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r>
        <w:rPr>
          <w:rFonts w:hint="eastAsia"/>
        </w:rPr>
        <w:t>（</w:t>
      </w:r>
      <w:r>
        <w:t>例：第</w:t>
      </w:r>
      <w:r>
        <w:t>1</w:t>
      </w:r>
      <w:r>
        <w:rPr>
          <w:rFonts w:hint="eastAsia"/>
        </w:rPr>
        <w:t>章</w:t>
      </w:r>
      <w:r>
        <w:t>背景與動機）</w:t>
      </w:r>
      <w:r w:rsidRPr="008E1EC9">
        <w:rPr>
          <w:rFonts w:hint="eastAsia"/>
        </w:rPr>
        <w:t>→</w:t>
      </w:r>
      <w:r w:rsidRPr="00603D59">
        <w:rPr>
          <w:rFonts w:hint="eastAsia"/>
          <w:b/>
        </w:rPr>
        <w:t>18</w:t>
      </w:r>
      <w:r w:rsidRPr="00603D59">
        <w:rPr>
          <w:rFonts w:hint="eastAsia"/>
          <w:b/>
        </w:rPr>
        <w:t>字。</w:t>
      </w:r>
      <w:r>
        <w:rPr>
          <w:rFonts w:hint="eastAsia"/>
        </w:rPr>
        <w:t>節（</w:t>
      </w:r>
      <w:r w:rsidR="008E5E79">
        <w:rPr>
          <w:rFonts w:hint="eastAsia"/>
        </w:rPr>
        <w:t>例</w:t>
      </w:r>
      <w:r w:rsidR="008E5E79">
        <w:t>：</w:t>
      </w:r>
      <w:r>
        <w:rPr>
          <w:rFonts w:hint="eastAsia"/>
        </w:rPr>
        <w:t xml:space="preserve">1-1 </w:t>
      </w:r>
      <w:r>
        <w:rPr>
          <w:rFonts w:hint="eastAsia"/>
        </w:rPr>
        <w:t>簡</w:t>
      </w:r>
      <w:r>
        <w:t>介）</w:t>
      </w:r>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r>
        <w:rPr>
          <w:rFonts w:hint="eastAsia"/>
        </w:rPr>
        <w:t>複評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3" w:author="11046017_鄭兆媗" w:date="2024-03-25T20:17:00Z">
          <w:pPr>
            <w:pStyle w:val="3"/>
            <w:numPr>
              <w:ilvl w:val="1"/>
              <w:numId w:val="8"/>
            </w:numPr>
            <w:tabs>
              <w:tab w:val="num" w:pos="1440"/>
            </w:tabs>
            <w:ind w:left="720" w:hanging="360"/>
          </w:pPr>
        </w:pPrChange>
      </w:pPr>
      <w:bookmarkStart w:id="204"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4"/>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30" w:author="11046017_鄭兆媗" w:date="2024-03-25T20:17:00Z">
          <w:pPr>
            <w:pStyle w:val="3"/>
            <w:numPr>
              <w:ilvl w:val="1"/>
              <w:numId w:val="8"/>
            </w:numPr>
            <w:tabs>
              <w:tab w:val="num" w:pos="1440"/>
            </w:tabs>
            <w:ind w:left="720" w:hanging="360"/>
          </w:pPr>
        </w:pPrChange>
      </w:pPr>
      <w:bookmarkStart w:id="231"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1"/>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r w:rsidR="0042557D" w:rsidRPr="000976C3">
        <w:rPr>
          <w:rFonts w:ascii="Times New Roman"/>
        </w:rPr>
        <w:t>MarkDown</w:t>
      </w:r>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元件、函式庫</w:t>
      </w:r>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r w:rsidR="006D58BB" w:rsidRPr="00666170">
        <w:rPr>
          <w:rFonts w:hint="eastAsia"/>
          <w:sz w:val="72"/>
        </w:rPr>
        <w:t>臺</w:t>
      </w:r>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“羽”你動滋動</w:t>
        </w:r>
      </w:ins>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ins w:id="290" w:author="11046014_劉育彤" w:date="2024-03-25T14:42:00Z">
        <w:r w:rsidR="009D0E60">
          <w:rPr>
            <w:rFonts w:hint="eastAsia"/>
            <w:b/>
            <w:sz w:val="40"/>
          </w:rPr>
          <w:t>媗</w:t>
        </w:r>
      </w:ins>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r w:rsidR="002D4DDF" w:rsidRPr="00984509">
        <w:rPr>
          <w:rFonts w:ascii="Times New Roman" w:hAnsi="Times New Roman"/>
          <w:bdr w:val="single" w:sz="4" w:space="0" w:color="auto"/>
        </w:rPr>
        <w:t>複評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台灣的羽球風氣近年來非常興盛。台灣羽球一姊</w:t>
        </w:r>
        <w:r>
          <w:rPr>
            <w:rFonts w:hint="eastAsia"/>
            <w:szCs w:val="28"/>
          </w:rPr>
          <w:t>—</w:t>
        </w:r>
        <w:r w:rsidRPr="002E4C1A">
          <w:rPr>
            <w:rFonts w:hint="eastAsia"/>
            <w:szCs w:val="28"/>
          </w:rPr>
          <w:t>戴資穎在國際賽事中的優異表現，不僅提升了羽球運動的關注度，也激勵了許多年輕選手的參與熱情。從比賽的觀眾人數可以看出，羽球已成為台灣人喜愛的運動之</w:t>
        </w:r>
        <w:r>
          <w:rPr>
            <w:rFonts w:hint="eastAsia"/>
            <w:szCs w:val="28"/>
          </w:rPr>
          <w:t>一</w:t>
        </w:r>
        <w:r w:rsidRPr="002E4C1A">
          <w:rPr>
            <w:rFonts w:hint="eastAsia"/>
            <w:szCs w:val="28"/>
          </w:rPr>
          <w:t>。戴資穎</w:t>
        </w:r>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ins w:id="536" w:author="11046004_陳冠廷" w:date="2024-03-25T20:56:00Z">
        <w:r>
          <w:rPr>
            <w:rFonts w:hint="eastAsia"/>
            <w:szCs w:val="28"/>
          </w:rPr>
          <w:t>本組</w:t>
        </w:r>
      </w:ins>
      <w:ins w:id="537" w:author="11046004_陳冠廷" w:date="2024-03-25T20:57:00Z">
        <w:r w:rsidR="00000718">
          <w:rPr>
            <w:rFonts w:hint="eastAsia"/>
            <w:szCs w:val="28"/>
          </w:rPr>
          <w:t>以</w:t>
        </w:r>
      </w:ins>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，讓學員和教練之間不僅限於課程時間內交流，還可以在線上分享經驗、討論技巧，甚至組織羽球活動，進一步增強羽球愛好者之間的社群連結。</w:t>
        </w:r>
      </w:ins>
    </w:p>
    <w:p w14:paraId="67A145DE" w14:textId="0382561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w:t>
        </w:r>
      </w:ins>
      <w:r w:rsidR="00A26A63">
        <w:rPr>
          <w:rStyle w:val="HTML1"/>
          <w:rFonts w:ascii="Times New Roman" w:eastAsia="標楷體" w:hAnsi="Times New Roman" w:hint="eastAsia"/>
          <w:color w:val="000000" w:themeColor="text1"/>
          <w:sz w:val="28"/>
          <w:szCs w:val="28"/>
        </w:rPr>
        <w:t>登入後可一同參與社群留言板討論</w:t>
      </w:r>
      <w:r w:rsidR="00A26A63">
        <w:rPr>
          <w:rFonts w:hint="eastAsia"/>
          <w:color w:val="000000" w:themeColor="text1"/>
          <w:szCs w:val="28"/>
        </w:rPr>
        <w:t>。</w:t>
      </w:r>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7FD4C588">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根據上圖，了解填寫問卷的年齡落在哪個區間，以便我們集中目標客群。由於我們目前能接觸到的族群以大學生居多，所以年齡落在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r>
        <w:rPr>
          <w:rFonts w:hint="eastAsia"/>
          <w:szCs w:val="28"/>
        </w:rPr>
        <w:t>佔比圖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根據上圖，我們可以很明顯地看出大多數人參加羽球課程都是為了運動，其餘都相對佔少數，因此，我們將透過報名表單問題的填寫來為使用者匹配出最適合的教練及課程，以利使用者獲得最高的課程體驗。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有續報課程會有折扣優惠，我們發現大多喜愛羽球的社會大眾喜歡藉由自媒體影音來學習新的技能，但往往得到的成效不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學生線上學習的機會，也藉此提高平臺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客製化的專業一對一教學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ins w:id="726" w:author="11046004_陳冠廷" w:date="2024-03-27T00:14:00Z">
        <w:r w:rsidR="0080252D">
          <w:rPr>
            <w:rFonts w:hint="eastAsia"/>
            <w:szCs w:val="28"/>
          </w:rPr>
          <w:t>和線上留言板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進度來作訓練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ins w:id="838" w:author="11046021_蔡元振" w:date="2024-04-24T21:02:00Z" w16du:dateUtc="2024-04-24T13:02:00Z">
        <w:r>
          <w:rPr>
            <w:rFonts w:hint="eastAsia"/>
          </w:rPr>
          <w:t>本組以熱愛</w:t>
        </w:r>
      </w:ins>
      <w:ins w:id="839" w:author="11046021_蔡元振" w:date="2024-04-24T21:03:00Z" w16du:dateUtc="2024-04-24T13:03:00Z">
        <w:r>
          <w:rPr>
            <w:rFonts w:hint="eastAsia"/>
          </w:rPr>
          <w:t>羽球</w:t>
        </w:r>
      </w:ins>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ins w:id="872" w:author="11046004_陳冠廷" w:date="2024-03-31T21:52:00Z" w16du:dateUtc="2024-03-31T13:52:00Z">
        <w:r>
          <w:rPr>
            <w:rFonts w:hint="eastAsia"/>
            <w:szCs w:val="28"/>
          </w:rPr>
          <w:t>本組</w:t>
        </w:r>
        <w:r w:rsidR="00AD4B8E">
          <w:rPr>
            <w:rFonts w:hint="eastAsia"/>
            <w:szCs w:val="28"/>
          </w:rPr>
          <w:t>把</w:t>
        </w:r>
      </w:ins>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和客製課程加上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3" w:author="11046021_蔡元振" w:date="2024-03-26T14:53:00Z"/>
          <w:szCs w:val="28"/>
        </w:rPr>
      </w:pPr>
      <w:ins w:id="944" w:author="11046014_劉育彤" w:date="2024-03-25T14:54:00Z">
        <w:del w:id="945" w:author="11046021_蔡元振" w:date="2024-03-26T14:54:00Z">
          <w:r w:rsidRPr="003E7632" w:rsidDel="00DB4733">
            <w:rPr>
              <w:szCs w:val="28"/>
              <w:rPrChange w:id="946" w:author="11046014_劉育彤" w:date="2024-03-25T20:17:00Z">
                <w:rPr>
                  <w:rFonts w:ascii="標楷體" w:hAnsi="標楷體"/>
                  <w:szCs w:val="28"/>
                </w:rPr>
              </w:rPrChange>
            </w:rPr>
            <w:delText xml:space="preserve">  </w:delText>
          </w:r>
        </w:del>
      </w:ins>
      <w:ins w:id="947" w:author="11046021_蔡元振" w:date="2024-03-26T14:53:00Z">
        <w:r w:rsidR="00DB4733" w:rsidRPr="00DB4733">
          <w:rPr>
            <w:rFonts w:hint="eastAsia"/>
            <w:szCs w:val="28"/>
          </w:rPr>
          <w:t>SWOT</w:t>
        </w:r>
        <w:r w:rsidR="00DB4733" w:rsidRPr="00DB4733">
          <w:rPr>
            <w:rFonts w:hint="eastAsia"/>
            <w:szCs w:val="28"/>
          </w:rPr>
          <w:t>分析：</w:t>
        </w:r>
      </w:ins>
    </w:p>
    <w:p w14:paraId="703388FB" w14:textId="19070E1C" w:rsidR="00C57C54" w:rsidRPr="00C57C54" w:rsidRDefault="00DB4733" w:rsidP="00C57C54">
      <w:pPr>
        <w:ind w:leftChars="200" w:left="560"/>
        <w:rPr>
          <w:rFonts w:hint="eastAsia"/>
          <w:szCs w:val="28"/>
        </w:rPr>
      </w:pPr>
      <w:ins w:id="948"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19806B35" w14:textId="3D27ABFE" w:rsidR="00DB4733" w:rsidRPr="00DB4733" w:rsidRDefault="00C57C54" w:rsidP="00C57C54">
      <w:pPr>
        <w:ind w:leftChars="200" w:left="560"/>
        <w:rPr>
          <w:ins w:id="949" w:author="11046021_蔡元振" w:date="2024-03-26T14:53:00Z"/>
          <w:szCs w:val="28"/>
        </w:rPr>
        <w:pPrChange w:id="950" w:author="11046021_蔡元振" w:date="2024-03-26T14:54:00Z">
          <w:pPr/>
        </w:pPrChange>
      </w:pPr>
      <w:r w:rsidRPr="00C57C54">
        <w:rPr>
          <w:rFonts w:hint="eastAsia"/>
          <w:szCs w:val="28"/>
        </w:rPr>
        <w:t>我們擁有經驗豐富的專業教練團隊，提供量身定制的一對一教學，結合獨特的水平評估和課程匹配系統，確保每位學員獲得最適合的指導和課程，快速提升技能</w:t>
      </w:r>
      <w:r>
        <w:rPr>
          <w:rFonts w:hint="eastAsia"/>
          <w:szCs w:val="28"/>
        </w:rPr>
        <w:t>，再搭配</w:t>
      </w:r>
      <w:ins w:id="951" w:author="11046021_蔡元振" w:date="2024-03-26T14:53:00Z">
        <w:r w:rsidR="00DB4733" w:rsidRPr="00DB4733">
          <w:rPr>
            <w:rFonts w:hint="eastAsia"/>
            <w:szCs w:val="28"/>
          </w:rPr>
          <w:t>強大的社群互動和進度追蹤功能。</w:t>
        </w:r>
      </w:ins>
    </w:p>
    <w:p w14:paraId="6E9DA0B9" w14:textId="77777777" w:rsidR="00DB4733" w:rsidRPr="00DB4733" w:rsidRDefault="00DB4733">
      <w:pPr>
        <w:ind w:leftChars="200" w:left="560"/>
        <w:rPr>
          <w:ins w:id="952" w:author="11046021_蔡元振" w:date="2024-03-26T14:53:00Z"/>
          <w:szCs w:val="28"/>
        </w:rPr>
        <w:pPrChange w:id="953" w:author="11046021_蔡元振" w:date="2024-03-26T14:54:00Z">
          <w:pPr/>
        </w:pPrChange>
      </w:pPr>
      <w:ins w:id="954"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24699FD0" w14:textId="77777777" w:rsidR="00C57C54" w:rsidRDefault="00C57C54">
      <w:pPr>
        <w:ind w:leftChars="200" w:left="560"/>
        <w:rPr>
          <w:szCs w:val="28"/>
        </w:rPr>
      </w:pPr>
      <w:r w:rsidRPr="00C57C54">
        <w:rPr>
          <w:rFonts w:hint="eastAsia"/>
          <w:szCs w:val="28"/>
        </w:rPr>
        <w:t>新創系統可能面臨市場知名度不足、資金和資源有限以及需要時間建立用戶信任和品牌忠誠度的挑戰。</w:t>
      </w:r>
    </w:p>
    <w:p w14:paraId="1F39150F" w14:textId="69420293" w:rsidR="00DB4733" w:rsidRPr="00DB4733" w:rsidRDefault="00DB4733" w:rsidP="00C57C54">
      <w:pPr>
        <w:ind w:leftChars="200" w:left="560"/>
        <w:rPr>
          <w:ins w:id="955" w:author="11046021_蔡元振" w:date="2024-03-26T14:53:00Z"/>
          <w:szCs w:val="28"/>
        </w:rPr>
      </w:pPr>
      <w:ins w:id="956" w:author="11046021_蔡元振" w:date="2024-03-26T14:53:00Z">
        <w:r w:rsidRPr="00DB4733">
          <w:rPr>
            <w:rFonts w:hint="eastAsia"/>
            <w:szCs w:val="28"/>
          </w:rPr>
          <w:lastRenderedPageBreak/>
          <w:t>機會</w:t>
        </w:r>
        <w:r w:rsidRPr="00DB4733">
          <w:rPr>
            <w:rFonts w:hint="eastAsia"/>
            <w:szCs w:val="28"/>
          </w:rPr>
          <w:t>(Opportunities, O)</w:t>
        </w:r>
        <w:r w:rsidRPr="00DB4733">
          <w:rPr>
            <w:rFonts w:hint="eastAsia"/>
            <w:szCs w:val="28"/>
          </w:rPr>
          <w:t>：</w:t>
        </w:r>
      </w:ins>
    </w:p>
    <w:p w14:paraId="2B04BE5E" w14:textId="77777777" w:rsidR="00C57C54" w:rsidRDefault="00C57C54">
      <w:pPr>
        <w:ind w:leftChars="200" w:left="560"/>
        <w:rPr>
          <w:szCs w:val="28"/>
        </w:rPr>
      </w:pPr>
      <w:r w:rsidRPr="00C57C54">
        <w:rPr>
          <w:rFonts w:hint="eastAsia"/>
          <w:szCs w:val="28"/>
        </w:rPr>
        <w:t>台灣羽球運動的普及與興盛，數位化趨勢及線上教育的成長，以及政府推廣運動和健康生活的政策，均為有利因素。</w:t>
      </w:r>
    </w:p>
    <w:p w14:paraId="26CA68E4" w14:textId="51C26E0D" w:rsidR="00DB4733" w:rsidRPr="00DB4733" w:rsidRDefault="00DB4733" w:rsidP="00C57C54">
      <w:pPr>
        <w:ind w:leftChars="200" w:left="560"/>
        <w:rPr>
          <w:ins w:id="957" w:author="11046021_蔡元振" w:date="2024-03-26T14:53:00Z"/>
          <w:szCs w:val="28"/>
        </w:rPr>
      </w:pPr>
      <w:ins w:id="958"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85BF459" w14:textId="77777777" w:rsidR="00C57C54" w:rsidRDefault="00C57C54" w:rsidP="00C57C54">
      <w:pPr>
        <w:ind w:left="560"/>
        <w:rPr>
          <w:szCs w:val="28"/>
        </w:rPr>
      </w:pPr>
      <w:r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2CF3C549" w14:textId="6C313F72" w:rsidR="00DB4733" w:rsidRPr="00DB4733" w:rsidRDefault="00DB4733" w:rsidP="00C57C54">
      <w:pPr>
        <w:ind w:left="560"/>
        <w:rPr>
          <w:ins w:id="959" w:author="11046021_蔡元振" w:date="2024-03-26T14:53:00Z"/>
          <w:szCs w:val="28"/>
        </w:rPr>
      </w:pPr>
      <w:ins w:id="960"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61" w:author="11046021_蔡元振" w:date="2024-03-26T14:53:00Z"/>
          <w:szCs w:val="28"/>
        </w:rPr>
        <w:pPrChange w:id="962" w:author="11046021_蔡元振" w:date="2024-03-26T14:54:00Z">
          <w:pPr/>
        </w:pPrChange>
      </w:pPr>
    </w:p>
    <w:p w14:paraId="36A64BB8" w14:textId="77777777" w:rsidR="00DB4733" w:rsidRPr="00B20DD6" w:rsidRDefault="00DB4733">
      <w:pPr>
        <w:ind w:leftChars="200" w:left="560"/>
        <w:rPr>
          <w:ins w:id="963"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64" w:author="11046021_蔡元振" w:date="2024-03-26T15:23:00Z">
            <w:rPr>
              <w:ins w:id="965" w:author="11046021_蔡元振" w:date="2024-03-26T14:53:00Z"/>
              <w:szCs w:val="28"/>
            </w:rPr>
          </w:rPrChange>
        </w:rPr>
        <w:pPrChange w:id="966" w:author="11046021_蔡元振" w:date="2024-03-26T14:54:00Z">
          <w:pPr/>
        </w:pPrChange>
      </w:pPr>
      <w:ins w:id="967"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68" w:author="11046021_蔡元振" w:date="2024-03-26T15:23:00Z">
              <w:rPr>
                <w:rFonts w:hint="eastAsia"/>
                <w:szCs w:val="28"/>
              </w:rPr>
            </w:rPrChange>
          </w:rPr>
          <w:t>利用優勢來抓住機會</w:t>
        </w:r>
      </w:ins>
    </w:p>
    <w:p w14:paraId="2584E4FC" w14:textId="7AC7CEC6" w:rsidR="00C57C54" w:rsidRPr="00C57C54" w:rsidRDefault="00C57C54" w:rsidP="00C57C54">
      <w:pPr>
        <w:ind w:leftChars="200" w:left="560"/>
        <w:rPr>
          <w:rFonts w:hint="eastAsia"/>
          <w:szCs w:val="28"/>
        </w:rPr>
      </w:pPr>
      <w:r w:rsidRPr="00C57C54">
        <w:rPr>
          <w:rFonts w:hint="eastAsia"/>
          <w:szCs w:val="28"/>
        </w:rPr>
        <w:t>透過專業教練和量身定制的課程，滿足羽球運動不斷增長的需求</w:t>
      </w:r>
      <w:r>
        <w:rPr>
          <w:rFonts w:hint="eastAsia"/>
          <w:szCs w:val="28"/>
        </w:rPr>
        <w:t>，</w:t>
      </w:r>
    </w:p>
    <w:p w14:paraId="499A14AE" w14:textId="77777777" w:rsidR="00C57C54" w:rsidRDefault="00C57C54" w:rsidP="00C57C54">
      <w:pPr>
        <w:ind w:leftChars="200" w:left="560"/>
        <w:rPr>
          <w:szCs w:val="28"/>
        </w:rPr>
      </w:pPr>
      <w:r w:rsidRPr="00C57C54">
        <w:rPr>
          <w:rFonts w:hint="eastAsia"/>
          <w:szCs w:val="28"/>
        </w:rPr>
        <w:t>利用數位平台擴大服務範圍，吸引更多線上學習的使用者。</w:t>
      </w:r>
    </w:p>
    <w:p w14:paraId="1FCFDB17" w14:textId="16D1580E" w:rsidR="000B66CD" w:rsidRPr="000B66CD" w:rsidRDefault="00DB4733" w:rsidP="000B66CD">
      <w:pPr>
        <w:ind w:leftChars="200" w:left="560"/>
        <w:rPr>
          <w:ins w:id="969" w:author="11046021_蔡元振" w:date="2024-03-26T14:53:00Z"/>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70"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1" w:author="11046021_蔡元振" w:date="2024-03-26T15:23:00Z">
              <w:rPr>
                <w:rFonts w:hint="eastAsia"/>
                <w:szCs w:val="28"/>
              </w:rPr>
            </w:rPrChange>
          </w:rPr>
          <w:t>利用優勢來減少威</w:t>
        </w:r>
      </w:ins>
      <w:ins w:id="972"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sidR="000B66CD">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973" w:author="11046021_蔡元振" w:date="2024-03-26T14:53:00Z">
        <w:del w:id="974"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5" w:author="11046021_蔡元振" w:date="2024-03-26T15:23:00Z">
                <w:rPr>
                  <w:rFonts w:hint="eastAsia"/>
                  <w:szCs w:val="28"/>
                </w:rPr>
              </w:rPrChange>
            </w:rPr>
            <w:delText>脅</w:delText>
          </w:r>
        </w:del>
      </w:ins>
    </w:p>
    <w:p w14:paraId="2B204A98" w14:textId="7409F4C4" w:rsidR="00C57C54" w:rsidRPr="00C57C54" w:rsidRDefault="00C57C54" w:rsidP="00C57C54">
      <w:pPr>
        <w:ind w:leftChars="200" w:left="560"/>
        <w:rPr>
          <w:rFonts w:hint="eastAsia"/>
          <w:szCs w:val="28"/>
        </w:rPr>
      </w:pPr>
      <w:r w:rsidRPr="00C57C54">
        <w:rPr>
          <w:rFonts w:hint="eastAsia"/>
          <w:szCs w:val="28"/>
        </w:rPr>
        <w:t>打造堅實的品牌形象和良好用戶口碑，以應對競爭對手的挑戰</w:t>
      </w:r>
      <w:r>
        <w:rPr>
          <w:rFonts w:hint="eastAsia"/>
          <w:szCs w:val="28"/>
        </w:rPr>
        <w:t>，</w:t>
      </w:r>
    </w:p>
    <w:p w14:paraId="3A51F9DB" w14:textId="77777777" w:rsidR="00C57C54" w:rsidRDefault="00C57C54" w:rsidP="00C57C54">
      <w:pPr>
        <w:ind w:leftChars="200" w:left="560"/>
        <w:rPr>
          <w:szCs w:val="28"/>
        </w:rPr>
      </w:pPr>
      <w:r w:rsidRPr="00C57C54">
        <w:rPr>
          <w:rFonts w:hint="eastAsia"/>
          <w:szCs w:val="28"/>
        </w:rPr>
        <w:t>不斷更新技術和內容，以確保系統的先進性和吸引力。</w:t>
      </w:r>
    </w:p>
    <w:p w14:paraId="42ECA7EB" w14:textId="782BDFAF" w:rsidR="00C57C54" w:rsidRPr="000B66CD" w:rsidRDefault="00DB4733" w:rsidP="000B66CD">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76"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7" w:author="11046021_蔡元振" w:date="2024-03-26T15:23:00Z">
              <w:rPr>
                <w:rFonts w:hint="eastAsia"/>
                <w:szCs w:val="28"/>
              </w:rPr>
            </w:rPrChange>
          </w:rPr>
          <w:t>改善劣勢並抓住機會</w:t>
        </w:r>
      </w:ins>
      <w:r w:rsidR="00C57C54">
        <w:br/>
      </w:r>
      <w:r w:rsidR="00C57C54">
        <w:rPr>
          <w:rFonts w:ascii="Segoe UI" w:hAnsi="Segoe UI" w:cs="Segoe UI"/>
          <w:color w:val="0D0D0D"/>
          <w:shd w:val="clear" w:color="auto" w:fill="FFFFFF"/>
        </w:rPr>
        <w:t>利用行銷活動和合作夥伴關係來提升市場知名度</w:t>
      </w:r>
      <w:r w:rsidR="00C57C54">
        <w:rPr>
          <w:rFonts w:ascii="Segoe UI" w:hAnsi="Segoe UI" w:cs="Segoe UI" w:hint="eastAsia"/>
          <w:color w:val="0D0D0D"/>
          <w:shd w:val="clear" w:color="auto" w:fill="FFFFFF"/>
        </w:rPr>
        <w:t>，</w:t>
      </w:r>
    </w:p>
    <w:p w14:paraId="4B077553" w14:textId="07682F56" w:rsidR="00C57C54" w:rsidRDefault="00C57C54" w:rsidP="00C57C54">
      <w:pPr>
        <w:ind w:leftChars="200" w:left="560"/>
        <w:rPr>
          <w:rFonts w:ascii="Segoe UI" w:hAnsi="Segoe UI" w:cs="Segoe UI"/>
          <w:color w:val="0D0D0D"/>
          <w:shd w:val="clear" w:color="auto" w:fill="FFFFFF"/>
        </w:rPr>
      </w:pPr>
      <w:r>
        <w:rPr>
          <w:rFonts w:ascii="Segoe UI" w:hAnsi="Segoe UI" w:cs="Segoe UI"/>
          <w:color w:val="0D0D0D"/>
          <w:shd w:val="clear" w:color="auto" w:fill="FFFFFF"/>
        </w:rPr>
        <w:t>尋求投資者或政府資助以緩解資金和資源的限制。</w:t>
      </w:r>
    </w:p>
    <w:p w14:paraId="7F8A9262" w14:textId="0CCA6167" w:rsidR="00DB4733" w:rsidRPr="00DB4733" w:rsidRDefault="00DB4733" w:rsidP="00C57C54">
      <w:pPr>
        <w:ind w:leftChars="200" w:left="560"/>
        <w:rPr>
          <w:ins w:id="978" w:author="11046021_蔡元振" w:date="2024-03-26T14:53:00Z"/>
          <w:szCs w:val="28"/>
        </w:rPr>
      </w:pPr>
      <w:ins w:id="979"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80" w:author="11046021_蔡元振" w:date="2024-03-26T15:23:00Z">
              <w:rPr>
                <w:rFonts w:hint="eastAsia"/>
                <w:szCs w:val="28"/>
              </w:rPr>
            </w:rPrChange>
          </w:rPr>
          <w:t>改善劣勢並避免威脅</w:t>
        </w:r>
      </w:ins>
    </w:p>
    <w:p w14:paraId="26470AB1" w14:textId="77777777" w:rsidR="000B66CD" w:rsidRDefault="000B66CD">
      <w:pPr>
        <w:ind w:leftChars="200" w:left="560"/>
        <w:rPr>
          <w:rFonts w:ascii="Segoe UI" w:hAnsi="Segoe UI" w:cs="Segoe UI"/>
          <w:color w:val="0D0D0D"/>
          <w:shd w:val="clear" w:color="auto" w:fill="FFFFFF"/>
        </w:rPr>
      </w:pPr>
      <w:r>
        <w:rPr>
          <w:rFonts w:ascii="Segoe UI" w:hAnsi="Segoe UI" w:cs="Segoe UI"/>
          <w:color w:val="0D0D0D"/>
          <w:shd w:val="clear" w:color="auto" w:fill="FFFFFF"/>
        </w:rPr>
        <w:t>開發靈活的業務模式，以適應市場需求和經濟環境的變化</w:t>
      </w:r>
      <w:r>
        <w:rPr>
          <w:rFonts w:ascii="Segoe UI" w:hAnsi="Segoe UI" w:cs="Segoe UI" w:hint="eastAsia"/>
          <w:color w:val="0D0D0D"/>
          <w:shd w:val="clear" w:color="auto" w:fill="FFFFFF"/>
        </w:rPr>
        <w:t>，</w:t>
      </w:r>
    </w:p>
    <w:p w14:paraId="4ED834A4" w14:textId="46312B2B" w:rsidR="00B202F1" w:rsidRPr="003E7632" w:rsidRDefault="000B66CD" w:rsidP="000B66CD">
      <w:pPr>
        <w:ind w:leftChars="200" w:left="560"/>
        <w:rPr>
          <w:ins w:id="981" w:author="11046014_劉育彤" w:date="2024-03-25T14:54:00Z"/>
          <w:szCs w:val="28"/>
          <w:rPrChange w:id="982" w:author="11046014_劉育彤" w:date="2024-03-25T20:17:00Z">
            <w:rPr>
              <w:ins w:id="983" w:author="11046014_劉育彤" w:date="2024-03-25T14:54:00Z"/>
              <w:rFonts w:ascii="標楷體" w:hAnsi="標楷體"/>
              <w:szCs w:val="28"/>
            </w:rPr>
          </w:rPrChange>
        </w:rPr>
      </w:pP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ins w:id="984" w:author="11046014_劉育彤" w:date="2024-03-25T14:54:00Z">
        <w:del w:id="985" w:author="11046004_陳冠廷" w:date="2024-03-27T23:34:00Z">
          <w:r w:rsidR="00B202F1" w:rsidRPr="003E7632">
            <w:rPr>
              <w:rFonts w:hint="eastAsia"/>
              <w:szCs w:val="28"/>
              <w:rPrChange w:id="986" w:author="11046014_劉育彤" w:date="2024-03-25T20:17:00Z">
                <w:rPr>
                  <w:rFonts w:ascii="標楷體" w:hAnsi="標楷體" w:hint="eastAsia"/>
                  <w:szCs w:val="28"/>
                </w:rPr>
              </w:rPrChange>
            </w:rPr>
            <w:delText>內</w:delText>
          </w:r>
          <w:r w:rsidR="00B202F1" w:rsidRPr="003E7632">
            <w:rPr>
              <w:szCs w:val="28"/>
              <w:rPrChange w:id="987" w:author="11046014_劉育彤" w:date="2024-03-25T20:17:00Z">
                <w:rPr>
                  <w:rFonts w:ascii="標楷體" w:hAnsi="標楷體"/>
                  <w:szCs w:val="28"/>
                </w:rPr>
              </w:rPrChange>
            </w:rPr>
            <w:delText>文</w:delText>
          </w:r>
          <w:r w:rsidR="00B202F1" w:rsidRPr="003E7632">
            <w:rPr>
              <w:rFonts w:hint="eastAsia"/>
              <w:szCs w:val="28"/>
              <w:rPrChange w:id="988" w:author="11046014_劉育彤" w:date="2024-03-25T20:17:00Z">
                <w:rPr>
                  <w:rFonts w:ascii="標楷體" w:hAnsi="標楷體" w:hint="eastAsia"/>
                  <w:szCs w:val="28"/>
                </w:rPr>
              </w:rPrChange>
            </w:rPr>
            <w:delText>撰</w:delText>
          </w:r>
          <w:r w:rsidR="00B202F1" w:rsidRPr="003E7632">
            <w:rPr>
              <w:szCs w:val="28"/>
              <w:rPrChange w:id="989" w:author="11046014_劉育彤" w:date="2024-03-25T20:17:00Z">
                <w:rPr>
                  <w:rFonts w:ascii="標楷體" w:hAnsi="標楷體"/>
                  <w:szCs w:val="28"/>
                </w:rPr>
              </w:rPrChange>
            </w:rPr>
            <w:delText>寫</w:delText>
          </w:r>
          <w:r w:rsidR="00B202F1" w:rsidRPr="003E7632">
            <w:rPr>
              <w:szCs w:val="28"/>
              <w:rPrChange w:id="990" w:author="11046014_劉育彤" w:date="2024-03-25T20:17:00Z">
                <w:rPr>
                  <w:rFonts w:ascii="標楷體" w:hAnsi="標楷體"/>
                  <w:szCs w:val="28"/>
                </w:rPr>
              </w:rPrChange>
            </w:rPr>
            <w:delText>…</w:delText>
          </w:r>
        </w:del>
      </w:ins>
    </w:p>
    <w:p w14:paraId="7004E61F" w14:textId="77777777" w:rsidR="00B05515" w:rsidRPr="003E7632" w:rsidRDefault="00B05515">
      <w:pPr>
        <w:rPr>
          <w:ins w:id="991" w:author="11046014_劉育彤" w:date="2024-03-25T14:57:00Z"/>
          <w:szCs w:val="28"/>
          <w:rPrChange w:id="992" w:author="11046014_劉育彤" w:date="2024-03-25T20:17:00Z">
            <w:rPr>
              <w:ins w:id="993" w:author="11046014_劉育彤" w:date="2024-03-25T14:57:00Z"/>
              <w:rFonts w:ascii="標楷體" w:hAnsi="標楷體"/>
              <w:szCs w:val="28"/>
            </w:rPr>
          </w:rPrChange>
        </w:rPr>
        <w:pPrChange w:id="994" w:author="11046017_鄭兆媗" w:date="2024-03-25T20:17:00Z">
          <w:pPr>
            <w:ind w:firstLineChars="200" w:firstLine="560"/>
          </w:pPr>
        </w:pPrChange>
      </w:pPr>
    </w:p>
    <w:p w14:paraId="1FEA03DA" w14:textId="77777777" w:rsidR="00B05515" w:rsidRPr="003E7632" w:rsidRDefault="00B05515">
      <w:pPr>
        <w:widowControl/>
        <w:rPr>
          <w:ins w:id="995" w:author="11046014_劉育彤" w:date="2024-03-25T14:57:00Z"/>
          <w:szCs w:val="28"/>
          <w:rPrChange w:id="996" w:author="11046014_劉育彤" w:date="2024-03-25T20:17:00Z">
            <w:rPr>
              <w:ins w:id="997" w:author="11046014_劉育彤" w:date="2024-03-25T14:57:00Z"/>
              <w:rFonts w:ascii="標楷體" w:hAnsi="標楷體"/>
              <w:szCs w:val="28"/>
            </w:rPr>
          </w:rPrChange>
        </w:rPr>
      </w:pPr>
      <w:ins w:id="998" w:author="11046014_劉育彤" w:date="2024-03-25T14:57:00Z">
        <w:r w:rsidRPr="003E7632">
          <w:rPr>
            <w:szCs w:val="28"/>
            <w:rPrChange w:id="999"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00" w:author="11046014_劉育彤" w:date="2024-03-25T14:57:00Z"/>
        </w:rPr>
        <w:pPrChange w:id="1001" w:author="11046017_鄭兆媗" w:date="2024-03-25T20:17:00Z">
          <w:pPr>
            <w:jc w:val="center"/>
          </w:pPr>
        </w:pPrChange>
      </w:pPr>
      <w:ins w:id="1002" w:author="11046014_劉育彤" w:date="2024-03-25T14:57:00Z">
        <w:del w:id="1003"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04" w:name="_Toc166433930"/>
        <w:r w:rsidR="004A1CB8" w:rsidRPr="00FB1867">
          <w:rPr>
            <w:rFonts w:hint="eastAsia"/>
          </w:rPr>
          <w:t>系統規格</w:t>
        </w:r>
        <w:bookmarkEnd w:id="1004"/>
      </w:ins>
    </w:p>
    <w:p w14:paraId="45BB57ED" w14:textId="36184C9E" w:rsidR="00B05515" w:rsidRPr="00FB1867" w:rsidRDefault="007449AA">
      <w:pPr>
        <w:pStyle w:val="2"/>
        <w:rPr>
          <w:ins w:id="1005" w:author="11046014_劉育彤" w:date="2024-03-25T14:57:00Z"/>
        </w:rPr>
        <w:pPrChange w:id="1006" w:author="11046021_蔡元振" w:date="2024-03-26T14:25:00Z">
          <w:pPr>
            <w:ind w:firstLineChars="50" w:firstLine="140"/>
          </w:pPr>
        </w:pPrChange>
      </w:pPr>
      <w:ins w:id="1007" w:author="11046017_鄭兆媗" w:date="2024-03-25T20:56:00Z">
        <w:r>
          <w:rPr>
            <w:rFonts w:hint="eastAsia"/>
          </w:rPr>
          <w:t xml:space="preserve"> </w:t>
        </w:r>
      </w:ins>
      <w:ins w:id="1008" w:author="11046014_劉育彤" w:date="2024-03-25T14:57:00Z">
        <w:del w:id="1009"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10" w:name="_Toc166433931"/>
        <w:r w:rsidR="004A1CB8" w:rsidRPr="00FB1867">
          <w:rPr>
            <w:rFonts w:hint="eastAsia"/>
          </w:rPr>
          <w:t>系統</w:t>
        </w:r>
      </w:ins>
      <w:ins w:id="1011" w:author="11046014_劉育彤" w:date="2024-03-25T14:58:00Z">
        <w:r w:rsidR="004A1CB8" w:rsidRPr="00FB1867">
          <w:rPr>
            <w:rFonts w:hint="eastAsia"/>
          </w:rPr>
          <w:t>架構</w:t>
        </w:r>
      </w:ins>
      <w:bookmarkEnd w:id="1010"/>
    </w:p>
    <w:p w14:paraId="3F28E9E0" w14:textId="36431638" w:rsidR="00B05515" w:rsidRDefault="002C0448" w:rsidP="002C0448">
      <w:pPr>
        <w:jc w:val="center"/>
        <w:rPr>
          <w:szCs w:val="28"/>
        </w:rP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3-1-1</w:t>
      </w:r>
      <w:r>
        <w:rPr>
          <w:rFonts w:hint="eastAsia"/>
          <w:szCs w:val="28"/>
        </w:rPr>
        <w:t>系統架構圖</w:t>
      </w:r>
    </w:p>
    <w:p w14:paraId="46DE83EB" w14:textId="28F8BFD5" w:rsidR="002C0448" w:rsidRDefault="002C0448">
      <w:pPr>
        <w:rPr>
          <w:szCs w:val="28"/>
        </w:rPr>
      </w:pPr>
      <w:r>
        <w:rPr>
          <w:rFonts w:hint="eastAsia"/>
          <w:szCs w:val="28"/>
        </w:rPr>
        <w:t>文字</w:t>
      </w:r>
    </w:p>
    <w:p w14:paraId="13FAB91A" w14:textId="2F75E41C" w:rsidR="002C0448" w:rsidRPr="002C0448" w:rsidRDefault="002C0448" w:rsidP="002C0448">
      <w:pPr>
        <w:pStyle w:val="af0"/>
        <w:jc w:val="center"/>
        <w:rPr>
          <w:ins w:id="1012" w:author="11046014_劉育彤" w:date="2024-03-30T17:10:00Z"/>
          <w:szCs w:val="28"/>
          <w:lang w:eastAsia="zh-TW"/>
        </w:rPr>
      </w:pPr>
      <w:ins w:id="1013" w:author="11046017_鄭兆媗" w:date="2024-03-31T16:28:00Z">
        <w:r>
          <w:rPr>
            <w:rFonts w:hint="eastAsia"/>
            <w:lang w:eastAsia="zh-TW"/>
          </w:rPr>
          <w:t>▼</w:t>
        </w:r>
      </w:ins>
      <w:ins w:id="1014" w:author="11046017_鄭兆媗" w:date="2024-03-31T16:27:00Z">
        <w:r>
          <w:rPr>
            <w:rFonts w:hint="eastAsia"/>
            <w:lang w:eastAsia="zh-TW"/>
          </w:rPr>
          <w:t>表</w:t>
        </w:r>
        <w:r>
          <w:rPr>
            <w:rFonts w:hint="eastAsia"/>
            <w:lang w:eastAsia="zh-TW"/>
          </w:rPr>
          <w:t xml:space="preserve"> </w:t>
        </w:r>
      </w:ins>
      <w:r>
        <w:rPr>
          <w:rFonts w:hint="eastAsia"/>
          <w:lang w:eastAsia="zh-TW"/>
        </w:rPr>
        <w:t>3-1</w:t>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ins w:id="1015" w:author="11046017_鄭兆媗" w:date="2024-03-31T16:27:00Z">
        <w:r>
          <w:rPr>
            <w:rFonts w:hint="eastAsia"/>
            <w:lang w:eastAsia="zh-TW"/>
          </w:rPr>
          <w:t xml:space="preserve"> </w:t>
        </w:r>
        <w:r>
          <w:rPr>
            <w:rFonts w:hint="eastAsia"/>
            <w:lang w:eastAsia="zh-TW"/>
          </w:rPr>
          <w:t>系統軟</w:t>
        </w:r>
      </w:ins>
      <w:ins w:id="1016" w:author="11046017_鄭兆媗" w:date="2024-03-31T16:32:00Z">
        <w:r>
          <w:rPr>
            <w:rFonts w:hint="eastAsia"/>
            <w:lang w:eastAsia="zh-TW"/>
          </w:rPr>
          <w:t>、</w:t>
        </w:r>
      </w:ins>
      <w:ins w:id="1017" w:author="11046017_鄭兆媗" w:date="2024-03-31T16:27:00Z">
        <w:r>
          <w:rPr>
            <w:rFonts w:hint="eastAsia"/>
            <w:lang w:eastAsia="zh-TW"/>
          </w:rPr>
          <w:t>硬體需求表</w:t>
        </w:r>
      </w:ins>
    </w:p>
    <w:tbl>
      <w:tblPr>
        <w:tblStyle w:val="15"/>
        <w:tblW w:w="0" w:type="auto"/>
        <w:jc w:val="center"/>
        <w:tblLook w:val="04A0" w:firstRow="1" w:lastRow="0" w:firstColumn="1" w:lastColumn="0" w:noHBand="0" w:noVBand="1"/>
      </w:tblPr>
      <w:tblGrid>
        <w:gridCol w:w="8296"/>
      </w:tblGrid>
      <w:tr w:rsidR="002C0448" w:rsidRPr="002C0448" w14:paraId="65C2AFBF" w14:textId="77777777" w:rsidTr="002C0448">
        <w:trPr>
          <w:jc w:val="center"/>
        </w:trPr>
        <w:tc>
          <w:tcPr>
            <w:tcW w:w="8296" w:type="dxa"/>
            <w:shd w:val="clear" w:color="auto" w:fill="D0CECE"/>
          </w:tcPr>
          <w:p w14:paraId="2025D0A9" w14:textId="77777777" w:rsidR="002C0448" w:rsidRPr="002C0448" w:rsidRDefault="002C0448" w:rsidP="002C0448">
            <w:pPr>
              <w:jc w:val="left"/>
              <w:rPr>
                <w:rFonts w:eastAsia="新細明體"/>
                <w:sz w:val="24"/>
                <w:szCs w:val="22"/>
              </w:rPr>
            </w:pPr>
            <w:r w:rsidRPr="002C0448">
              <w:rPr>
                <w:rFonts w:eastAsia="新細明體" w:hint="eastAsia"/>
                <w:sz w:val="24"/>
                <w:szCs w:val="22"/>
              </w:rPr>
              <w:t>URLs</w:t>
            </w:r>
          </w:p>
        </w:tc>
      </w:tr>
      <w:tr w:rsidR="002C0448" w:rsidRPr="002C0448" w14:paraId="53B1F8AA" w14:textId="77777777" w:rsidTr="002C0448">
        <w:trPr>
          <w:jc w:val="center"/>
        </w:trPr>
        <w:tc>
          <w:tcPr>
            <w:tcW w:w="8296" w:type="dxa"/>
          </w:tcPr>
          <w:p w14:paraId="78DD0FBF"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關於我們</w:t>
            </w:r>
          </w:p>
        </w:tc>
      </w:tr>
      <w:tr w:rsidR="002C0448" w:rsidRPr="002C0448" w14:paraId="4ADF6222" w14:textId="77777777" w:rsidTr="002C0448">
        <w:trPr>
          <w:jc w:val="center"/>
        </w:trPr>
        <w:tc>
          <w:tcPr>
            <w:tcW w:w="8296" w:type="dxa"/>
          </w:tcPr>
          <w:p w14:paraId="6D9D6959"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訪客</w:t>
            </w:r>
          </w:p>
        </w:tc>
      </w:tr>
      <w:tr w:rsidR="002C0448" w:rsidRPr="002C0448" w14:paraId="6E797781" w14:textId="77777777" w:rsidTr="002C0448">
        <w:trPr>
          <w:jc w:val="center"/>
        </w:trPr>
        <w:tc>
          <w:tcPr>
            <w:tcW w:w="8296" w:type="dxa"/>
          </w:tcPr>
          <w:p w14:paraId="76C49448"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p>
        </w:tc>
      </w:tr>
      <w:tr w:rsidR="002C0448" w:rsidRPr="002C0448" w14:paraId="7224D645" w14:textId="77777777" w:rsidTr="002C0448">
        <w:trPr>
          <w:jc w:val="center"/>
        </w:trPr>
        <w:tc>
          <w:tcPr>
            <w:tcW w:w="8296" w:type="dxa"/>
          </w:tcPr>
          <w:p w14:paraId="44EA78B0"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r w:rsidRPr="002C0448">
              <w:rPr>
                <w:rFonts w:eastAsia="新細明體" w:hint="eastAsia"/>
                <w:sz w:val="24"/>
                <w:szCs w:val="22"/>
              </w:rPr>
              <w:t>/</w:t>
            </w:r>
            <w:r w:rsidRPr="002C0448">
              <w:rPr>
                <w:rFonts w:eastAsia="新細明體" w:hint="eastAsia"/>
                <w:sz w:val="24"/>
                <w:szCs w:val="22"/>
              </w:rPr>
              <w:t>社群空間</w:t>
            </w:r>
          </w:p>
        </w:tc>
      </w:tr>
      <w:tr w:rsidR="002C0448" w:rsidRPr="002C0448" w14:paraId="6296FEB5" w14:textId="77777777" w:rsidTr="002C0448">
        <w:trPr>
          <w:jc w:val="center"/>
        </w:trPr>
        <w:tc>
          <w:tcPr>
            <w:tcW w:w="8296" w:type="dxa"/>
            <w:shd w:val="clear" w:color="auto" w:fill="D0CECE"/>
          </w:tcPr>
          <w:p w14:paraId="0A3D0935" w14:textId="77777777" w:rsidR="002C0448" w:rsidRPr="002C0448" w:rsidRDefault="002C0448" w:rsidP="002C0448">
            <w:pPr>
              <w:jc w:val="left"/>
              <w:rPr>
                <w:rFonts w:eastAsia="新細明體"/>
                <w:sz w:val="24"/>
                <w:szCs w:val="22"/>
              </w:rPr>
            </w:pPr>
            <w:r w:rsidRPr="002C0448">
              <w:rPr>
                <w:rFonts w:eastAsia="新細明體" w:hint="eastAsia"/>
                <w:sz w:val="24"/>
                <w:szCs w:val="22"/>
              </w:rPr>
              <w:t>Views</w:t>
            </w:r>
          </w:p>
        </w:tc>
      </w:tr>
      <w:tr w:rsidR="002C0448" w:rsidRPr="002C0448" w14:paraId="4F69F115" w14:textId="77777777" w:rsidTr="002C0448">
        <w:trPr>
          <w:jc w:val="center"/>
        </w:trPr>
        <w:tc>
          <w:tcPr>
            <w:tcW w:w="8296" w:type="dxa"/>
          </w:tcPr>
          <w:p w14:paraId="55B65865" w14:textId="77777777" w:rsidR="002C0448" w:rsidRPr="002C0448" w:rsidRDefault="002C0448" w:rsidP="002C0448">
            <w:pPr>
              <w:jc w:val="left"/>
              <w:rPr>
                <w:rFonts w:eastAsia="新細明體"/>
                <w:sz w:val="24"/>
                <w:szCs w:val="22"/>
              </w:rPr>
            </w:pPr>
            <w:r w:rsidRPr="002C0448">
              <w:rPr>
                <w:rFonts w:eastAsia="新細明體" w:hint="eastAsia"/>
                <w:sz w:val="24"/>
                <w:szCs w:val="22"/>
              </w:rPr>
              <w:t>登入</w:t>
            </w:r>
          </w:p>
        </w:tc>
      </w:tr>
      <w:tr w:rsidR="002C0448" w:rsidRPr="002C0448" w14:paraId="325EECB0" w14:textId="77777777" w:rsidTr="002C0448">
        <w:trPr>
          <w:jc w:val="center"/>
        </w:trPr>
        <w:tc>
          <w:tcPr>
            <w:tcW w:w="8296" w:type="dxa"/>
          </w:tcPr>
          <w:p w14:paraId="2E529D07" w14:textId="77777777" w:rsidR="002C0448" w:rsidRPr="002C0448" w:rsidRDefault="002C0448" w:rsidP="002C0448">
            <w:pPr>
              <w:jc w:val="left"/>
              <w:rPr>
                <w:rFonts w:eastAsia="新細明體"/>
                <w:sz w:val="24"/>
                <w:szCs w:val="22"/>
              </w:rPr>
            </w:pPr>
            <w:r w:rsidRPr="002C0448">
              <w:rPr>
                <w:rFonts w:eastAsia="新細明體" w:hint="eastAsia"/>
                <w:sz w:val="24"/>
                <w:szCs w:val="22"/>
              </w:rPr>
              <w:t>註冊</w:t>
            </w:r>
          </w:p>
        </w:tc>
      </w:tr>
      <w:tr w:rsidR="002C0448" w:rsidRPr="002C0448" w14:paraId="7B50F6C1" w14:textId="77777777" w:rsidTr="002C0448">
        <w:trPr>
          <w:jc w:val="center"/>
        </w:trPr>
        <w:tc>
          <w:tcPr>
            <w:tcW w:w="8296" w:type="dxa"/>
          </w:tcPr>
          <w:p w14:paraId="7EAAD8ED"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50CAC25E" w14:textId="77777777" w:rsidTr="002C0448">
        <w:trPr>
          <w:jc w:val="center"/>
        </w:trPr>
        <w:tc>
          <w:tcPr>
            <w:tcW w:w="8296" w:type="dxa"/>
          </w:tcPr>
          <w:p w14:paraId="6C17314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課程介紹</w:t>
            </w:r>
          </w:p>
        </w:tc>
      </w:tr>
      <w:tr w:rsidR="002C0448" w:rsidRPr="002C0448" w14:paraId="522C9D38" w14:textId="77777777" w:rsidTr="002C0448">
        <w:trPr>
          <w:jc w:val="center"/>
        </w:trPr>
        <w:tc>
          <w:tcPr>
            <w:tcW w:w="8296" w:type="dxa"/>
          </w:tcPr>
          <w:p w14:paraId="0D8F6BF0"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w:t>
            </w:r>
          </w:p>
        </w:tc>
      </w:tr>
      <w:tr w:rsidR="002C0448" w:rsidRPr="002C0448" w14:paraId="320F1AD1" w14:textId="77777777" w:rsidTr="002C0448">
        <w:trPr>
          <w:jc w:val="center"/>
        </w:trPr>
        <w:tc>
          <w:tcPr>
            <w:tcW w:w="8296" w:type="dxa"/>
          </w:tcPr>
          <w:p w14:paraId="14984EAE"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w:t>
            </w:r>
          </w:p>
        </w:tc>
      </w:tr>
      <w:tr w:rsidR="002C0448" w:rsidRPr="002C0448" w14:paraId="5E4FABCB" w14:textId="77777777" w:rsidTr="002C0448">
        <w:trPr>
          <w:jc w:val="center"/>
        </w:trPr>
        <w:tc>
          <w:tcPr>
            <w:tcW w:w="8296" w:type="dxa"/>
          </w:tcPr>
          <w:p w14:paraId="088480D9"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w:t>
            </w:r>
          </w:p>
        </w:tc>
      </w:tr>
      <w:tr w:rsidR="002C0448" w:rsidRPr="002C0448" w14:paraId="5B808229" w14:textId="77777777" w:rsidTr="002C0448">
        <w:trPr>
          <w:jc w:val="center"/>
        </w:trPr>
        <w:tc>
          <w:tcPr>
            <w:tcW w:w="8296" w:type="dxa"/>
          </w:tcPr>
          <w:p w14:paraId="317E75F8" w14:textId="77777777" w:rsidR="002C0448" w:rsidRPr="002C0448" w:rsidRDefault="002C0448" w:rsidP="002C0448">
            <w:pPr>
              <w:jc w:val="left"/>
              <w:rPr>
                <w:rFonts w:eastAsia="新細明體"/>
                <w:sz w:val="24"/>
                <w:szCs w:val="22"/>
              </w:rPr>
            </w:pPr>
            <w:r w:rsidRPr="002C0448">
              <w:rPr>
                <w:rFonts w:eastAsia="新細明體" w:hint="eastAsia"/>
                <w:sz w:val="24"/>
                <w:szCs w:val="22"/>
              </w:rPr>
              <w:t>修改個人資料</w:t>
            </w:r>
          </w:p>
        </w:tc>
      </w:tr>
      <w:tr w:rsidR="002C0448" w:rsidRPr="002C0448" w14:paraId="79051192" w14:textId="77777777" w:rsidTr="002C0448">
        <w:trPr>
          <w:jc w:val="center"/>
        </w:trPr>
        <w:tc>
          <w:tcPr>
            <w:tcW w:w="8296" w:type="dxa"/>
            <w:shd w:val="clear" w:color="auto" w:fill="D0CECE"/>
          </w:tcPr>
          <w:p w14:paraId="6C0E3B47" w14:textId="77777777" w:rsidR="002C0448" w:rsidRPr="002C0448" w:rsidRDefault="002C0448" w:rsidP="002C0448">
            <w:pPr>
              <w:jc w:val="left"/>
              <w:rPr>
                <w:rFonts w:eastAsia="新細明體"/>
                <w:sz w:val="24"/>
                <w:szCs w:val="22"/>
              </w:rPr>
            </w:pPr>
            <w:r w:rsidRPr="002C0448">
              <w:rPr>
                <w:rFonts w:eastAsia="新細明體" w:hint="eastAsia"/>
                <w:sz w:val="24"/>
                <w:szCs w:val="22"/>
              </w:rPr>
              <w:t>Models</w:t>
            </w:r>
          </w:p>
        </w:tc>
      </w:tr>
      <w:tr w:rsidR="002C0448" w:rsidRPr="002C0448" w14:paraId="11DDDE3F" w14:textId="77777777" w:rsidTr="002C0448">
        <w:trPr>
          <w:jc w:val="center"/>
        </w:trPr>
        <w:tc>
          <w:tcPr>
            <w:tcW w:w="8296" w:type="dxa"/>
          </w:tcPr>
          <w:p w14:paraId="527FF4C4" w14:textId="77777777" w:rsidR="002C0448" w:rsidRPr="002C0448" w:rsidRDefault="002C0448" w:rsidP="002C0448">
            <w:pPr>
              <w:jc w:val="left"/>
              <w:rPr>
                <w:rFonts w:eastAsia="新細明體"/>
                <w:sz w:val="24"/>
                <w:szCs w:val="22"/>
              </w:rPr>
            </w:pPr>
            <w:r w:rsidRPr="002C0448">
              <w:rPr>
                <w:rFonts w:eastAsia="新細明體" w:hint="eastAsia"/>
                <w:sz w:val="24"/>
                <w:szCs w:val="22"/>
              </w:rPr>
              <w:t>使用者帳號密碼資訊</w:t>
            </w:r>
          </w:p>
        </w:tc>
      </w:tr>
      <w:tr w:rsidR="002C0448" w:rsidRPr="002C0448" w14:paraId="2FD3D7C3" w14:textId="77777777" w:rsidTr="002C0448">
        <w:trPr>
          <w:jc w:val="center"/>
        </w:trPr>
        <w:tc>
          <w:tcPr>
            <w:tcW w:w="8296" w:type="dxa"/>
          </w:tcPr>
          <w:p w14:paraId="07A3BE9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課程資料</w:t>
            </w:r>
          </w:p>
        </w:tc>
      </w:tr>
      <w:tr w:rsidR="002C0448" w:rsidRPr="002C0448" w14:paraId="1352A796" w14:textId="77777777" w:rsidTr="002C0448">
        <w:trPr>
          <w:jc w:val="center"/>
        </w:trPr>
        <w:tc>
          <w:tcPr>
            <w:tcW w:w="8296" w:type="dxa"/>
          </w:tcPr>
          <w:p w14:paraId="6D09280F"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教練團隊資料</w:t>
            </w:r>
          </w:p>
        </w:tc>
      </w:tr>
      <w:tr w:rsidR="002C0448" w:rsidRPr="002C0448" w14:paraId="7A1C70A9" w14:textId="77777777" w:rsidTr="002C0448">
        <w:trPr>
          <w:jc w:val="center"/>
        </w:trPr>
        <w:tc>
          <w:tcPr>
            <w:tcW w:w="8296" w:type="dxa"/>
          </w:tcPr>
          <w:p w14:paraId="64F3DAC4"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羽球教學資料</w:t>
            </w:r>
          </w:p>
        </w:tc>
      </w:tr>
      <w:tr w:rsidR="002C0448" w:rsidRPr="002C0448" w14:paraId="1401BD63" w14:textId="77777777" w:rsidTr="002C0448">
        <w:trPr>
          <w:jc w:val="center"/>
        </w:trPr>
        <w:tc>
          <w:tcPr>
            <w:tcW w:w="8296" w:type="dxa"/>
          </w:tcPr>
          <w:p w14:paraId="301AECF8"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報名課程資料</w:t>
            </w:r>
          </w:p>
        </w:tc>
      </w:tr>
      <w:tr w:rsidR="002C0448" w:rsidRPr="002C0448" w14:paraId="0EDEA23F" w14:textId="77777777" w:rsidTr="002C0448">
        <w:trPr>
          <w:jc w:val="center"/>
        </w:trPr>
        <w:tc>
          <w:tcPr>
            <w:tcW w:w="8296" w:type="dxa"/>
          </w:tcPr>
          <w:p w14:paraId="21CB49E5" w14:textId="77777777" w:rsidR="002C0448" w:rsidRPr="002C0448" w:rsidRDefault="002C0448" w:rsidP="002C0448">
            <w:pPr>
              <w:jc w:val="left"/>
              <w:rPr>
                <w:rFonts w:eastAsia="新細明體"/>
                <w:sz w:val="24"/>
                <w:szCs w:val="22"/>
              </w:rPr>
            </w:pPr>
            <w:r w:rsidRPr="002C0448">
              <w:rPr>
                <w:rFonts w:eastAsia="新細明體" w:hint="eastAsia"/>
                <w:sz w:val="24"/>
                <w:szCs w:val="22"/>
              </w:rPr>
              <w:lastRenderedPageBreak/>
              <w:t>社群空間留言板</w:t>
            </w:r>
          </w:p>
        </w:tc>
      </w:tr>
      <w:tr w:rsidR="002C0448" w:rsidRPr="002C0448" w14:paraId="25FE8F46" w14:textId="77777777" w:rsidTr="002C0448">
        <w:trPr>
          <w:jc w:val="center"/>
        </w:trPr>
        <w:tc>
          <w:tcPr>
            <w:tcW w:w="8296" w:type="dxa"/>
            <w:shd w:val="clear" w:color="auto" w:fill="D0CECE"/>
          </w:tcPr>
          <w:p w14:paraId="0E030C61" w14:textId="77777777" w:rsidR="002C0448" w:rsidRPr="002C0448" w:rsidRDefault="002C0448" w:rsidP="002C0448">
            <w:pPr>
              <w:jc w:val="left"/>
              <w:rPr>
                <w:rFonts w:eastAsia="新細明體"/>
                <w:sz w:val="24"/>
                <w:szCs w:val="22"/>
              </w:rPr>
            </w:pPr>
            <w:r w:rsidRPr="002C0448">
              <w:rPr>
                <w:rFonts w:eastAsia="新細明體" w:hint="eastAsia"/>
                <w:sz w:val="24"/>
                <w:szCs w:val="22"/>
              </w:rPr>
              <w:t>Templates</w:t>
            </w:r>
          </w:p>
        </w:tc>
      </w:tr>
      <w:tr w:rsidR="002C0448" w:rsidRPr="002C0448" w14:paraId="5E5A7155" w14:textId="77777777" w:rsidTr="002C0448">
        <w:trPr>
          <w:jc w:val="center"/>
        </w:trPr>
        <w:tc>
          <w:tcPr>
            <w:tcW w:w="8296" w:type="dxa"/>
          </w:tcPr>
          <w:p w14:paraId="31CB4673"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6BD69C9B" w14:textId="77777777" w:rsidTr="002C0448">
        <w:trPr>
          <w:jc w:val="center"/>
        </w:trPr>
        <w:tc>
          <w:tcPr>
            <w:tcW w:w="8296" w:type="dxa"/>
          </w:tcPr>
          <w:p w14:paraId="4EBAB5A0" w14:textId="77777777" w:rsidR="002C0448" w:rsidRPr="002C0448" w:rsidRDefault="002C0448" w:rsidP="002C0448">
            <w:pPr>
              <w:jc w:val="left"/>
              <w:rPr>
                <w:rFonts w:eastAsia="新細明體"/>
                <w:sz w:val="24"/>
                <w:szCs w:val="22"/>
              </w:rPr>
            </w:pPr>
            <w:r w:rsidRPr="002C0448">
              <w:rPr>
                <w:rFonts w:eastAsia="新細明體" w:hint="eastAsia"/>
                <w:sz w:val="24"/>
                <w:szCs w:val="22"/>
              </w:rPr>
              <w:t>會員登入頁面</w:t>
            </w:r>
          </w:p>
        </w:tc>
      </w:tr>
      <w:tr w:rsidR="002C0448" w:rsidRPr="002C0448" w14:paraId="54A10EA7" w14:textId="77777777" w:rsidTr="002C0448">
        <w:trPr>
          <w:jc w:val="center"/>
        </w:trPr>
        <w:tc>
          <w:tcPr>
            <w:tcW w:w="8296" w:type="dxa"/>
          </w:tcPr>
          <w:p w14:paraId="2342CC37"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報名課程頁面</w:t>
            </w:r>
          </w:p>
        </w:tc>
      </w:tr>
      <w:tr w:rsidR="002C0448" w:rsidRPr="002C0448" w14:paraId="66E91CFC" w14:textId="77777777" w:rsidTr="002C0448">
        <w:trPr>
          <w:jc w:val="center"/>
        </w:trPr>
        <w:tc>
          <w:tcPr>
            <w:tcW w:w="8296" w:type="dxa"/>
          </w:tcPr>
          <w:p w14:paraId="41BC111B"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社群空間頁面</w:t>
            </w:r>
          </w:p>
        </w:tc>
      </w:tr>
    </w:tbl>
    <w:p w14:paraId="3E46CD74" w14:textId="77777777" w:rsidR="00773ED8" w:rsidRDefault="00773ED8">
      <w:pPr>
        <w:rPr>
          <w:szCs w:val="28"/>
        </w:rPr>
      </w:pPr>
    </w:p>
    <w:p w14:paraId="013101B3" w14:textId="77777777" w:rsidR="002C0448" w:rsidRDefault="002C0448">
      <w:pPr>
        <w:rPr>
          <w:szCs w:val="28"/>
        </w:rPr>
      </w:pPr>
    </w:p>
    <w:p w14:paraId="32C1BB99" w14:textId="77777777" w:rsidR="002C0448" w:rsidRDefault="002C0448">
      <w:pPr>
        <w:rPr>
          <w:ins w:id="1018" w:author="11046014_劉育彤" w:date="2024-03-30T17:10:00Z"/>
          <w:szCs w:val="28"/>
        </w:rPr>
      </w:pPr>
    </w:p>
    <w:p w14:paraId="69D527FA" w14:textId="39A22562" w:rsidR="00773ED8" w:rsidRDefault="00773ED8">
      <w:pPr>
        <w:rPr>
          <w:ins w:id="1019" w:author="11046014_劉育彤" w:date="2024-03-30T17:10:00Z"/>
          <w:szCs w:val="28"/>
        </w:rPr>
      </w:pPr>
      <w:ins w:id="1020"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21" w:author="11046014_劉育彤" w:date="2024-03-30T17:49:00Z"/>
          <w:szCs w:val="28"/>
        </w:rPr>
      </w:pPr>
      <w:ins w:id="1022"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23" w:author="11046014_劉育彤" w:date="2024-03-30T17:50:00Z"/>
          <w:szCs w:val="28"/>
        </w:rPr>
      </w:pPr>
      <w:ins w:id="1024" w:author="11046014_劉育彤" w:date="2024-03-30T17:50:00Z">
        <w:r>
          <w:rPr>
            <w:rFonts w:hint="eastAsia"/>
            <w:szCs w:val="28"/>
          </w:rPr>
          <w:t>登入、註冊、忘記密碼</w:t>
        </w:r>
      </w:ins>
      <w:ins w:id="1025" w:author="11046014_劉育彤" w:date="2024-03-31T16:47:00Z">
        <w:r w:rsidR="00E11A9D">
          <w:rPr>
            <w:rFonts w:hint="eastAsia"/>
            <w:szCs w:val="28"/>
          </w:rPr>
          <w:t xml:space="preserve"> </w:t>
        </w:r>
      </w:ins>
    </w:p>
    <w:p w14:paraId="47529A01" w14:textId="75BF138D" w:rsidR="00C5799D" w:rsidRDefault="00017127">
      <w:pPr>
        <w:rPr>
          <w:ins w:id="1026" w:author="11046014_劉育彤" w:date="2024-03-30T17:51:00Z"/>
        </w:rPr>
      </w:pPr>
      <w:ins w:id="1027"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28" w:author="11046014_劉育彤" w:date="2024-03-30T17:51:00Z">
        <w:r w:rsidR="003F4933">
          <w:rPr>
            <w:rFonts w:hint="eastAsia"/>
          </w:rPr>
          <w:t>此</w:t>
        </w:r>
      </w:ins>
      <w:ins w:id="1029" w:author="11046014_劉育彤" w:date="2024-03-30T17:50:00Z">
        <w:r>
          <w:t>功能，再重新設定密碼。</w:t>
        </w:r>
      </w:ins>
    </w:p>
    <w:p w14:paraId="20A50BBD" w14:textId="06514A55" w:rsidR="003F4933" w:rsidRDefault="003F4933">
      <w:pPr>
        <w:rPr>
          <w:ins w:id="1030" w:author="11046014_劉育彤" w:date="2024-03-30T17:51:00Z"/>
        </w:rPr>
      </w:pPr>
      <w:ins w:id="1031" w:author="11046014_劉育彤" w:date="2024-03-30T17:51:00Z">
        <w:r>
          <w:rPr>
            <w:rFonts w:hint="eastAsia"/>
          </w:rPr>
          <w:t>課程詳情</w:t>
        </w:r>
      </w:ins>
    </w:p>
    <w:p w14:paraId="7BD264AF" w14:textId="07BD6065" w:rsidR="003F4933" w:rsidRDefault="003F4933">
      <w:pPr>
        <w:rPr>
          <w:ins w:id="1032" w:author="11046014_劉育彤" w:date="2024-03-30T20:43:00Z"/>
        </w:rPr>
      </w:pPr>
      <w:ins w:id="1033" w:author="11046014_劉育彤" w:date="2024-03-30T17:51:00Z">
        <w:r>
          <w:rPr>
            <w:rFonts w:hint="eastAsia"/>
          </w:rPr>
          <w:t>透過</w:t>
        </w:r>
      </w:ins>
      <w:ins w:id="1034" w:author="11046014_劉育彤" w:date="2024-03-30T17:55:00Z">
        <w:r w:rsidR="00CC45F9">
          <w:rPr>
            <w:rFonts w:hint="eastAsia"/>
          </w:rPr>
          <w:t>課程展示</w:t>
        </w:r>
      </w:ins>
      <w:ins w:id="1035" w:author="11046014_劉育彤" w:date="2024-03-30T18:43:00Z">
        <w:r w:rsidR="008A402D">
          <w:rPr>
            <w:rFonts w:hint="eastAsia"/>
          </w:rPr>
          <w:t>，使用者能從</w:t>
        </w:r>
      </w:ins>
      <w:ins w:id="1036" w:author="11046014_劉育彤" w:date="2024-03-30T19:05:00Z">
        <w:r w:rsidR="00067F52">
          <w:rPr>
            <w:rFonts w:hint="eastAsia"/>
          </w:rPr>
          <w:t>網站上直接查看</w:t>
        </w:r>
      </w:ins>
      <w:ins w:id="1037" w:author="11046014_劉育彤" w:date="2024-03-30T19:06:00Z">
        <w:r w:rsidR="00067F52">
          <w:rPr>
            <w:rFonts w:hint="eastAsia"/>
          </w:rPr>
          <w:t>不同種類課程的</w:t>
        </w:r>
      </w:ins>
      <w:ins w:id="1038" w:author="11046014_劉育彤" w:date="2024-03-30T19:15:00Z">
        <w:r w:rsidR="00A36851">
          <w:rPr>
            <w:rFonts w:hint="eastAsia"/>
          </w:rPr>
          <w:t>內容介紹</w:t>
        </w:r>
      </w:ins>
      <w:ins w:id="1039" w:author="11046014_劉育彤" w:date="2024-03-30T20:43:00Z">
        <w:r w:rsidR="00323246">
          <w:rPr>
            <w:rFonts w:hint="eastAsia"/>
          </w:rPr>
          <w:t>。</w:t>
        </w:r>
      </w:ins>
    </w:p>
    <w:p w14:paraId="7698B0BE" w14:textId="68A00006" w:rsidR="00323246" w:rsidRDefault="00323246">
      <w:pPr>
        <w:rPr>
          <w:ins w:id="1040" w:author="11046014_劉育彤" w:date="2024-03-30T20:44:00Z"/>
        </w:rPr>
      </w:pPr>
      <w:ins w:id="1041" w:author="11046014_劉育彤" w:date="2024-03-30T20:43:00Z">
        <w:r>
          <w:rPr>
            <w:rFonts w:hint="eastAsia"/>
          </w:rPr>
          <w:t>教練詳情</w:t>
        </w:r>
      </w:ins>
    </w:p>
    <w:p w14:paraId="6F73357E" w14:textId="1A85D6EA" w:rsidR="00DB0C9F" w:rsidRDefault="00DB0C9F" w:rsidP="00DB0C9F">
      <w:pPr>
        <w:rPr>
          <w:ins w:id="1042" w:author="11046014_劉育彤" w:date="2024-03-30T20:45:00Z"/>
        </w:rPr>
      </w:pPr>
      <w:ins w:id="1043" w:author="11046014_劉育彤" w:date="2024-03-30T20:44:00Z">
        <w:r>
          <w:rPr>
            <w:rFonts w:hint="eastAsia"/>
          </w:rPr>
          <w:t>透過教練團隊，使用者能從網站上查看</w:t>
        </w:r>
      </w:ins>
      <w:ins w:id="1044"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045" w:author="11046014_劉育彤" w:date="2024-03-30T20:44:00Z">
        <w:r>
          <w:rPr>
            <w:rFonts w:hint="eastAsia"/>
          </w:rPr>
          <w:t>。</w:t>
        </w:r>
      </w:ins>
    </w:p>
    <w:p w14:paraId="7AD0858D" w14:textId="3B4CA4D6" w:rsidR="001272A4" w:rsidRDefault="0040195E" w:rsidP="00DB0C9F">
      <w:pPr>
        <w:rPr>
          <w:ins w:id="1046" w:author="11046014_劉育彤" w:date="2024-03-30T20:48:00Z"/>
        </w:rPr>
      </w:pPr>
      <w:ins w:id="1047" w:author="11046014_劉育彤" w:date="2024-03-30T20:47:00Z">
        <w:r>
          <w:rPr>
            <w:rFonts w:hint="eastAsia"/>
          </w:rPr>
          <w:t>教學詳情</w:t>
        </w:r>
      </w:ins>
    </w:p>
    <w:p w14:paraId="554C0DFB" w14:textId="633E417A" w:rsidR="0040195E" w:rsidRPr="001272A4" w:rsidRDefault="0040195E" w:rsidP="00DB0C9F">
      <w:pPr>
        <w:rPr>
          <w:ins w:id="1048" w:author="11046014_劉育彤" w:date="2024-03-30T20:44:00Z"/>
        </w:rPr>
      </w:pPr>
      <w:ins w:id="1049" w:author="11046014_劉育彤" w:date="2024-03-30T20:48:00Z">
        <w:r>
          <w:rPr>
            <w:rFonts w:hint="eastAsia"/>
          </w:rPr>
          <w:t>透過</w:t>
        </w:r>
        <w:r w:rsidR="002A637E">
          <w:rPr>
            <w:rFonts w:hint="eastAsia"/>
          </w:rPr>
          <w:t>羽球教學可以觀看</w:t>
        </w:r>
      </w:ins>
      <w:ins w:id="1050" w:author="11046014_劉育彤" w:date="2024-03-30T20:49:00Z">
        <w:r w:rsidR="002A637E">
          <w:rPr>
            <w:rFonts w:hint="eastAsia"/>
          </w:rPr>
          <w:t>一些</w:t>
        </w:r>
      </w:ins>
      <w:ins w:id="1051" w:author="11046014_劉育彤" w:date="2024-03-30T20:50:00Z">
        <w:r w:rsidR="001548BE">
          <w:rPr>
            <w:rFonts w:hint="eastAsia"/>
          </w:rPr>
          <w:t>關於羽球技巧</w:t>
        </w:r>
      </w:ins>
      <w:ins w:id="1052" w:author="11046014_劉育彤" w:date="2024-03-30T20:49:00Z">
        <w:r w:rsidR="002A637E">
          <w:rPr>
            <w:rFonts w:hint="eastAsia"/>
          </w:rPr>
          <w:t>的動作</w:t>
        </w:r>
      </w:ins>
      <w:ins w:id="1053" w:author="11046014_劉育彤" w:date="2024-03-30T20:51:00Z">
        <w:r w:rsidR="001548BE">
          <w:rPr>
            <w:rFonts w:hint="eastAsia"/>
          </w:rPr>
          <w:t>。</w:t>
        </w:r>
      </w:ins>
    </w:p>
    <w:p w14:paraId="5553F73E" w14:textId="77777777" w:rsidR="008517B2" w:rsidRDefault="001548BE">
      <w:pPr>
        <w:rPr>
          <w:ins w:id="1054" w:author="11046014_劉育彤" w:date="2024-03-31T14:07:00Z"/>
          <w:szCs w:val="28"/>
        </w:rPr>
      </w:pPr>
      <w:ins w:id="1055" w:author="11046014_劉育彤" w:date="2024-03-30T20:51:00Z">
        <w:r>
          <w:rPr>
            <w:rFonts w:hint="eastAsia"/>
            <w:szCs w:val="28"/>
          </w:rPr>
          <w:lastRenderedPageBreak/>
          <w:t>社群</w:t>
        </w:r>
      </w:ins>
      <w:ins w:id="1056" w:author="11046014_劉育彤" w:date="2024-03-31T13:53:00Z">
        <w:r w:rsidR="00FF525C">
          <w:rPr>
            <w:rFonts w:hint="eastAsia"/>
            <w:szCs w:val="28"/>
          </w:rPr>
          <w:t>空間</w:t>
        </w:r>
      </w:ins>
    </w:p>
    <w:p w14:paraId="3F7F5CE1" w14:textId="1D769CAA" w:rsidR="00FF525C" w:rsidRPr="008E1EC9" w:rsidRDefault="008517B2">
      <w:pPr>
        <w:rPr>
          <w:ins w:id="1057" w:author="11046014_劉育彤" w:date="2024-03-31T15:45:00Z"/>
          <w:color w:val="000000" w:themeColor="text1"/>
        </w:rPr>
      </w:pPr>
      <w:ins w:id="1058" w:author="11046014_劉育彤" w:date="2024-03-31T14:07:00Z">
        <w:r>
          <w:rPr>
            <w:rFonts w:hint="eastAsia"/>
            <w:szCs w:val="28"/>
          </w:rPr>
          <w:t>使用</w:t>
        </w:r>
      </w:ins>
      <w:ins w:id="1059" w:author="11046014_劉育彤" w:date="2024-03-31T14:08:00Z">
        <w:r>
          <w:rPr>
            <w:rFonts w:hint="eastAsia"/>
            <w:szCs w:val="28"/>
          </w:rPr>
          <w:t>者可以在</w:t>
        </w:r>
      </w:ins>
      <w:ins w:id="1060" w:author="11046014_劉育彤" w:date="2024-03-31T15:37:00Z">
        <w:r w:rsidR="004D1910">
          <w:rPr>
            <w:rFonts w:hint="eastAsia"/>
            <w:szCs w:val="28"/>
          </w:rPr>
          <w:t>透過</w:t>
        </w:r>
      </w:ins>
      <w:ins w:id="1061" w:author="11046014_劉育彤" w:date="2024-03-31T14:08:00Z">
        <w:r>
          <w:rPr>
            <w:rFonts w:hint="eastAsia"/>
            <w:szCs w:val="28"/>
          </w:rPr>
          <w:t>社群空間觀看會員在</w:t>
        </w:r>
      </w:ins>
      <w:ins w:id="1062" w:author="11046014_劉育彤" w:date="2024-03-31T14:09:00Z">
        <w:r>
          <w:rPr>
            <w:rFonts w:hint="eastAsia"/>
            <w:szCs w:val="28"/>
          </w:rPr>
          <w:t>評論區</w:t>
        </w:r>
      </w:ins>
      <w:ins w:id="1063" w:author="11046014_劉育彤" w:date="2024-03-31T14:10:00Z">
        <w:r w:rsidR="00782EC8" w:rsidRPr="008E1EC9">
          <w:rPr>
            <w:rFonts w:hint="eastAsia"/>
            <w:color w:val="000000" w:themeColor="text1"/>
          </w:rPr>
          <w:t>分享</w:t>
        </w:r>
      </w:ins>
      <w:ins w:id="1064" w:author="11046014_劉育彤" w:date="2024-03-31T15:37:00Z">
        <w:r w:rsidR="004D1910" w:rsidRPr="008E1EC9">
          <w:rPr>
            <w:rFonts w:hint="eastAsia"/>
            <w:color w:val="000000" w:themeColor="text1"/>
          </w:rPr>
          <w:t>的</w:t>
        </w:r>
      </w:ins>
      <w:ins w:id="1065" w:author="11046014_劉育彤" w:date="2024-03-31T14:10:00Z">
        <w:r w:rsidR="00782EC8" w:rsidRPr="008E1EC9">
          <w:rPr>
            <w:rFonts w:hint="eastAsia"/>
            <w:color w:val="000000" w:themeColor="text1"/>
          </w:rPr>
          <w:t>經驗</w:t>
        </w:r>
      </w:ins>
      <w:ins w:id="1066" w:author="11046014_劉育彤" w:date="2024-03-31T15:45:00Z">
        <w:r w:rsidR="000164C1" w:rsidRPr="008E1EC9">
          <w:rPr>
            <w:rFonts w:hint="eastAsia"/>
            <w:color w:val="000000" w:themeColor="text1"/>
          </w:rPr>
          <w:t>。</w:t>
        </w:r>
      </w:ins>
    </w:p>
    <w:p w14:paraId="512AFB44" w14:textId="266CEE1F" w:rsidR="000164C1" w:rsidRPr="008E1EC9" w:rsidRDefault="000164C1">
      <w:pPr>
        <w:rPr>
          <w:ins w:id="1067" w:author="11046014_劉育彤" w:date="2024-03-31T15:45:00Z"/>
          <w:color w:val="000000" w:themeColor="text1"/>
        </w:rPr>
      </w:pPr>
      <w:ins w:id="1068"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069" w:author="11046014_劉育彤" w:date="2024-03-31T15:47:00Z"/>
          <w:color w:val="000000" w:themeColor="text1"/>
        </w:rPr>
      </w:pPr>
      <w:ins w:id="1070"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071"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072" w:author="11046017_鄭兆媗" w:date="2024-03-31T16:32:00Z"/>
          <w:color w:val="000000" w:themeColor="text1"/>
        </w:rPr>
      </w:pPr>
      <w:ins w:id="1073" w:author="11046017_鄭兆媗" w:date="2024-03-31T16:32:00Z">
        <w:r>
          <w:rPr>
            <w:color w:val="000000" w:themeColor="text1"/>
          </w:rPr>
          <w:br w:type="page"/>
        </w:r>
      </w:ins>
    </w:p>
    <w:p w14:paraId="24883350" w14:textId="724F0CA1" w:rsidR="003C5C93" w:rsidRPr="008E1EC9" w:rsidDel="0051407F" w:rsidRDefault="003C5C93">
      <w:pPr>
        <w:pStyle w:val="2"/>
        <w:rPr>
          <w:ins w:id="1074" w:author="11046014_劉育彤" w:date="2024-03-25T14:57:00Z"/>
          <w:del w:id="1075" w:author="11046017_鄭兆媗" w:date="2024-03-31T16:32:00Z"/>
          <w:rPrChange w:id="1076" w:author="11046014_劉育彤" w:date="2024-03-31T15:45:00Z">
            <w:rPr>
              <w:ins w:id="1077" w:author="11046014_劉育彤" w:date="2024-03-25T14:57:00Z"/>
              <w:del w:id="1078" w:author="11046017_鄭兆媗" w:date="2024-03-31T16:32:00Z"/>
              <w:rFonts w:ascii="標楷體" w:hAnsi="標楷體"/>
              <w:szCs w:val="28"/>
            </w:rPr>
          </w:rPrChange>
        </w:rPr>
        <w:pPrChange w:id="1079" w:author="11046017_鄭兆媗" w:date="2024-03-31T16:32:00Z">
          <w:pPr>
            <w:ind w:firstLineChars="200" w:firstLine="560"/>
          </w:pPr>
        </w:pPrChange>
      </w:pPr>
      <w:bookmarkStart w:id="1080" w:name="_Toc166433932"/>
      <w:bookmarkEnd w:id="1080"/>
    </w:p>
    <w:p w14:paraId="1FA11ADB" w14:textId="7EA400E3" w:rsidR="00B05515" w:rsidRPr="00FB1867" w:rsidRDefault="007449AA">
      <w:pPr>
        <w:pStyle w:val="2"/>
        <w:rPr>
          <w:ins w:id="1081" w:author="11046014_劉育彤" w:date="2024-03-25T14:57:00Z"/>
        </w:rPr>
        <w:pPrChange w:id="1082" w:author="11046021_蔡元振" w:date="2024-03-26T14:25:00Z">
          <w:pPr>
            <w:ind w:firstLineChars="50" w:firstLine="140"/>
          </w:pPr>
        </w:pPrChange>
      </w:pPr>
      <w:ins w:id="1083" w:author="11046017_鄭兆媗" w:date="2024-03-25T20:56:00Z">
        <w:r>
          <w:rPr>
            <w:rFonts w:hint="eastAsia"/>
          </w:rPr>
          <w:t xml:space="preserve"> </w:t>
        </w:r>
      </w:ins>
      <w:ins w:id="1084" w:author="11046014_劉育彤" w:date="2024-03-25T14:58:00Z">
        <w:del w:id="1085" w:author="11046017_鄭兆媗" w:date="2024-03-25T17:16:00Z">
          <w:r w:rsidR="004A1CB8" w:rsidRPr="00FB1867">
            <w:rPr>
              <w:rFonts w:hint="eastAsia"/>
            </w:rPr>
            <w:delText>3</w:delText>
          </w:r>
        </w:del>
      </w:ins>
      <w:ins w:id="1086" w:author="11046014_劉育彤" w:date="2024-03-25T14:57:00Z">
        <w:del w:id="1087" w:author="11046017_鄭兆媗" w:date="2024-03-25T17:16:00Z">
          <w:r w:rsidR="00B05515" w:rsidRPr="00FB1867">
            <w:rPr>
              <w:rFonts w:hint="eastAsia"/>
            </w:rPr>
            <w:delText xml:space="preserve">-2 </w:delText>
          </w:r>
        </w:del>
      </w:ins>
      <w:bookmarkStart w:id="1088" w:name="_Toc166433933"/>
      <w:ins w:id="1089" w:author="11046014_劉育彤" w:date="2024-03-25T14:58:00Z">
        <w:r w:rsidR="004A1CB8" w:rsidRPr="00FB1867">
          <w:rPr>
            <w:rFonts w:hint="eastAsia"/>
          </w:rPr>
          <w:t>系統軟、硬體需求與技術平台</w:t>
        </w:r>
      </w:ins>
      <w:bookmarkEnd w:id="1088"/>
    </w:p>
    <w:p w14:paraId="2355CAC4" w14:textId="3631DEBD" w:rsidR="00EC690F" w:rsidRPr="008E1EC9" w:rsidRDefault="00AC5662">
      <w:pPr>
        <w:pStyle w:val="af0"/>
        <w:jc w:val="center"/>
        <w:rPr>
          <w:ins w:id="1090" w:author="11046014_劉育彤" w:date="2024-03-30T12:54:00Z"/>
          <w:szCs w:val="28"/>
          <w:lang w:eastAsia="zh-TW"/>
        </w:rPr>
        <w:pPrChange w:id="1091" w:author="11046017_鄭兆媗" w:date="2024-03-31T16:29:00Z">
          <w:pPr/>
        </w:pPrChange>
      </w:pPr>
      <w:ins w:id="1092" w:author="11046017_鄭兆媗" w:date="2024-03-31T16:28:00Z">
        <w:r>
          <w:rPr>
            <w:rFonts w:hint="eastAsia"/>
            <w:lang w:eastAsia="zh-TW"/>
          </w:rPr>
          <w:t>▼</w:t>
        </w:r>
      </w:ins>
      <w:ins w:id="1093"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094" w:author="11046017_鄭兆媗" w:date="2024-03-31T16:27:00Z">
        <w:r>
          <w:rPr>
            <w:rFonts w:hint="eastAsia"/>
            <w:lang w:eastAsia="zh-TW"/>
          </w:rPr>
          <w:t xml:space="preserve"> </w:t>
        </w:r>
        <w:r>
          <w:rPr>
            <w:rFonts w:hint="eastAsia"/>
            <w:lang w:eastAsia="zh-TW"/>
          </w:rPr>
          <w:t>系統軟</w:t>
        </w:r>
      </w:ins>
      <w:ins w:id="1095" w:author="11046017_鄭兆媗" w:date="2024-03-31T16:32:00Z">
        <w:r w:rsidR="00840F86">
          <w:rPr>
            <w:rFonts w:hint="eastAsia"/>
            <w:lang w:eastAsia="zh-TW"/>
          </w:rPr>
          <w:t>、</w:t>
        </w:r>
      </w:ins>
      <w:ins w:id="1096"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097"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098">
          <w:tblGrid>
            <w:gridCol w:w="2827"/>
            <w:gridCol w:w="3965"/>
            <w:gridCol w:w="3396"/>
          </w:tblGrid>
        </w:tblGridChange>
      </w:tblGrid>
      <w:tr w:rsidR="005D3599" w:rsidRPr="005D3599" w14:paraId="2ABAD226" w14:textId="77777777" w:rsidTr="003A7916">
        <w:trPr>
          <w:ins w:id="1099" w:author="11046014_劉育彤" w:date="2024-03-30T13:01:00Z"/>
        </w:trPr>
        <w:tc>
          <w:tcPr>
            <w:tcW w:w="10188" w:type="dxa"/>
            <w:gridSpan w:val="3"/>
            <w:shd w:val="clear" w:color="auto" w:fill="E8E8E8" w:themeFill="background2"/>
            <w:vAlign w:val="center"/>
            <w:tcPrChange w:id="1100" w:author="11046014_劉育彤" w:date="2024-03-30T13:02:00Z">
              <w:tcPr>
                <w:tcW w:w="10188" w:type="dxa"/>
                <w:gridSpan w:val="3"/>
              </w:tcPr>
            </w:tcPrChange>
          </w:tcPr>
          <w:p w14:paraId="3B619C6D" w14:textId="076E46E7" w:rsidR="005D3599" w:rsidRPr="00A5130A" w:rsidRDefault="005D3599">
            <w:pPr>
              <w:spacing w:line="400" w:lineRule="exact"/>
              <w:jc w:val="center"/>
              <w:rPr>
                <w:ins w:id="1101" w:author="11046014_劉育彤" w:date="2024-03-30T13:01:00Z"/>
                <w:rFonts w:ascii="Times New Roman" w:hAnsi="Times New Roman"/>
                <w:szCs w:val="28"/>
              </w:rPr>
              <w:pPrChange w:id="1102" w:author="11046014_劉育彤" w:date="2024-03-30T13:02:00Z">
                <w:pPr/>
              </w:pPrChange>
            </w:pPr>
            <w:ins w:id="1103"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04" w:author="11046014_劉育彤" w:date="2024-03-30T12:54:00Z"/>
        </w:trPr>
        <w:tc>
          <w:tcPr>
            <w:tcW w:w="2827" w:type="dxa"/>
            <w:vMerge w:val="restart"/>
            <w:vAlign w:val="center"/>
            <w:tcPrChange w:id="1105" w:author="11046014_劉育彤" w:date="2024-03-30T13:02:00Z">
              <w:tcPr>
                <w:tcW w:w="2827" w:type="dxa"/>
                <w:vMerge w:val="restart"/>
              </w:tcPr>
            </w:tcPrChange>
          </w:tcPr>
          <w:p w14:paraId="4A42D915" w14:textId="66017986" w:rsidR="00FE33CC" w:rsidRPr="00A5130A" w:rsidRDefault="00FE33CC">
            <w:pPr>
              <w:spacing w:line="400" w:lineRule="exact"/>
              <w:rPr>
                <w:ins w:id="1106" w:author="11046014_劉育彤" w:date="2024-03-30T12:54:00Z"/>
                <w:rFonts w:ascii="Times New Roman" w:hAnsi="Times New Roman"/>
                <w:szCs w:val="28"/>
              </w:rPr>
              <w:pPrChange w:id="1107" w:author="11046014_劉育彤" w:date="2024-03-30T13:02:00Z">
                <w:pPr/>
              </w:pPrChange>
            </w:pPr>
            <w:ins w:id="1108" w:author="11046014_劉育彤" w:date="2024-03-30T12:54:00Z">
              <w:r w:rsidRPr="00A5130A">
                <w:rPr>
                  <w:rFonts w:ascii="Times New Roman" w:hAnsi="Times New Roman" w:hint="eastAsia"/>
                  <w:szCs w:val="28"/>
                </w:rPr>
                <w:t>作業</w:t>
              </w:r>
            </w:ins>
            <w:ins w:id="1109" w:author="11046014_劉育彤" w:date="2024-03-30T12:55:00Z">
              <w:r w:rsidRPr="00A5130A">
                <w:rPr>
                  <w:rFonts w:ascii="Times New Roman" w:hAnsi="Times New Roman" w:hint="eastAsia"/>
                  <w:szCs w:val="28"/>
                </w:rPr>
                <w:t>系統版本</w:t>
              </w:r>
            </w:ins>
          </w:p>
        </w:tc>
        <w:tc>
          <w:tcPr>
            <w:tcW w:w="3119" w:type="dxa"/>
            <w:vAlign w:val="center"/>
            <w:tcPrChange w:id="1110" w:author="11046014_劉育彤" w:date="2024-03-30T13:02:00Z">
              <w:tcPr>
                <w:tcW w:w="3965" w:type="dxa"/>
              </w:tcPr>
            </w:tcPrChange>
          </w:tcPr>
          <w:p w14:paraId="018EE6D4" w14:textId="5B41E41F" w:rsidR="00FE33CC" w:rsidRPr="00A5130A" w:rsidRDefault="00FE33CC">
            <w:pPr>
              <w:spacing w:line="400" w:lineRule="exact"/>
              <w:rPr>
                <w:ins w:id="1111" w:author="11046014_劉育彤" w:date="2024-03-30T12:54:00Z"/>
                <w:rFonts w:ascii="Times New Roman" w:hAnsi="Times New Roman"/>
                <w:szCs w:val="28"/>
              </w:rPr>
              <w:pPrChange w:id="1112" w:author="11046014_劉育彤" w:date="2024-03-30T13:02:00Z">
                <w:pPr/>
              </w:pPrChange>
            </w:pPr>
            <w:ins w:id="1113" w:author="11046014_劉育彤" w:date="2024-03-30T12:55:00Z">
              <w:r w:rsidRPr="00A5130A">
                <w:rPr>
                  <w:rFonts w:ascii="Times New Roman" w:hAnsi="Times New Roman" w:hint="eastAsia"/>
                  <w:szCs w:val="28"/>
                </w:rPr>
                <w:t>最低系統需求</w:t>
              </w:r>
            </w:ins>
          </w:p>
        </w:tc>
        <w:tc>
          <w:tcPr>
            <w:tcW w:w="4242" w:type="dxa"/>
            <w:vAlign w:val="center"/>
            <w:tcPrChange w:id="1114" w:author="11046014_劉育彤" w:date="2024-03-30T13:02:00Z">
              <w:tcPr>
                <w:tcW w:w="3396" w:type="dxa"/>
              </w:tcPr>
            </w:tcPrChange>
          </w:tcPr>
          <w:p w14:paraId="623A1194" w14:textId="660531AB" w:rsidR="00FE33CC" w:rsidRPr="00A5130A" w:rsidRDefault="00FE33CC">
            <w:pPr>
              <w:spacing w:line="400" w:lineRule="exact"/>
              <w:rPr>
                <w:ins w:id="1115" w:author="11046014_劉育彤" w:date="2024-03-30T12:54:00Z"/>
                <w:rFonts w:ascii="Times New Roman" w:hAnsi="Times New Roman"/>
                <w:szCs w:val="28"/>
              </w:rPr>
              <w:pPrChange w:id="1116" w:author="11046014_劉育彤" w:date="2024-03-30T13:02:00Z">
                <w:pPr/>
              </w:pPrChange>
            </w:pPr>
            <w:ins w:id="1117"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18" w:author="11046014_劉育彤" w:date="2024-03-30T12:54:00Z"/>
        </w:trPr>
        <w:tc>
          <w:tcPr>
            <w:tcW w:w="2827" w:type="dxa"/>
            <w:vMerge/>
            <w:vAlign w:val="center"/>
            <w:tcPrChange w:id="1119" w:author="11046014_劉育彤" w:date="2024-03-30T13:02:00Z">
              <w:tcPr>
                <w:tcW w:w="2827" w:type="dxa"/>
                <w:vMerge/>
              </w:tcPr>
            </w:tcPrChange>
          </w:tcPr>
          <w:p w14:paraId="5AE5EF16" w14:textId="77777777" w:rsidR="00FE33CC" w:rsidRPr="00A5130A" w:rsidRDefault="00FE33CC">
            <w:pPr>
              <w:spacing w:line="400" w:lineRule="exact"/>
              <w:rPr>
                <w:ins w:id="1120" w:author="11046014_劉育彤" w:date="2024-03-30T12:54:00Z"/>
                <w:rFonts w:ascii="Times New Roman" w:hAnsi="Times New Roman"/>
                <w:szCs w:val="28"/>
              </w:rPr>
              <w:pPrChange w:id="1121" w:author="11046014_劉育彤" w:date="2024-03-30T13:02:00Z">
                <w:pPr/>
              </w:pPrChange>
            </w:pPr>
          </w:p>
        </w:tc>
        <w:tc>
          <w:tcPr>
            <w:tcW w:w="3119" w:type="dxa"/>
            <w:vAlign w:val="center"/>
            <w:tcPrChange w:id="1122" w:author="11046014_劉育彤" w:date="2024-03-30T13:02:00Z">
              <w:tcPr>
                <w:tcW w:w="3965" w:type="dxa"/>
              </w:tcPr>
            </w:tcPrChange>
          </w:tcPr>
          <w:p w14:paraId="4211F649" w14:textId="14217AC7" w:rsidR="00FE33CC" w:rsidRPr="00A5130A" w:rsidRDefault="00FE33CC">
            <w:pPr>
              <w:spacing w:line="400" w:lineRule="exact"/>
              <w:rPr>
                <w:ins w:id="1123" w:author="11046014_劉育彤" w:date="2024-03-30T12:54:00Z"/>
                <w:rFonts w:ascii="Times New Roman" w:hAnsi="Times New Roman"/>
                <w:szCs w:val="28"/>
              </w:rPr>
              <w:pPrChange w:id="1124" w:author="11046014_劉育彤" w:date="2024-03-30T13:02:00Z">
                <w:pPr/>
              </w:pPrChange>
            </w:pPr>
            <w:ins w:id="1125"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26" w:author="11046014_劉育彤" w:date="2024-03-30T13:02:00Z">
              <w:tcPr>
                <w:tcW w:w="3396" w:type="dxa"/>
              </w:tcPr>
            </w:tcPrChange>
          </w:tcPr>
          <w:p w14:paraId="46221973" w14:textId="07CB824F" w:rsidR="00FE33CC" w:rsidRPr="00A5130A" w:rsidRDefault="00FE33CC">
            <w:pPr>
              <w:spacing w:line="400" w:lineRule="exact"/>
              <w:rPr>
                <w:ins w:id="1127" w:author="11046014_劉育彤" w:date="2024-03-30T12:54:00Z"/>
                <w:rFonts w:ascii="Times New Roman" w:hAnsi="Times New Roman"/>
                <w:szCs w:val="28"/>
              </w:rPr>
              <w:pPrChange w:id="1128" w:author="11046014_劉育彤" w:date="2024-03-30T13:02:00Z">
                <w:pPr/>
              </w:pPrChange>
            </w:pPr>
            <w:ins w:id="1129"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30" w:author="11046014_劉育彤" w:date="2024-03-30T12:54:00Z"/>
        </w:trPr>
        <w:tc>
          <w:tcPr>
            <w:tcW w:w="2827" w:type="dxa"/>
            <w:vMerge w:val="restart"/>
            <w:vAlign w:val="center"/>
            <w:tcPrChange w:id="1131" w:author="11046014_劉育彤" w:date="2024-03-30T13:02:00Z">
              <w:tcPr>
                <w:tcW w:w="2827" w:type="dxa"/>
                <w:vMerge w:val="restart"/>
              </w:tcPr>
            </w:tcPrChange>
          </w:tcPr>
          <w:p w14:paraId="4E59D8DE" w14:textId="7FDA263B" w:rsidR="00FE33CC" w:rsidRPr="00A5130A" w:rsidRDefault="00FE33CC">
            <w:pPr>
              <w:spacing w:line="400" w:lineRule="exact"/>
              <w:rPr>
                <w:ins w:id="1132" w:author="11046014_劉育彤" w:date="2024-03-30T12:54:00Z"/>
                <w:rFonts w:ascii="Times New Roman" w:hAnsi="Times New Roman"/>
                <w:szCs w:val="28"/>
              </w:rPr>
              <w:pPrChange w:id="1133" w:author="11046014_劉育彤" w:date="2024-03-30T13:02:00Z">
                <w:pPr/>
              </w:pPrChange>
            </w:pPr>
            <w:ins w:id="1134" w:author="11046014_劉育彤" w:date="2024-03-30T12:57:00Z">
              <w:r w:rsidRPr="00A5130A">
                <w:rPr>
                  <w:rFonts w:ascii="Times New Roman" w:hAnsi="Times New Roman" w:hint="eastAsia"/>
                  <w:szCs w:val="28"/>
                </w:rPr>
                <w:t>處理器磁碟可用空間</w:t>
              </w:r>
            </w:ins>
          </w:p>
        </w:tc>
        <w:tc>
          <w:tcPr>
            <w:tcW w:w="3119" w:type="dxa"/>
            <w:vAlign w:val="center"/>
            <w:tcPrChange w:id="1135" w:author="11046014_劉育彤" w:date="2024-03-30T13:02:00Z">
              <w:tcPr>
                <w:tcW w:w="3965" w:type="dxa"/>
              </w:tcPr>
            </w:tcPrChange>
          </w:tcPr>
          <w:p w14:paraId="67E18D0B" w14:textId="3B724645" w:rsidR="00FE33CC" w:rsidRPr="00A5130A" w:rsidRDefault="00FE33CC">
            <w:pPr>
              <w:spacing w:line="400" w:lineRule="exact"/>
              <w:rPr>
                <w:ins w:id="1136" w:author="11046014_劉育彤" w:date="2024-03-30T12:54:00Z"/>
                <w:rFonts w:ascii="Times New Roman" w:hAnsi="Times New Roman"/>
                <w:szCs w:val="28"/>
              </w:rPr>
              <w:pPrChange w:id="1137" w:author="11046014_劉育彤" w:date="2024-03-30T13:02:00Z">
                <w:pPr/>
              </w:pPrChange>
            </w:pPr>
            <w:ins w:id="1138" w:author="11046014_劉育彤" w:date="2024-03-30T12:59:00Z">
              <w:r w:rsidRPr="00A5130A">
                <w:rPr>
                  <w:rFonts w:ascii="Times New Roman" w:hAnsi="Times New Roman" w:hint="eastAsia"/>
                  <w:szCs w:val="28"/>
                </w:rPr>
                <w:t>雙核心以上</w:t>
              </w:r>
            </w:ins>
          </w:p>
        </w:tc>
        <w:tc>
          <w:tcPr>
            <w:tcW w:w="4242" w:type="dxa"/>
            <w:vAlign w:val="center"/>
            <w:tcPrChange w:id="1139" w:author="11046014_劉育彤" w:date="2024-03-30T13:02:00Z">
              <w:tcPr>
                <w:tcW w:w="3396" w:type="dxa"/>
              </w:tcPr>
            </w:tcPrChange>
          </w:tcPr>
          <w:p w14:paraId="52ECDB60" w14:textId="4651CEBC" w:rsidR="00FE33CC" w:rsidRPr="00A5130A" w:rsidRDefault="00FE33CC">
            <w:pPr>
              <w:spacing w:line="400" w:lineRule="exact"/>
              <w:rPr>
                <w:ins w:id="1140" w:author="11046014_劉育彤" w:date="2024-03-30T12:54:00Z"/>
                <w:rFonts w:ascii="Times New Roman" w:hAnsi="Times New Roman"/>
                <w:szCs w:val="28"/>
              </w:rPr>
              <w:pPrChange w:id="1141" w:author="11046014_劉育彤" w:date="2024-03-30T13:02:00Z">
                <w:pPr/>
              </w:pPrChange>
            </w:pPr>
            <w:ins w:id="1142"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143" w:author="11046014_劉育彤" w:date="2024-03-30T12:54:00Z"/>
        </w:trPr>
        <w:tc>
          <w:tcPr>
            <w:tcW w:w="2827" w:type="dxa"/>
            <w:vMerge/>
            <w:vAlign w:val="center"/>
            <w:tcPrChange w:id="1144" w:author="11046014_劉育彤" w:date="2024-03-30T13:02:00Z">
              <w:tcPr>
                <w:tcW w:w="2827" w:type="dxa"/>
                <w:vMerge/>
              </w:tcPr>
            </w:tcPrChange>
          </w:tcPr>
          <w:p w14:paraId="609E5A7E" w14:textId="77777777" w:rsidR="00FE33CC" w:rsidRPr="00A5130A" w:rsidRDefault="00FE33CC">
            <w:pPr>
              <w:spacing w:line="400" w:lineRule="exact"/>
              <w:rPr>
                <w:ins w:id="1145" w:author="11046014_劉育彤" w:date="2024-03-30T12:54:00Z"/>
                <w:rFonts w:ascii="Times New Roman" w:hAnsi="Times New Roman"/>
                <w:szCs w:val="28"/>
              </w:rPr>
              <w:pPrChange w:id="1146" w:author="11046014_劉育彤" w:date="2024-03-30T13:02:00Z">
                <w:pPr/>
              </w:pPrChange>
            </w:pPr>
          </w:p>
        </w:tc>
        <w:tc>
          <w:tcPr>
            <w:tcW w:w="3119" w:type="dxa"/>
            <w:vAlign w:val="center"/>
            <w:tcPrChange w:id="1147" w:author="11046014_劉育彤" w:date="2024-03-30T13:02:00Z">
              <w:tcPr>
                <w:tcW w:w="3965" w:type="dxa"/>
              </w:tcPr>
            </w:tcPrChange>
          </w:tcPr>
          <w:p w14:paraId="36027542" w14:textId="582C4071" w:rsidR="00FE33CC" w:rsidRPr="00A5130A" w:rsidRDefault="00FE33CC">
            <w:pPr>
              <w:spacing w:line="400" w:lineRule="exact"/>
              <w:rPr>
                <w:ins w:id="1148" w:author="11046014_劉育彤" w:date="2024-03-30T12:54:00Z"/>
                <w:rFonts w:ascii="Times New Roman" w:hAnsi="Times New Roman"/>
                <w:szCs w:val="28"/>
              </w:rPr>
              <w:pPrChange w:id="1149" w:author="11046014_劉育彤" w:date="2024-03-30T13:02:00Z">
                <w:pPr/>
              </w:pPrChange>
            </w:pPr>
            <w:ins w:id="1150"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151" w:author="11046014_劉育彤" w:date="2024-03-30T13:02:00Z">
              <w:tcPr>
                <w:tcW w:w="3396" w:type="dxa"/>
              </w:tcPr>
            </w:tcPrChange>
          </w:tcPr>
          <w:p w14:paraId="17592485" w14:textId="68FAE1A2" w:rsidR="00FE33CC" w:rsidRPr="00A5130A" w:rsidRDefault="00FE33CC">
            <w:pPr>
              <w:spacing w:line="400" w:lineRule="exact"/>
              <w:rPr>
                <w:ins w:id="1152" w:author="11046014_劉育彤" w:date="2024-03-30T12:54:00Z"/>
                <w:rFonts w:ascii="Times New Roman" w:hAnsi="Times New Roman"/>
                <w:szCs w:val="28"/>
              </w:rPr>
              <w:pPrChange w:id="1153" w:author="11046014_劉育彤" w:date="2024-03-30T13:02:00Z">
                <w:pPr/>
              </w:pPrChange>
            </w:pPr>
            <w:ins w:id="1154"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155" w:author="11046014_劉育彤" w:date="2024-03-30T12:54:00Z"/>
        </w:trPr>
        <w:tc>
          <w:tcPr>
            <w:tcW w:w="2827" w:type="dxa"/>
            <w:vMerge w:val="restart"/>
            <w:vAlign w:val="center"/>
            <w:tcPrChange w:id="1156" w:author="11046014_劉育彤" w:date="2024-03-30T13:02:00Z">
              <w:tcPr>
                <w:tcW w:w="2827" w:type="dxa"/>
                <w:vMerge w:val="restart"/>
              </w:tcPr>
            </w:tcPrChange>
          </w:tcPr>
          <w:p w14:paraId="4EAAFC59" w14:textId="32A2F758" w:rsidR="00FE33CC" w:rsidRPr="00A5130A" w:rsidRDefault="00FE33CC">
            <w:pPr>
              <w:spacing w:line="400" w:lineRule="exact"/>
              <w:rPr>
                <w:ins w:id="1157" w:author="11046014_劉育彤" w:date="2024-03-30T12:54:00Z"/>
                <w:rFonts w:ascii="Times New Roman" w:hAnsi="Times New Roman"/>
                <w:szCs w:val="28"/>
              </w:rPr>
              <w:pPrChange w:id="1158" w:author="11046014_劉育彤" w:date="2024-03-30T13:02:00Z">
                <w:pPr/>
              </w:pPrChange>
            </w:pPr>
            <w:ins w:id="1159"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160" w:author="11046014_劉育彤" w:date="2024-03-30T13:02:00Z">
              <w:tcPr>
                <w:tcW w:w="3965" w:type="dxa"/>
              </w:tcPr>
            </w:tcPrChange>
          </w:tcPr>
          <w:p w14:paraId="109FC684" w14:textId="20F22967" w:rsidR="00FE33CC" w:rsidRPr="00A5130A" w:rsidRDefault="00FE33CC">
            <w:pPr>
              <w:spacing w:line="400" w:lineRule="exact"/>
              <w:rPr>
                <w:ins w:id="1161" w:author="11046014_劉育彤" w:date="2024-03-30T12:54:00Z"/>
                <w:rFonts w:ascii="Times New Roman" w:hAnsi="Times New Roman"/>
                <w:szCs w:val="28"/>
              </w:rPr>
              <w:pPrChange w:id="1162" w:author="11046014_劉育彤" w:date="2024-03-30T13:02:00Z">
                <w:pPr/>
              </w:pPrChange>
            </w:pPr>
            <w:ins w:id="1163"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164" w:author="11046014_劉育彤" w:date="2024-03-30T13:02:00Z">
              <w:tcPr>
                <w:tcW w:w="3396" w:type="dxa"/>
              </w:tcPr>
            </w:tcPrChange>
          </w:tcPr>
          <w:p w14:paraId="5C8F63CF" w14:textId="4DAB551F" w:rsidR="00FE33CC" w:rsidRPr="00A5130A" w:rsidRDefault="00FE33CC">
            <w:pPr>
              <w:spacing w:line="400" w:lineRule="exact"/>
              <w:rPr>
                <w:ins w:id="1165" w:author="11046014_劉育彤" w:date="2024-03-30T12:54:00Z"/>
                <w:rFonts w:ascii="Times New Roman" w:hAnsi="Times New Roman"/>
                <w:szCs w:val="28"/>
              </w:rPr>
              <w:pPrChange w:id="1166" w:author="11046014_劉育彤" w:date="2024-03-30T13:02:00Z">
                <w:pPr/>
              </w:pPrChange>
            </w:pPr>
            <w:ins w:id="1167"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168" w:author="11046014_劉育彤" w:date="2024-03-30T12:54:00Z"/>
        </w:trPr>
        <w:tc>
          <w:tcPr>
            <w:tcW w:w="2827" w:type="dxa"/>
            <w:vMerge/>
            <w:vAlign w:val="center"/>
            <w:tcPrChange w:id="1169" w:author="11046014_劉育彤" w:date="2024-03-30T13:02:00Z">
              <w:tcPr>
                <w:tcW w:w="2827" w:type="dxa"/>
                <w:vMerge/>
              </w:tcPr>
            </w:tcPrChange>
          </w:tcPr>
          <w:p w14:paraId="63B58470" w14:textId="77777777" w:rsidR="005D3599" w:rsidRPr="00A5130A" w:rsidRDefault="005D3599">
            <w:pPr>
              <w:spacing w:line="400" w:lineRule="exact"/>
              <w:rPr>
                <w:ins w:id="1170" w:author="11046014_劉育彤" w:date="2024-03-30T12:54:00Z"/>
                <w:rFonts w:ascii="Times New Roman" w:hAnsi="Times New Roman"/>
                <w:szCs w:val="28"/>
              </w:rPr>
              <w:pPrChange w:id="1171" w:author="11046014_劉育彤" w:date="2024-03-30T13:02:00Z">
                <w:pPr/>
              </w:pPrChange>
            </w:pPr>
          </w:p>
        </w:tc>
        <w:tc>
          <w:tcPr>
            <w:tcW w:w="7361" w:type="dxa"/>
            <w:gridSpan w:val="2"/>
            <w:vAlign w:val="center"/>
            <w:tcPrChange w:id="1172" w:author="11046014_劉育彤" w:date="2024-03-30T13:02:00Z">
              <w:tcPr>
                <w:tcW w:w="7361" w:type="dxa"/>
                <w:gridSpan w:val="2"/>
              </w:tcPr>
            </w:tcPrChange>
          </w:tcPr>
          <w:p w14:paraId="28758AD4" w14:textId="3BAFA8AD" w:rsidR="005D3599" w:rsidRPr="0063306C" w:rsidRDefault="005D3599">
            <w:pPr>
              <w:widowControl/>
              <w:spacing w:line="400" w:lineRule="exact"/>
              <w:rPr>
                <w:ins w:id="1173" w:author="11046014_劉育彤" w:date="2024-03-30T12:54:00Z"/>
                <w:rFonts w:ascii="Times New Roman" w:hAnsi="Times New Roman" w:cs="Calibri"/>
                <w:kern w:val="0"/>
                <w:szCs w:val="28"/>
                <w:rPrChange w:id="1174" w:author="11046014_劉育彤" w:date="2024-03-30T13:02:00Z">
                  <w:rPr>
                    <w:ins w:id="1175" w:author="11046014_劉育彤" w:date="2024-03-30T12:54:00Z"/>
                    <w:szCs w:val="28"/>
                  </w:rPr>
                </w:rPrChange>
              </w:rPr>
              <w:pPrChange w:id="1176" w:author="11046014_劉育彤" w:date="2024-03-30T13:02:00Z">
                <w:pPr/>
              </w:pPrChange>
            </w:pPr>
            <w:ins w:id="1177"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178" w:author="11046014_劉育彤" w:date="2024-03-30T12:54:00Z"/>
          <w:trPrChange w:id="1179" w:author="11046017_鄭兆媗" w:date="2024-03-31T16:28:00Z">
            <w:trPr>
              <w:trHeight w:val="278"/>
            </w:trPr>
          </w:trPrChange>
        </w:trPr>
        <w:tc>
          <w:tcPr>
            <w:tcW w:w="10188" w:type="dxa"/>
            <w:gridSpan w:val="3"/>
            <w:shd w:val="clear" w:color="auto" w:fill="E8E8E8" w:themeFill="background2"/>
            <w:vAlign w:val="center"/>
            <w:tcPrChange w:id="1180"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181" w:author="11046014_劉育彤" w:date="2024-03-30T12:54:00Z"/>
                <w:rFonts w:ascii="Times New Roman" w:hAnsi="Times New Roman"/>
                <w:szCs w:val="28"/>
              </w:rPr>
              <w:pPrChange w:id="1182" w:author="11046014_劉育彤" w:date="2024-03-30T13:02:00Z">
                <w:pPr/>
              </w:pPrChange>
            </w:pPr>
            <w:ins w:id="1183"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184" w:author="11046014_劉育彤" w:date="2024-03-30T12:54:00Z"/>
        </w:trPr>
        <w:tc>
          <w:tcPr>
            <w:tcW w:w="2827" w:type="dxa"/>
            <w:vAlign w:val="center"/>
            <w:tcPrChange w:id="1185" w:author="11046014_劉育彤" w:date="2024-03-30T13:02:00Z">
              <w:tcPr>
                <w:tcW w:w="2827" w:type="dxa"/>
              </w:tcPr>
            </w:tcPrChange>
          </w:tcPr>
          <w:p w14:paraId="33CDDF92" w14:textId="5A6D7FC1" w:rsidR="005D3599" w:rsidRPr="00A5130A" w:rsidRDefault="005D3599">
            <w:pPr>
              <w:spacing w:line="400" w:lineRule="exact"/>
              <w:rPr>
                <w:ins w:id="1186" w:author="11046014_劉育彤" w:date="2024-03-30T12:54:00Z"/>
                <w:rFonts w:ascii="Times New Roman" w:hAnsi="Times New Roman"/>
                <w:szCs w:val="28"/>
              </w:rPr>
              <w:pPrChange w:id="1187" w:author="11046014_劉育彤" w:date="2024-03-30T13:02:00Z">
                <w:pPr/>
              </w:pPrChange>
            </w:pPr>
            <w:ins w:id="1188"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189" w:author="11046014_劉育彤" w:date="2024-03-30T13:02:00Z">
              <w:tcPr>
                <w:tcW w:w="7361" w:type="dxa"/>
                <w:gridSpan w:val="2"/>
              </w:tcPr>
            </w:tcPrChange>
          </w:tcPr>
          <w:p w14:paraId="264DF957" w14:textId="244CDC38" w:rsidR="005D3599" w:rsidRPr="0063306C" w:rsidRDefault="005D3599">
            <w:pPr>
              <w:widowControl/>
              <w:spacing w:line="400" w:lineRule="exact"/>
              <w:rPr>
                <w:ins w:id="1190" w:author="11046014_劉育彤" w:date="2024-03-30T12:54:00Z"/>
                <w:rFonts w:ascii="Times New Roman" w:hAnsi="Times New Roman" w:cs="Calibri"/>
                <w:kern w:val="0"/>
                <w:szCs w:val="28"/>
                <w:rPrChange w:id="1191" w:author="11046014_劉育彤" w:date="2024-03-30T13:02:00Z">
                  <w:rPr>
                    <w:ins w:id="1192" w:author="11046014_劉育彤" w:date="2024-03-30T12:54:00Z"/>
                    <w:szCs w:val="28"/>
                  </w:rPr>
                </w:rPrChange>
              </w:rPr>
              <w:pPrChange w:id="1193" w:author="11046014_劉育彤" w:date="2024-03-30T13:02:00Z">
                <w:pPr/>
              </w:pPrChange>
            </w:pPr>
            <w:ins w:id="1194"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195" w:author="11046014_劉育彤" w:date="2024-03-30T12:58:00Z"/>
        </w:trPr>
        <w:tc>
          <w:tcPr>
            <w:tcW w:w="2827" w:type="dxa"/>
            <w:vAlign w:val="center"/>
            <w:tcPrChange w:id="1196" w:author="11046014_劉育彤" w:date="2024-03-30T13:02:00Z">
              <w:tcPr>
                <w:tcW w:w="2827" w:type="dxa"/>
              </w:tcPr>
            </w:tcPrChange>
          </w:tcPr>
          <w:p w14:paraId="6B07C9BF" w14:textId="3B0254D4" w:rsidR="005D3599" w:rsidRPr="0063306C" w:rsidRDefault="005D3599">
            <w:pPr>
              <w:spacing w:line="400" w:lineRule="exact"/>
              <w:rPr>
                <w:ins w:id="1197" w:author="11046014_劉育彤" w:date="2024-03-30T12:58:00Z"/>
                <w:rFonts w:ascii="Times New Roman" w:hAnsi="Times New Roman"/>
                <w:caps/>
                <w:szCs w:val="28"/>
                <w:rPrChange w:id="1198" w:author="11046014_劉育彤" w:date="2024-03-30T13:02:00Z">
                  <w:rPr>
                    <w:ins w:id="1199" w:author="11046014_劉育彤" w:date="2024-03-30T12:58:00Z"/>
                    <w:szCs w:val="28"/>
                  </w:rPr>
                </w:rPrChange>
              </w:rPr>
              <w:pPrChange w:id="1200" w:author="11046014_劉育彤" w:date="2024-03-30T13:02:00Z">
                <w:pPr/>
              </w:pPrChange>
            </w:pPr>
            <w:ins w:id="1201"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02" w:author="11046014_劉育彤" w:date="2024-03-30T13:02:00Z">
              <w:tcPr>
                <w:tcW w:w="7361" w:type="dxa"/>
                <w:gridSpan w:val="2"/>
              </w:tcPr>
            </w:tcPrChange>
          </w:tcPr>
          <w:p w14:paraId="647B1C54" w14:textId="068DC20D" w:rsidR="005D3599" w:rsidRPr="0063306C" w:rsidRDefault="005D3599">
            <w:pPr>
              <w:widowControl/>
              <w:spacing w:line="400" w:lineRule="exact"/>
              <w:rPr>
                <w:ins w:id="1203" w:author="11046014_劉育彤" w:date="2024-03-30T12:58:00Z"/>
                <w:rFonts w:ascii="Times New Roman" w:hAnsi="Times New Roman" w:cs="Calibri"/>
                <w:kern w:val="0"/>
                <w:szCs w:val="28"/>
                <w:rPrChange w:id="1204" w:author="11046014_劉育彤" w:date="2024-03-30T13:02:00Z">
                  <w:rPr>
                    <w:ins w:id="1205" w:author="11046014_劉育彤" w:date="2024-03-30T12:58:00Z"/>
                    <w:szCs w:val="28"/>
                  </w:rPr>
                </w:rPrChange>
              </w:rPr>
              <w:pPrChange w:id="1206" w:author="11046014_劉育彤" w:date="2024-03-30T13:02:00Z">
                <w:pPr/>
              </w:pPrChange>
            </w:pPr>
            <w:ins w:id="1207"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08" w:author="11046014_劉育彤" w:date="2024-03-30T12:58:00Z"/>
        </w:trPr>
        <w:tc>
          <w:tcPr>
            <w:tcW w:w="2827" w:type="dxa"/>
            <w:vAlign w:val="center"/>
            <w:tcPrChange w:id="1209" w:author="11046014_劉育彤" w:date="2024-03-30T13:02:00Z">
              <w:tcPr>
                <w:tcW w:w="2827" w:type="dxa"/>
              </w:tcPr>
            </w:tcPrChange>
          </w:tcPr>
          <w:p w14:paraId="608721BB" w14:textId="36D5A211" w:rsidR="005D3599" w:rsidRPr="00A5130A" w:rsidRDefault="005D3599">
            <w:pPr>
              <w:spacing w:line="400" w:lineRule="exact"/>
              <w:rPr>
                <w:ins w:id="1210" w:author="11046014_劉育彤" w:date="2024-03-30T12:58:00Z"/>
                <w:rFonts w:ascii="Times New Roman" w:hAnsi="Times New Roman"/>
                <w:szCs w:val="28"/>
              </w:rPr>
              <w:pPrChange w:id="1211" w:author="11046014_劉育彤" w:date="2024-03-30T13:02:00Z">
                <w:pPr/>
              </w:pPrChange>
            </w:pPr>
            <w:ins w:id="1212" w:author="11046014_劉育彤" w:date="2024-03-30T12:58:00Z">
              <w:r w:rsidRPr="00A5130A">
                <w:rPr>
                  <w:rFonts w:ascii="Times New Roman" w:hAnsi="Times New Roman" w:hint="eastAsia"/>
                  <w:szCs w:val="28"/>
                </w:rPr>
                <w:t>網路</w:t>
              </w:r>
            </w:ins>
          </w:p>
        </w:tc>
        <w:tc>
          <w:tcPr>
            <w:tcW w:w="7361" w:type="dxa"/>
            <w:gridSpan w:val="2"/>
            <w:vAlign w:val="center"/>
            <w:tcPrChange w:id="1213" w:author="11046014_劉育彤" w:date="2024-03-30T13:02:00Z">
              <w:tcPr>
                <w:tcW w:w="7361" w:type="dxa"/>
                <w:gridSpan w:val="2"/>
              </w:tcPr>
            </w:tcPrChange>
          </w:tcPr>
          <w:p w14:paraId="3B089643" w14:textId="6293F8D7" w:rsidR="005D3599" w:rsidRPr="00A5130A" w:rsidRDefault="005D3599">
            <w:pPr>
              <w:spacing w:line="400" w:lineRule="exact"/>
              <w:rPr>
                <w:ins w:id="1214" w:author="11046014_劉育彤" w:date="2024-03-30T12:58:00Z"/>
                <w:rFonts w:ascii="Times New Roman" w:hAnsi="Times New Roman"/>
                <w:szCs w:val="28"/>
              </w:rPr>
              <w:pPrChange w:id="1215" w:author="11046014_劉育彤" w:date="2024-03-30T13:02:00Z">
                <w:pPr/>
              </w:pPrChange>
            </w:pPr>
            <w:ins w:id="1216"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17" w:author="11046014_劉育彤" w:date="2024-03-25T14:57:00Z"/>
          <w:del w:id="1218" w:author="11046017_鄭兆媗" w:date="2024-03-31T16:32:00Z"/>
          <w:rPrChange w:id="1219" w:author="11046014_劉育彤" w:date="2024-03-25T20:17:00Z">
            <w:rPr>
              <w:ins w:id="1220" w:author="11046014_劉育彤" w:date="2024-03-25T14:57:00Z"/>
              <w:del w:id="1221" w:author="11046017_鄭兆媗" w:date="2024-03-31T16:32:00Z"/>
              <w:rFonts w:ascii="標楷體" w:hAnsi="標楷體"/>
              <w:szCs w:val="28"/>
            </w:rPr>
          </w:rPrChange>
        </w:rPr>
        <w:pPrChange w:id="1222" w:author="11046017_鄭兆媗" w:date="2024-03-25T20:17:00Z">
          <w:pPr>
            <w:ind w:firstLineChars="200" w:firstLine="560"/>
          </w:pPr>
        </w:pPrChange>
      </w:pPr>
      <w:bookmarkStart w:id="1223" w:name="_Toc166433934"/>
      <w:bookmarkEnd w:id="1223"/>
    </w:p>
    <w:p w14:paraId="6B5A9F87" w14:textId="30D7F3BE" w:rsidR="00B05515" w:rsidRPr="00FB1867" w:rsidRDefault="004A1CB8">
      <w:pPr>
        <w:pStyle w:val="2"/>
        <w:rPr>
          <w:ins w:id="1224" w:author="11046014_劉育彤" w:date="2024-03-25T14:57:00Z"/>
        </w:rPr>
        <w:pPrChange w:id="1225" w:author="11046021_蔡元振" w:date="2024-03-26T14:25:00Z">
          <w:pPr>
            <w:ind w:firstLineChars="50" w:firstLine="140"/>
          </w:pPr>
        </w:pPrChange>
      </w:pPr>
      <w:ins w:id="1226" w:author="11046014_劉育彤" w:date="2024-03-25T14:58:00Z">
        <w:del w:id="1227" w:author="11046017_鄭兆媗" w:date="2024-03-25T17:16:00Z">
          <w:r w:rsidRPr="00FB1867">
            <w:rPr>
              <w:rFonts w:hint="eastAsia"/>
            </w:rPr>
            <w:delText>3</w:delText>
          </w:r>
        </w:del>
      </w:ins>
      <w:ins w:id="1228" w:author="11046014_劉育彤" w:date="2024-03-25T14:57:00Z">
        <w:del w:id="1229" w:author="11046017_鄭兆媗" w:date="2024-03-25T17:16:00Z">
          <w:r w:rsidR="00B05515" w:rsidRPr="00FB1867">
            <w:rPr>
              <w:rFonts w:hint="eastAsia"/>
            </w:rPr>
            <w:delText>-3</w:delText>
          </w:r>
        </w:del>
        <w:r w:rsidR="00B05515" w:rsidRPr="00FB1867">
          <w:t xml:space="preserve"> </w:t>
        </w:r>
      </w:ins>
      <w:bookmarkStart w:id="1230" w:name="_Toc166433935"/>
      <w:ins w:id="1231" w:author="11046014_劉育彤" w:date="2024-03-25T14:58:00Z">
        <w:r w:rsidRPr="00FB1867">
          <w:rPr>
            <w:rFonts w:hint="eastAsia"/>
          </w:rPr>
          <w:t>使用標準</w:t>
        </w:r>
      </w:ins>
      <w:ins w:id="1232" w:author="11046014_劉育彤" w:date="2024-03-25T14:59:00Z">
        <w:r w:rsidRPr="00FB1867">
          <w:rPr>
            <w:rFonts w:hint="eastAsia"/>
          </w:rPr>
          <w:t>與工具</w:t>
        </w:r>
      </w:ins>
      <w:bookmarkEnd w:id="1230"/>
    </w:p>
    <w:p w14:paraId="6953455B" w14:textId="5F389686" w:rsidR="00AC5662" w:rsidRPr="00533A7A" w:rsidRDefault="00AC5662">
      <w:pPr>
        <w:pStyle w:val="af0"/>
        <w:jc w:val="center"/>
        <w:rPr>
          <w:lang w:eastAsia="zh-TW"/>
        </w:rPr>
        <w:pPrChange w:id="1233" w:author="11046017_鄭兆媗" w:date="2024-03-31T16:29:00Z">
          <w:pPr/>
        </w:pPrChange>
      </w:pPr>
      <w:ins w:id="1234" w:author="11046017_鄭兆媗" w:date="2024-03-31T16:29:00Z">
        <w:r>
          <w:rPr>
            <w:rFonts w:hint="eastAsia"/>
            <w:szCs w:val="28"/>
            <w:lang w:eastAsia="zh-TW"/>
          </w:rPr>
          <w:t>▼</w:t>
        </w:r>
      </w:ins>
      <w:ins w:id="1235" w:author="11046014_劉育彤" w:date="2024-03-25T14:57:00Z">
        <w:del w:id="1236" w:author="11046017_鄭兆媗" w:date="2024-03-31T16:28:00Z">
          <w:r w:rsidR="00B05515" w:rsidRPr="008E1EC9" w:rsidDel="00AC5662">
            <w:rPr>
              <w:szCs w:val="28"/>
              <w:lang w:eastAsia="zh-TW"/>
              <w:rPrChange w:id="1237"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238" w:author="11046014_劉育彤" w:date="2024-03-25T20:17:00Z">
                <w:rPr>
                  <w:rFonts w:ascii="標楷體" w:hAnsi="標楷體" w:hint="eastAsia"/>
                  <w:szCs w:val="28"/>
                </w:rPr>
              </w:rPrChange>
            </w:rPr>
            <w:delText>內</w:delText>
          </w:r>
          <w:r w:rsidR="00B05515" w:rsidRPr="008E1EC9" w:rsidDel="00AC5662">
            <w:rPr>
              <w:szCs w:val="28"/>
              <w:lang w:eastAsia="zh-TW"/>
              <w:rPrChange w:id="1239" w:author="11046014_劉育彤" w:date="2024-03-25T20:17:00Z">
                <w:rPr>
                  <w:rFonts w:ascii="標楷體" w:hAnsi="標楷體"/>
                  <w:szCs w:val="28"/>
                </w:rPr>
              </w:rPrChange>
            </w:rPr>
            <w:delText>文</w:delText>
          </w:r>
          <w:r w:rsidR="00B05515" w:rsidRPr="008E1EC9" w:rsidDel="00AC5662">
            <w:rPr>
              <w:rFonts w:hint="eastAsia"/>
              <w:szCs w:val="28"/>
              <w:lang w:eastAsia="zh-TW"/>
              <w:rPrChange w:id="1240" w:author="11046014_劉育彤" w:date="2024-03-25T20:17:00Z">
                <w:rPr>
                  <w:rFonts w:ascii="標楷體" w:hAnsi="標楷體" w:hint="eastAsia"/>
                  <w:szCs w:val="28"/>
                </w:rPr>
              </w:rPrChange>
            </w:rPr>
            <w:delText>撰</w:delText>
          </w:r>
          <w:r w:rsidR="00B05515" w:rsidRPr="008E1EC9" w:rsidDel="00AC5662">
            <w:rPr>
              <w:szCs w:val="28"/>
              <w:lang w:eastAsia="zh-TW"/>
              <w:rPrChange w:id="1241" w:author="11046014_劉育彤" w:date="2024-03-25T20:17:00Z">
                <w:rPr>
                  <w:rFonts w:ascii="標楷體" w:hAnsi="標楷體"/>
                  <w:szCs w:val="28"/>
                </w:rPr>
              </w:rPrChange>
            </w:rPr>
            <w:delText>寫</w:delText>
          </w:r>
          <w:r w:rsidR="00B05515" w:rsidRPr="008E1EC9" w:rsidDel="00AC5662">
            <w:rPr>
              <w:szCs w:val="28"/>
              <w:lang w:eastAsia="zh-TW"/>
              <w:rPrChange w:id="1242" w:author="11046014_劉育彤" w:date="2024-03-25T20:17:00Z">
                <w:rPr>
                  <w:rFonts w:ascii="標楷體" w:hAnsi="標楷體"/>
                  <w:szCs w:val="28"/>
                </w:rPr>
              </w:rPrChange>
            </w:rPr>
            <w:delText>…</w:delText>
          </w:r>
        </w:del>
      </w:ins>
      <w:ins w:id="1243"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244"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245" w:author="11046017_鄭兆媗" w:date="2024-03-31T16:31:00Z">
          <w:tblPr>
            <w:tblStyle w:val="ac"/>
            <w:tblW w:w="0" w:type="auto"/>
            <w:tblLook w:val="04A0" w:firstRow="1" w:lastRow="0" w:firstColumn="1" w:lastColumn="0" w:noHBand="0" w:noVBand="1"/>
          </w:tblPr>
        </w:tblPrChange>
      </w:tblPr>
      <w:tblGrid>
        <w:gridCol w:w="6"/>
        <w:gridCol w:w="2665"/>
        <w:gridCol w:w="7438"/>
        <w:tblGridChange w:id="1246">
          <w:tblGrid>
            <w:gridCol w:w="5"/>
            <w:gridCol w:w="1"/>
            <w:gridCol w:w="2684"/>
            <w:gridCol w:w="7419"/>
            <w:gridCol w:w="79"/>
          </w:tblGrid>
        </w:tblGridChange>
      </w:tblGrid>
      <w:tr w:rsidR="00E42B99" w:rsidRPr="00E42B99" w14:paraId="3D9AAAF4" w14:textId="77777777" w:rsidTr="0062641F">
        <w:trPr>
          <w:gridBefore w:val="1"/>
          <w:wBefore w:w="6" w:type="dxa"/>
          <w:trPrChange w:id="1247" w:author="11046017_鄭兆媗" w:date="2024-03-31T16:31:00Z">
            <w:trPr>
              <w:gridBefore w:val="1"/>
            </w:trPr>
          </w:trPrChange>
        </w:trPr>
        <w:tc>
          <w:tcPr>
            <w:tcW w:w="10103" w:type="dxa"/>
            <w:gridSpan w:val="2"/>
            <w:shd w:val="clear" w:color="auto" w:fill="E8E8E8" w:themeFill="background2"/>
            <w:tcPrChange w:id="1248"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249"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250"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251" w:author="11046017_鄭兆媗" w:date="2024-03-31T16:31:00Z">
                <w:pPr>
                  <w:spacing w:line="360" w:lineRule="exact"/>
                </w:pPr>
              </w:pPrChange>
            </w:pPr>
            <w:ins w:id="1252" w:author="11046014_劉育彤" w:date="2024-03-30T13:03:00Z">
              <w:r w:rsidRPr="001452B0">
                <w:rPr>
                  <w:rFonts w:cs="Calibri" w:hint="eastAsia"/>
                  <w:szCs w:val="28"/>
                </w:rPr>
                <w:t>作業系統</w:t>
              </w:r>
            </w:ins>
          </w:p>
        </w:tc>
        <w:tc>
          <w:tcPr>
            <w:tcW w:w="7438" w:type="dxa"/>
            <w:tcPrChange w:id="1253"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254"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255"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256"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257"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258"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259"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260"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261"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262"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263"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264"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265"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266"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267"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268"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269"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270"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271"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272"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273"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274"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275"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276"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277"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278"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279" w:author="11046017_鄭兆媗" w:date="2024-03-31T16:31:00Z">
            <w:trPr>
              <w:gridBefore w:val="1"/>
            </w:trPr>
          </w:trPrChange>
        </w:trPr>
        <w:tc>
          <w:tcPr>
            <w:tcW w:w="10103" w:type="dxa"/>
            <w:gridSpan w:val="2"/>
            <w:shd w:val="clear" w:color="auto" w:fill="E8E8E8" w:themeFill="background2"/>
            <w:tcPrChange w:id="1280"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281"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282"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283"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284"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285"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286"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287"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288"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289"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290"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291"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292"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293"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294" w:author="11046017_鄭兆媗" w:date="2024-03-31T16:31:00Z">
            <w:trPr>
              <w:gridBefore w:val="1"/>
            </w:trPr>
          </w:trPrChange>
        </w:trPr>
        <w:tc>
          <w:tcPr>
            <w:tcW w:w="10103" w:type="dxa"/>
            <w:gridSpan w:val="2"/>
            <w:shd w:val="clear" w:color="auto" w:fill="E8E8E8" w:themeFill="background2"/>
            <w:tcPrChange w:id="1295"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296"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297"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298"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299"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00"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01"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02"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03"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04"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05"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06"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07"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08"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09"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10"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11"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12"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13" w:author="11046014_劉育彤" w:date="2024-03-25T15:00:00Z"/>
          <w:del w:id="1314" w:author="11046017_鄭兆媗" w:date="2024-03-31T16:32:00Z"/>
          <w:szCs w:val="28"/>
          <w:rPrChange w:id="1315" w:author="11046014_劉育彤" w:date="2024-03-25T20:17:00Z">
            <w:rPr>
              <w:ins w:id="1316" w:author="11046014_劉育彤" w:date="2024-03-25T15:00:00Z"/>
              <w:del w:id="1317" w:author="11046017_鄭兆媗" w:date="2024-03-31T16:32:00Z"/>
              <w:rFonts w:ascii="標楷體" w:hAnsi="標楷體"/>
              <w:szCs w:val="28"/>
            </w:rPr>
          </w:rPrChange>
        </w:rPr>
      </w:pPr>
    </w:p>
    <w:p w14:paraId="2904131F" w14:textId="77777777" w:rsidR="00C84132" w:rsidRPr="003E7632" w:rsidRDefault="00C84132">
      <w:pPr>
        <w:widowControl/>
        <w:rPr>
          <w:ins w:id="1318" w:author="11046014_劉育彤" w:date="2024-03-25T15:00:00Z"/>
          <w:szCs w:val="28"/>
          <w:rPrChange w:id="1319" w:author="11046014_劉育彤" w:date="2024-03-25T20:17:00Z">
            <w:rPr>
              <w:ins w:id="1320" w:author="11046014_劉育彤" w:date="2024-03-25T15:00:00Z"/>
              <w:rFonts w:ascii="標楷體" w:hAnsi="標楷體"/>
              <w:szCs w:val="28"/>
            </w:rPr>
          </w:rPrChange>
        </w:rPr>
      </w:pPr>
      <w:ins w:id="1321" w:author="11046014_劉育彤" w:date="2024-03-25T15:00:00Z">
        <w:r w:rsidRPr="003E7632">
          <w:rPr>
            <w:szCs w:val="28"/>
            <w:rPrChange w:id="1322"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23" w:author="11046014_劉育彤" w:date="2024-03-25T15:00:00Z"/>
        </w:rPr>
        <w:pPrChange w:id="1324" w:author="11046017_鄭兆媗" w:date="2024-03-25T20:17:00Z">
          <w:pPr>
            <w:jc w:val="center"/>
          </w:pPr>
        </w:pPrChange>
      </w:pPr>
      <w:ins w:id="1325" w:author="11046014_劉育彤" w:date="2024-03-25T15:00:00Z">
        <w:del w:id="1326"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27" w:name="_Toc166433936"/>
      <w:ins w:id="1328" w:author="11046014_劉育彤" w:date="2024-03-25T15:01:00Z">
        <w:r w:rsidRPr="00FB1867">
          <w:rPr>
            <w:rFonts w:hint="eastAsia"/>
          </w:rPr>
          <w:t>專案時程與組織分工</w:t>
        </w:r>
      </w:ins>
      <w:bookmarkEnd w:id="1327"/>
    </w:p>
    <w:p w14:paraId="1D081FFC" w14:textId="185DF9D4" w:rsidR="00C84132" w:rsidRPr="008B471C" w:rsidRDefault="00135C39">
      <w:pPr>
        <w:pStyle w:val="2"/>
        <w:rPr>
          <w:ins w:id="1329" w:author="11046014_劉育彤" w:date="2024-03-25T15:00:00Z"/>
        </w:rPr>
        <w:pPrChange w:id="1330" w:author="11046021_蔡元振" w:date="2024-03-26T14:25:00Z">
          <w:pPr>
            <w:ind w:firstLineChars="50" w:firstLine="140"/>
          </w:pPr>
        </w:pPrChange>
      </w:pPr>
      <w:ins w:id="1331" w:author="11046017_鄭兆媗" w:date="2024-03-25T20:56:00Z">
        <w:r>
          <w:rPr>
            <w:rFonts w:hint="eastAsia"/>
          </w:rPr>
          <w:t xml:space="preserve"> </w:t>
        </w:r>
      </w:ins>
      <w:ins w:id="1332" w:author="11046014_劉育彤" w:date="2024-03-25T15:01:00Z">
        <w:del w:id="1333" w:author="11046017_鄭兆媗" w:date="2024-03-25T17:16:00Z">
          <w:r w:rsidR="00D0120F" w:rsidRPr="008B471C">
            <w:rPr>
              <w:rFonts w:hint="eastAsia"/>
            </w:rPr>
            <w:delText>4</w:delText>
          </w:r>
        </w:del>
      </w:ins>
      <w:ins w:id="1334" w:author="11046014_劉育彤" w:date="2024-03-25T15:00:00Z">
        <w:del w:id="1335" w:author="11046017_鄭兆媗" w:date="2024-03-25T17:16:00Z">
          <w:r w:rsidR="00C84132" w:rsidRPr="008B471C">
            <w:rPr>
              <w:rFonts w:hint="eastAsia"/>
            </w:rPr>
            <w:delText>-1</w:delText>
          </w:r>
          <w:r w:rsidR="00C84132" w:rsidRPr="008B471C">
            <w:delText xml:space="preserve"> </w:delText>
          </w:r>
        </w:del>
      </w:ins>
      <w:bookmarkStart w:id="1336" w:name="_Toc166433937"/>
      <w:ins w:id="1337" w:author="11046014_劉育彤" w:date="2024-03-25T15:01:00Z">
        <w:r w:rsidR="00D0120F" w:rsidRPr="008B471C">
          <w:rPr>
            <w:rFonts w:hint="eastAsia"/>
          </w:rPr>
          <w:t>專案時程</w:t>
        </w:r>
      </w:ins>
      <w:bookmarkEnd w:id="1336"/>
    </w:p>
    <w:p w14:paraId="5BBFD2F9" w14:textId="77777777" w:rsidR="00C84132" w:rsidRPr="008E1EC9" w:rsidRDefault="00C84132">
      <w:pPr>
        <w:rPr>
          <w:ins w:id="1338" w:author="11046017_鄭兆媗" w:date="2024-03-25T16:48:00Z"/>
          <w:sz w:val="24"/>
          <w:szCs w:val="28"/>
        </w:rPr>
        <w:pPrChange w:id="1339" w:author="11046017_鄭兆媗" w:date="2024-03-25T20:17:00Z">
          <w:pPr>
            <w:ind w:firstLineChars="200" w:firstLine="560"/>
          </w:pPr>
        </w:pPrChange>
      </w:pPr>
      <w:ins w:id="1340" w:author="11046014_劉育彤" w:date="2024-03-25T15:00:00Z">
        <w:r w:rsidRPr="003E7632">
          <w:rPr>
            <w:szCs w:val="28"/>
            <w:rPrChange w:id="1341" w:author="11046014_劉育彤" w:date="2024-03-25T20:17:00Z">
              <w:rPr>
                <w:rFonts w:ascii="標楷體" w:hAnsi="標楷體"/>
                <w:szCs w:val="28"/>
              </w:rPr>
            </w:rPrChange>
          </w:rPr>
          <w:t xml:space="preserve">  </w:t>
        </w:r>
        <w:r w:rsidRPr="003E7632">
          <w:rPr>
            <w:rFonts w:hint="eastAsia"/>
            <w:szCs w:val="28"/>
            <w:rPrChange w:id="1342" w:author="11046014_劉育彤" w:date="2024-03-25T20:17:00Z">
              <w:rPr>
                <w:rFonts w:ascii="標楷體" w:hAnsi="標楷體" w:hint="eastAsia"/>
                <w:szCs w:val="28"/>
              </w:rPr>
            </w:rPrChange>
          </w:rPr>
          <w:t>內</w:t>
        </w:r>
        <w:r w:rsidRPr="003E7632">
          <w:rPr>
            <w:szCs w:val="28"/>
            <w:rPrChange w:id="1343" w:author="11046014_劉育彤" w:date="2024-03-25T20:17:00Z">
              <w:rPr>
                <w:rFonts w:ascii="標楷體" w:hAnsi="標楷體"/>
                <w:szCs w:val="28"/>
              </w:rPr>
            </w:rPrChange>
          </w:rPr>
          <w:t>文</w:t>
        </w:r>
        <w:r w:rsidRPr="003E7632">
          <w:rPr>
            <w:rFonts w:hint="eastAsia"/>
            <w:szCs w:val="28"/>
            <w:rPrChange w:id="1344" w:author="11046014_劉育彤" w:date="2024-03-25T20:17:00Z">
              <w:rPr>
                <w:rFonts w:ascii="標楷體" w:hAnsi="標楷體" w:hint="eastAsia"/>
                <w:szCs w:val="28"/>
              </w:rPr>
            </w:rPrChange>
          </w:rPr>
          <w:t>撰</w:t>
        </w:r>
        <w:r w:rsidRPr="003E7632">
          <w:rPr>
            <w:szCs w:val="28"/>
            <w:rPrChange w:id="1345" w:author="11046014_劉育彤" w:date="2024-03-25T20:17:00Z">
              <w:rPr>
                <w:rFonts w:ascii="標楷體" w:hAnsi="標楷體"/>
                <w:szCs w:val="28"/>
              </w:rPr>
            </w:rPrChange>
          </w:rPr>
          <w:t>寫</w:t>
        </w:r>
        <w:r w:rsidRPr="003E7632">
          <w:rPr>
            <w:szCs w:val="28"/>
            <w:rPrChange w:id="1346" w:author="11046014_劉育彤" w:date="2024-03-25T20:17:00Z">
              <w:rPr>
                <w:rFonts w:ascii="標楷體" w:hAnsi="標楷體"/>
                <w:szCs w:val="28"/>
              </w:rPr>
            </w:rPrChange>
          </w:rPr>
          <w:t>…</w:t>
        </w:r>
      </w:ins>
    </w:p>
    <w:p w14:paraId="25DCE3D4" w14:textId="77777777" w:rsidR="00921BB3" w:rsidRDefault="00921BB3" w:rsidP="00173105">
      <w:pPr>
        <w:widowControl/>
        <w:rPr>
          <w:ins w:id="1347" w:author="11046017_鄭兆媗" w:date="2024-03-25T16:48:00Z"/>
          <w:szCs w:val="28"/>
        </w:rPr>
      </w:pPr>
      <w:ins w:id="1348" w:author="11046017_鄭兆媗" w:date="2024-03-25T16:48:00Z">
        <w:r>
          <w:rPr>
            <w:szCs w:val="28"/>
          </w:rPr>
          <w:br w:type="page"/>
        </w:r>
      </w:ins>
    </w:p>
    <w:p w14:paraId="16E224B4" w14:textId="09057581" w:rsidR="00C84132" w:rsidRPr="003E7632" w:rsidDel="008B471C" w:rsidRDefault="00C84132">
      <w:pPr>
        <w:pStyle w:val="2"/>
        <w:rPr>
          <w:ins w:id="1349" w:author="11046014_劉育彤" w:date="2024-03-25T15:00:00Z"/>
          <w:del w:id="1350" w:author="11046017_鄭兆媗" w:date="2024-03-25T17:29:00Z"/>
          <w:rPrChange w:id="1351" w:author="11046014_劉育彤" w:date="2024-03-25T15:57:00Z">
            <w:rPr>
              <w:ins w:id="1352" w:author="11046014_劉育彤" w:date="2024-03-25T15:00:00Z"/>
              <w:del w:id="1353" w:author="11046017_鄭兆媗" w:date="2024-03-25T17:29:00Z"/>
              <w:rFonts w:ascii="標楷體" w:hAnsi="標楷體"/>
              <w:szCs w:val="28"/>
            </w:rPr>
          </w:rPrChange>
        </w:rPr>
        <w:pPrChange w:id="1354" w:author="11046021_蔡元振" w:date="2024-03-26T14:25:00Z">
          <w:pPr>
            <w:ind w:firstLineChars="200" w:firstLine="560"/>
          </w:pPr>
        </w:pPrChange>
      </w:pPr>
      <w:bookmarkStart w:id="1355" w:name="_Toc162302609"/>
      <w:bookmarkStart w:id="1356" w:name="_Toc162302662"/>
      <w:bookmarkStart w:id="1357" w:name="_Toc162303286"/>
      <w:bookmarkStart w:id="1358" w:name="_Toc166433938"/>
      <w:bookmarkEnd w:id="1355"/>
      <w:bookmarkEnd w:id="1356"/>
      <w:bookmarkEnd w:id="1357"/>
      <w:bookmarkEnd w:id="1358"/>
    </w:p>
    <w:p w14:paraId="690D7EC9" w14:textId="1F541C88" w:rsidR="00C84132" w:rsidRPr="008B471C" w:rsidRDefault="00D0120F" w:rsidP="0027530B">
      <w:pPr>
        <w:pStyle w:val="2"/>
        <w:rPr>
          <w:del w:id="1359" w:author="11046017_鄭兆媗" w:date="2024-03-25T17:27:00Z"/>
        </w:rPr>
      </w:pPr>
      <w:ins w:id="1360" w:author="11046014_劉育彤" w:date="2024-03-25T15:01:00Z">
        <w:del w:id="1361" w:author="11046017_鄭兆媗" w:date="2024-03-25T17:16:00Z">
          <w:r w:rsidRPr="008B471C">
            <w:rPr>
              <w:rFonts w:hint="eastAsia"/>
            </w:rPr>
            <w:delText>4</w:delText>
          </w:r>
        </w:del>
      </w:ins>
      <w:ins w:id="1362" w:author="11046014_劉育彤" w:date="2024-03-25T15:00:00Z">
        <w:del w:id="1363" w:author="11046017_鄭兆媗" w:date="2024-03-25T17:16:00Z">
          <w:r w:rsidR="00C84132" w:rsidRPr="008B471C">
            <w:rPr>
              <w:rFonts w:hint="eastAsia"/>
            </w:rPr>
            <w:delText xml:space="preserve">-2 </w:delText>
          </w:r>
        </w:del>
      </w:ins>
      <w:ins w:id="1364" w:author="11046014_劉育彤" w:date="2024-03-25T15:01:00Z">
        <w:del w:id="1365" w:author="11046017_鄭兆媗" w:date="2024-03-25T17:28:00Z">
          <w:r w:rsidRPr="008B471C">
            <w:rPr>
              <w:rFonts w:hint="eastAsia"/>
            </w:rPr>
            <w:delText>專案組織與</w:delText>
          </w:r>
        </w:del>
      </w:ins>
      <w:ins w:id="1366" w:author="11046014_劉育彤" w:date="2024-03-25T15:02:00Z">
        <w:del w:id="1367" w:author="11046017_鄭兆媗" w:date="2024-03-25T17:28:00Z">
          <w:r w:rsidRPr="008B471C">
            <w:rPr>
              <w:rFonts w:hint="eastAsia"/>
            </w:rPr>
            <w:delText>分工</w:delText>
          </w:r>
        </w:del>
      </w:ins>
      <w:bookmarkStart w:id="1368" w:name="_Toc162302610"/>
      <w:bookmarkStart w:id="1369" w:name="_Toc162302663"/>
      <w:bookmarkStart w:id="1370" w:name="_Toc162303287"/>
      <w:bookmarkStart w:id="1371" w:name="_Toc166433939"/>
      <w:bookmarkEnd w:id="1368"/>
      <w:bookmarkEnd w:id="1369"/>
      <w:bookmarkEnd w:id="1370"/>
      <w:bookmarkEnd w:id="1371"/>
    </w:p>
    <w:p w14:paraId="45C5C72D" w14:textId="467D6BCF" w:rsidR="00C84132" w:rsidRPr="00184190" w:rsidRDefault="00C84132">
      <w:pPr>
        <w:pStyle w:val="2"/>
        <w:rPr>
          <w:ins w:id="1372" w:author="11046014_劉育彤" w:date="2024-03-25T15:00:00Z"/>
          <w:del w:id="1373" w:author="11046017_鄭兆媗" w:date="2024-03-25T16:46:00Z"/>
          <w:rPrChange w:id="1374" w:author="11046017_鄭兆媗" w:date="2024-03-25T20:17:00Z">
            <w:rPr>
              <w:ins w:id="1375" w:author="11046014_劉育彤" w:date="2024-03-25T15:00:00Z"/>
              <w:del w:id="1376" w:author="11046017_鄭兆媗" w:date="2024-03-25T16:46:00Z"/>
              <w:rFonts w:ascii="標楷體" w:hAnsi="標楷體"/>
              <w:szCs w:val="28"/>
            </w:rPr>
          </w:rPrChange>
        </w:rPr>
        <w:pPrChange w:id="1377" w:author="11046021_蔡元振" w:date="2024-03-26T14:25:00Z">
          <w:pPr>
            <w:ind w:firstLineChars="200" w:firstLine="560"/>
          </w:pPr>
        </w:pPrChange>
      </w:pPr>
      <w:ins w:id="1378" w:author="11046014_劉育彤" w:date="2024-03-25T15:00:00Z">
        <w:del w:id="1379" w:author="11046017_鄭兆媗" w:date="2024-03-25T16:46:00Z">
          <w:r w:rsidRPr="00184190">
            <w:rPr>
              <w:rFonts w:hint="eastAsia"/>
              <w:rPrChange w:id="1380" w:author="11046017_鄭兆媗" w:date="2024-03-25T20:17:00Z">
                <w:rPr>
                  <w:rFonts w:ascii="標楷體" w:hAnsi="標楷體" w:hint="eastAsia"/>
                  <w:szCs w:val="28"/>
                </w:rPr>
              </w:rPrChange>
            </w:rPr>
            <w:delText>內</w:delText>
          </w:r>
          <w:r w:rsidRPr="00184190">
            <w:rPr>
              <w:rPrChange w:id="1381" w:author="11046017_鄭兆媗" w:date="2024-03-25T20:17:00Z">
                <w:rPr>
                  <w:rFonts w:ascii="標楷體" w:hAnsi="標楷體"/>
                  <w:szCs w:val="28"/>
                </w:rPr>
              </w:rPrChange>
            </w:rPr>
            <w:delText>文</w:delText>
          </w:r>
          <w:r w:rsidRPr="00184190">
            <w:rPr>
              <w:rFonts w:hint="eastAsia"/>
              <w:rPrChange w:id="1382" w:author="11046017_鄭兆媗" w:date="2024-03-25T20:17:00Z">
                <w:rPr>
                  <w:rFonts w:ascii="標楷體" w:hAnsi="標楷體" w:hint="eastAsia"/>
                  <w:szCs w:val="28"/>
                </w:rPr>
              </w:rPrChange>
            </w:rPr>
            <w:delText>撰</w:delText>
          </w:r>
          <w:r w:rsidRPr="00184190">
            <w:rPr>
              <w:rPrChange w:id="1383" w:author="11046017_鄭兆媗" w:date="2024-03-25T20:17:00Z">
                <w:rPr>
                  <w:rFonts w:ascii="標楷體" w:hAnsi="標楷體"/>
                  <w:szCs w:val="28"/>
                </w:rPr>
              </w:rPrChange>
            </w:rPr>
            <w:delText>寫</w:delText>
          </w:r>
          <w:r w:rsidRPr="00184190">
            <w:rPr>
              <w:rPrChange w:id="1384" w:author="11046017_鄭兆媗" w:date="2024-03-25T20:17:00Z">
                <w:rPr>
                  <w:rFonts w:ascii="標楷體" w:hAnsi="標楷體"/>
                  <w:szCs w:val="28"/>
                </w:rPr>
              </w:rPrChange>
            </w:rPr>
            <w:delText>…</w:delText>
          </w:r>
          <w:bookmarkStart w:id="1385" w:name="_Toc162302611"/>
          <w:bookmarkStart w:id="1386" w:name="_Toc162302664"/>
          <w:bookmarkStart w:id="1387" w:name="_Toc162303288"/>
          <w:bookmarkStart w:id="1388" w:name="_Toc166433940"/>
          <w:bookmarkEnd w:id="1385"/>
          <w:bookmarkEnd w:id="1386"/>
          <w:bookmarkEnd w:id="1387"/>
          <w:bookmarkEnd w:id="1388"/>
        </w:del>
      </w:ins>
    </w:p>
    <w:p w14:paraId="1F01C31F" w14:textId="77777777" w:rsidR="00C30C21" w:rsidRPr="00B303A6" w:rsidRDefault="00C30C21">
      <w:pPr>
        <w:pStyle w:val="2"/>
        <w:rPr>
          <w:ins w:id="1389" w:author="11046014_劉育彤" w:date="2024-03-25T14:50:00Z"/>
          <w:del w:id="1390" w:author="11046017_鄭兆媗" w:date="2024-03-25T16:46:00Z"/>
          <w:rPrChange w:id="1391" w:author="11046017_鄭兆媗" w:date="2024-03-25T20:17:00Z">
            <w:rPr>
              <w:ins w:id="1392" w:author="11046014_劉育彤" w:date="2024-03-25T14:50:00Z"/>
              <w:del w:id="1393" w:author="11046017_鄭兆媗" w:date="2024-03-25T16:46:00Z"/>
              <w:rFonts w:ascii="標楷體" w:hAnsi="標楷體"/>
              <w:szCs w:val="28"/>
            </w:rPr>
          </w:rPrChange>
        </w:rPr>
        <w:pPrChange w:id="1394" w:author="11046021_蔡元振" w:date="2024-03-26T14:25:00Z">
          <w:pPr>
            <w:ind w:firstLineChars="200" w:firstLine="560"/>
          </w:pPr>
        </w:pPrChange>
      </w:pPr>
      <w:bookmarkStart w:id="1395" w:name="_Toc162302612"/>
      <w:bookmarkStart w:id="1396" w:name="_Toc162302665"/>
      <w:bookmarkStart w:id="1397" w:name="_Toc162303289"/>
      <w:bookmarkStart w:id="1398" w:name="_Toc166433941"/>
      <w:bookmarkEnd w:id="1395"/>
      <w:bookmarkEnd w:id="1396"/>
      <w:bookmarkEnd w:id="1397"/>
      <w:bookmarkEnd w:id="1398"/>
    </w:p>
    <w:p w14:paraId="1006E55B" w14:textId="4C9DD04E" w:rsidR="00CD5906" w:rsidRPr="00B303A6" w:rsidDel="00C30C21" w:rsidRDefault="00CD5906">
      <w:pPr>
        <w:pStyle w:val="2"/>
        <w:rPr>
          <w:del w:id="1399" w:author="11046017_鄭兆媗" w:date="2024-03-25T17:28:00Z"/>
          <w:rPrChange w:id="1400" w:author="11046014_劉育彤" w:date="2024-03-25T20:38:00Z">
            <w:rPr>
              <w:del w:id="1401" w:author="11046017_鄭兆媗" w:date="2024-03-25T17:28:00Z"/>
              <w:rFonts w:ascii="標楷體" w:hAnsi="標楷體"/>
              <w:sz w:val="32"/>
              <w:szCs w:val="32"/>
            </w:rPr>
          </w:rPrChange>
        </w:rPr>
        <w:pPrChange w:id="1402" w:author="11046021_蔡元振" w:date="2024-03-26T14:25:00Z">
          <w:pPr>
            <w:ind w:firstLineChars="50" w:firstLine="160"/>
          </w:pPr>
        </w:pPrChange>
      </w:pPr>
      <w:del w:id="1403" w:author="11046017_鄭兆媗" w:date="2024-03-25T17:28:00Z">
        <w:r w:rsidRPr="00B303A6" w:rsidDel="00C30C21">
          <w:rPr>
            <w:rPrChange w:id="1404" w:author="11046017_鄭兆媗" w:date="2024-03-25T20:17:00Z">
              <w:rPr>
                <w:rFonts w:ascii="標楷體" w:hAnsi="標楷體"/>
                <w:sz w:val="32"/>
                <w:szCs w:val="32"/>
              </w:rPr>
            </w:rPrChange>
          </w:rPr>
          <w:delText>1-1</w:delText>
        </w:r>
        <w:r w:rsidRPr="00B303A6" w:rsidDel="00C30C21">
          <w:rPr>
            <w:rPrChange w:id="1405" w:author="11046014_劉育彤" w:date="2024-03-25T20:38:00Z">
              <w:rPr>
                <w:rFonts w:ascii="標楷體" w:hAnsi="標楷體"/>
                <w:sz w:val="32"/>
                <w:szCs w:val="32"/>
              </w:rPr>
            </w:rPrChange>
          </w:rPr>
          <w:delText xml:space="preserve"> </w:delText>
        </w:r>
        <w:r w:rsidR="00940676" w:rsidRPr="00B303A6" w:rsidDel="00C30C21">
          <w:rPr>
            <w:rFonts w:hint="eastAsia"/>
            <w:rPrChange w:id="1406" w:author="11046014_劉育彤" w:date="2024-03-25T20:38:00Z">
              <w:rPr>
                <w:rFonts w:ascii="標楷體" w:hAnsi="標楷體" w:hint="eastAsia"/>
                <w:sz w:val="32"/>
                <w:szCs w:val="32"/>
              </w:rPr>
            </w:rPrChange>
          </w:rPr>
          <w:delText>背景</w:delText>
        </w:r>
        <w:r w:rsidR="00940676" w:rsidRPr="00B303A6" w:rsidDel="00C30C21">
          <w:rPr>
            <w:rPrChange w:id="1407" w:author="11046014_劉育彤" w:date="2024-03-25T20:38:00Z">
              <w:rPr>
                <w:rFonts w:ascii="標楷體" w:hAnsi="標楷體"/>
                <w:sz w:val="32"/>
                <w:szCs w:val="32"/>
              </w:rPr>
            </w:rPrChange>
          </w:rPr>
          <w:delText>介</w:delText>
        </w:r>
        <w:r w:rsidR="00940676" w:rsidRPr="00B303A6" w:rsidDel="00C30C21">
          <w:rPr>
            <w:rFonts w:hint="eastAsia"/>
            <w:rPrChange w:id="1408" w:author="11046014_劉育彤" w:date="2024-03-25T20:38:00Z">
              <w:rPr>
                <w:rFonts w:ascii="標楷體" w:hAnsi="標楷體" w:hint="eastAsia"/>
                <w:sz w:val="32"/>
                <w:szCs w:val="32"/>
              </w:rPr>
            </w:rPrChange>
          </w:rPr>
          <w:delText>紹</w:delText>
        </w:r>
        <w:bookmarkStart w:id="1409" w:name="_Toc162302613"/>
        <w:bookmarkStart w:id="1410" w:name="_Toc162302666"/>
        <w:bookmarkStart w:id="1411" w:name="_Toc162303290"/>
        <w:bookmarkStart w:id="1412" w:name="_Toc166433942"/>
        <w:bookmarkEnd w:id="1409"/>
        <w:bookmarkEnd w:id="1410"/>
        <w:bookmarkEnd w:id="1411"/>
        <w:bookmarkEnd w:id="1412"/>
      </w:del>
    </w:p>
    <w:p w14:paraId="73997F11" w14:textId="6970BFB1" w:rsidR="00CD5906" w:rsidRPr="00B303A6" w:rsidDel="00C30C21" w:rsidRDefault="00CD5906">
      <w:pPr>
        <w:pStyle w:val="2"/>
        <w:rPr>
          <w:del w:id="1413" w:author="11046017_鄭兆媗" w:date="2024-03-25T17:28:00Z"/>
          <w:rPrChange w:id="1414" w:author="11046017_鄭兆媗" w:date="2024-03-25T20:17:00Z">
            <w:rPr>
              <w:del w:id="1415" w:author="11046017_鄭兆媗" w:date="2024-03-25T17:28:00Z"/>
              <w:rFonts w:ascii="標楷體" w:hAnsi="標楷體"/>
              <w:szCs w:val="28"/>
            </w:rPr>
          </w:rPrChange>
        </w:rPr>
        <w:pPrChange w:id="1416" w:author="11046021_蔡元振" w:date="2024-03-26T14:25:00Z">
          <w:pPr>
            <w:ind w:firstLineChars="200" w:firstLine="560"/>
          </w:pPr>
        </w:pPrChange>
      </w:pPr>
      <w:del w:id="1417" w:author="11046017_鄭兆媗" w:date="2024-03-25T17:28:00Z">
        <w:r w:rsidRPr="00B303A6" w:rsidDel="00C30C21">
          <w:rPr>
            <w:rPrChange w:id="1418" w:author="11046017_鄭兆媗" w:date="2024-03-25T20:17:00Z">
              <w:rPr>
                <w:rFonts w:ascii="標楷體" w:hAnsi="標楷體"/>
                <w:szCs w:val="28"/>
              </w:rPr>
            </w:rPrChange>
          </w:rPr>
          <w:delText xml:space="preserve">  </w:delText>
        </w:r>
        <w:r w:rsidRPr="00B303A6" w:rsidDel="00C30C21">
          <w:rPr>
            <w:rFonts w:hint="eastAsia"/>
            <w:rPrChange w:id="1419" w:author="11046017_鄭兆媗" w:date="2024-03-25T20:17:00Z">
              <w:rPr>
                <w:rFonts w:ascii="標楷體" w:hAnsi="標楷體" w:hint="eastAsia"/>
                <w:szCs w:val="28"/>
              </w:rPr>
            </w:rPrChange>
          </w:rPr>
          <w:delText>內</w:delText>
        </w:r>
        <w:r w:rsidRPr="00B303A6" w:rsidDel="00C30C21">
          <w:rPr>
            <w:rPrChange w:id="1420" w:author="11046017_鄭兆媗" w:date="2024-03-25T20:17:00Z">
              <w:rPr>
                <w:rFonts w:ascii="標楷體" w:hAnsi="標楷體"/>
                <w:szCs w:val="28"/>
              </w:rPr>
            </w:rPrChange>
          </w:rPr>
          <w:delText>文</w:delText>
        </w:r>
        <w:r w:rsidRPr="00B303A6" w:rsidDel="00C30C21">
          <w:rPr>
            <w:rFonts w:hint="eastAsia"/>
            <w:rPrChange w:id="1421" w:author="11046017_鄭兆媗" w:date="2024-03-25T20:17:00Z">
              <w:rPr>
                <w:rFonts w:ascii="標楷體" w:hAnsi="標楷體" w:hint="eastAsia"/>
                <w:szCs w:val="28"/>
              </w:rPr>
            </w:rPrChange>
          </w:rPr>
          <w:delText>撰</w:delText>
        </w:r>
        <w:r w:rsidRPr="00B303A6" w:rsidDel="00C30C21">
          <w:rPr>
            <w:rPrChange w:id="1422" w:author="11046017_鄭兆媗" w:date="2024-03-25T20:17:00Z">
              <w:rPr>
                <w:rFonts w:ascii="標楷體" w:hAnsi="標楷體"/>
                <w:szCs w:val="28"/>
              </w:rPr>
            </w:rPrChange>
          </w:rPr>
          <w:delText>寫</w:delText>
        </w:r>
        <w:r w:rsidRPr="00B303A6" w:rsidDel="00C30C21">
          <w:rPr>
            <w:rPrChange w:id="1423" w:author="11046017_鄭兆媗" w:date="2024-03-25T20:17:00Z">
              <w:rPr>
                <w:rFonts w:ascii="標楷體" w:hAnsi="標楷體"/>
                <w:szCs w:val="28"/>
              </w:rPr>
            </w:rPrChange>
          </w:rPr>
          <w:delText>…</w:delText>
        </w:r>
        <w:bookmarkStart w:id="1424" w:name="_Toc162302614"/>
        <w:bookmarkStart w:id="1425" w:name="_Toc162302667"/>
        <w:bookmarkStart w:id="1426" w:name="_Toc162303291"/>
        <w:bookmarkStart w:id="1427" w:name="_Toc166433943"/>
        <w:bookmarkEnd w:id="1424"/>
        <w:bookmarkEnd w:id="1425"/>
        <w:bookmarkEnd w:id="1426"/>
        <w:bookmarkEnd w:id="1427"/>
      </w:del>
    </w:p>
    <w:p w14:paraId="62AC930E" w14:textId="591EA525" w:rsidR="000226E4" w:rsidRPr="008E1EC9" w:rsidRDefault="000226E4">
      <w:pPr>
        <w:pStyle w:val="2"/>
        <w:rPr>
          <w:del w:id="1428" w:author="11046017_鄭兆媗" w:date="2024-03-25T16:46:00Z"/>
          <w:sz w:val="24"/>
          <w:szCs w:val="24"/>
          <w:rPrChange w:id="1429" w:author="11046017_鄭兆媗" w:date="2024-03-25T20:17:00Z">
            <w:rPr>
              <w:del w:id="1430" w:author="11046017_鄭兆媗" w:date="2024-03-25T16:46:00Z"/>
              <w:b/>
              <w:color w:val="FF0000"/>
              <w:sz w:val="32"/>
              <w:szCs w:val="32"/>
            </w:rPr>
          </w:rPrChange>
        </w:rPr>
        <w:pPrChange w:id="1431" w:author="11046021_蔡元振" w:date="2024-03-26T14:25:00Z">
          <w:pPr>
            <w:widowControl/>
            <w:jc w:val="center"/>
          </w:pPr>
        </w:pPrChange>
      </w:pPr>
      <w:del w:id="1432" w:author="11046017_鄭兆媗" w:date="2024-03-25T16:46:00Z">
        <w:r w:rsidRPr="00B303A6">
          <w:rPr>
            <w:rPrChange w:id="1433" w:author="11046017_鄭兆媗" w:date="2024-03-25T20:17:00Z">
              <w:rPr>
                <w:rFonts w:ascii="標楷體" w:hAnsi="標楷體"/>
                <w:szCs w:val="28"/>
              </w:rPr>
            </w:rPrChange>
          </w:rPr>
          <w:br w:type="page"/>
        </w:r>
        <w:r w:rsidRPr="00B303A6">
          <w:rPr>
            <w:rFonts w:hint="eastAsia"/>
            <w:rPrChange w:id="1434" w:author="11046017_鄭兆媗" w:date="2024-03-25T20:17:00Z">
              <w:rPr>
                <w:rFonts w:hint="eastAsia"/>
                <w:b/>
                <w:color w:val="FF0000"/>
                <w:sz w:val="32"/>
                <w:szCs w:val="32"/>
                <w:u w:val="single"/>
              </w:rPr>
            </w:rPrChange>
          </w:rPr>
          <w:delText>表</w:delText>
        </w:r>
        <w:r w:rsidRPr="00B303A6">
          <w:rPr>
            <w:rPrChange w:id="1435" w:author="11046017_鄭兆媗" w:date="2024-03-25T20:17:00Z">
              <w:rPr>
                <w:b/>
                <w:color w:val="FF0000"/>
                <w:sz w:val="32"/>
                <w:szCs w:val="32"/>
                <w:u w:val="single"/>
              </w:rPr>
            </w:rPrChange>
          </w:rPr>
          <w:delText xml:space="preserve">4-2 </w:delText>
        </w:r>
        <w:r w:rsidRPr="00B303A6">
          <w:rPr>
            <w:rFonts w:hint="eastAsia"/>
            <w:rPrChange w:id="1436" w:author="11046017_鄭兆媗" w:date="2024-03-25T20:17:00Z">
              <w:rPr>
                <w:rFonts w:hint="eastAsia"/>
                <w:b/>
                <w:color w:val="FF0000"/>
                <w:sz w:val="32"/>
                <w:szCs w:val="32"/>
                <w:u w:val="single"/>
              </w:rPr>
            </w:rPrChange>
          </w:rPr>
          <w:delText>專案組織與分工</w:delText>
        </w:r>
        <w:r w:rsidRPr="00B303A6">
          <w:rPr>
            <w:rFonts w:hint="eastAsia"/>
            <w:rPrChange w:id="1437"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438" w:author="11046017_鄭兆媗" w:date="2024-03-25T17:29:00Z"/>
        </w:rPr>
        <w:pPrChange w:id="1439" w:author="11046021_蔡元振" w:date="2024-03-26T14:25:00Z">
          <w:pPr>
            <w:jc w:val="right"/>
          </w:pPr>
        </w:pPrChange>
      </w:pPr>
      <w:del w:id="1440" w:author="11046017_鄭兆媗" w:date="2024-03-25T16:46:00Z">
        <w:r w:rsidRPr="003E7632">
          <w:rPr>
            <w:rFonts w:hint="eastAsia"/>
            <w:rPrChange w:id="1441"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442" w:name="_Toc162302615"/>
      <w:bookmarkStart w:id="1443" w:name="_Toc162302668"/>
      <w:bookmarkStart w:id="1444" w:name="_Toc162303292"/>
      <w:bookmarkStart w:id="1445" w:name="_Toc166433944"/>
      <w:bookmarkEnd w:id="1442"/>
      <w:bookmarkEnd w:id="1443"/>
      <w:bookmarkEnd w:id="1444"/>
      <w:bookmarkEnd w:id="1445"/>
    </w:p>
    <w:p w14:paraId="0B3C8CDC" w14:textId="1E5045A8" w:rsidR="008D1382" w:rsidRDefault="00135C39">
      <w:pPr>
        <w:pStyle w:val="2"/>
        <w:rPr>
          <w:ins w:id="1446" w:author="11046017_鄭兆媗" w:date="2024-03-25T17:30:00Z"/>
        </w:rPr>
        <w:pPrChange w:id="1447" w:author="11046021_蔡元振" w:date="2024-03-26T14:25:00Z">
          <w:pPr>
            <w:widowControl/>
          </w:pPr>
        </w:pPrChange>
      </w:pPr>
      <w:ins w:id="1448" w:author="11046017_鄭兆媗" w:date="2024-03-25T20:56:00Z">
        <w:r>
          <w:rPr>
            <w:rFonts w:hint="eastAsia"/>
          </w:rPr>
          <w:t xml:space="preserve"> </w:t>
        </w:r>
      </w:ins>
      <w:bookmarkStart w:id="1449" w:name="_Toc166433945"/>
      <w:ins w:id="1450" w:author="11046017_鄭兆媗" w:date="2024-03-25T17:30:00Z">
        <w:r w:rsidR="008D1382">
          <w:rPr>
            <w:rFonts w:hint="eastAsia"/>
          </w:rPr>
          <w:t>專案組織與分工</w:t>
        </w:r>
        <w:bookmarkEnd w:id="1449"/>
      </w:ins>
    </w:p>
    <w:p w14:paraId="08AADCF0" w14:textId="4F99F9CF" w:rsidR="00357801" w:rsidRDefault="00357DCC">
      <w:pPr>
        <w:pStyle w:val="af0"/>
        <w:keepNext/>
        <w:jc w:val="center"/>
        <w:rPr>
          <w:ins w:id="1451" w:author="11046017_鄭兆媗" w:date="2024-03-25T17:32:00Z"/>
        </w:rPr>
        <w:pPrChange w:id="1452" w:author="11046017_鄭兆媗" w:date="2024-03-25T17:33:00Z">
          <w:pPr/>
        </w:pPrChange>
      </w:pPr>
      <w:bookmarkStart w:id="1453" w:name="_Toc162302671"/>
      <w:ins w:id="1454" w:author="11046017_鄭兆媗" w:date="2024-03-25T17:38:00Z">
        <w:r>
          <w:rPr>
            <w:rFonts w:hint="eastAsia"/>
            <w:lang w:eastAsia="zh-TW"/>
          </w:rPr>
          <w:t>▼</w:t>
        </w:r>
      </w:ins>
      <w:ins w:id="1455"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456" w:author="11046017_鄭兆媗" w:date="2024-03-25T17:33:00Z">
        <w:r w:rsidR="00357801">
          <w:rPr>
            <w:rFonts w:hint="eastAsia"/>
            <w:lang w:eastAsia="zh-TW"/>
          </w:rPr>
          <w:t xml:space="preserve"> </w:t>
        </w:r>
        <w:r w:rsidR="00357801">
          <w:rPr>
            <w:rFonts w:hint="eastAsia"/>
            <w:lang w:eastAsia="zh-TW"/>
          </w:rPr>
          <w:t>專題組織與分</w:t>
        </w:r>
      </w:ins>
      <w:ins w:id="1457" w:author="11046017_鄭兆媗" w:date="2024-03-25T17:34:00Z">
        <w:r w:rsidR="00357801">
          <w:rPr>
            <w:rFonts w:hint="eastAsia"/>
            <w:lang w:eastAsia="zh-TW"/>
          </w:rPr>
          <w:t>工</w:t>
        </w:r>
      </w:ins>
      <w:bookmarkEnd w:id="145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458"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459">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460" w:author="11046017_鄭兆媗" w:date="2024-03-31T15:42:00Z">
            <w:trPr>
              <w:jc w:val="center"/>
            </w:trPr>
          </w:trPrChange>
        </w:trPr>
        <w:tc>
          <w:tcPr>
            <w:tcW w:w="1965" w:type="pct"/>
            <w:gridSpan w:val="2"/>
            <w:shd w:val="clear" w:color="auto" w:fill="auto"/>
            <w:vAlign w:val="center"/>
            <w:tcPrChange w:id="1461"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462"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463"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464" w:author="11046017_鄭兆媗" w:date="2024-03-25T14:39:00Z"/>
                <w:szCs w:val="22"/>
              </w:rPr>
              <w:pPrChange w:id="1465" w:author="11046017_鄭兆媗" w:date="2024-03-25T20:17:00Z">
                <w:pPr>
                  <w:jc w:val="center"/>
                </w:pPr>
              </w:pPrChange>
            </w:pPr>
            <w:ins w:id="1466" w:author="11046017_鄭兆媗" w:date="2024-03-25T14:39:00Z">
              <w:r>
                <w:rPr>
                  <w:rFonts w:hint="eastAsia"/>
                  <w:szCs w:val="22"/>
                </w:rPr>
                <w:t>11046004</w:t>
              </w:r>
            </w:ins>
            <w:del w:id="1467"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468" w:author="11046017_鄭兆媗" w:date="2024-03-25T20:51:00Z">
                  <w:rPr>
                    <w:sz w:val="22"/>
                    <w:szCs w:val="22"/>
                  </w:rPr>
                </w:rPrChange>
              </w:rPr>
              <w:pPrChange w:id="1469" w:author="11046017_鄭兆媗" w:date="2024-03-25T20:17:00Z">
                <w:pPr>
                  <w:jc w:val="center"/>
                </w:pPr>
              </w:pPrChange>
            </w:pPr>
            <w:ins w:id="1470" w:author="11046017_鄭兆媗" w:date="2024-03-25T14:40:00Z">
              <w:r>
                <w:rPr>
                  <w:rFonts w:hint="eastAsia"/>
                  <w:szCs w:val="22"/>
                </w:rPr>
                <w:t>陳冠廷</w:t>
              </w:r>
            </w:ins>
            <w:del w:id="1471" w:author="11046017_鄭兆媗" w:date="2024-03-25T14:39:00Z">
              <w:r w:rsidR="000226E4" w:rsidRPr="00E436C8">
                <w:rPr>
                  <w:szCs w:val="22"/>
                </w:rPr>
                <w:delText>姓名</w:delText>
              </w:r>
            </w:del>
          </w:p>
        </w:tc>
        <w:tc>
          <w:tcPr>
            <w:tcW w:w="760" w:type="pct"/>
            <w:shd w:val="clear" w:color="auto" w:fill="auto"/>
            <w:vAlign w:val="center"/>
            <w:tcPrChange w:id="1472"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473" w:author="11046017_鄭兆媗" w:date="2024-03-25T14:39:00Z"/>
                <w:szCs w:val="22"/>
              </w:rPr>
              <w:pPrChange w:id="1474" w:author="11046017_鄭兆媗" w:date="2024-03-25T20:17:00Z">
                <w:pPr>
                  <w:jc w:val="center"/>
                </w:pPr>
              </w:pPrChange>
            </w:pPr>
            <w:del w:id="1475" w:author="11046017_鄭兆媗" w:date="2024-03-25T14:39:00Z">
              <w:r w:rsidRPr="00E436C8">
                <w:rPr>
                  <w:szCs w:val="22"/>
                </w:rPr>
                <w:delText>學號</w:delText>
              </w:r>
            </w:del>
            <w:ins w:id="1476" w:author="11046017_鄭兆媗" w:date="2024-03-25T14:39:00Z">
              <w:r w:rsidR="00874E17">
                <w:rPr>
                  <w:rFonts w:hint="eastAsia"/>
                  <w:szCs w:val="22"/>
                </w:rPr>
                <w:t>11046014</w:t>
              </w:r>
            </w:ins>
            <w:r w:rsidRPr="00E436C8">
              <w:rPr>
                <w:szCs w:val="22"/>
              </w:rPr>
              <w:t>/</w:t>
            </w:r>
            <w:del w:id="1477"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478" w:author="11046017_鄭兆媗" w:date="2024-03-25T20:17:00Z">
                <w:pPr>
                  <w:jc w:val="center"/>
                </w:pPr>
              </w:pPrChange>
            </w:pPr>
            <w:ins w:id="1479" w:author="11046017_鄭兆媗" w:date="2024-03-25T14:40:00Z">
              <w:r>
                <w:rPr>
                  <w:rFonts w:hint="eastAsia"/>
                  <w:szCs w:val="22"/>
                </w:rPr>
                <w:t>劉育彤</w:t>
              </w:r>
            </w:ins>
          </w:p>
        </w:tc>
        <w:tc>
          <w:tcPr>
            <w:tcW w:w="760" w:type="pct"/>
            <w:shd w:val="clear" w:color="auto" w:fill="auto"/>
            <w:vAlign w:val="center"/>
            <w:tcPrChange w:id="1480"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481" w:author="11046017_鄭兆媗" w:date="2024-03-25T14:40:00Z"/>
                <w:szCs w:val="22"/>
              </w:rPr>
              <w:pPrChange w:id="1482" w:author="11046017_鄭兆媗" w:date="2024-03-25T20:17:00Z">
                <w:pPr>
                  <w:jc w:val="center"/>
                </w:pPr>
              </w:pPrChange>
            </w:pPr>
            <w:del w:id="1483" w:author="11046017_鄭兆媗" w:date="2024-03-25T14:39:00Z">
              <w:r w:rsidRPr="00E436C8">
                <w:rPr>
                  <w:szCs w:val="22"/>
                </w:rPr>
                <w:delText>學號</w:delText>
              </w:r>
            </w:del>
            <w:ins w:id="1484" w:author="11046017_鄭兆媗" w:date="2024-03-25T14:39:00Z">
              <w:r w:rsidR="00874E17">
                <w:rPr>
                  <w:rFonts w:hint="eastAsia"/>
                  <w:szCs w:val="22"/>
                </w:rPr>
                <w:t>11046017</w:t>
              </w:r>
            </w:ins>
            <w:r w:rsidRPr="00E436C8">
              <w:rPr>
                <w:szCs w:val="22"/>
              </w:rPr>
              <w:t>/</w:t>
            </w:r>
            <w:del w:id="1485"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486" w:author="11046017_鄭兆媗" w:date="2024-03-25T20:17:00Z">
                <w:pPr>
                  <w:jc w:val="center"/>
                </w:pPr>
              </w:pPrChange>
            </w:pPr>
            <w:ins w:id="1487" w:author="11046017_鄭兆媗" w:date="2024-03-25T14:40:00Z">
              <w:r>
                <w:rPr>
                  <w:rFonts w:hint="eastAsia"/>
                  <w:szCs w:val="22"/>
                </w:rPr>
                <w:t>鄭兆媗</w:t>
              </w:r>
            </w:ins>
          </w:p>
        </w:tc>
        <w:tc>
          <w:tcPr>
            <w:tcW w:w="756" w:type="pct"/>
            <w:shd w:val="clear" w:color="auto" w:fill="auto"/>
            <w:vAlign w:val="center"/>
            <w:tcPrChange w:id="1488"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489" w:author="11046017_鄭兆媗" w:date="2024-03-25T14:40:00Z"/>
                <w:szCs w:val="22"/>
              </w:rPr>
              <w:pPrChange w:id="1490" w:author="11046017_鄭兆媗" w:date="2024-03-25T20:17:00Z">
                <w:pPr>
                  <w:jc w:val="center"/>
                </w:pPr>
              </w:pPrChange>
            </w:pPr>
            <w:del w:id="1491" w:author="11046017_鄭兆媗" w:date="2024-03-25T14:40:00Z">
              <w:r w:rsidRPr="00E436C8">
                <w:rPr>
                  <w:szCs w:val="22"/>
                </w:rPr>
                <w:delText>學號</w:delText>
              </w:r>
            </w:del>
            <w:ins w:id="1492"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493" w:author="11046017_鄭兆媗" w:date="2024-03-25T20:17:00Z">
                <w:pPr>
                  <w:jc w:val="center"/>
                </w:pPr>
              </w:pPrChange>
            </w:pPr>
            <w:ins w:id="1494" w:author="11046017_鄭兆媗" w:date="2024-03-25T14:40:00Z">
              <w:r>
                <w:rPr>
                  <w:rFonts w:hint="eastAsia"/>
                  <w:szCs w:val="22"/>
                </w:rPr>
                <w:t>蔡元振</w:t>
              </w:r>
            </w:ins>
            <w:del w:id="1495" w:author="11046017_鄭兆媗" w:date="2024-03-25T14:40:00Z">
              <w:r w:rsidR="000226E4" w:rsidRPr="00E436C8">
                <w:rPr>
                  <w:szCs w:val="22"/>
                </w:rPr>
                <w:delText>姓名</w:delText>
              </w:r>
            </w:del>
          </w:p>
        </w:tc>
      </w:tr>
      <w:tr w:rsidR="008366AC" w14:paraId="25620E4E" w14:textId="77777777" w:rsidTr="00812B00">
        <w:trPr>
          <w:jc w:val="center"/>
          <w:trPrChange w:id="1496" w:author="11046017_鄭兆媗" w:date="2024-03-31T15:51:00Z">
            <w:trPr>
              <w:jc w:val="center"/>
            </w:trPr>
          </w:trPrChange>
        </w:trPr>
        <w:tc>
          <w:tcPr>
            <w:tcW w:w="453" w:type="pct"/>
            <w:vMerge w:val="restart"/>
            <w:shd w:val="clear" w:color="auto" w:fill="auto"/>
            <w:textDirection w:val="tbRlV"/>
            <w:vAlign w:val="center"/>
            <w:tcPrChange w:id="1497"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498"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499"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00" w:author="11046017_鄭兆媗" w:date="2024-03-25T20:51:00Z">
                <w:pPr/>
              </w:pPrChange>
            </w:pPr>
            <w:r w:rsidRPr="00E436C8">
              <w:rPr>
                <w:rFonts w:hint="eastAsia"/>
                <w:szCs w:val="22"/>
              </w:rPr>
              <w:t>資料庫建置</w:t>
            </w:r>
          </w:p>
        </w:tc>
        <w:tc>
          <w:tcPr>
            <w:tcW w:w="759" w:type="pct"/>
            <w:shd w:val="clear" w:color="auto" w:fill="auto"/>
            <w:vAlign w:val="center"/>
            <w:tcPrChange w:id="1501"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02" w:author="11046017_鄭兆媗" w:date="2024-03-25T20:51:00Z">
                <w:pPr/>
              </w:pPrChange>
            </w:pPr>
          </w:p>
        </w:tc>
        <w:tc>
          <w:tcPr>
            <w:tcW w:w="760" w:type="pct"/>
            <w:shd w:val="clear" w:color="auto" w:fill="auto"/>
            <w:vAlign w:val="center"/>
            <w:tcPrChange w:id="1503"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04" w:author="11046017_鄭兆媗" w:date="2024-03-25T20:51:00Z">
                <w:pPr/>
              </w:pPrChange>
            </w:pPr>
            <w:ins w:id="150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06"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07" w:author="11046017_鄭兆媗" w:date="2024-03-25T20:51:00Z">
                <w:pPr/>
              </w:pPrChange>
            </w:pPr>
            <w:ins w:id="1508" w:author="11046017_鄭兆媗" w:date="2024-03-25T14:43:00Z">
              <w:r w:rsidRPr="003E7632">
                <w:rPr>
                  <w:rFonts w:hint="eastAsia"/>
                  <w:rPrChange w:id="1509" w:author="11046014_劉育彤" w:date="2024-03-25T20:17:00Z">
                    <w:rPr>
                      <w:rFonts w:ascii="標楷體" w:hAnsi="標楷體" w:hint="eastAsia"/>
                    </w:rPr>
                  </w:rPrChange>
                </w:rPr>
                <w:t>●</w:t>
              </w:r>
            </w:ins>
          </w:p>
        </w:tc>
        <w:tc>
          <w:tcPr>
            <w:tcW w:w="756" w:type="pct"/>
            <w:shd w:val="clear" w:color="auto" w:fill="auto"/>
            <w:vAlign w:val="center"/>
            <w:tcPrChange w:id="1510"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11" w:author="11046017_鄭兆媗" w:date="2024-03-25T20:51:00Z">
                <w:pPr/>
              </w:pPrChange>
            </w:pPr>
          </w:p>
        </w:tc>
      </w:tr>
      <w:tr w:rsidR="008366AC" w14:paraId="0C74C5D0" w14:textId="77777777" w:rsidTr="00812B00">
        <w:trPr>
          <w:jc w:val="center"/>
          <w:trPrChange w:id="1512" w:author="11046017_鄭兆媗" w:date="2024-03-31T15:51:00Z">
            <w:trPr>
              <w:jc w:val="center"/>
            </w:trPr>
          </w:trPrChange>
        </w:trPr>
        <w:tc>
          <w:tcPr>
            <w:tcW w:w="453" w:type="pct"/>
            <w:vMerge/>
            <w:shd w:val="clear" w:color="auto" w:fill="auto"/>
            <w:vAlign w:val="center"/>
            <w:tcPrChange w:id="1513"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14" w:author="11046017_鄭兆媗" w:date="2024-03-25T20:17:00Z">
                <w:pPr>
                  <w:jc w:val="center"/>
                </w:pPr>
              </w:pPrChange>
            </w:pPr>
          </w:p>
        </w:tc>
        <w:tc>
          <w:tcPr>
            <w:tcW w:w="1511" w:type="pct"/>
            <w:shd w:val="clear" w:color="auto" w:fill="auto"/>
            <w:vAlign w:val="center"/>
            <w:tcPrChange w:id="1515"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16" w:author="11046017_鄭兆媗" w:date="2024-03-25T20:51:00Z">
                <w:pPr/>
              </w:pPrChange>
            </w:pPr>
            <w:r w:rsidRPr="00E436C8">
              <w:rPr>
                <w:rFonts w:hint="eastAsia"/>
                <w:szCs w:val="22"/>
              </w:rPr>
              <w:t>伺服器架設</w:t>
            </w:r>
          </w:p>
        </w:tc>
        <w:tc>
          <w:tcPr>
            <w:tcW w:w="759" w:type="pct"/>
            <w:shd w:val="clear" w:color="auto" w:fill="auto"/>
            <w:vAlign w:val="center"/>
            <w:tcPrChange w:id="1517"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18" w:author="11046017_鄭兆媗" w:date="2024-03-25T20:51:00Z">
                <w:pPr/>
              </w:pPrChange>
            </w:pPr>
          </w:p>
        </w:tc>
        <w:tc>
          <w:tcPr>
            <w:tcW w:w="760" w:type="pct"/>
            <w:shd w:val="clear" w:color="auto" w:fill="auto"/>
            <w:vAlign w:val="center"/>
            <w:tcPrChange w:id="1519"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20" w:author="11046017_鄭兆媗" w:date="2024-03-25T20:51:00Z">
                <w:pPr/>
              </w:pPrChange>
            </w:pPr>
            <w:ins w:id="152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22"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23" w:author="11046017_鄭兆媗" w:date="2024-03-25T20:51:00Z">
                <w:pPr/>
              </w:pPrChange>
            </w:pPr>
            <w:ins w:id="1524" w:author="11046017_鄭兆媗" w:date="2024-03-25T14:43:00Z">
              <w:r w:rsidRPr="003E7632">
                <w:rPr>
                  <w:rFonts w:hint="eastAsia"/>
                  <w:rPrChange w:id="1525" w:author="11046014_劉育彤" w:date="2024-03-25T20:17:00Z">
                    <w:rPr>
                      <w:rFonts w:ascii="標楷體" w:hAnsi="標楷體" w:hint="eastAsia"/>
                    </w:rPr>
                  </w:rPrChange>
                </w:rPr>
                <w:t>●</w:t>
              </w:r>
            </w:ins>
          </w:p>
        </w:tc>
        <w:tc>
          <w:tcPr>
            <w:tcW w:w="756" w:type="pct"/>
            <w:shd w:val="clear" w:color="auto" w:fill="auto"/>
            <w:vAlign w:val="center"/>
            <w:tcPrChange w:id="1526"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27" w:author="11046017_鄭兆媗" w:date="2024-03-25T20:51:00Z">
                <w:pPr/>
              </w:pPrChange>
            </w:pPr>
          </w:p>
        </w:tc>
      </w:tr>
      <w:tr w:rsidR="008366AC" w14:paraId="65A6D430" w14:textId="77777777" w:rsidTr="00812B00">
        <w:trPr>
          <w:jc w:val="center"/>
          <w:trPrChange w:id="1528" w:author="11046017_鄭兆媗" w:date="2024-03-31T15:51:00Z">
            <w:trPr>
              <w:jc w:val="center"/>
            </w:trPr>
          </w:trPrChange>
        </w:trPr>
        <w:tc>
          <w:tcPr>
            <w:tcW w:w="453" w:type="pct"/>
            <w:vMerge/>
            <w:shd w:val="clear" w:color="auto" w:fill="auto"/>
            <w:vAlign w:val="center"/>
            <w:tcPrChange w:id="1529"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30" w:author="11046017_鄭兆媗" w:date="2024-03-25T20:17:00Z">
                <w:pPr>
                  <w:jc w:val="center"/>
                </w:pPr>
              </w:pPrChange>
            </w:pPr>
          </w:p>
        </w:tc>
        <w:tc>
          <w:tcPr>
            <w:tcW w:w="1511" w:type="pct"/>
            <w:shd w:val="clear" w:color="auto" w:fill="auto"/>
            <w:vAlign w:val="center"/>
            <w:tcPrChange w:id="1531"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532" w:author="11046017_鄭兆媗" w:date="2024-03-25T20:51:00Z">
                <w:pPr/>
              </w:pPrChange>
            </w:pPr>
            <w:ins w:id="1533"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534"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535"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536" w:author="11046017_鄭兆媗" w:date="2024-03-25T20:51:00Z">
                <w:pPr/>
              </w:pPrChange>
            </w:pPr>
          </w:p>
        </w:tc>
        <w:tc>
          <w:tcPr>
            <w:tcW w:w="760" w:type="pct"/>
            <w:shd w:val="clear" w:color="auto" w:fill="auto"/>
            <w:vAlign w:val="center"/>
            <w:tcPrChange w:id="1537"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538" w:author="11046017_鄭兆媗" w:date="2024-03-25T20:51:00Z">
                <w:pPr/>
              </w:pPrChange>
            </w:pPr>
            <w:ins w:id="1539" w:author="11046017_鄭兆媗" w:date="2024-03-25T14:44:00Z">
              <w:r w:rsidRPr="003E7632">
                <w:rPr>
                  <w:rFonts w:hint="eastAsia"/>
                  <w:rPrChange w:id="1540" w:author="11046014_劉育彤" w:date="2024-03-25T20:17:00Z">
                    <w:rPr>
                      <w:rFonts w:ascii="標楷體" w:hAnsi="標楷體" w:hint="eastAsia"/>
                    </w:rPr>
                  </w:rPrChange>
                </w:rPr>
                <w:t>●</w:t>
              </w:r>
            </w:ins>
          </w:p>
        </w:tc>
        <w:tc>
          <w:tcPr>
            <w:tcW w:w="760" w:type="pct"/>
            <w:shd w:val="clear" w:color="auto" w:fill="auto"/>
            <w:vAlign w:val="center"/>
            <w:tcPrChange w:id="1541"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542" w:author="11046017_鄭兆媗" w:date="2024-03-25T20:51:00Z">
                <w:pPr/>
              </w:pPrChange>
            </w:pPr>
            <w:ins w:id="1543"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44"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545" w:author="11046017_鄭兆媗" w:date="2024-03-25T20:51:00Z">
                <w:pPr/>
              </w:pPrChange>
            </w:pPr>
          </w:p>
        </w:tc>
      </w:tr>
      <w:tr w:rsidR="008366AC" w14:paraId="5D3A665E" w14:textId="77777777" w:rsidTr="00812B00">
        <w:trPr>
          <w:jc w:val="center"/>
          <w:trPrChange w:id="1546" w:author="11046017_鄭兆媗" w:date="2024-03-31T15:51:00Z">
            <w:trPr>
              <w:jc w:val="center"/>
            </w:trPr>
          </w:trPrChange>
        </w:trPr>
        <w:tc>
          <w:tcPr>
            <w:tcW w:w="453" w:type="pct"/>
            <w:vMerge/>
            <w:shd w:val="clear" w:color="auto" w:fill="auto"/>
            <w:vAlign w:val="center"/>
            <w:tcPrChange w:id="1547"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548" w:author="11046017_鄭兆媗" w:date="2024-03-25T20:17:00Z">
                <w:pPr>
                  <w:jc w:val="center"/>
                </w:pPr>
              </w:pPrChange>
            </w:pPr>
          </w:p>
        </w:tc>
        <w:tc>
          <w:tcPr>
            <w:tcW w:w="1511" w:type="pct"/>
            <w:shd w:val="clear" w:color="auto" w:fill="auto"/>
            <w:vAlign w:val="center"/>
            <w:tcPrChange w:id="1549"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550" w:author="11046017_鄭兆媗" w:date="2024-03-25T20:51:00Z">
                <w:pPr/>
              </w:pPrChange>
            </w:pPr>
            <w:ins w:id="1551" w:author="11046017_鄭兆媗" w:date="2024-03-31T15:52:00Z">
              <w:r>
                <w:rPr>
                  <w:rFonts w:hint="eastAsia"/>
                  <w:szCs w:val="22"/>
                </w:rPr>
                <w:t>會員資料</w:t>
              </w:r>
            </w:ins>
            <w:del w:id="1552"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553"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554" w:author="11046017_鄭兆媗" w:date="2024-03-25T20:51:00Z">
                <w:pPr/>
              </w:pPrChange>
            </w:pPr>
          </w:p>
        </w:tc>
        <w:tc>
          <w:tcPr>
            <w:tcW w:w="760" w:type="pct"/>
            <w:shd w:val="clear" w:color="auto" w:fill="auto"/>
            <w:vAlign w:val="center"/>
            <w:tcPrChange w:id="1555"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556" w:author="11046017_鄭兆媗" w:date="2024-03-25T20:51:00Z">
                <w:pPr/>
              </w:pPrChange>
            </w:pPr>
            <w:ins w:id="1557" w:author="11046017_鄭兆媗" w:date="2024-03-25T14:44:00Z">
              <w:r w:rsidRPr="003E7632">
                <w:rPr>
                  <w:rFonts w:hint="eastAsia"/>
                  <w:rPrChange w:id="1558" w:author="11046014_劉育彤" w:date="2024-03-25T20:17:00Z">
                    <w:rPr>
                      <w:rFonts w:ascii="標楷體" w:hAnsi="標楷體" w:hint="eastAsia"/>
                    </w:rPr>
                  </w:rPrChange>
                </w:rPr>
                <w:t>●</w:t>
              </w:r>
            </w:ins>
          </w:p>
        </w:tc>
        <w:tc>
          <w:tcPr>
            <w:tcW w:w="760" w:type="pct"/>
            <w:shd w:val="clear" w:color="auto" w:fill="auto"/>
            <w:vAlign w:val="center"/>
            <w:tcPrChange w:id="1559"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560" w:author="11046017_鄭兆媗" w:date="2024-03-25T20:51:00Z">
                <w:pPr/>
              </w:pPrChange>
            </w:pPr>
            <w:ins w:id="156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62"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563" w:author="11046017_鄭兆媗" w:date="2024-03-25T20:51:00Z">
                <w:pPr/>
              </w:pPrChange>
            </w:pPr>
          </w:p>
        </w:tc>
      </w:tr>
      <w:tr w:rsidR="008366AC" w14:paraId="30785A02" w14:textId="77777777" w:rsidTr="00812B00">
        <w:trPr>
          <w:jc w:val="center"/>
          <w:trPrChange w:id="1564" w:author="11046017_鄭兆媗" w:date="2024-03-31T15:51:00Z">
            <w:trPr>
              <w:jc w:val="center"/>
            </w:trPr>
          </w:trPrChange>
        </w:trPr>
        <w:tc>
          <w:tcPr>
            <w:tcW w:w="453" w:type="pct"/>
            <w:vMerge/>
            <w:shd w:val="clear" w:color="auto" w:fill="auto"/>
            <w:vAlign w:val="center"/>
            <w:tcPrChange w:id="1565"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566" w:author="11046017_鄭兆媗" w:date="2024-03-25T20:17:00Z">
                <w:pPr>
                  <w:jc w:val="center"/>
                </w:pPr>
              </w:pPrChange>
            </w:pPr>
          </w:p>
        </w:tc>
        <w:tc>
          <w:tcPr>
            <w:tcW w:w="1511" w:type="pct"/>
            <w:shd w:val="clear" w:color="auto" w:fill="auto"/>
            <w:vAlign w:val="center"/>
            <w:tcPrChange w:id="1567"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568" w:author="11046017_鄭兆媗" w:date="2024-03-25T20:51:00Z">
                <w:pPr/>
              </w:pPrChange>
            </w:pPr>
            <w:ins w:id="1569" w:author="11046017_鄭兆媗" w:date="2024-03-31T15:52:00Z">
              <w:r>
                <w:rPr>
                  <w:rFonts w:hint="eastAsia"/>
                  <w:szCs w:val="22"/>
                </w:rPr>
                <w:t>報名課程</w:t>
              </w:r>
            </w:ins>
            <w:del w:id="1570"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571"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572" w:author="11046017_鄭兆媗" w:date="2024-03-25T20:51:00Z">
                <w:pPr/>
              </w:pPrChange>
            </w:pPr>
          </w:p>
        </w:tc>
        <w:tc>
          <w:tcPr>
            <w:tcW w:w="760" w:type="pct"/>
            <w:shd w:val="clear" w:color="auto" w:fill="auto"/>
            <w:vAlign w:val="center"/>
            <w:tcPrChange w:id="1573"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574" w:author="11046017_鄭兆媗" w:date="2024-03-25T20:51:00Z">
                <w:pPr/>
              </w:pPrChange>
            </w:pPr>
            <w:ins w:id="157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6"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577" w:author="11046017_鄭兆媗" w:date="2024-03-25T20:51:00Z">
                <w:pPr/>
              </w:pPrChange>
            </w:pPr>
            <w:ins w:id="1578" w:author="11046017_鄭兆媗" w:date="2024-03-25T14:44:00Z">
              <w:r w:rsidRPr="003E7632">
                <w:rPr>
                  <w:rFonts w:hint="eastAsia"/>
                  <w:rPrChange w:id="1579" w:author="11046014_劉育彤" w:date="2024-03-25T20:17:00Z">
                    <w:rPr>
                      <w:rFonts w:ascii="標楷體" w:hAnsi="標楷體" w:hint="eastAsia"/>
                    </w:rPr>
                  </w:rPrChange>
                </w:rPr>
                <w:t>●</w:t>
              </w:r>
            </w:ins>
          </w:p>
        </w:tc>
        <w:tc>
          <w:tcPr>
            <w:tcW w:w="756" w:type="pct"/>
            <w:shd w:val="clear" w:color="auto" w:fill="auto"/>
            <w:vAlign w:val="center"/>
            <w:tcPrChange w:id="1580"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581" w:author="11046017_鄭兆媗" w:date="2024-03-25T20:51:00Z">
                <w:pPr/>
              </w:pPrChange>
            </w:pPr>
          </w:p>
        </w:tc>
      </w:tr>
      <w:tr w:rsidR="000226E4" w14:paraId="34000E5B" w14:textId="77777777" w:rsidTr="00812B00">
        <w:trPr>
          <w:jc w:val="center"/>
          <w:trPrChange w:id="1582" w:author="11046017_鄭兆媗" w:date="2024-03-31T15:51:00Z">
            <w:trPr>
              <w:jc w:val="center"/>
            </w:trPr>
          </w:trPrChange>
        </w:trPr>
        <w:tc>
          <w:tcPr>
            <w:tcW w:w="453" w:type="pct"/>
            <w:vMerge w:val="restart"/>
            <w:shd w:val="clear" w:color="auto" w:fill="auto"/>
            <w:textDirection w:val="tbRlV"/>
            <w:vAlign w:val="center"/>
            <w:tcPrChange w:id="1583"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584"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585"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586" w:author="11046017_鄭兆媗" w:date="2024-03-25T20:51:00Z">
                <w:pPr/>
              </w:pPrChange>
            </w:pPr>
            <w:ins w:id="1587" w:author="11046017_鄭兆媗" w:date="2024-03-25T14:43:00Z">
              <w:r>
                <w:rPr>
                  <w:rFonts w:hint="eastAsia"/>
                  <w:szCs w:val="22"/>
                </w:rPr>
                <w:t>首頁</w:t>
              </w:r>
            </w:ins>
            <w:del w:id="1588" w:author="11046017_鄭兆媗" w:date="2024-03-25T14:43:00Z">
              <w:r w:rsidR="000226E4" w:rsidRPr="00E436C8">
                <w:rPr>
                  <w:szCs w:val="22"/>
                </w:rPr>
                <w:delText>Template A</w:delText>
              </w:r>
            </w:del>
          </w:p>
        </w:tc>
        <w:tc>
          <w:tcPr>
            <w:tcW w:w="759" w:type="pct"/>
            <w:shd w:val="clear" w:color="auto" w:fill="auto"/>
            <w:vAlign w:val="center"/>
            <w:tcPrChange w:id="1589"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590" w:author="11046017_鄭兆媗" w:date="2024-03-25T20:51:00Z">
                <w:pPr/>
              </w:pPrChange>
            </w:pPr>
            <w:ins w:id="1591" w:author="11046004_陳冠廷" w:date="2024-03-25T23:36:00Z">
              <w:del w:id="1592"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593"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594" w:author="11046017_鄭兆媗" w:date="2024-03-25T20:51:00Z">
                <w:pPr/>
              </w:pPrChange>
            </w:pPr>
            <w:ins w:id="159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6"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597" w:author="11046017_鄭兆媗" w:date="2024-03-25T20:51:00Z">
                <w:pPr/>
              </w:pPrChange>
            </w:pPr>
            <w:ins w:id="1598" w:author="11046017_鄭兆媗" w:date="2024-03-25T14:44:00Z">
              <w:r w:rsidRPr="003E7632">
                <w:rPr>
                  <w:rFonts w:hint="eastAsia"/>
                  <w:rPrChange w:id="1599" w:author="11046014_劉育彤" w:date="2024-03-25T20:17:00Z">
                    <w:rPr>
                      <w:rFonts w:ascii="標楷體" w:hAnsi="標楷體" w:hint="eastAsia"/>
                    </w:rPr>
                  </w:rPrChange>
                </w:rPr>
                <w:t>●</w:t>
              </w:r>
            </w:ins>
          </w:p>
        </w:tc>
        <w:tc>
          <w:tcPr>
            <w:tcW w:w="756" w:type="pct"/>
            <w:shd w:val="clear" w:color="auto" w:fill="auto"/>
            <w:vAlign w:val="center"/>
            <w:tcPrChange w:id="1600"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01" w:author="11046017_鄭兆媗" w:date="2024-03-25T20:51:00Z">
                <w:pPr/>
              </w:pPrChange>
            </w:pPr>
          </w:p>
        </w:tc>
      </w:tr>
      <w:tr w:rsidR="000226E4" w14:paraId="2FAB8BB8" w14:textId="77777777" w:rsidTr="00812B00">
        <w:trPr>
          <w:jc w:val="center"/>
          <w:trPrChange w:id="1602" w:author="11046017_鄭兆媗" w:date="2024-03-31T15:51:00Z">
            <w:trPr>
              <w:jc w:val="center"/>
            </w:trPr>
          </w:trPrChange>
        </w:trPr>
        <w:tc>
          <w:tcPr>
            <w:tcW w:w="453" w:type="pct"/>
            <w:vMerge/>
            <w:shd w:val="clear" w:color="auto" w:fill="auto"/>
            <w:vAlign w:val="center"/>
            <w:tcPrChange w:id="1603"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04" w:author="11046017_鄭兆媗" w:date="2024-03-25T20:17:00Z">
                <w:pPr>
                  <w:jc w:val="center"/>
                </w:pPr>
              </w:pPrChange>
            </w:pPr>
          </w:p>
        </w:tc>
        <w:tc>
          <w:tcPr>
            <w:tcW w:w="1511" w:type="pct"/>
            <w:shd w:val="clear" w:color="auto" w:fill="auto"/>
            <w:vAlign w:val="center"/>
            <w:tcPrChange w:id="1605"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06" w:author="11046017_鄭兆媗" w:date="2024-03-25T20:51:00Z">
                <w:pPr/>
              </w:pPrChange>
            </w:pPr>
            <w:ins w:id="1607" w:author="11046017_鄭兆媗" w:date="2024-03-31T15:49:00Z">
              <w:r>
                <w:rPr>
                  <w:rFonts w:hint="eastAsia"/>
                  <w:szCs w:val="22"/>
                </w:rPr>
                <w:t>主畫面</w:t>
              </w:r>
            </w:ins>
            <w:del w:id="1608"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09"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10" w:author="11046017_鄭兆媗" w:date="2024-03-25T20:51:00Z">
                <w:pPr/>
              </w:pPrChange>
            </w:pPr>
            <w:ins w:id="161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12"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13" w:author="11046017_鄭兆媗" w:date="2024-03-25T20:51:00Z">
                <w:pPr/>
              </w:pPrChange>
            </w:pPr>
            <w:ins w:id="161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15"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16" w:author="11046017_鄭兆媗" w:date="2024-03-25T20:51:00Z">
                <w:pPr/>
              </w:pPrChange>
            </w:pPr>
            <w:ins w:id="1617" w:author="11046017_鄭兆媗" w:date="2024-03-25T14:44:00Z">
              <w:r w:rsidRPr="003E7632">
                <w:rPr>
                  <w:rFonts w:hint="eastAsia"/>
                  <w:rPrChange w:id="1618" w:author="11046014_劉育彤" w:date="2024-03-25T20:17:00Z">
                    <w:rPr>
                      <w:rFonts w:ascii="標楷體" w:hAnsi="標楷體" w:hint="eastAsia"/>
                    </w:rPr>
                  </w:rPrChange>
                </w:rPr>
                <w:t>●</w:t>
              </w:r>
            </w:ins>
          </w:p>
        </w:tc>
        <w:tc>
          <w:tcPr>
            <w:tcW w:w="756" w:type="pct"/>
            <w:shd w:val="clear" w:color="auto" w:fill="auto"/>
            <w:vAlign w:val="center"/>
            <w:tcPrChange w:id="1619"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20" w:author="11046017_鄭兆媗" w:date="2024-03-25T20:51:00Z">
                <w:pPr/>
              </w:pPrChange>
            </w:pPr>
          </w:p>
        </w:tc>
      </w:tr>
      <w:tr w:rsidR="00812B00" w14:paraId="036C1388" w14:textId="77777777" w:rsidTr="00812B00">
        <w:trPr>
          <w:jc w:val="center"/>
          <w:ins w:id="1621" w:author="11046017_鄭兆媗" w:date="2024-03-31T15:49:00Z"/>
          <w:trPrChange w:id="1622" w:author="11046017_鄭兆媗" w:date="2024-03-31T15:50:00Z">
            <w:trPr>
              <w:jc w:val="center"/>
            </w:trPr>
          </w:trPrChange>
        </w:trPr>
        <w:tc>
          <w:tcPr>
            <w:tcW w:w="453" w:type="pct"/>
            <w:vMerge/>
            <w:shd w:val="clear" w:color="auto" w:fill="auto"/>
            <w:vAlign w:val="center"/>
            <w:tcPrChange w:id="1623"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24" w:author="11046017_鄭兆媗" w:date="2024-03-31T15:49:00Z"/>
                <w:szCs w:val="22"/>
              </w:rPr>
            </w:pPr>
          </w:p>
        </w:tc>
        <w:tc>
          <w:tcPr>
            <w:tcW w:w="1511" w:type="pct"/>
            <w:shd w:val="clear" w:color="auto" w:fill="auto"/>
            <w:vAlign w:val="center"/>
            <w:tcPrChange w:id="1625"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26" w:author="11046017_鄭兆媗" w:date="2024-03-31T15:49:00Z"/>
                <w:szCs w:val="22"/>
              </w:rPr>
              <w:pPrChange w:id="1627" w:author="11046017_鄭兆媗" w:date="2024-03-31T15:50:00Z">
                <w:pPr>
                  <w:spacing w:line="360" w:lineRule="exact"/>
                  <w:jc w:val="left"/>
                </w:pPr>
              </w:pPrChange>
            </w:pPr>
            <w:ins w:id="1628"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29"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30" w:author="11046017_鄭兆媗" w:date="2024-03-31T15:49:00Z"/>
                <w:szCs w:val="22"/>
              </w:rPr>
            </w:pPr>
            <w:ins w:id="163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32"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633" w:author="11046017_鄭兆媗" w:date="2024-03-31T15:49:00Z"/>
                <w:rFonts w:cs="新細明體"/>
              </w:rPr>
            </w:pPr>
            <w:ins w:id="1634" w:author="11046017_鄭兆媗" w:date="2024-03-25T14:44:00Z">
              <w:r w:rsidRPr="003E7632">
                <w:rPr>
                  <w:rFonts w:hint="eastAsia"/>
                  <w:rPrChange w:id="1635" w:author="11046014_劉育彤" w:date="2024-03-25T20:17:00Z">
                    <w:rPr>
                      <w:rFonts w:ascii="標楷體" w:hAnsi="標楷體" w:hint="eastAsia"/>
                    </w:rPr>
                  </w:rPrChange>
                </w:rPr>
                <w:t>●</w:t>
              </w:r>
            </w:ins>
          </w:p>
        </w:tc>
        <w:tc>
          <w:tcPr>
            <w:tcW w:w="760" w:type="pct"/>
            <w:shd w:val="clear" w:color="auto" w:fill="auto"/>
            <w:vAlign w:val="center"/>
            <w:tcPrChange w:id="1636"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637" w:author="11046017_鄭兆媗" w:date="2024-03-31T15:49:00Z"/>
              </w:rPr>
            </w:pPr>
            <w:ins w:id="163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9"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640" w:author="11046017_鄭兆媗" w:date="2024-03-31T15:49:00Z"/>
                <w:szCs w:val="22"/>
              </w:rPr>
            </w:pPr>
          </w:p>
        </w:tc>
      </w:tr>
      <w:tr w:rsidR="000226E4" w14:paraId="3CEC7DA0" w14:textId="77777777" w:rsidTr="00812B00">
        <w:trPr>
          <w:jc w:val="center"/>
          <w:trPrChange w:id="1641" w:author="11046017_鄭兆媗" w:date="2024-03-31T15:51:00Z">
            <w:trPr>
              <w:jc w:val="center"/>
            </w:trPr>
          </w:trPrChange>
        </w:trPr>
        <w:tc>
          <w:tcPr>
            <w:tcW w:w="453" w:type="pct"/>
            <w:vMerge/>
            <w:shd w:val="clear" w:color="auto" w:fill="auto"/>
            <w:vAlign w:val="center"/>
            <w:tcPrChange w:id="1642"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643" w:author="11046017_鄭兆媗" w:date="2024-03-25T20:17:00Z">
                <w:pPr>
                  <w:jc w:val="center"/>
                </w:pPr>
              </w:pPrChange>
            </w:pPr>
          </w:p>
        </w:tc>
        <w:tc>
          <w:tcPr>
            <w:tcW w:w="1511" w:type="pct"/>
            <w:shd w:val="clear" w:color="auto" w:fill="auto"/>
            <w:vAlign w:val="center"/>
            <w:tcPrChange w:id="1644"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645" w:author="11046017_鄭兆媗" w:date="2024-03-25T20:51:00Z">
                <w:pPr/>
              </w:pPrChange>
            </w:pPr>
            <w:ins w:id="1646" w:author="11046017_鄭兆媗" w:date="2024-03-31T15:42:00Z">
              <w:r>
                <w:rPr>
                  <w:rFonts w:hint="eastAsia"/>
                  <w:szCs w:val="22"/>
                </w:rPr>
                <w:t>課程詳情</w:t>
              </w:r>
            </w:ins>
            <w:del w:id="1647"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648"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649" w:author="11046017_鄭兆媗" w:date="2024-03-25T20:51:00Z">
                <w:pPr/>
              </w:pPrChange>
            </w:pPr>
            <w:ins w:id="1650" w:author="11046017_鄭兆媗" w:date="2024-03-25T14:44:00Z">
              <w:r w:rsidRPr="003E7632">
                <w:rPr>
                  <w:rFonts w:hint="eastAsia"/>
                  <w:rPrChange w:id="1651" w:author="11046014_劉育彤" w:date="2024-03-25T20:17:00Z">
                    <w:rPr>
                      <w:rFonts w:ascii="標楷體" w:hAnsi="標楷體" w:hint="eastAsia"/>
                    </w:rPr>
                  </w:rPrChange>
                </w:rPr>
                <w:t>●</w:t>
              </w:r>
            </w:ins>
          </w:p>
        </w:tc>
        <w:tc>
          <w:tcPr>
            <w:tcW w:w="760" w:type="pct"/>
            <w:shd w:val="clear" w:color="auto" w:fill="auto"/>
            <w:vAlign w:val="center"/>
            <w:tcPrChange w:id="1652"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653" w:author="11046017_鄭兆媗" w:date="2024-03-25T20:51:00Z">
                <w:pPr/>
              </w:pPrChange>
            </w:pPr>
          </w:p>
        </w:tc>
        <w:tc>
          <w:tcPr>
            <w:tcW w:w="760" w:type="pct"/>
            <w:shd w:val="clear" w:color="auto" w:fill="auto"/>
            <w:vAlign w:val="center"/>
            <w:tcPrChange w:id="1654"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655" w:author="11046017_鄭兆媗" w:date="2024-03-25T20:51:00Z">
                <w:pPr/>
              </w:pPrChange>
            </w:pPr>
            <w:ins w:id="165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57"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658" w:author="11046017_鄭兆媗" w:date="2024-03-25T20:51:00Z">
                <w:pPr/>
              </w:pPrChange>
            </w:pPr>
          </w:p>
        </w:tc>
      </w:tr>
      <w:tr w:rsidR="000226E4" w14:paraId="48B38F54" w14:textId="77777777" w:rsidTr="00812B00">
        <w:trPr>
          <w:jc w:val="center"/>
          <w:trPrChange w:id="1659" w:author="11046017_鄭兆媗" w:date="2024-03-31T15:51:00Z">
            <w:trPr>
              <w:jc w:val="center"/>
            </w:trPr>
          </w:trPrChange>
        </w:trPr>
        <w:tc>
          <w:tcPr>
            <w:tcW w:w="453" w:type="pct"/>
            <w:vMerge/>
            <w:shd w:val="clear" w:color="auto" w:fill="auto"/>
            <w:vAlign w:val="center"/>
            <w:tcPrChange w:id="1660"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661" w:author="11046017_鄭兆媗" w:date="2024-03-25T20:17:00Z">
                <w:pPr>
                  <w:jc w:val="center"/>
                </w:pPr>
              </w:pPrChange>
            </w:pPr>
          </w:p>
        </w:tc>
        <w:tc>
          <w:tcPr>
            <w:tcW w:w="1511" w:type="pct"/>
            <w:shd w:val="clear" w:color="auto" w:fill="auto"/>
            <w:vAlign w:val="center"/>
            <w:tcPrChange w:id="1662"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663" w:author="11046017_鄭兆媗" w:date="2024-03-25T20:51:00Z">
                <w:pPr/>
              </w:pPrChange>
            </w:pPr>
            <w:ins w:id="1664" w:author="11046017_鄭兆媗" w:date="2024-03-31T15:48:00Z">
              <w:r>
                <w:rPr>
                  <w:rFonts w:hint="eastAsia"/>
                  <w:szCs w:val="22"/>
                </w:rPr>
                <w:t>教練團隊詳情</w:t>
              </w:r>
            </w:ins>
            <w:del w:id="1665"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666"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667" w:author="11046017_鄭兆媗" w:date="2024-03-25T20:51:00Z">
                <w:pPr/>
              </w:pPrChange>
            </w:pPr>
            <w:ins w:id="166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9"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670" w:author="11046017_鄭兆媗" w:date="2024-03-25T20:51:00Z">
                <w:pPr/>
              </w:pPrChange>
            </w:pPr>
          </w:p>
        </w:tc>
        <w:tc>
          <w:tcPr>
            <w:tcW w:w="760" w:type="pct"/>
            <w:shd w:val="clear" w:color="auto" w:fill="auto"/>
            <w:vAlign w:val="center"/>
            <w:tcPrChange w:id="1671"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672" w:author="11046017_鄭兆媗" w:date="2024-03-25T20:51:00Z">
                <w:pPr/>
              </w:pPrChange>
            </w:pPr>
          </w:p>
        </w:tc>
        <w:tc>
          <w:tcPr>
            <w:tcW w:w="756" w:type="pct"/>
            <w:shd w:val="clear" w:color="auto" w:fill="auto"/>
            <w:vAlign w:val="center"/>
            <w:tcPrChange w:id="1673"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674" w:author="11046017_鄭兆媗" w:date="2024-03-25T20:51:00Z">
                <w:pPr/>
              </w:pPrChange>
            </w:pPr>
            <w:ins w:id="1675" w:author="11046017_鄭兆媗" w:date="2024-03-25T14:44:00Z">
              <w:r w:rsidRPr="003E7632">
                <w:rPr>
                  <w:rFonts w:hint="eastAsia"/>
                  <w:rPrChange w:id="1676" w:author="11046014_劉育彤" w:date="2024-03-25T20:17:00Z">
                    <w:rPr>
                      <w:rFonts w:ascii="標楷體" w:hAnsi="標楷體" w:hint="eastAsia"/>
                    </w:rPr>
                  </w:rPrChange>
                </w:rPr>
                <w:t>●</w:t>
              </w:r>
            </w:ins>
          </w:p>
        </w:tc>
      </w:tr>
      <w:tr w:rsidR="00475370" w14:paraId="7C1C260B" w14:textId="77777777" w:rsidTr="00812B00">
        <w:trPr>
          <w:jc w:val="center"/>
          <w:ins w:id="1677" w:author="11046017_鄭兆媗" w:date="2024-03-31T15:44:00Z"/>
          <w:trPrChange w:id="1678" w:author="11046017_鄭兆媗" w:date="2024-03-31T15:51:00Z">
            <w:trPr>
              <w:jc w:val="center"/>
            </w:trPr>
          </w:trPrChange>
        </w:trPr>
        <w:tc>
          <w:tcPr>
            <w:tcW w:w="453" w:type="pct"/>
            <w:vMerge/>
            <w:shd w:val="clear" w:color="auto" w:fill="auto"/>
            <w:vAlign w:val="center"/>
            <w:tcPrChange w:id="1679"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680" w:author="11046017_鄭兆媗" w:date="2024-03-31T15:44:00Z"/>
                <w:szCs w:val="22"/>
              </w:rPr>
            </w:pPr>
          </w:p>
        </w:tc>
        <w:tc>
          <w:tcPr>
            <w:tcW w:w="1511" w:type="pct"/>
            <w:shd w:val="clear" w:color="auto" w:fill="auto"/>
            <w:vAlign w:val="center"/>
            <w:tcPrChange w:id="1681"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682" w:author="11046017_鄭兆媗" w:date="2024-03-31T15:44:00Z"/>
                <w:szCs w:val="22"/>
              </w:rPr>
              <w:pPrChange w:id="1683" w:author="11046017_鄭兆媗" w:date="2024-03-31T15:51:00Z">
                <w:pPr>
                  <w:spacing w:line="360" w:lineRule="exact"/>
                  <w:jc w:val="left"/>
                </w:pPr>
              </w:pPrChange>
            </w:pPr>
            <w:ins w:id="1684" w:author="11046017_鄭兆媗" w:date="2024-03-31T15:49:00Z">
              <w:r>
                <w:rPr>
                  <w:rFonts w:hint="eastAsia"/>
                  <w:szCs w:val="22"/>
                </w:rPr>
                <w:t>教學影片詳情</w:t>
              </w:r>
            </w:ins>
          </w:p>
        </w:tc>
        <w:tc>
          <w:tcPr>
            <w:tcW w:w="759" w:type="pct"/>
            <w:shd w:val="clear" w:color="auto" w:fill="auto"/>
            <w:vAlign w:val="center"/>
            <w:tcPrChange w:id="1685"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686" w:author="11046017_鄭兆媗" w:date="2024-03-31T15:44:00Z"/>
                <w:szCs w:val="22"/>
              </w:rPr>
            </w:pPr>
          </w:p>
        </w:tc>
        <w:tc>
          <w:tcPr>
            <w:tcW w:w="760" w:type="pct"/>
            <w:shd w:val="clear" w:color="auto" w:fill="auto"/>
            <w:vAlign w:val="center"/>
            <w:tcPrChange w:id="1687"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688" w:author="11046017_鄭兆媗" w:date="2024-03-31T15:44:00Z"/>
                <w:szCs w:val="22"/>
              </w:rPr>
            </w:pPr>
            <w:ins w:id="16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90"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691" w:author="11046017_鄭兆媗" w:date="2024-03-31T15:44:00Z"/>
              </w:rPr>
            </w:pPr>
          </w:p>
        </w:tc>
        <w:tc>
          <w:tcPr>
            <w:tcW w:w="756" w:type="pct"/>
            <w:shd w:val="clear" w:color="auto" w:fill="auto"/>
            <w:vAlign w:val="center"/>
            <w:tcPrChange w:id="1692"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693" w:author="11046017_鄭兆媗" w:date="2024-03-31T15:44:00Z"/>
                <w:szCs w:val="22"/>
              </w:rPr>
            </w:pPr>
            <w:ins w:id="1694" w:author="11046017_鄭兆媗" w:date="2024-03-25T14:44:00Z">
              <w:r w:rsidRPr="003E7632">
                <w:rPr>
                  <w:rFonts w:hint="eastAsia"/>
                  <w:rPrChange w:id="1695" w:author="11046014_劉育彤" w:date="2024-03-25T20:17:00Z">
                    <w:rPr>
                      <w:rFonts w:ascii="標楷體" w:hAnsi="標楷體" w:hint="eastAsia"/>
                    </w:rPr>
                  </w:rPrChange>
                </w:rPr>
                <w:t>●</w:t>
              </w:r>
            </w:ins>
          </w:p>
        </w:tc>
      </w:tr>
      <w:tr w:rsidR="008521A7" w14:paraId="73A18932" w14:textId="77777777" w:rsidTr="00812B00">
        <w:trPr>
          <w:jc w:val="center"/>
          <w:ins w:id="1696" w:author="11046017_鄭兆媗" w:date="2024-03-31T15:48:00Z"/>
          <w:trPrChange w:id="1697" w:author="11046017_鄭兆媗" w:date="2024-03-31T15:51:00Z">
            <w:trPr>
              <w:jc w:val="center"/>
            </w:trPr>
          </w:trPrChange>
        </w:trPr>
        <w:tc>
          <w:tcPr>
            <w:tcW w:w="453" w:type="pct"/>
            <w:vMerge/>
            <w:shd w:val="clear" w:color="auto" w:fill="auto"/>
            <w:vAlign w:val="center"/>
            <w:tcPrChange w:id="1698"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699" w:author="11046017_鄭兆媗" w:date="2024-03-31T15:48:00Z"/>
                <w:szCs w:val="22"/>
              </w:rPr>
            </w:pPr>
          </w:p>
        </w:tc>
        <w:tc>
          <w:tcPr>
            <w:tcW w:w="1511" w:type="pct"/>
            <w:shd w:val="clear" w:color="auto" w:fill="auto"/>
            <w:vAlign w:val="center"/>
            <w:tcPrChange w:id="1700"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01" w:author="11046017_鄭兆媗" w:date="2024-03-31T15:48:00Z"/>
                <w:szCs w:val="22"/>
              </w:rPr>
              <w:pPrChange w:id="1702" w:author="11046017_鄭兆媗" w:date="2024-03-31T15:51:00Z">
                <w:pPr>
                  <w:spacing w:line="360" w:lineRule="exact"/>
                  <w:jc w:val="left"/>
                </w:pPr>
              </w:pPrChange>
            </w:pPr>
            <w:ins w:id="1703" w:author="11046017_鄭兆媗" w:date="2024-03-31T15:48:00Z">
              <w:r>
                <w:rPr>
                  <w:rFonts w:hint="eastAsia"/>
                  <w:szCs w:val="22"/>
                </w:rPr>
                <w:t>會員資料編輯</w:t>
              </w:r>
            </w:ins>
          </w:p>
        </w:tc>
        <w:tc>
          <w:tcPr>
            <w:tcW w:w="759" w:type="pct"/>
            <w:shd w:val="clear" w:color="auto" w:fill="auto"/>
            <w:vAlign w:val="center"/>
            <w:tcPrChange w:id="1704"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05" w:author="11046017_鄭兆媗" w:date="2024-03-31T15:48:00Z"/>
                <w:szCs w:val="22"/>
              </w:rPr>
            </w:pPr>
          </w:p>
        </w:tc>
        <w:tc>
          <w:tcPr>
            <w:tcW w:w="760" w:type="pct"/>
            <w:shd w:val="clear" w:color="auto" w:fill="auto"/>
            <w:vAlign w:val="center"/>
            <w:tcPrChange w:id="1706"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07" w:author="11046017_鄭兆媗" w:date="2024-03-31T15:48:00Z"/>
                <w:szCs w:val="22"/>
              </w:rPr>
            </w:pPr>
            <w:ins w:id="1708" w:author="11046017_鄭兆媗" w:date="2024-03-25T14:44:00Z">
              <w:r w:rsidRPr="003E7632">
                <w:rPr>
                  <w:rFonts w:hint="eastAsia"/>
                  <w:rPrChange w:id="1709" w:author="11046014_劉育彤" w:date="2024-03-25T20:17:00Z">
                    <w:rPr>
                      <w:rFonts w:ascii="標楷體" w:hAnsi="標楷體" w:hint="eastAsia"/>
                    </w:rPr>
                  </w:rPrChange>
                </w:rPr>
                <w:t>●</w:t>
              </w:r>
            </w:ins>
          </w:p>
        </w:tc>
        <w:tc>
          <w:tcPr>
            <w:tcW w:w="760" w:type="pct"/>
            <w:shd w:val="clear" w:color="auto" w:fill="auto"/>
            <w:vAlign w:val="center"/>
            <w:tcPrChange w:id="1710"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11" w:author="11046017_鄭兆媗" w:date="2024-03-31T15:48:00Z"/>
              </w:rPr>
            </w:pPr>
            <w:ins w:id="1712"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13"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14" w:author="11046017_鄭兆媗" w:date="2024-03-31T15:48:00Z"/>
                <w:szCs w:val="22"/>
              </w:rPr>
            </w:pPr>
          </w:p>
        </w:tc>
      </w:tr>
      <w:tr w:rsidR="00475370" w14:paraId="2BDF48D7" w14:textId="77777777" w:rsidTr="00812B00">
        <w:trPr>
          <w:jc w:val="center"/>
          <w:ins w:id="1715" w:author="11046017_鄭兆媗" w:date="2024-03-31T15:44:00Z"/>
          <w:trPrChange w:id="1716" w:author="11046017_鄭兆媗" w:date="2024-03-31T15:51:00Z">
            <w:trPr>
              <w:jc w:val="center"/>
            </w:trPr>
          </w:trPrChange>
        </w:trPr>
        <w:tc>
          <w:tcPr>
            <w:tcW w:w="453" w:type="pct"/>
            <w:vMerge/>
            <w:shd w:val="clear" w:color="auto" w:fill="auto"/>
            <w:vAlign w:val="center"/>
            <w:tcPrChange w:id="1717"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18" w:author="11046017_鄭兆媗" w:date="2024-03-31T15:44:00Z"/>
                <w:szCs w:val="22"/>
              </w:rPr>
            </w:pPr>
          </w:p>
        </w:tc>
        <w:tc>
          <w:tcPr>
            <w:tcW w:w="1511" w:type="pct"/>
            <w:shd w:val="clear" w:color="auto" w:fill="auto"/>
            <w:vAlign w:val="center"/>
            <w:tcPrChange w:id="1719"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20" w:author="11046017_鄭兆媗" w:date="2024-03-31T15:44:00Z"/>
                <w:szCs w:val="22"/>
              </w:rPr>
              <w:pPrChange w:id="1721" w:author="11046017_鄭兆媗" w:date="2024-03-31T15:51:00Z">
                <w:pPr>
                  <w:spacing w:line="360" w:lineRule="exact"/>
                  <w:jc w:val="left"/>
                </w:pPr>
              </w:pPrChange>
            </w:pPr>
            <w:ins w:id="1722" w:author="11046017_鄭兆媗" w:date="2024-03-31T15:45:00Z">
              <w:r>
                <w:rPr>
                  <w:rFonts w:hint="eastAsia"/>
                  <w:szCs w:val="22"/>
                </w:rPr>
                <w:t>報名課程</w:t>
              </w:r>
            </w:ins>
          </w:p>
        </w:tc>
        <w:tc>
          <w:tcPr>
            <w:tcW w:w="759" w:type="pct"/>
            <w:shd w:val="clear" w:color="auto" w:fill="auto"/>
            <w:vAlign w:val="center"/>
            <w:tcPrChange w:id="1723"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24" w:author="11046017_鄭兆媗" w:date="2024-03-31T15:44:00Z"/>
                <w:szCs w:val="22"/>
              </w:rPr>
            </w:pPr>
          </w:p>
        </w:tc>
        <w:tc>
          <w:tcPr>
            <w:tcW w:w="760" w:type="pct"/>
            <w:shd w:val="clear" w:color="auto" w:fill="auto"/>
            <w:vAlign w:val="center"/>
            <w:tcPrChange w:id="1725"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26" w:author="11046017_鄭兆媗" w:date="2024-03-31T15:44:00Z"/>
                <w:szCs w:val="22"/>
              </w:rPr>
            </w:pPr>
            <w:ins w:id="172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28"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29" w:author="11046017_鄭兆媗" w:date="2024-03-31T15:44:00Z"/>
              </w:rPr>
            </w:pPr>
            <w:ins w:id="1730" w:author="11046017_鄭兆媗" w:date="2024-03-25T14:44:00Z">
              <w:r w:rsidRPr="003E7632">
                <w:rPr>
                  <w:rFonts w:hint="eastAsia"/>
                  <w:rPrChange w:id="1731" w:author="11046014_劉育彤" w:date="2024-03-25T20:17:00Z">
                    <w:rPr>
                      <w:rFonts w:ascii="標楷體" w:hAnsi="標楷體" w:hint="eastAsia"/>
                    </w:rPr>
                  </w:rPrChange>
                </w:rPr>
                <w:t>●</w:t>
              </w:r>
            </w:ins>
          </w:p>
        </w:tc>
        <w:tc>
          <w:tcPr>
            <w:tcW w:w="756" w:type="pct"/>
            <w:shd w:val="clear" w:color="auto" w:fill="auto"/>
            <w:vAlign w:val="center"/>
            <w:tcPrChange w:id="1732"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733" w:author="11046017_鄭兆媗" w:date="2024-03-31T15:44:00Z"/>
                <w:szCs w:val="22"/>
              </w:rPr>
            </w:pPr>
          </w:p>
        </w:tc>
      </w:tr>
      <w:tr w:rsidR="00475370" w14:paraId="5CBB8214" w14:textId="77777777" w:rsidTr="00812B00">
        <w:trPr>
          <w:jc w:val="center"/>
          <w:ins w:id="1734" w:author="11046017_鄭兆媗" w:date="2024-03-31T15:44:00Z"/>
          <w:trPrChange w:id="1735" w:author="11046017_鄭兆媗" w:date="2024-03-31T15:51:00Z">
            <w:trPr>
              <w:jc w:val="center"/>
            </w:trPr>
          </w:trPrChange>
        </w:trPr>
        <w:tc>
          <w:tcPr>
            <w:tcW w:w="453" w:type="pct"/>
            <w:vMerge/>
            <w:shd w:val="clear" w:color="auto" w:fill="auto"/>
            <w:vAlign w:val="center"/>
            <w:tcPrChange w:id="1736"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737" w:author="11046017_鄭兆媗" w:date="2024-03-31T15:44:00Z"/>
                <w:szCs w:val="22"/>
              </w:rPr>
            </w:pPr>
          </w:p>
        </w:tc>
        <w:tc>
          <w:tcPr>
            <w:tcW w:w="1511" w:type="pct"/>
            <w:shd w:val="clear" w:color="auto" w:fill="auto"/>
            <w:vAlign w:val="center"/>
            <w:tcPrChange w:id="1738"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739" w:author="11046017_鄭兆媗" w:date="2024-03-31T15:44:00Z"/>
                <w:szCs w:val="22"/>
              </w:rPr>
              <w:pPrChange w:id="1740" w:author="11046017_鄭兆媗" w:date="2024-03-31T15:51:00Z">
                <w:pPr>
                  <w:spacing w:line="360" w:lineRule="exact"/>
                  <w:jc w:val="left"/>
                </w:pPr>
              </w:pPrChange>
            </w:pPr>
            <w:ins w:id="1741" w:author="11046017_鄭兆媗" w:date="2024-03-31T15:45:00Z">
              <w:r>
                <w:rPr>
                  <w:rFonts w:hint="eastAsia"/>
                  <w:szCs w:val="22"/>
                </w:rPr>
                <w:t>社群空間</w:t>
              </w:r>
            </w:ins>
          </w:p>
        </w:tc>
        <w:tc>
          <w:tcPr>
            <w:tcW w:w="759" w:type="pct"/>
            <w:shd w:val="clear" w:color="auto" w:fill="auto"/>
            <w:vAlign w:val="center"/>
            <w:tcPrChange w:id="1742"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743" w:author="11046017_鄭兆媗" w:date="2024-03-31T15:44:00Z"/>
                <w:szCs w:val="22"/>
              </w:rPr>
            </w:pPr>
          </w:p>
        </w:tc>
        <w:tc>
          <w:tcPr>
            <w:tcW w:w="760" w:type="pct"/>
            <w:shd w:val="clear" w:color="auto" w:fill="auto"/>
            <w:vAlign w:val="center"/>
            <w:tcPrChange w:id="1744"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745" w:author="11046017_鄭兆媗" w:date="2024-03-31T15:44:00Z"/>
                <w:szCs w:val="22"/>
              </w:rPr>
            </w:pPr>
            <w:ins w:id="174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47"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748" w:author="11046017_鄭兆媗" w:date="2024-03-31T15:44:00Z"/>
              </w:rPr>
            </w:pPr>
            <w:ins w:id="1749" w:author="11046017_鄭兆媗" w:date="2024-03-25T14:44:00Z">
              <w:r w:rsidRPr="003E7632">
                <w:rPr>
                  <w:rFonts w:hint="eastAsia"/>
                  <w:rPrChange w:id="1750" w:author="11046014_劉育彤" w:date="2024-03-25T20:17:00Z">
                    <w:rPr>
                      <w:rFonts w:ascii="標楷體" w:hAnsi="標楷體" w:hint="eastAsia"/>
                    </w:rPr>
                  </w:rPrChange>
                </w:rPr>
                <w:t>●</w:t>
              </w:r>
            </w:ins>
          </w:p>
        </w:tc>
        <w:tc>
          <w:tcPr>
            <w:tcW w:w="756" w:type="pct"/>
            <w:shd w:val="clear" w:color="auto" w:fill="auto"/>
            <w:vAlign w:val="center"/>
            <w:tcPrChange w:id="1751"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752" w:author="11046017_鄭兆媗" w:date="2024-03-31T15:44:00Z"/>
                <w:szCs w:val="22"/>
              </w:rPr>
            </w:pPr>
          </w:p>
        </w:tc>
      </w:tr>
      <w:tr w:rsidR="00CB42D9" w14:paraId="44F97807" w14:textId="77777777" w:rsidTr="00812B00">
        <w:trPr>
          <w:jc w:val="center"/>
          <w:trPrChange w:id="1753" w:author="11046017_鄭兆媗" w:date="2024-03-31T15:51:00Z">
            <w:trPr>
              <w:jc w:val="center"/>
            </w:trPr>
          </w:trPrChange>
        </w:trPr>
        <w:tc>
          <w:tcPr>
            <w:tcW w:w="453" w:type="pct"/>
            <w:vMerge w:val="restart"/>
            <w:shd w:val="clear" w:color="auto" w:fill="auto"/>
            <w:textDirection w:val="tbRlV"/>
            <w:vAlign w:val="center"/>
            <w:tcPrChange w:id="1754"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755"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756"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757"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758"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759" w:author="11046017_鄭兆媗" w:date="2024-03-25T20:51:00Z">
                <w:pPr/>
              </w:pPrChange>
            </w:pPr>
            <w:ins w:id="1760"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761"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762" w:author="11046017_鄭兆媗" w:date="2024-03-25T20:51:00Z">
                <w:pPr/>
              </w:pPrChange>
            </w:pPr>
            <w:ins w:id="1763" w:author="11046017_鄭兆媗" w:date="2024-03-29T12:18:00Z">
              <w:r w:rsidRPr="0033435E">
                <w:rPr>
                  <w:rFonts w:hint="eastAsia"/>
                </w:rPr>
                <w:t>●</w:t>
              </w:r>
            </w:ins>
          </w:p>
        </w:tc>
        <w:tc>
          <w:tcPr>
            <w:tcW w:w="760" w:type="pct"/>
            <w:shd w:val="clear" w:color="auto" w:fill="auto"/>
            <w:vAlign w:val="center"/>
            <w:tcPrChange w:id="1764"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765" w:author="11046017_鄭兆媗" w:date="2024-03-25T20:51:00Z">
                <w:pPr/>
              </w:pPrChange>
            </w:pPr>
            <w:ins w:id="1766"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767"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768" w:author="11046017_鄭兆媗" w:date="2024-03-25T20:51:00Z">
                <w:pPr/>
              </w:pPrChange>
            </w:pPr>
          </w:p>
        </w:tc>
      </w:tr>
      <w:tr w:rsidR="00CB42D9" w14:paraId="42D659D2" w14:textId="77777777" w:rsidTr="00812B00">
        <w:trPr>
          <w:jc w:val="center"/>
          <w:trPrChange w:id="1769" w:author="11046017_鄭兆媗" w:date="2024-03-31T15:51:00Z">
            <w:trPr>
              <w:jc w:val="center"/>
            </w:trPr>
          </w:trPrChange>
        </w:trPr>
        <w:tc>
          <w:tcPr>
            <w:tcW w:w="453" w:type="pct"/>
            <w:vMerge/>
            <w:shd w:val="clear" w:color="auto" w:fill="auto"/>
            <w:vAlign w:val="center"/>
            <w:tcPrChange w:id="1770"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771" w:author="11046017_鄭兆媗" w:date="2024-03-25T20:17:00Z">
                <w:pPr>
                  <w:jc w:val="center"/>
                </w:pPr>
              </w:pPrChange>
            </w:pPr>
          </w:p>
        </w:tc>
        <w:tc>
          <w:tcPr>
            <w:tcW w:w="1511" w:type="pct"/>
            <w:shd w:val="clear" w:color="auto" w:fill="auto"/>
            <w:vAlign w:val="center"/>
            <w:tcPrChange w:id="1772"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773" w:author="11046017_鄭兆媗" w:date="2024-03-25T20:51:00Z">
                <w:pPr/>
              </w:pPrChange>
            </w:pPr>
            <w:r w:rsidRPr="00E436C8">
              <w:rPr>
                <w:rFonts w:hint="eastAsia"/>
                <w:szCs w:val="22"/>
              </w:rPr>
              <w:t>W</w:t>
            </w:r>
            <w:r w:rsidRPr="00E436C8">
              <w:rPr>
                <w:szCs w:val="22"/>
              </w:rPr>
              <w:t>eb</w:t>
            </w:r>
            <w:del w:id="1774"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775"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776" w:author="11046017_鄭兆媗" w:date="2024-03-25T20:51:00Z">
                <w:pPr/>
              </w:pPrChange>
            </w:pPr>
            <w:ins w:id="1777"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78"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779" w:author="11046017_鄭兆媗" w:date="2024-03-25T20:51:00Z">
                <w:pPr/>
              </w:pPrChange>
            </w:pPr>
            <w:ins w:id="1780" w:author="11046017_鄭兆媗" w:date="2024-03-25T14:45:00Z">
              <w:r w:rsidRPr="003E7632">
                <w:rPr>
                  <w:rFonts w:hint="eastAsia"/>
                  <w:rPrChange w:id="1781" w:author="11046014_劉育彤" w:date="2024-03-25T20:17:00Z">
                    <w:rPr>
                      <w:rFonts w:ascii="標楷體" w:hAnsi="標楷體" w:hint="eastAsia"/>
                    </w:rPr>
                  </w:rPrChange>
                </w:rPr>
                <w:t>●</w:t>
              </w:r>
            </w:ins>
          </w:p>
        </w:tc>
        <w:tc>
          <w:tcPr>
            <w:tcW w:w="760" w:type="pct"/>
            <w:shd w:val="clear" w:color="auto" w:fill="auto"/>
            <w:vAlign w:val="center"/>
            <w:tcPrChange w:id="1782"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783" w:author="11046017_鄭兆媗" w:date="2024-03-25T20:51:00Z">
                <w:pPr/>
              </w:pPrChange>
            </w:pPr>
          </w:p>
        </w:tc>
        <w:tc>
          <w:tcPr>
            <w:tcW w:w="756" w:type="pct"/>
            <w:shd w:val="clear" w:color="auto" w:fill="auto"/>
            <w:vAlign w:val="center"/>
            <w:tcPrChange w:id="1784"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785" w:author="11046017_鄭兆媗" w:date="2024-03-25T20:51:00Z">
                <w:pPr/>
              </w:pPrChange>
            </w:pPr>
            <w:ins w:id="1786"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787" w:author="11046017_鄭兆媗" w:date="2024-03-31T15:51:00Z">
            <w:trPr>
              <w:jc w:val="center"/>
            </w:trPr>
          </w:trPrChange>
        </w:trPr>
        <w:tc>
          <w:tcPr>
            <w:tcW w:w="453" w:type="pct"/>
            <w:vMerge/>
            <w:shd w:val="clear" w:color="auto" w:fill="auto"/>
            <w:vAlign w:val="center"/>
            <w:tcPrChange w:id="1788"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789" w:author="11046017_鄭兆媗" w:date="2024-03-25T20:17:00Z">
                <w:pPr>
                  <w:jc w:val="center"/>
                </w:pPr>
              </w:pPrChange>
            </w:pPr>
          </w:p>
        </w:tc>
        <w:tc>
          <w:tcPr>
            <w:tcW w:w="1511" w:type="pct"/>
            <w:shd w:val="clear" w:color="auto" w:fill="auto"/>
            <w:vAlign w:val="center"/>
            <w:tcPrChange w:id="1790"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791" w:author="11046017_鄭兆媗" w:date="2024-03-25T20:51:00Z">
                <w:pPr/>
              </w:pPrChange>
            </w:pPr>
            <w:r w:rsidRPr="00E436C8">
              <w:rPr>
                <w:rFonts w:hint="eastAsia"/>
                <w:szCs w:val="22"/>
              </w:rPr>
              <w:t>色彩設計</w:t>
            </w:r>
          </w:p>
        </w:tc>
        <w:tc>
          <w:tcPr>
            <w:tcW w:w="759" w:type="pct"/>
            <w:shd w:val="clear" w:color="auto" w:fill="auto"/>
            <w:vAlign w:val="center"/>
            <w:tcPrChange w:id="1792"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793" w:author="11046017_鄭兆媗" w:date="2024-03-25T20:51:00Z">
                <w:pPr/>
              </w:pPrChange>
            </w:pPr>
            <w:ins w:id="1794"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95"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796" w:author="11046017_鄭兆媗" w:date="2024-03-25T20:51:00Z">
                <w:pPr/>
              </w:pPrChange>
            </w:pPr>
            <w:ins w:id="1797" w:author="11046017_鄭兆媗" w:date="2024-03-25T14:45:00Z">
              <w:r w:rsidRPr="003E7632">
                <w:rPr>
                  <w:rFonts w:hint="eastAsia"/>
                  <w:rPrChange w:id="1798" w:author="11046014_劉育彤" w:date="2024-03-25T20:17:00Z">
                    <w:rPr>
                      <w:rFonts w:ascii="標楷體" w:hAnsi="標楷體" w:hint="eastAsia"/>
                    </w:rPr>
                  </w:rPrChange>
                </w:rPr>
                <w:t>●</w:t>
              </w:r>
            </w:ins>
          </w:p>
        </w:tc>
        <w:tc>
          <w:tcPr>
            <w:tcW w:w="760" w:type="pct"/>
            <w:shd w:val="clear" w:color="auto" w:fill="auto"/>
            <w:vAlign w:val="center"/>
            <w:tcPrChange w:id="1799"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00" w:author="11046017_鄭兆媗" w:date="2024-03-25T20:51:00Z">
                <w:pPr/>
              </w:pPrChange>
            </w:pPr>
            <w:ins w:id="1801"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02"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03" w:author="11046017_鄭兆媗" w:date="2024-03-25T20:51:00Z">
                <w:pPr/>
              </w:pPrChange>
            </w:pPr>
          </w:p>
        </w:tc>
      </w:tr>
      <w:tr w:rsidR="00CB42D9" w14:paraId="0A4F9604" w14:textId="77777777" w:rsidTr="00812B00">
        <w:trPr>
          <w:jc w:val="center"/>
          <w:trPrChange w:id="1804" w:author="11046017_鄭兆媗" w:date="2024-03-31T15:51:00Z">
            <w:trPr>
              <w:jc w:val="center"/>
            </w:trPr>
          </w:trPrChange>
        </w:trPr>
        <w:tc>
          <w:tcPr>
            <w:tcW w:w="453" w:type="pct"/>
            <w:vMerge/>
            <w:shd w:val="clear" w:color="auto" w:fill="auto"/>
            <w:vAlign w:val="center"/>
            <w:tcPrChange w:id="1805"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06" w:author="11046017_鄭兆媗" w:date="2024-03-25T20:17:00Z">
                <w:pPr>
                  <w:jc w:val="center"/>
                </w:pPr>
              </w:pPrChange>
            </w:pPr>
          </w:p>
        </w:tc>
        <w:tc>
          <w:tcPr>
            <w:tcW w:w="1511" w:type="pct"/>
            <w:shd w:val="clear" w:color="auto" w:fill="auto"/>
            <w:vAlign w:val="center"/>
            <w:tcPrChange w:id="1807"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08"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09"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10" w:author="11046017_鄭兆媗" w:date="2024-03-25T20:51:00Z">
                <w:pPr/>
              </w:pPrChange>
            </w:pPr>
          </w:p>
        </w:tc>
        <w:tc>
          <w:tcPr>
            <w:tcW w:w="760" w:type="pct"/>
            <w:shd w:val="clear" w:color="auto" w:fill="auto"/>
            <w:vAlign w:val="center"/>
            <w:tcPrChange w:id="1811"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12" w:author="11046017_鄭兆媗" w:date="2024-03-25T20:51:00Z">
                <w:pPr/>
              </w:pPrChange>
            </w:pPr>
            <w:ins w:id="1813" w:author="11046017_鄭兆媗" w:date="2024-03-25T14:45:00Z">
              <w:r w:rsidRPr="003E7632">
                <w:rPr>
                  <w:rFonts w:hint="eastAsia"/>
                  <w:rPrChange w:id="1814" w:author="11046014_劉育彤" w:date="2024-03-25T20:17:00Z">
                    <w:rPr>
                      <w:rFonts w:ascii="標楷體" w:hAnsi="標楷體" w:hint="eastAsia"/>
                    </w:rPr>
                  </w:rPrChange>
                </w:rPr>
                <w:t>●</w:t>
              </w:r>
            </w:ins>
          </w:p>
        </w:tc>
        <w:tc>
          <w:tcPr>
            <w:tcW w:w="760" w:type="pct"/>
            <w:shd w:val="clear" w:color="auto" w:fill="auto"/>
            <w:vAlign w:val="center"/>
            <w:tcPrChange w:id="1815"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16" w:author="11046017_鄭兆媗" w:date="2024-03-25T20:51:00Z">
                <w:pPr/>
              </w:pPrChange>
            </w:pPr>
          </w:p>
        </w:tc>
        <w:tc>
          <w:tcPr>
            <w:tcW w:w="756" w:type="pct"/>
            <w:shd w:val="clear" w:color="auto" w:fill="auto"/>
            <w:vAlign w:val="center"/>
            <w:tcPrChange w:id="1817"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18" w:author="11046017_鄭兆媗" w:date="2024-03-25T20:51:00Z">
                <w:pPr/>
              </w:pPrChange>
            </w:pPr>
            <w:ins w:id="1819"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20" w:author="11046017_鄭兆媗" w:date="2024-03-31T15:51:00Z">
            <w:trPr>
              <w:jc w:val="center"/>
            </w:trPr>
          </w:trPrChange>
        </w:trPr>
        <w:tc>
          <w:tcPr>
            <w:tcW w:w="453" w:type="pct"/>
            <w:vMerge/>
            <w:shd w:val="clear" w:color="auto" w:fill="auto"/>
            <w:vAlign w:val="center"/>
            <w:tcPrChange w:id="1821"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22" w:author="11046017_鄭兆媗" w:date="2024-03-25T20:17:00Z">
                <w:pPr>
                  <w:jc w:val="center"/>
                </w:pPr>
              </w:pPrChange>
            </w:pPr>
          </w:p>
        </w:tc>
        <w:tc>
          <w:tcPr>
            <w:tcW w:w="1511" w:type="pct"/>
            <w:shd w:val="clear" w:color="auto" w:fill="auto"/>
            <w:vAlign w:val="center"/>
            <w:tcPrChange w:id="1823"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24" w:author="11046017_鄭兆媗" w:date="2024-03-25T20:51:00Z">
                <w:pPr/>
              </w:pPrChange>
            </w:pPr>
            <w:r w:rsidRPr="00E436C8">
              <w:rPr>
                <w:rFonts w:hint="eastAsia"/>
                <w:szCs w:val="22"/>
              </w:rPr>
              <w:t>素材設計</w:t>
            </w:r>
          </w:p>
        </w:tc>
        <w:tc>
          <w:tcPr>
            <w:tcW w:w="759" w:type="pct"/>
            <w:shd w:val="clear" w:color="auto" w:fill="auto"/>
            <w:vAlign w:val="center"/>
            <w:tcPrChange w:id="1825"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26" w:author="11046017_鄭兆媗" w:date="2024-03-25T20:51:00Z">
                <w:pPr/>
              </w:pPrChange>
            </w:pPr>
            <w:ins w:id="1827"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28"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29" w:author="11046017_鄭兆媗" w:date="2024-03-25T20:51:00Z">
                <w:pPr/>
              </w:pPrChange>
            </w:pPr>
            <w:ins w:id="1830"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31"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832" w:author="11046017_鄭兆媗" w:date="2024-03-25T20:51:00Z">
                <w:pPr/>
              </w:pPrChange>
            </w:pPr>
          </w:p>
        </w:tc>
        <w:tc>
          <w:tcPr>
            <w:tcW w:w="756" w:type="pct"/>
            <w:shd w:val="clear" w:color="auto" w:fill="auto"/>
            <w:vAlign w:val="center"/>
            <w:tcPrChange w:id="1833"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834" w:author="11046017_鄭兆媗" w:date="2024-03-25T20:51:00Z">
                <w:pPr/>
              </w:pPrChange>
            </w:pPr>
            <w:ins w:id="1835" w:author="11046017_鄭兆媗" w:date="2024-03-25T14:45:00Z">
              <w:r w:rsidRPr="003E7632">
                <w:rPr>
                  <w:rFonts w:hint="eastAsia"/>
                  <w:rPrChange w:id="1836" w:author="11046014_劉育彤" w:date="2024-03-25T20:17:00Z">
                    <w:rPr>
                      <w:rFonts w:ascii="標楷體" w:hAnsi="標楷體" w:hint="eastAsia"/>
                    </w:rPr>
                  </w:rPrChange>
                </w:rPr>
                <w:t>●</w:t>
              </w:r>
            </w:ins>
          </w:p>
        </w:tc>
      </w:tr>
      <w:tr w:rsidR="000226E4" w14:paraId="1795640A" w14:textId="77777777" w:rsidTr="00812B00">
        <w:trPr>
          <w:jc w:val="center"/>
          <w:trPrChange w:id="1837" w:author="11046017_鄭兆媗" w:date="2024-03-31T15:51:00Z">
            <w:trPr>
              <w:jc w:val="center"/>
            </w:trPr>
          </w:trPrChange>
        </w:trPr>
        <w:tc>
          <w:tcPr>
            <w:tcW w:w="453" w:type="pct"/>
            <w:vMerge w:val="restart"/>
            <w:shd w:val="clear" w:color="auto" w:fill="auto"/>
            <w:textDirection w:val="tbRlV"/>
            <w:vAlign w:val="center"/>
            <w:tcPrChange w:id="1838"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839"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840"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841" w:author="11046017_鄭兆媗" w:date="2024-03-25T20:51:00Z">
                <w:pPr/>
              </w:pPrChange>
            </w:pPr>
            <w:r w:rsidRPr="00E436C8">
              <w:rPr>
                <w:rFonts w:hint="eastAsia"/>
                <w:szCs w:val="22"/>
              </w:rPr>
              <w:t>統整</w:t>
            </w:r>
          </w:p>
        </w:tc>
        <w:tc>
          <w:tcPr>
            <w:tcW w:w="759" w:type="pct"/>
            <w:shd w:val="clear" w:color="auto" w:fill="auto"/>
            <w:vAlign w:val="center"/>
            <w:tcPrChange w:id="1842"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843" w:author="11046017_鄭兆媗" w:date="2024-03-25T20:51:00Z">
                <w:pPr/>
              </w:pPrChange>
            </w:pPr>
          </w:p>
        </w:tc>
        <w:tc>
          <w:tcPr>
            <w:tcW w:w="760" w:type="pct"/>
            <w:shd w:val="clear" w:color="auto" w:fill="auto"/>
            <w:vAlign w:val="center"/>
            <w:tcPrChange w:id="1844"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845" w:author="11046017_鄭兆媗" w:date="2024-03-25T20:51:00Z">
                <w:pPr/>
              </w:pPrChange>
            </w:pPr>
            <w:ins w:id="1846" w:author="11046017_鄭兆媗" w:date="2024-03-29T12:18:00Z">
              <w:r w:rsidRPr="00205A1F">
                <w:rPr>
                  <w:rFonts w:hint="eastAsia"/>
                </w:rPr>
                <w:t>●</w:t>
              </w:r>
            </w:ins>
          </w:p>
        </w:tc>
        <w:tc>
          <w:tcPr>
            <w:tcW w:w="760" w:type="pct"/>
            <w:shd w:val="clear" w:color="auto" w:fill="auto"/>
            <w:vAlign w:val="center"/>
            <w:tcPrChange w:id="1847"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848" w:author="11046017_鄭兆媗" w:date="2024-03-25T20:51:00Z">
                <w:pPr/>
              </w:pPrChange>
            </w:pPr>
            <w:ins w:id="1849"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50"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851" w:author="11046017_鄭兆媗" w:date="2024-03-25T20:51:00Z">
                <w:pPr/>
              </w:pPrChange>
            </w:pPr>
          </w:p>
        </w:tc>
      </w:tr>
      <w:tr w:rsidR="000226E4" w14:paraId="1C8F5374" w14:textId="77777777" w:rsidTr="00812B00">
        <w:trPr>
          <w:jc w:val="center"/>
          <w:trPrChange w:id="1852" w:author="11046017_鄭兆媗" w:date="2024-03-31T15:51:00Z">
            <w:trPr>
              <w:jc w:val="center"/>
            </w:trPr>
          </w:trPrChange>
        </w:trPr>
        <w:tc>
          <w:tcPr>
            <w:tcW w:w="453" w:type="pct"/>
            <w:vMerge/>
            <w:shd w:val="clear" w:color="auto" w:fill="auto"/>
            <w:textDirection w:val="tbRlV"/>
            <w:vAlign w:val="center"/>
            <w:tcPrChange w:id="1853"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854" w:author="11046017_鄭兆媗" w:date="2024-03-25T20:17:00Z">
                <w:pPr>
                  <w:ind w:left="113" w:right="113"/>
                  <w:jc w:val="center"/>
                </w:pPr>
              </w:pPrChange>
            </w:pPr>
          </w:p>
        </w:tc>
        <w:tc>
          <w:tcPr>
            <w:tcW w:w="1511" w:type="pct"/>
            <w:shd w:val="clear" w:color="auto" w:fill="auto"/>
            <w:vAlign w:val="center"/>
            <w:tcPrChange w:id="1855"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856"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857"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858" w:author="11046017_鄭兆媗" w:date="2024-03-25T20:51:00Z">
                <w:pPr/>
              </w:pPrChange>
            </w:pPr>
            <w:ins w:id="1859"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860"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861" w:author="11046017_鄭兆媗" w:date="2024-03-25T20:51:00Z">
                <w:pPr/>
              </w:pPrChange>
            </w:pPr>
            <w:ins w:id="1862"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863"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864" w:author="11046017_鄭兆媗" w:date="2024-03-25T20:51:00Z">
                <w:pPr/>
              </w:pPrChange>
            </w:pPr>
          </w:p>
        </w:tc>
        <w:tc>
          <w:tcPr>
            <w:tcW w:w="756" w:type="pct"/>
            <w:shd w:val="clear" w:color="auto" w:fill="auto"/>
            <w:vAlign w:val="center"/>
            <w:tcPrChange w:id="1865"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866" w:author="11046017_鄭兆媗" w:date="2024-03-25T20:51:00Z">
                <w:pPr/>
              </w:pPrChange>
            </w:pPr>
            <w:ins w:id="1867" w:author="11046017_鄭兆媗" w:date="2024-03-25T23:37:00Z">
              <w:r w:rsidRPr="00205A1F">
                <w:rPr>
                  <w:rFonts w:hint="eastAsia"/>
                </w:rPr>
                <w:t>●</w:t>
              </w:r>
            </w:ins>
          </w:p>
        </w:tc>
      </w:tr>
      <w:tr w:rsidR="000226E4" w14:paraId="345BC5C6" w14:textId="77777777" w:rsidTr="00812B00">
        <w:trPr>
          <w:jc w:val="center"/>
          <w:trPrChange w:id="1868" w:author="11046017_鄭兆媗" w:date="2024-03-31T15:51:00Z">
            <w:trPr>
              <w:jc w:val="center"/>
            </w:trPr>
          </w:trPrChange>
        </w:trPr>
        <w:tc>
          <w:tcPr>
            <w:tcW w:w="453" w:type="pct"/>
            <w:vMerge/>
            <w:shd w:val="clear" w:color="auto" w:fill="auto"/>
            <w:textDirection w:val="tbRlV"/>
            <w:vAlign w:val="center"/>
            <w:tcPrChange w:id="1869"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870" w:author="11046017_鄭兆媗" w:date="2024-03-25T20:17:00Z">
                <w:pPr>
                  <w:ind w:left="113" w:right="113"/>
                  <w:jc w:val="center"/>
                </w:pPr>
              </w:pPrChange>
            </w:pPr>
          </w:p>
        </w:tc>
        <w:tc>
          <w:tcPr>
            <w:tcW w:w="1511" w:type="pct"/>
            <w:shd w:val="clear" w:color="auto" w:fill="auto"/>
            <w:vAlign w:val="center"/>
            <w:tcPrChange w:id="1871"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872"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873"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874" w:author="11046017_鄭兆媗" w:date="2024-03-25T20:51:00Z">
                <w:pPr/>
              </w:pPrChange>
            </w:pPr>
            <w:ins w:id="1875" w:author="11046017_鄭兆媗" w:date="2024-03-25T23:37:00Z">
              <w:r w:rsidRPr="00205A1F">
                <w:rPr>
                  <w:rFonts w:hint="eastAsia"/>
                </w:rPr>
                <w:t>●</w:t>
              </w:r>
            </w:ins>
          </w:p>
        </w:tc>
        <w:tc>
          <w:tcPr>
            <w:tcW w:w="760" w:type="pct"/>
            <w:shd w:val="clear" w:color="auto" w:fill="auto"/>
            <w:vAlign w:val="center"/>
            <w:tcPrChange w:id="1876"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877" w:author="11046017_鄭兆媗" w:date="2024-03-25T20:51:00Z">
                <w:pPr/>
              </w:pPrChange>
            </w:pPr>
            <w:ins w:id="1878"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879"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880" w:author="11046017_鄭兆媗" w:date="2024-03-25T20:51:00Z">
                <w:pPr/>
              </w:pPrChange>
            </w:pPr>
          </w:p>
        </w:tc>
        <w:tc>
          <w:tcPr>
            <w:tcW w:w="756" w:type="pct"/>
            <w:shd w:val="clear" w:color="auto" w:fill="auto"/>
            <w:vAlign w:val="center"/>
            <w:tcPrChange w:id="1881"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882" w:author="11046017_鄭兆媗" w:date="2024-03-25T20:51:00Z">
                <w:pPr/>
              </w:pPrChange>
            </w:pPr>
            <w:ins w:id="1883"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884" w:author="11046017_鄭兆媗" w:date="2024-03-31T15:51:00Z">
            <w:trPr>
              <w:jc w:val="center"/>
            </w:trPr>
          </w:trPrChange>
        </w:trPr>
        <w:tc>
          <w:tcPr>
            <w:tcW w:w="453" w:type="pct"/>
            <w:vMerge/>
            <w:shd w:val="clear" w:color="auto" w:fill="auto"/>
            <w:textDirection w:val="tbRlV"/>
            <w:vAlign w:val="center"/>
            <w:tcPrChange w:id="1885"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886" w:author="11046017_鄭兆媗" w:date="2024-03-25T20:17:00Z">
                <w:pPr>
                  <w:ind w:left="113" w:right="113"/>
                  <w:jc w:val="center"/>
                </w:pPr>
              </w:pPrChange>
            </w:pPr>
          </w:p>
        </w:tc>
        <w:tc>
          <w:tcPr>
            <w:tcW w:w="1511" w:type="pct"/>
            <w:shd w:val="clear" w:color="auto" w:fill="auto"/>
            <w:vAlign w:val="center"/>
            <w:tcPrChange w:id="1887"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888"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889"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890" w:author="11046017_鄭兆媗" w:date="2024-03-25T20:51:00Z">
                <w:pPr/>
              </w:pPrChange>
            </w:pPr>
          </w:p>
        </w:tc>
        <w:tc>
          <w:tcPr>
            <w:tcW w:w="760" w:type="pct"/>
            <w:shd w:val="clear" w:color="auto" w:fill="auto"/>
            <w:vAlign w:val="center"/>
            <w:tcPrChange w:id="1891"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892" w:author="11046017_鄭兆媗" w:date="2024-03-25T20:51:00Z">
                <w:pPr/>
              </w:pPrChange>
            </w:pPr>
            <w:ins w:id="1893"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94"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895" w:author="11046017_鄭兆媗" w:date="2024-03-25T20:51:00Z">
                <w:pPr/>
              </w:pPrChange>
            </w:pPr>
            <w:ins w:id="1896" w:author="11046017_鄭兆媗" w:date="2024-03-29T12:29:00Z">
              <w:r w:rsidRPr="00205A1F">
                <w:rPr>
                  <w:rFonts w:hint="eastAsia"/>
                </w:rPr>
                <w:t>●</w:t>
              </w:r>
            </w:ins>
          </w:p>
        </w:tc>
        <w:tc>
          <w:tcPr>
            <w:tcW w:w="756" w:type="pct"/>
            <w:shd w:val="clear" w:color="auto" w:fill="auto"/>
            <w:vAlign w:val="center"/>
            <w:tcPrChange w:id="1897"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898" w:author="11046017_鄭兆媗" w:date="2024-03-25T20:51:00Z">
                <w:pPr/>
              </w:pPrChange>
            </w:pPr>
          </w:p>
        </w:tc>
      </w:tr>
      <w:tr w:rsidR="000226E4" w14:paraId="7CC5D12D" w14:textId="77777777" w:rsidTr="00812B00">
        <w:trPr>
          <w:jc w:val="center"/>
          <w:trPrChange w:id="1899" w:author="11046017_鄭兆媗" w:date="2024-03-31T15:51:00Z">
            <w:trPr>
              <w:jc w:val="center"/>
            </w:trPr>
          </w:trPrChange>
        </w:trPr>
        <w:tc>
          <w:tcPr>
            <w:tcW w:w="453" w:type="pct"/>
            <w:vMerge/>
            <w:shd w:val="clear" w:color="auto" w:fill="auto"/>
            <w:textDirection w:val="tbRlV"/>
            <w:vAlign w:val="center"/>
            <w:tcPrChange w:id="1900"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01" w:author="11046017_鄭兆媗" w:date="2024-03-25T20:17:00Z">
                <w:pPr>
                  <w:ind w:left="113" w:right="113"/>
                  <w:jc w:val="center"/>
                </w:pPr>
              </w:pPrChange>
            </w:pPr>
          </w:p>
        </w:tc>
        <w:tc>
          <w:tcPr>
            <w:tcW w:w="1511" w:type="pct"/>
            <w:shd w:val="clear" w:color="auto" w:fill="auto"/>
            <w:vAlign w:val="center"/>
            <w:tcPrChange w:id="1902"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03"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04"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05" w:author="11046017_鄭兆媗" w:date="2024-03-25T20:51:00Z">
                <w:pPr/>
              </w:pPrChange>
            </w:pPr>
            <w:ins w:id="190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07"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08" w:author="11046017_鄭兆媗" w:date="2024-03-25T20:51:00Z">
                <w:pPr/>
              </w:pPrChange>
            </w:pPr>
          </w:p>
        </w:tc>
        <w:tc>
          <w:tcPr>
            <w:tcW w:w="760" w:type="pct"/>
            <w:shd w:val="clear" w:color="auto" w:fill="auto"/>
            <w:vAlign w:val="center"/>
            <w:tcPrChange w:id="1909"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10" w:author="11046017_鄭兆媗" w:date="2024-03-25T20:51:00Z">
                <w:pPr/>
              </w:pPrChange>
            </w:pPr>
            <w:ins w:id="1911" w:author="11046017_鄭兆媗" w:date="2024-03-25T23:38:00Z">
              <w:r w:rsidRPr="00205A1F">
                <w:rPr>
                  <w:rFonts w:hint="eastAsia"/>
                </w:rPr>
                <w:t>●</w:t>
              </w:r>
            </w:ins>
          </w:p>
        </w:tc>
        <w:tc>
          <w:tcPr>
            <w:tcW w:w="756" w:type="pct"/>
            <w:shd w:val="clear" w:color="auto" w:fill="auto"/>
            <w:vAlign w:val="center"/>
            <w:tcPrChange w:id="1912"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13" w:author="11046017_鄭兆媗" w:date="2024-03-25T20:51:00Z">
                <w:pPr/>
              </w:pPrChange>
            </w:pPr>
            <w:ins w:id="1914"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15" w:author="11046017_鄭兆媗" w:date="2024-03-31T15:51:00Z">
            <w:trPr>
              <w:jc w:val="center"/>
            </w:trPr>
          </w:trPrChange>
        </w:trPr>
        <w:tc>
          <w:tcPr>
            <w:tcW w:w="453" w:type="pct"/>
            <w:vMerge/>
            <w:shd w:val="clear" w:color="auto" w:fill="auto"/>
            <w:textDirection w:val="tbRlV"/>
            <w:vAlign w:val="center"/>
            <w:tcPrChange w:id="1916"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17" w:author="11046017_鄭兆媗" w:date="2024-03-25T20:17:00Z">
                <w:pPr>
                  <w:ind w:left="113" w:right="113"/>
                  <w:jc w:val="center"/>
                </w:pPr>
              </w:pPrChange>
            </w:pPr>
          </w:p>
        </w:tc>
        <w:tc>
          <w:tcPr>
            <w:tcW w:w="1511" w:type="pct"/>
            <w:shd w:val="clear" w:color="auto" w:fill="auto"/>
            <w:vAlign w:val="center"/>
            <w:tcPrChange w:id="1918"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19"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20"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21" w:author="11046017_鄭兆媗" w:date="2024-03-25T20:51:00Z">
                <w:pPr/>
              </w:pPrChange>
            </w:pPr>
            <w:ins w:id="1922"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23"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24" w:author="11046017_鄭兆媗" w:date="2024-03-25T20:51:00Z">
                <w:pPr/>
              </w:pPrChange>
            </w:pPr>
            <w:ins w:id="1925" w:author="11046017_鄭兆媗" w:date="2024-03-25T23:38:00Z">
              <w:r w:rsidRPr="00205A1F">
                <w:rPr>
                  <w:rFonts w:hint="eastAsia"/>
                </w:rPr>
                <w:t>●</w:t>
              </w:r>
            </w:ins>
          </w:p>
        </w:tc>
        <w:tc>
          <w:tcPr>
            <w:tcW w:w="760" w:type="pct"/>
            <w:shd w:val="clear" w:color="auto" w:fill="auto"/>
            <w:vAlign w:val="center"/>
            <w:tcPrChange w:id="1926"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27" w:author="11046017_鄭兆媗" w:date="2024-03-25T20:51:00Z">
                <w:pPr/>
              </w:pPrChange>
            </w:pPr>
            <w:ins w:id="1928"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29"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30" w:author="11046017_鄭兆媗" w:date="2024-03-25T20:51:00Z">
                <w:pPr/>
              </w:pPrChange>
            </w:pPr>
          </w:p>
        </w:tc>
      </w:tr>
      <w:tr w:rsidR="000226E4" w14:paraId="2A2801E9" w14:textId="77777777" w:rsidTr="00812B00">
        <w:trPr>
          <w:jc w:val="center"/>
          <w:trPrChange w:id="1931" w:author="11046017_鄭兆媗" w:date="2024-03-31T15:51:00Z">
            <w:trPr>
              <w:jc w:val="center"/>
            </w:trPr>
          </w:trPrChange>
        </w:trPr>
        <w:tc>
          <w:tcPr>
            <w:tcW w:w="453" w:type="pct"/>
            <w:vMerge/>
            <w:shd w:val="clear" w:color="auto" w:fill="auto"/>
            <w:textDirection w:val="tbRlV"/>
            <w:vAlign w:val="center"/>
            <w:tcPrChange w:id="1932"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933" w:author="11046017_鄭兆媗" w:date="2024-03-25T20:17:00Z">
                <w:pPr>
                  <w:ind w:left="113" w:right="113"/>
                  <w:jc w:val="center"/>
                </w:pPr>
              </w:pPrChange>
            </w:pPr>
          </w:p>
        </w:tc>
        <w:tc>
          <w:tcPr>
            <w:tcW w:w="1511" w:type="pct"/>
            <w:shd w:val="clear" w:color="auto" w:fill="auto"/>
            <w:vAlign w:val="center"/>
            <w:tcPrChange w:id="1934"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1935"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936" w:author="11046017_鄭兆媗" w:date="2024-03-29T12:28:00Z">
              <w:r w:rsidRPr="00E436C8">
                <w:rPr>
                  <w:rFonts w:hint="eastAsia"/>
                  <w:szCs w:val="22"/>
                </w:rPr>
                <w:delText xml:space="preserve"> </w:delText>
              </w:r>
            </w:del>
            <w:ins w:id="1937" w:author="11046017_鄭兆媗" w:date="2024-03-29T12:28:00Z">
              <w:r w:rsidR="00357786">
                <w:rPr>
                  <w:rFonts w:hint="eastAsia"/>
                  <w:szCs w:val="22"/>
                </w:rPr>
                <w:t xml:space="preserve"> </w:t>
              </w:r>
            </w:ins>
            <w:del w:id="1938" w:author="11046017_鄭兆媗" w:date="2024-03-29T12:28:00Z">
              <w:r w:rsidR="009C205E" w:rsidRPr="00357786">
                <w:rPr>
                  <w:rFonts w:hint="eastAsia"/>
                  <w:szCs w:val="22"/>
                  <w:rPrChange w:id="1939"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940"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941"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1942" w:author="11046017_鄭兆媗" w:date="2024-03-25T20:51:00Z">
                <w:pPr/>
              </w:pPrChange>
            </w:pPr>
            <w:ins w:id="1943" w:author="11046017_鄭兆媗" w:date="2024-03-25T23:37:00Z">
              <w:r w:rsidRPr="00205A1F">
                <w:rPr>
                  <w:rFonts w:hint="eastAsia"/>
                </w:rPr>
                <w:t>●</w:t>
              </w:r>
            </w:ins>
          </w:p>
        </w:tc>
        <w:tc>
          <w:tcPr>
            <w:tcW w:w="760" w:type="pct"/>
            <w:shd w:val="clear" w:color="auto" w:fill="auto"/>
            <w:vAlign w:val="center"/>
            <w:tcPrChange w:id="1944"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1945" w:author="11046017_鄭兆媗" w:date="2024-03-25T20:51:00Z">
                <w:pPr/>
              </w:pPrChange>
            </w:pPr>
            <w:ins w:id="194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47"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1948" w:author="11046017_鄭兆媗" w:date="2024-03-25T20:51:00Z">
                <w:pPr/>
              </w:pPrChange>
            </w:pPr>
          </w:p>
        </w:tc>
        <w:tc>
          <w:tcPr>
            <w:tcW w:w="756" w:type="pct"/>
            <w:shd w:val="clear" w:color="auto" w:fill="auto"/>
            <w:vAlign w:val="center"/>
            <w:tcPrChange w:id="1949"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1950" w:author="11046017_鄭兆媗" w:date="2024-03-25T20:51:00Z">
                <w:pPr/>
              </w:pPrChange>
            </w:pPr>
          </w:p>
        </w:tc>
      </w:tr>
      <w:tr w:rsidR="000226E4" w14:paraId="069BDE0E" w14:textId="77777777" w:rsidTr="00812B00">
        <w:trPr>
          <w:jc w:val="center"/>
          <w:trPrChange w:id="1951" w:author="11046017_鄭兆媗" w:date="2024-03-31T15:51:00Z">
            <w:trPr>
              <w:jc w:val="center"/>
            </w:trPr>
          </w:trPrChange>
        </w:trPr>
        <w:tc>
          <w:tcPr>
            <w:tcW w:w="453" w:type="pct"/>
            <w:vMerge/>
            <w:shd w:val="clear" w:color="auto" w:fill="auto"/>
            <w:textDirection w:val="tbRlV"/>
            <w:vAlign w:val="center"/>
            <w:tcPrChange w:id="1952"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1953" w:author="11046017_鄭兆媗" w:date="2024-03-25T20:17:00Z">
                <w:pPr>
                  <w:ind w:left="113" w:right="113"/>
                  <w:jc w:val="center"/>
                </w:pPr>
              </w:pPrChange>
            </w:pPr>
          </w:p>
        </w:tc>
        <w:tc>
          <w:tcPr>
            <w:tcW w:w="1511" w:type="pct"/>
            <w:shd w:val="clear" w:color="auto" w:fill="auto"/>
            <w:vAlign w:val="center"/>
            <w:tcPrChange w:id="1954"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1955"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956" w:author="11046017_鄭兆媗" w:date="2024-03-29T12:26:00Z">
              <w:r w:rsidRPr="00E436C8">
                <w:rPr>
                  <w:rFonts w:hint="eastAsia"/>
                  <w:szCs w:val="22"/>
                </w:rPr>
                <w:delText xml:space="preserve"> </w:delText>
              </w:r>
            </w:del>
            <w:ins w:id="1957" w:author="11046017_鄭兆媗" w:date="2024-03-29T12:26:00Z">
              <w:r w:rsidR="00AC644C">
                <w:rPr>
                  <w:rFonts w:hint="eastAsia"/>
                  <w:szCs w:val="22"/>
                </w:rPr>
                <w:t xml:space="preserve"> </w:t>
              </w:r>
            </w:ins>
            <w:del w:id="1958" w:author="11046017_鄭兆媗" w:date="2024-03-29T12:26:00Z">
              <w:r w:rsidR="009C205E" w:rsidRPr="00AC644C">
                <w:rPr>
                  <w:rFonts w:hint="eastAsia"/>
                  <w:szCs w:val="22"/>
                  <w:rPrChange w:id="1959"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960"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961"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1962" w:author="11046017_鄭兆媗" w:date="2024-03-25T20:51:00Z">
                <w:pPr/>
              </w:pPrChange>
            </w:pPr>
            <w:ins w:id="1963" w:author="11046017_鄭兆媗" w:date="2024-03-25T23:37:00Z">
              <w:r w:rsidRPr="00205A1F">
                <w:rPr>
                  <w:rFonts w:hint="eastAsia"/>
                </w:rPr>
                <w:t>●</w:t>
              </w:r>
            </w:ins>
          </w:p>
        </w:tc>
        <w:tc>
          <w:tcPr>
            <w:tcW w:w="760" w:type="pct"/>
            <w:shd w:val="clear" w:color="auto" w:fill="auto"/>
            <w:vAlign w:val="center"/>
            <w:tcPrChange w:id="1964"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1965" w:author="11046017_鄭兆媗" w:date="2024-03-25T20:51:00Z">
                <w:pPr/>
              </w:pPrChange>
            </w:pPr>
          </w:p>
        </w:tc>
        <w:tc>
          <w:tcPr>
            <w:tcW w:w="760" w:type="pct"/>
            <w:shd w:val="clear" w:color="auto" w:fill="auto"/>
            <w:vAlign w:val="center"/>
            <w:tcPrChange w:id="1966"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1967" w:author="11046017_鄭兆媗" w:date="2024-03-25T20:51:00Z">
                <w:pPr/>
              </w:pPrChange>
            </w:pPr>
            <w:ins w:id="1968"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69"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1970" w:author="11046017_鄭兆媗" w:date="2024-03-25T20:51:00Z">
                <w:pPr/>
              </w:pPrChange>
            </w:pPr>
          </w:p>
        </w:tc>
      </w:tr>
      <w:tr w:rsidR="000226E4" w14:paraId="64D25558" w14:textId="77777777" w:rsidTr="00812B00">
        <w:trPr>
          <w:jc w:val="center"/>
          <w:trPrChange w:id="1971" w:author="11046017_鄭兆媗" w:date="2024-03-31T15:51:00Z">
            <w:trPr>
              <w:jc w:val="center"/>
            </w:trPr>
          </w:trPrChange>
        </w:trPr>
        <w:tc>
          <w:tcPr>
            <w:tcW w:w="453" w:type="pct"/>
            <w:vMerge/>
            <w:shd w:val="clear" w:color="auto" w:fill="auto"/>
            <w:textDirection w:val="tbRlV"/>
            <w:vAlign w:val="center"/>
            <w:tcPrChange w:id="1972"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1973" w:author="11046017_鄭兆媗" w:date="2024-03-25T20:17:00Z">
                <w:pPr>
                  <w:ind w:left="113" w:right="113"/>
                  <w:jc w:val="center"/>
                </w:pPr>
              </w:pPrChange>
            </w:pPr>
          </w:p>
        </w:tc>
        <w:tc>
          <w:tcPr>
            <w:tcW w:w="1511" w:type="pct"/>
            <w:shd w:val="clear" w:color="auto" w:fill="auto"/>
            <w:vAlign w:val="center"/>
            <w:tcPrChange w:id="1974"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1975"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976"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1977" w:author="11046017_鄭兆媗" w:date="2024-03-25T20:51:00Z">
                <w:pPr/>
              </w:pPrChange>
            </w:pPr>
            <w:ins w:id="197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9"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1980" w:author="11046017_鄭兆媗" w:date="2024-03-25T20:51:00Z">
                <w:pPr/>
              </w:pPrChange>
            </w:pPr>
          </w:p>
        </w:tc>
        <w:tc>
          <w:tcPr>
            <w:tcW w:w="760" w:type="pct"/>
            <w:shd w:val="clear" w:color="auto" w:fill="auto"/>
            <w:vAlign w:val="center"/>
            <w:tcPrChange w:id="1981"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1982" w:author="11046017_鄭兆媗" w:date="2024-03-25T20:51:00Z">
                <w:pPr/>
              </w:pPrChange>
            </w:pPr>
            <w:ins w:id="1983" w:author="11046017_鄭兆媗" w:date="2024-03-25T23:37:00Z">
              <w:r w:rsidRPr="00205A1F">
                <w:rPr>
                  <w:rFonts w:hint="eastAsia"/>
                </w:rPr>
                <w:t>●</w:t>
              </w:r>
            </w:ins>
          </w:p>
        </w:tc>
        <w:tc>
          <w:tcPr>
            <w:tcW w:w="756" w:type="pct"/>
            <w:shd w:val="clear" w:color="auto" w:fill="auto"/>
            <w:vAlign w:val="center"/>
            <w:tcPrChange w:id="1984"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1985" w:author="11046017_鄭兆媗" w:date="2024-03-25T20:51:00Z">
                <w:pPr/>
              </w:pPrChange>
            </w:pPr>
          </w:p>
        </w:tc>
      </w:tr>
      <w:tr w:rsidR="000226E4" w14:paraId="18BDEB17" w14:textId="77777777" w:rsidTr="00812B00">
        <w:trPr>
          <w:jc w:val="center"/>
          <w:trPrChange w:id="1986" w:author="11046017_鄭兆媗" w:date="2024-03-31T15:51:00Z">
            <w:trPr>
              <w:jc w:val="center"/>
            </w:trPr>
          </w:trPrChange>
        </w:trPr>
        <w:tc>
          <w:tcPr>
            <w:tcW w:w="453" w:type="pct"/>
            <w:vMerge/>
            <w:shd w:val="clear" w:color="auto" w:fill="auto"/>
            <w:textDirection w:val="tbRlV"/>
            <w:vAlign w:val="center"/>
            <w:tcPrChange w:id="1987"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1988" w:author="11046017_鄭兆媗" w:date="2024-03-25T20:17:00Z">
                <w:pPr>
                  <w:ind w:left="113" w:right="113"/>
                  <w:jc w:val="center"/>
                </w:pPr>
              </w:pPrChange>
            </w:pPr>
          </w:p>
        </w:tc>
        <w:tc>
          <w:tcPr>
            <w:tcW w:w="1511" w:type="pct"/>
            <w:shd w:val="clear" w:color="auto" w:fill="auto"/>
            <w:vAlign w:val="center"/>
            <w:tcPrChange w:id="1989"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1990"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991"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1992" w:author="11046017_鄭兆媗" w:date="2024-03-25T20:51:00Z">
                <w:pPr/>
              </w:pPrChange>
            </w:pPr>
          </w:p>
        </w:tc>
        <w:tc>
          <w:tcPr>
            <w:tcW w:w="760" w:type="pct"/>
            <w:shd w:val="clear" w:color="auto" w:fill="auto"/>
            <w:vAlign w:val="center"/>
            <w:tcPrChange w:id="1993"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1994" w:author="11046017_鄭兆媗" w:date="2024-03-25T20:51:00Z">
                <w:pPr/>
              </w:pPrChange>
            </w:pPr>
          </w:p>
        </w:tc>
        <w:tc>
          <w:tcPr>
            <w:tcW w:w="760" w:type="pct"/>
            <w:shd w:val="clear" w:color="auto" w:fill="auto"/>
            <w:vAlign w:val="center"/>
            <w:tcPrChange w:id="1995"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1996" w:author="11046017_鄭兆媗" w:date="2024-03-25T20:51:00Z">
                <w:pPr/>
              </w:pPrChange>
            </w:pPr>
          </w:p>
        </w:tc>
        <w:tc>
          <w:tcPr>
            <w:tcW w:w="756" w:type="pct"/>
            <w:shd w:val="clear" w:color="auto" w:fill="auto"/>
            <w:vAlign w:val="center"/>
            <w:tcPrChange w:id="1997"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1998" w:author="11046017_鄭兆媗" w:date="2024-03-25T20:51:00Z">
                <w:pPr/>
              </w:pPrChange>
            </w:pPr>
          </w:p>
        </w:tc>
      </w:tr>
      <w:tr w:rsidR="000226E4" w14:paraId="0455448A" w14:textId="77777777" w:rsidTr="00812B00">
        <w:trPr>
          <w:jc w:val="center"/>
          <w:trPrChange w:id="1999" w:author="11046017_鄭兆媗" w:date="2024-03-31T15:51:00Z">
            <w:trPr>
              <w:jc w:val="center"/>
            </w:trPr>
          </w:trPrChange>
        </w:trPr>
        <w:tc>
          <w:tcPr>
            <w:tcW w:w="453" w:type="pct"/>
            <w:vMerge/>
            <w:shd w:val="clear" w:color="auto" w:fill="auto"/>
            <w:textDirection w:val="tbRlV"/>
            <w:vAlign w:val="center"/>
            <w:tcPrChange w:id="2000"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01" w:author="11046017_鄭兆媗" w:date="2024-03-25T20:17:00Z">
                <w:pPr>
                  <w:ind w:left="113" w:right="113"/>
                  <w:jc w:val="center"/>
                </w:pPr>
              </w:pPrChange>
            </w:pPr>
          </w:p>
        </w:tc>
        <w:tc>
          <w:tcPr>
            <w:tcW w:w="1511" w:type="pct"/>
            <w:shd w:val="clear" w:color="auto" w:fill="auto"/>
            <w:vAlign w:val="center"/>
            <w:tcPrChange w:id="2002"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03"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04"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05" w:author="11046017_鄭兆媗" w:date="2024-03-25T20:51:00Z">
                <w:pPr/>
              </w:pPrChange>
            </w:pPr>
          </w:p>
        </w:tc>
        <w:tc>
          <w:tcPr>
            <w:tcW w:w="760" w:type="pct"/>
            <w:shd w:val="clear" w:color="auto" w:fill="auto"/>
            <w:vAlign w:val="center"/>
            <w:tcPrChange w:id="2006"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07" w:author="11046017_鄭兆媗" w:date="2024-03-25T20:51:00Z">
                <w:pPr/>
              </w:pPrChange>
            </w:pPr>
          </w:p>
        </w:tc>
        <w:tc>
          <w:tcPr>
            <w:tcW w:w="760" w:type="pct"/>
            <w:shd w:val="clear" w:color="auto" w:fill="auto"/>
            <w:vAlign w:val="center"/>
            <w:tcPrChange w:id="2008"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09" w:author="11046017_鄭兆媗" w:date="2024-03-25T20:51:00Z">
                <w:pPr/>
              </w:pPrChange>
            </w:pPr>
          </w:p>
        </w:tc>
        <w:tc>
          <w:tcPr>
            <w:tcW w:w="756" w:type="pct"/>
            <w:shd w:val="clear" w:color="auto" w:fill="auto"/>
            <w:vAlign w:val="center"/>
            <w:tcPrChange w:id="2010"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11" w:author="11046017_鄭兆媗" w:date="2024-03-25T20:51:00Z">
                <w:pPr/>
              </w:pPrChange>
            </w:pPr>
          </w:p>
        </w:tc>
      </w:tr>
      <w:tr w:rsidR="000226E4" w14:paraId="585EE520" w14:textId="77777777" w:rsidTr="00812B00">
        <w:trPr>
          <w:jc w:val="center"/>
          <w:trPrChange w:id="2012" w:author="11046017_鄭兆媗" w:date="2024-03-31T15:51:00Z">
            <w:trPr>
              <w:jc w:val="center"/>
            </w:trPr>
          </w:trPrChange>
        </w:trPr>
        <w:tc>
          <w:tcPr>
            <w:tcW w:w="453" w:type="pct"/>
            <w:vMerge/>
            <w:shd w:val="clear" w:color="auto" w:fill="auto"/>
            <w:textDirection w:val="tbRlV"/>
            <w:vAlign w:val="center"/>
            <w:tcPrChange w:id="2013"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14" w:author="11046017_鄭兆媗" w:date="2024-03-25T20:17:00Z">
                <w:pPr>
                  <w:ind w:left="113" w:right="113"/>
                  <w:jc w:val="center"/>
                </w:pPr>
              </w:pPrChange>
            </w:pPr>
          </w:p>
        </w:tc>
        <w:tc>
          <w:tcPr>
            <w:tcW w:w="1511" w:type="pct"/>
            <w:shd w:val="clear" w:color="auto" w:fill="auto"/>
            <w:vAlign w:val="center"/>
            <w:tcPrChange w:id="2015"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16"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17"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18" w:author="11046017_鄭兆媗" w:date="2024-03-25T20:51:00Z">
                <w:pPr/>
              </w:pPrChange>
            </w:pPr>
          </w:p>
        </w:tc>
        <w:tc>
          <w:tcPr>
            <w:tcW w:w="760" w:type="pct"/>
            <w:shd w:val="clear" w:color="auto" w:fill="auto"/>
            <w:vAlign w:val="center"/>
            <w:tcPrChange w:id="2019"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20" w:author="11046017_鄭兆媗" w:date="2024-03-25T20:51:00Z">
                <w:pPr/>
              </w:pPrChange>
            </w:pPr>
          </w:p>
        </w:tc>
        <w:tc>
          <w:tcPr>
            <w:tcW w:w="760" w:type="pct"/>
            <w:shd w:val="clear" w:color="auto" w:fill="auto"/>
            <w:vAlign w:val="center"/>
            <w:tcPrChange w:id="2021"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22" w:author="11046017_鄭兆媗" w:date="2024-03-25T20:51:00Z">
                <w:pPr/>
              </w:pPrChange>
            </w:pPr>
          </w:p>
        </w:tc>
        <w:tc>
          <w:tcPr>
            <w:tcW w:w="756" w:type="pct"/>
            <w:shd w:val="clear" w:color="auto" w:fill="auto"/>
            <w:vAlign w:val="center"/>
            <w:tcPrChange w:id="2023"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24" w:author="11046017_鄭兆媗" w:date="2024-03-25T20:51:00Z">
                <w:pPr/>
              </w:pPrChange>
            </w:pPr>
          </w:p>
        </w:tc>
      </w:tr>
      <w:tr w:rsidR="000226E4" w14:paraId="3B80180D" w14:textId="77777777" w:rsidTr="00812B00">
        <w:trPr>
          <w:jc w:val="center"/>
          <w:trPrChange w:id="2025" w:author="11046017_鄭兆媗" w:date="2024-03-31T15:51:00Z">
            <w:trPr>
              <w:jc w:val="center"/>
            </w:trPr>
          </w:trPrChange>
        </w:trPr>
        <w:tc>
          <w:tcPr>
            <w:tcW w:w="453" w:type="pct"/>
            <w:vMerge/>
            <w:shd w:val="clear" w:color="auto" w:fill="auto"/>
            <w:textDirection w:val="tbRlV"/>
            <w:vAlign w:val="center"/>
            <w:tcPrChange w:id="2026"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27" w:author="11046017_鄭兆媗" w:date="2024-03-25T20:17:00Z">
                <w:pPr>
                  <w:ind w:left="113" w:right="113"/>
                  <w:jc w:val="center"/>
                </w:pPr>
              </w:pPrChange>
            </w:pPr>
          </w:p>
        </w:tc>
        <w:tc>
          <w:tcPr>
            <w:tcW w:w="1511" w:type="pct"/>
            <w:shd w:val="clear" w:color="auto" w:fill="auto"/>
            <w:vAlign w:val="center"/>
            <w:tcPrChange w:id="2028"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29"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30"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31" w:author="11046017_鄭兆媗" w:date="2024-03-25T20:51:00Z">
                <w:pPr/>
              </w:pPrChange>
            </w:pPr>
          </w:p>
        </w:tc>
        <w:tc>
          <w:tcPr>
            <w:tcW w:w="760" w:type="pct"/>
            <w:shd w:val="clear" w:color="auto" w:fill="auto"/>
            <w:vAlign w:val="center"/>
            <w:tcPrChange w:id="2032"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033" w:author="11046017_鄭兆媗" w:date="2024-03-25T20:51:00Z">
                <w:pPr/>
              </w:pPrChange>
            </w:pPr>
          </w:p>
        </w:tc>
        <w:tc>
          <w:tcPr>
            <w:tcW w:w="760" w:type="pct"/>
            <w:shd w:val="clear" w:color="auto" w:fill="auto"/>
            <w:vAlign w:val="center"/>
            <w:tcPrChange w:id="2034"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035" w:author="11046017_鄭兆媗" w:date="2024-03-25T20:51:00Z">
                <w:pPr/>
              </w:pPrChange>
            </w:pPr>
          </w:p>
        </w:tc>
        <w:tc>
          <w:tcPr>
            <w:tcW w:w="756" w:type="pct"/>
            <w:shd w:val="clear" w:color="auto" w:fill="auto"/>
            <w:vAlign w:val="center"/>
            <w:tcPrChange w:id="2036"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037" w:author="11046017_鄭兆媗" w:date="2024-03-25T20:51:00Z">
                <w:pPr/>
              </w:pPrChange>
            </w:pPr>
          </w:p>
        </w:tc>
      </w:tr>
      <w:tr w:rsidR="000226E4" w14:paraId="76A6BC85" w14:textId="77777777" w:rsidTr="00812B00">
        <w:trPr>
          <w:trHeight w:val="536"/>
          <w:jc w:val="center"/>
          <w:trPrChange w:id="2038" w:author="11046017_鄭兆媗" w:date="2024-03-25T20:51:00Z">
            <w:trPr>
              <w:trHeight w:val="356"/>
              <w:jc w:val="center"/>
            </w:trPr>
          </w:trPrChange>
        </w:trPr>
        <w:tc>
          <w:tcPr>
            <w:tcW w:w="453" w:type="pct"/>
            <w:vMerge w:val="restart"/>
            <w:shd w:val="clear" w:color="auto" w:fill="auto"/>
            <w:textDirection w:val="tbRlV"/>
            <w:vAlign w:val="center"/>
            <w:tcPrChange w:id="2039"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040"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041"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042" w:author="11046017_鄭兆媗" w:date="2024-03-25T20:51:00Z">
                <w:pPr/>
              </w:pPrChange>
            </w:pPr>
            <w:r w:rsidRPr="00E436C8">
              <w:rPr>
                <w:rFonts w:hint="eastAsia"/>
                <w:szCs w:val="22"/>
              </w:rPr>
              <w:t>簡報製作</w:t>
            </w:r>
          </w:p>
        </w:tc>
        <w:tc>
          <w:tcPr>
            <w:tcW w:w="759" w:type="pct"/>
            <w:shd w:val="clear" w:color="auto" w:fill="auto"/>
            <w:vAlign w:val="center"/>
            <w:tcPrChange w:id="2043"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044" w:author="11046017_鄭兆媗" w:date="2024-03-25T20:51:00Z">
                <w:pPr/>
              </w:pPrChange>
            </w:pPr>
            <w:ins w:id="2045"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046"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047" w:author="11046017_鄭兆媗" w:date="2024-03-25T20:51:00Z">
                <w:pPr/>
              </w:pPrChange>
            </w:pPr>
            <w:ins w:id="2048" w:author="11046017_鄭兆媗" w:date="2024-03-29T12:28:00Z">
              <w:r w:rsidRPr="00205A1F">
                <w:rPr>
                  <w:rFonts w:hint="eastAsia"/>
                </w:rPr>
                <w:t>●</w:t>
              </w:r>
            </w:ins>
          </w:p>
        </w:tc>
        <w:tc>
          <w:tcPr>
            <w:tcW w:w="760" w:type="pct"/>
            <w:shd w:val="clear" w:color="auto" w:fill="auto"/>
            <w:vAlign w:val="center"/>
            <w:tcPrChange w:id="2049"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050" w:author="11046017_鄭兆媗" w:date="2024-03-25T20:51:00Z">
                <w:pPr/>
              </w:pPrChange>
            </w:pPr>
          </w:p>
        </w:tc>
        <w:tc>
          <w:tcPr>
            <w:tcW w:w="756" w:type="pct"/>
            <w:shd w:val="clear" w:color="auto" w:fill="auto"/>
            <w:vAlign w:val="center"/>
            <w:tcPrChange w:id="2051"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052" w:author="11046017_鄭兆媗" w:date="2024-03-25T20:51:00Z">
                <w:pPr/>
              </w:pPrChange>
            </w:pPr>
            <w:ins w:id="2053"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054" w:author="11046017_鄭兆媗" w:date="2024-03-31T15:49:00Z"/>
          <w:trPrChange w:id="2055" w:author="11046017_鄭兆媗" w:date="2024-03-31T15:50:00Z">
            <w:trPr>
              <w:trHeight w:val="490"/>
              <w:jc w:val="center"/>
            </w:trPr>
          </w:trPrChange>
        </w:trPr>
        <w:tc>
          <w:tcPr>
            <w:tcW w:w="453" w:type="pct"/>
            <w:vMerge/>
            <w:shd w:val="clear" w:color="auto" w:fill="auto"/>
            <w:textDirection w:val="tbRlV"/>
            <w:vAlign w:val="center"/>
            <w:tcPrChange w:id="2056"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057" w:author="11046017_鄭兆媗" w:date="2024-03-31T15:49:00Z"/>
                <w:szCs w:val="22"/>
              </w:rPr>
              <w:pPrChange w:id="2058" w:author="11046017_鄭兆媗" w:date="2024-03-31T15:50:00Z">
                <w:pPr>
                  <w:spacing w:line="360" w:lineRule="exact"/>
                  <w:ind w:left="113" w:right="113"/>
                </w:pPr>
              </w:pPrChange>
            </w:pPr>
          </w:p>
        </w:tc>
        <w:tc>
          <w:tcPr>
            <w:tcW w:w="1511" w:type="pct"/>
            <w:shd w:val="clear" w:color="auto" w:fill="auto"/>
            <w:vAlign w:val="center"/>
            <w:tcPrChange w:id="2059"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060" w:author="11046017_鄭兆媗" w:date="2024-03-31T15:49:00Z"/>
                <w:szCs w:val="22"/>
              </w:rPr>
              <w:pPrChange w:id="2061" w:author="11046017_鄭兆媗" w:date="2024-03-31T15:50:00Z">
                <w:pPr>
                  <w:spacing w:line="360" w:lineRule="exact"/>
                  <w:jc w:val="left"/>
                </w:pPr>
              </w:pPrChange>
            </w:pPr>
          </w:p>
        </w:tc>
        <w:tc>
          <w:tcPr>
            <w:tcW w:w="759" w:type="pct"/>
            <w:shd w:val="clear" w:color="auto" w:fill="auto"/>
            <w:vAlign w:val="center"/>
            <w:tcPrChange w:id="2062"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063" w:author="11046017_鄭兆媗" w:date="2024-03-31T15:49:00Z"/>
                <w:rFonts w:cs="新細明體"/>
              </w:rPr>
            </w:pPr>
          </w:p>
        </w:tc>
        <w:tc>
          <w:tcPr>
            <w:tcW w:w="760" w:type="pct"/>
            <w:shd w:val="clear" w:color="auto" w:fill="auto"/>
            <w:vAlign w:val="center"/>
            <w:tcPrChange w:id="2064"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065" w:author="11046017_鄭兆媗" w:date="2024-03-31T15:49:00Z"/>
              </w:rPr>
            </w:pPr>
          </w:p>
        </w:tc>
        <w:tc>
          <w:tcPr>
            <w:tcW w:w="760" w:type="pct"/>
            <w:shd w:val="clear" w:color="auto" w:fill="auto"/>
            <w:vAlign w:val="center"/>
            <w:tcPrChange w:id="2066"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067" w:author="11046017_鄭兆媗" w:date="2024-03-31T15:49:00Z"/>
                <w:szCs w:val="22"/>
              </w:rPr>
            </w:pPr>
          </w:p>
        </w:tc>
        <w:tc>
          <w:tcPr>
            <w:tcW w:w="756" w:type="pct"/>
            <w:shd w:val="clear" w:color="auto" w:fill="auto"/>
            <w:vAlign w:val="center"/>
            <w:tcPrChange w:id="2068"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069" w:author="11046017_鄭兆媗" w:date="2024-03-31T15:49:00Z"/>
                <w:rFonts w:cs="新細明體"/>
              </w:rPr>
            </w:pPr>
          </w:p>
        </w:tc>
      </w:tr>
    </w:tbl>
    <w:p w14:paraId="759B3605" w14:textId="7A3C0290" w:rsidR="00DF044C" w:rsidRPr="003E7632" w:rsidRDefault="000071FB" w:rsidP="000071FB">
      <w:pPr>
        <w:jc w:val="right"/>
        <w:rPr>
          <w:del w:id="2070" w:author="11046017_鄭兆媗" w:date="2024-03-31T16:34:00Z"/>
          <w:rPrChange w:id="2071" w:author="11046014_劉育彤" w:date="2024-03-25T20:17:00Z">
            <w:rPr>
              <w:del w:id="2072" w:author="11046017_鄭兆媗" w:date="2024-03-31T16:34:00Z"/>
              <w:rFonts w:ascii="標楷體" w:hAnsi="標楷體"/>
            </w:rPr>
          </w:rPrChange>
        </w:rPr>
      </w:pPr>
      <w:ins w:id="2073"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074" w:author="11046017_鄭兆媗" w:date="2024-03-29T12:35:00Z">
        <w:r w:rsidR="003267ED" w:rsidRPr="003E7632">
          <w:rPr>
            <w:rFonts w:hint="eastAsia"/>
            <w:rPrChange w:id="2075" w:author="11046014_劉育彤" w:date="2024-03-25T20:17:00Z">
              <w:rPr>
                <w:rFonts w:ascii="標楷體" w:hAnsi="標楷體" w:hint="eastAsia"/>
              </w:rPr>
            </w:rPrChange>
          </w:rPr>
          <w:delText>註</w:delText>
        </w:r>
        <w:r w:rsidR="003267ED" w:rsidRPr="003E7632">
          <w:rPr>
            <w:rPrChange w:id="2076" w:author="11046014_劉育彤" w:date="2024-03-25T20:17:00Z">
              <w:rPr>
                <w:rFonts w:ascii="標楷體" w:hAnsi="標楷體"/>
              </w:rPr>
            </w:rPrChange>
          </w:rPr>
          <w:delText>：</w:delText>
        </w:r>
        <w:r w:rsidR="003267ED" w:rsidRPr="003E7632">
          <w:rPr>
            <w:rFonts w:hint="eastAsia"/>
            <w:bdr w:val="single" w:sz="4" w:space="0" w:color="auto"/>
            <w:rPrChange w:id="2077"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078"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079"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080" w:author="11046014_劉育彤" w:date="2024-03-25T20:17:00Z">
              <w:rPr>
                <w:rFonts w:ascii="標楷體" w:hAnsi="標楷體"/>
                <w:bdr w:val="single" w:sz="4" w:space="0" w:color="auto"/>
              </w:rPr>
            </w:rPrChange>
          </w:rPr>
          <w:delText>發</w:delText>
        </w:r>
        <w:r w:rsidR="00B9296B" w:rsidRPr="003E7632">
          <w:rPr>
            <w:rFonts w:hint="eastAsia"/>
            <w:rPrChange w:id="2081" w:author="11046014_劉育彤" w:date="2024-03-25T20:17:00Z">
              <w:rPr>
                <w:rFonts w:ascii="標楷體" w:hAnsi="標楷體" w:hint="eastAsia"/>
              </w:rPr>
            </w:rPrChange>
          </w:rPr>
          <w:delText>、</w:delText>
        </w:r>
        <w:r w:rsidR="003267ED" w:rsidRPr="003E7632">
          <w:rPr>
            <w:bdr w:val="single" w:sz="4" w:space="0" w:color="auto"/>
            <w:rPrChange w:id="2082" w:author="11046014_劉育彤" w:date="2024-03-25T20:17:00Z">
              <w:rPr>
                <w:rFonts w:ascii="標楷體" w:hAnsi="標楷體"/>
                <w:bdr w:val="single" w:sz="4" w:space="0" w:color="auto"/>
              </w:rPr>
            </w:rPrChange>
          </w:rPr>
          <w:delText>前端開發</w:delText>
        </w:r>
        <w:r w:rsidR="00B9296B" w:rsidRPr="003E7632">
          <w:rPr>
            <w:rFonts w:hint="eastAsia"/>
            <w:rPrChange w:id="2083" w:author="11046014_劉育彤" w:date="2024-03-25T20:17:00Z">
              <w:rPr>
                <w:rFonts w:ascii="標楷體" w:hAnsi="標楷體" w:hint="eastAsia"/>
              </w:rPr>
            </w:rPrChange>
          </w:rPr>
          <w:delText>及</w:delText>
        </w:r>
        <w:r w:rsidR="00B9296B" w:rsidRPr="003E7632">
          <w:rPr>
            <w:bdr w:val="single" w:sz="4" w:space="0" w:color="auto"/>
            <w:rPrChange w:id="2084"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085" w:author="11046014_劉育彤" w:date="2024-03-25T20:17:00Z">
              <w:rPr>
                <w:rFonts w:ascii="標楷體" w:hAnsi="標楷體" w:hint="eastAsia"/>
                <w:bdr w:val="single" w:sz="4" w:space="0" w:color="auto"/>
              </w:rPr>
            </w:rPrChange>
          </w:rPr>
          <w:delText>計</w:delText>
        </w:r>
        <w:r w:rsidR="003267ED" w:rsidRPr="003E7632">
          <w:rPr>
            <w:rPrChange w:id="2086" w:author="11046014_劉育彤" w:date="2024-03-25T20:17:00Z">
              <w:rPr>
                <w:rFonts w:ascii="標楷體" w:hAnsi="標楷體"/>
              </w:rPr>
            </w:rPrChange>
          </w:rPr>
          <w:delText>視各組專題</w:delText>
        </w:r>
        <w:r w:rsidR="004A13E3" w:rsidRPr="003E7632">
          <w:rPr>
            <w:rFonts w:hint="eastAsia"/>
            <w:rPrChange w:id="2087" w:author="11046014_劉育彤" w:date="2024-03-25T20:17:00Z">
              <w:rPr>
                <w:rFonts w:ascii="標楷體" w:hAnsi="標楷體" w:hint="eastAsia"/>
              </w:rPr>
            </w:rPrChange>
          </w:rPr>
          <w:delText>功</w:delText>
        </w:r>
        <w:r w:rsidR="004A13E3" w:rsidRPr="003E7632">
          <w:rPr>
            <w:rPrChange w:id="2088" w:author="11046014_劉育彤" w:date="2024-03-25T20:17:00Z">
              <w:rPr>
                <w:rFonts w:ascii="標楷體" w:hAnsi="標楷體"/>
              </w:rPr>
            </w:rPrChange>
          </w:rPr>
          <w:delText>能</w:delText>
        </w:r>
        <w:r w:rsidR="008B4A3E" w:rsidRPr="003E7632">
          <w:rPr>
            <w:rFonts w:hint="eastAsia"/>
            <w:rPrChange w:id="2089" w:author="11046014_劉育彤" w:date="2024-03-25T20:17:00Z">
              <w:rPr>
                <w:rFonts w:ascii="標楷體" w:hAnsi="標楷體" w:hint="eastAsia"/>
              </w:rPr>
            </w:rPrChange>
          </w:rPr>
          <w:delText>新</w:delText>
        </w:r>
        <w:r w:rsidR="003267ED" w:rsidRPr="003E7632">
          <w:rPr>
            <w:rFonts w:hint="eastAsia"/>
            <w:rPrChange w:id="2090" w:author="11046014_劉育彤" w:date="2024-03-25T20:17:00Z">
              <w:rPr>
                <w:rFonts w:ascii="標楷體" w:hAnsi="標楷體" w:hint="eastAsia"/>
              </w:rPr>
            </w:rPrChange>
          </w:rPr>
          <w:delText>增</w:delText>
        </w:r>
        <w:r w:rsidR="0001544C" w:rsidRPr="003E7632">
          <w:rPr>
            <w:rFonts w:hint="eastAsia"/>
            <w:rPrChange w:id="2091" w:author="11046014_劉育彤" w:date="2024-03-25T20:17:00Z">
              <w:rPr>
                <w:rFonts w:ascii="標楷體" w:hAnsi="標楷體" w:hint="eastAsia"/>
              </w:rPr>
            </w:rPrChange>
          </w:rPr>
          <w:delText>項</w:delText>
        </w:r>
        <w:r w:rsidR="0001544C" w:rsidRPr="003E7632">
          <w:rPr>
            <w:rPrChange w:id="2092" w:author="11046014_劉育彤" w:date="2024-03-25T20:17:00Z">
              <w:rPr>
                <w:rFonts w:ascii="標楷體" w:hAnsi="標楷體"/>
              </w:rPr>
            </w:rPrChange>
          </w:rPr>
          <w:delText>目</w:delText>
        </w:r>
        <w:r w:rsidR="003267ED" w:rsidRPr="003E7632">
          <w:rPr>
            <w:rPrChange w:id="2093" w:author="11046014_劉育彤" w:date="2024-03-25T20:17:00Z">
              <w:rPr>
                <w:rFonts w:ascii="標楷體" w:hAnsi="標楷體"/>
              </w:rPr>
            </w:rPrChange>
          </w:rPr>
          <w:delText>，</w:delText>
        </w:r>
        <w:r w:rsidR="003267ED" w:rsidRPr="003E7632">
          <w:rPr>
            <w:u w:val="single"/>
            <w:rPrChange w:id="2094" w:author="11046014_劉育彤" w:date="2024-03-25T20:17:00Z">
              <w:rPr>
                <w:rFonts w:ascii="標楷體" w:hAnsi="標楷體"/>
                <w:u w:val="single"/>
              </w:rPr>
            </w:rPrChange>
          </w:rPr>
          <w:delText>文件撰</w:delText>
        </w:r>
        <w:r w:rsidR="003267ED" w:rsidRPr="003E7632">
          <w:rPr>
            <w:rFonts w:hint="eastAsia"/>
            <w:u w:val="single"/>
            <w:rPrChange w:id="2095" w:author="11046014_劉育彤" w:date="2024-03-25T20:17:00Z">
              <w:rPr>
                <w:rFonts w:ascii="標楷體" w:hAnsi="標楷體" w:hint="eastAsia"/>
                <w:u w:val="single"/>
              </w:rPr>
            </w:rPrChange>
          </w:rPr>
          <w:delText>寫</w:delText>
        </w:r>
        <w:r w:rsidR="003267ED" w:rsidRPr="003E7632">
          <w:rPr>
            <w:rPrChange w:id="2096" w:author="11046014_劉育彤" w:date="2024-03-25T20:17:00Z">
              <w:rPr>
                <w:rFonts w:ascii="標楷體" w:hAnsi="標楷體"/>
              </w:rPr>
            </w:rPrChange>
          </w:rPr>
          <w:delText>及</w:delText>
        </w:r>
        <w:r w:rsidR="003267ED" w:rsidRPr="003E7632">
          <w:rPr>
            <w:u w:val="single"/>
            <w:rPrChange w:id="2097" w:author="11046014_劉育彤" w:date="2024-03-25T20:17:00Z">
              <w:rPr>
                <w:rFonts w:ascii="標楷體" w:hAnsi="標楷體"/>
                <w:u w:val="single"/>
              </w:rPr>
            </w:rPrChange>
          </w:rPr>
          <w:delText>報告</w:delText>
        </w:r>
        <w:r w:rsidR="003267ED" w:rsidRPr="003E7632">
          <w:rPr>
            <w:rFonts w:hint="eastAsia"/>
            <w:rPrChange w:id="2098" w:author="11046014_劉育彤" w:date="2024-03-25T20:17:00Z">
              <w:rPr>
                <w:rFonts w:ascii="標楷體" w:hAnsi="標楷體" w:hint="eastAsia"/>
              </w:rPr>
            </w:rPrChange>
          </w:rPr>
          <w:delText>則</w:delText>
        </w:r>
        <w:r w:rsidR="003267ED" w:rsidRPr="003E7632">
          <w:rPr>
            <w:rPrChange w:id="2099" w:author="11046014_劉育彤" w:date="2024-03-25T20:17:00Z">
              <w:rPr>
                <w:rFonts w:ascii="標楷體" w:hAnsi="標楷體"/>
              </w:rPr>
            </w:rPrChange>
          </w:rPr>
          <w:delText>應固定</w:delText>
        </w:r>
        <w:r w:rsidR="003267ED" w:rsidRPr="003E7632">
          <w:rPr>
            <w:rFonts w:hint="eastAsia"/>
            <w:rPrChange w:id="2100" w:author="11046014_劉育彤" w:date="2024-03-25T20:17:00Z">
              <w:rPr>
                <w:rFonts w:ascii="標楷體" w:hAnsi="標楷體" w:hint="eastAsia"/>
              </w:rPr>
            </w:rPrChange>
          </w:rPr>
          <w:delText>欄位</w:delText>
        </w:r>
      </w:del>
    </w:p>
    <w:p w14:paraId="5E7459D2" w14:textId="3602494E" w:rsidR="00DF044C" w:rsidRDefault="00DF044C">
      <w:pPr>
        <w:jc w:val="right"/>
        <w:rPr>
          <w:ins w:id="2101" w:author="11046017_鄭兆媗" w:date="2024-03-25T23:42:00Z"/>
          <w:sz w:val="32"/>
        </w:rPr>
        <w:pPrChange w:id="2102" w:author="11046017_鄭兆媗" w:date="2024-03-25T20:17:00Z">
          <w:pPr>
            <w:jc w:val="center"/>
          </w:pPr>
        </w:pPrChange>
      </w:pPr>
      <w:del w:id="2103" w:author="11046017_鄭兆媗" w:date="2024-03-31T16:34:00Z">
        <w:r w:rsidRPr="003E7632">
          <w:rPr>
            <w:rPrChange w:id="2104" w:author="11046014_劉育彤" w:date="2024-03-25T20:17:00Z">
              <w:rPr>
                <w:rFonts w:ascii="標楷體" w:hAnsi="標楷體"/>
              </w:rPr>
            </w:rPrChange>
          </w:rPr>
          <w:br w:type="page"/>
        </w:r>
      </w:del>
      <w:del w:id="2105" w:author="11046017_鄭兆媗" w:date="2024-03-25T23:42:00Z">
        <w:r w:rsidRPr="001023F5">
          <w:rPr>
            <w:rFonts w:hint="eastAsia"/>
            <w:sz w:val="32"/>
            <w:rPrChange w:id="2106"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07" w:author="11046017_鄭兆媗" w:date="2024-03-25T23:41:00Z"/>
        </w:rPr>
        <w:pPrChange w:id="2108" w:author="11046021_蔡元振" w:date="2024-03-26T14:25:00Z">
          <w:pPr/>
        </w:pPrChange>
      </w:pPr>
      <w:r>
        <w:rPr>
          <w:rFonts w:hint="eastAsia"/>
        </w:rPr>
        <w:t xml:space="preserve"> </w:t>
      </w:r>
      <w:bookmarkStart w:id="2109" w:name="_Toc166433946"/>
      <w:ins w:id="2110" w:author="11046017_鄭兆媗" w:date="2024-03-25T23:42:00Z">
        <w:r>
          <w:rPr>
            <w:rFonts w:hint="eastAsia"/>
          </w:rPr>
          <w:t>專題成果工作內容與貢獻度表</w:t>
        </w:r>
      </w:ins>
      <w:bookmarkEnd w:id="2109"/>
    </w:p>
    <w:p w14:paraId="79AA4451" w14:textId="66BE6290" w:rsidR="001023F5" w:rsidRPr="001023F5" w:rsidDel="001023F5" w:rsidRDefault="001023F5">
      <w:pPr>
        <w:rPr>
          <w:del w:id="2111" w:author="11046017_鄭兆媗" w:date="2024-03-25T23:41:00Z"/>
          <w:bCs/>
          <w:color w:val="FF0000"/>
          <w:sz w:val="32"/>
          <w:rPrChange w:id="2112" w:author="11046017_鄭兆媗" w:date="2024-03-25T23:41:00Z">
            <w:rPr>
              <w:del w:id="2113" w:author="11046017_鄭兆媗" w:date="2024-03-25T23:41:00Z"/>
              <w:b/>
              <w:color w:val="FF0000"/>
              <w:sz w:val="32"/>
            </w:rPr>
          </w:rPrChange>
        </w:rPr>
        <w:pPrChange w:id="2114" w:author="11046017_鄭兆媗" w:date="2024-03-25T17:26:00Z">
          <w:pPr>
            <w:jc w:val="center"/>
          </w:pPr>
        </w:pPrChange>
      </w:pPr>
    </w:p>
    <w:p w14:paraId="30A6BECF" w14:textId="77777777" w:rsidR="00DF044C" w:rsidRPr="004D343C" w:rsidRDefault="00DF044C" w:rsidP="00DF044C">
      <w:pPr>
        <w:rPr>
          <w:del w:id="2115" w:author="11046017_鄭兆媗" w:date="2024-03-25T23:41:00Z"/>
          <w:b/>
          <w:color w:val="FF0000"/>
        </w:rPr>
      </w:pPr>
      <w:del w:id="2116"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17" w:author="11046017_鄭兆媗" w:date="2024-03-25T23:40:00Z"/>
        </w:rPr>
        <w:pPrChange w:id="2118" w:author="11046017_鄭兆媗" w:date="2024-03-25T23:41:00Z">
          <w:pPr/>
        </w:pPrChange>
      </w:pPr>
      <w:bookmarkStart w:id="2119" w:name="_Hlk166187595"/>
      <w:bookmarkStart w:id="2120" w:name="_Toc162302672"/>
      <w:ins w:id="2121" w:author="11046017_鄭兆媗" w:date="2024-03-25T23:41:00Z">
        <w:r>
          <w:rPr>
            <w:rFonts w:hint="eastAsia"/>
            <w:lang w:eastAsia="zh-TW"/>
          </w:rPr>
          <w:t>▼</w:t>
        </w:r>
      </w:ins>
      <w:bookmarkEnd w:id="2119"/>
      <w:ins w:id="2122"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23" w:author="11046017_鄭兆媗" w:date="2024-03-29T12:24:00Z">
        <w:r w:rsidR="00AB0469">
          <w:rPr>
            <w:rFonts w:hint="eastAsia"/>
            <w:lang w:eastAsia="zh-TW"/>
          </w:rPr>
          <w:t xml:space="preserve"> </w:t>
        </w:r>
      </w:ins>
      <w:ins w:id="2124" w:author="11046017_鄭兆媗" w:date="2024-03-25T23:40:00Z">
        <w:r>
          <w:rPr>
            <w:rFonts w:hint="eastAsia"/>
            <w:lang w:eastAsia="zh-TW"/>
          </w:rPr>
          <w:t>分工貢獻表</w:t>
        </w:r>
        <w:bookmarkEnd w:id="2120"/>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25"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26">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27"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28" w:author="11046017_鄭兆媗" w:date="2024-03-25T20:17:00Z">
                <w:pPr>
                  <w:jc w:val="center"/>
                </w:pPr>
              </w:pPrChange>
            </w:pPr>
            <w:r w:rsidRPr="00BC41E3">
              <w:rPr>
                <w:rFonts w:hint="eastAsia"/>
                <w:szCs w:val="22"/>
              </w:rPr>
              <w:t>序號</w:t>
            </w:r>
          </w:p>
        </w:tc>
        <w:tc>
          <w:tcPr>
            <w:tcW w:w="622" w:type="pct"/>
            <w:shd w:val="pct15" w:color="auto" w:fill="auto"/>
            <w:vAlign w:val="center"/>
            <w:tcPrChange w:id="2129"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30" w:author="11046017_鄭兆媗" w:date="2024-03-25T20:17:00Z">
                <w:pPr>
                  <w:jc w:val="center"/>
                </w:pPr>
              </w:pPrChange>
            </w:pPr>
            <w:r w:rsidRPr="00BC41E3">
              <w:rPr>
                <w:rFonts w:hint="eastAsia"/>
                <w:szCs w:val="22"/>
              </w:rPr>
              <w:t>姓名</w:t>
            </w:r>
          </w:p>
        </w:tc>
        <w:tc>
          <w:tcPr>
            <w:tcW w:w="3226" w:type="pct"/>
            <w:shd w:val="pct15" w:color="auto" w:fill="auto"/>
            <w:vAlign w:val="center"/>
            <w:tcPrChange w:id="2131"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132" w:author="11046017_鄭兆媗" w:date="2024-03-25T20:17:00Z">
                <w:pPr>
                  <w:jc w:val="center"/>
                </w:pPr>
              </w:pPrChange>
            </w:pPr>
            <w:r w:rsidRPr="00BC41E3">
              <w:rPr>
                <w:rFonts w:hint="eastAsia"/>
                <w:szCs w:val="22"/>
              </w:rPr>
              <w:t>工作內容</w:t>
            </w:r>
            <w:del w:id="2133"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134"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135"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136"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137" w:author="11046017_鄭兆媗" w:date="2024-03-25T20:17:00Z">
                <w:pPr>
                  <w:jc w:val="center"/>
                </w:pPr>
              </w:pPrChange>
            </w:pPr>
            <w:r w:rsidRPr="00BC41E3">
              <w:rPr>
                <w:rFonts w:hint="eastAsia"/>
                <w:szCs w:val="22"/>
              </w:rPr>
              <w:t>1</w:t>
            </w:r>
          </w:p>
        </w:tc>
        <w:tc>
          <w:tcPr>
            <w:tcW w:w="622" w:type="pct"/>
            <w:shd w:val="clear" w:color="auto" w:fill="auto"/>
            <w:tcPrChange w:id="2138"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139"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140" w:author="11046017_鄭兆媗" w:date="2024-03-25T23:40:00Z">
                <w:pPr/>
              </w:pPrChange>
            </w:pPr>
            <w:ins w:id="2141" w:author="11046017_鄭兆媗" w:date="2024-03-25T14:38:00Z">
              <w:r w:rsidRPr="00AC644C">
                <w:rPr>
                  <w:rFonts w:hint="eastAsia"/>
                  <w:szCs w:val="22"/>
                  <w:u w:val="single"/>
                </w:rPr>
                <w:t>鄭兆媗</w:t>
              </w:r>
            </w:ins>
          </w:p>
        </w:tc>
        <w:tc>
          <w:tcPr>
            <w:tcW w:w="3226" w:type="pct"/>
            <w:shd w:val="clear" w:color="auto" w:fill="auto"/>
            <w:vAlign w:val="center"/>
            <w:tcPrChange w:id="2142"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143" w:author="11046017_鄭兆媗" w:date="2024-03-25T23:40:00Z">
                <w:pPr/>
              </w:pPrChange>
            </w:pPr>
          </w:p>
        </w:tc>
        <w:tc>
          <w:tcPr>
            <w:tcW w:w="760" w:type="pct"/>
            <w:shd w:val="clear" w:color="auto" w:fill="auto"/>
            <w:vAlign w:val="center"/>
            <w:tcPrChange w:id="2144"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145" w:author="11046017_鄭兆媗" w:date="2024-03-25T23:40:00Z">
                <w:pPr/>
              </w:pPrChange>
            </w:pPr>
            <w:ins w:id="2146"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147"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148" w:author="11046017_鄭兆媗" w:date="2024-03-25T20:17:00Z">
                <w:pPr>
                  <w:jc w:val="center"/>
                </w:pPr>
              </w:pPrChange>
            </w:pPr>
            <w:r w:rsidRPr="00BC41E3">
              <w:rPr>
                <w:rFonts w:hint="eastAsia"/>
                <w:szCs w:val="22"/>
              </w:rPr>
              <w:t>2</w:t>
            </w:r>
          </w:p>
        </w:tc>
        <w:tc>
          <w:tcPr>
            <w:tcW w:w="622" w:type="pct"/>
            <w:shd w:val="clear" w:color="auto" w:fill="auto"/>
            <w:tcPrChange w:id="2149"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150"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151" w:author="11046017_鄭兆媗" w:date="2024-03-25T23:40:00Z">
                <w:pPr/>
              </w:pPrChange>
            </w:pPr>
            <w:ins w:id="2152" w:author="11046017_鄭兆媗" w:date="2024-03-25T14:38:00Z">
              <w:r w:rsidRPr="00AC644C">
                <w:rPr>
                  <w:rFonts w:hint="eastAsia"/>
                  <w:szCs w:val="22"/>
                  <w:u w:val="single"/>
                  <w:rPrChange w:id="2153" w:author="11046017_鄭兆媗" w:date="2024-03-29T12:25:00Z">
                    <w:rPr>
                      <w:rFonts w:hint="eastAsia"/>
                      <w:szCs w:val="22"/>
                    </w:rPr>
                  </w:rPrChange>
                </w:rPr>
                <w:t>陳冠廷</w:t>
              </w:r>
            </w:ins>
          </w:p>
        </w:tc>
        <w:tc>
          <w:tcPr>
            <w:tcW w:w="3226" w:type="pct"/>
            <w:shd w:val="clear" w:color="auto" w:fill="auto"/>
            <w:vAlign w:val="center"/>
            <w:tcPrChange w:id="2154"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155" w:author="11046017_鄭兆媗" w:date="2024-03-25T23:40:00Z">
                <w:pPr/>
              </w:pPrChange>
            </w:pPr>
          </w:p>
        </w:tc>
        <w:tc>
          <w:tcPr>
            <w:tcW w:w="760" w:type="pct"/>
            <w:shd w:val="clear" w:color="auto" w:fill="auto"/>
            <w:vAlign w:val="center"/>
            <w:tcPrChange w:id="2156"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157" w:author="11046017_鄭兆媗" w:date="2024-03-25T23:40:00Z">
                <w:pPr/>
              </w:pPrChange>
            </w:pPr>
            <w:ins w:id="2158"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159"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160" w:author="11046017_鄭兆媗" w:date="2024-03-25T20:17:00Z">
                <w:pPr>
                  <w:jc w:val="center"/>
                </w:pPr>
              </w:pPrChange>
            </w:pPr>
            <w:r w:rsidRPr="00BC41E3">
              <w:rPr>
                <w:rFonts w:hint="eastAsia"/>
                <w:szCs w:val="22"/>
              </w:rPr>
              <w:t>3</w:t>
            </w:r>
          </w:p>
        </w:tc>
        <w:tc>
          <w:tcPr>
            <w:tcW w:w="622" w:type="pct"/>
            <w:shd w:val="clear" w:color="auto" w:fill="auto"/>
            <w:tcPrChange w:id="2161"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162"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163" w:author="11046017_鄭兆媗" w:date="2024-03-25T14:39:00Z">
                  <w:rPr>
                    <w:szCs w:val="22"/>
                    <w:u w:val="single"/>
                  </w:rPr>
                </w:rPrChange>
              </w:rPr>
              <w:pPrChange w:id="2164" w:author="11046017_鄭兆媗" w:date="2024-03-25T23:40:00Z">
                <w:pPr/>
              </w:pPrChange>
            </w:pPr>
            <w:ins w:id="2165" w:author="11046017_鄭兆媗" w:date="2024-03-25T14:38:00Z">
              <w:r w:rsidRPr="00AC644C">
                <w:rPr>
                  <w:rFonts w:hint="eastAsia"/>
                  <w:szCs w:val="22"/>
                  <w:u w:val="single"/>
                </w:rPr>
                <w:t>劉育彤</w:t>
              </w:r>
            </w:ins>
          </w:p>
        </w:tc>
        <w:tc>
          <w:tcPr>
            <w:tcW w:w="3226" w:type="pct"/>
            <w:shd w:val="clear" w:color="auto" w:fill="auto"/>
            <w:vAlign w:val="center"/>
            <w:tcPrChange w:id="2166"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167" w:author="11046017_鄭兆媗" w:date="2024-03-25T23:40:00Z">
                <w:pPr/>
              </w:pPrChange>
            </w:pPr>
          </w:p>
        </w:tc>
        <w:tc>
          <w:tcPr>
            <w:tcW w:w="760" w:type="pct"/>
            <w:shd w:val="clear" w:color="auto" w:fill="auto"/>
            <w:vAlign w:val="center"/>
            <w:tcPrChange w:id="2168"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169" w:author="11046017_鄭兆媗" w:date="2024-03-25T23:40:00Z">
                <w:pPr/>
              </w:pPrChange>
            </w:pPr>
            <w:ins w:id="2170"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171"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172" w:author="11046017_鄭兆媗" w:date="2024-03-25T20:17:00Z">
                <w:pPr>
                  <w:jc w:val="center"/>
                </w:pPr>
              </w:pPrChange>
            </w:pPr>
            <w:ins w:id="2173" w:author="11046014_劉育彤" w:date="2024-03-25T16:00:00Z">
              <w:r>
                <w:rPr>
                  <w:rFonts w:hint="eastAsia"/>
                  <w:szCs w:val="22"/>
                </w:rPr>
                <w:t>4</w:t>
              </w:r>
            </w:ins>
            <w:del w:id="2174" w:author="11046014_劉育彤" w:date="2024-03-25T16:00:00Z">
              <w:r w:rsidR="00DF044C" w:rsidRPr="00BC41E3">
                <w:rPr>
                  <w:rFonts w:hint="eastAsia"/>
                  <w:szCs w:val="22"/>
                </w:rPr>
                <w:delText>4</w:delText>
              </w:r>
            </w:del>
          </w:p>
        </w:tc>
        <w:tc>
          <w:tcPr>
            <w:tcW w:w="622" w:type="pct"/>
            <w:shd w:val="clear" w:color="auto" w:fill="auto"/>
            <w:tcPrChange w:id="2175"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176"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177" w:author="11046017_鄭兆媗" w:date="2024-03-25T14:39:00Z">
                  <w:rPr>
                    <w:szCs w:val="22"/>
                    <w:u w:val="single"/>
                  </w:rPr>
                </w:rPrChange>
              </w:rPr>
              <w:pPrChange w:id="2178" w:author="11046017_鄭兆媗" w:date="2024-03-25T23:40:00Z">
                <w:pPr/>
              </w:pPrChange>
            </w:pPr>
            <w:ins w:id="2179" w:author="11046017_鄭兆媗" w:date="2024-03-25T14:38:00Z">
              <w:r w:rsidRPr="00AC644C">
                <w:rPr>
                  <w:rFonts w:hint="eastAsia"/>
                  <w:szCs w:val="22"/>
                  <w:u w:val="single"/>
                </w:rPr>
                <w:t>蔡元振</w:t>
              </w:r>
            </w:ins>
          </w:p>
        </w:tc>
        <w:tc>
          <w:tcPr>
            <w:tcW w:w="3226" w:type="pct"/>
            <w:shd w:val="clear" w:color="auto" w:fill="auto"/>
            <w:vAlign w:val="center"/>
            <w:tcPrChange w:id="2180"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181" w:author="11046017_鄭兆媗" w:date="2024-03-25T23:40:00Z">
                <w:pPr/>
              </w:pPrChange>
            </w:pPr>
          </w:p>
        </w:tc>
        <w:tc>
          <w:tcPr>
            <w:tcW w:w="760" w:type="pct"/>
            <w:shd w:val="clear" w:color="auto" w:fill="auto"/>
            <w:vAlign w:val="center"/>
            <w:tcPrChange w:id="2182"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183" w:author="11046017_鄭兆媗" w:date="2024-03-25T23:40:00Z">
                <w:pPr/>
              </w:pPrChange>
            </w:pPr>
            <w:ins w:id="2184"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185" w:author="11046017_鄭兆媗" w:date="2024-03-25T14:39:00Z"/>
        </w:trPr>
        <w:tc>
          <w:tcPr>
            <w:tcW w:w="392" w:type="pct"/>
            <w:shd w:val="clear" w:color="auto" w:fill="auto"/>
            <w:vAlign w:val="center"/>
            <w:tcPrChange w:id="2186"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187" w:author="11046017_鄭兆媗" w:date="2024-03-25T14:39:00Z"/>
                <w:szCs w:val="22"/>
              </w:rPr>
              <w:pPrChange w:id="2188" w:author="11046017_鄭兆媗" w:date="2024-03-25T20:17:00Z">
                <w:pPr>
                  <w:jc w:val="center"/>
                </w:pPr>
              </w:pPrChange>
            </w:pPr>
            <w:del w:id="2189" w:author="11046017_鄭兆媗" w:date="2024-03-25T14:39:00Z">
              <w:r w:rsidRPr="00BC41E3">
                <w:rPr>
                  <w:rFonts w:hint="eastAsia"/>
                  <w:szCs w:val="22"/>
                </w:rPr>
                <w:delText>5</w:delText>
              </w:r>
            </w:del>
          </w:p>
        </w:tc>
        <w:tc>
          <w:tcPr>
            <w:tcW w:w="622" w:type="pct"/>
            <w:shd w:val="clear" w:color="auto" w:fill="auto"/>
            <w:tcPrChange w:id="2190"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191" w:author="11046017_鄭兆媗" w:date="2024-03-25T14:39:00Z"/>
                <w:szCs w:val="22"/>
              </w:rPr>
              <w:pPrChange w:id="2192" w:author="11046017_鄭兆媗" w:date="2024-03-25T23:40:00Z">
                <w:pPr/>
              </w:pPrChange>
            </w:pPr>
            <w:del w:id="2193"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194" w:author="11046017_鄭兆媗" w:date="2024-03-25T14:39:00Z"/>
                <w:szCs w:val="22"/>
                <w:u w:val="single"/>
              </w:rPr>
              <w:pPrChange w:id="2195" w:author="11046017_鄭兆媗" w:date="2024-03-25T23:40:00Z">
                <w:pPr/>
              </w:pPrChange>
            </w:pPr>
          </w:p>
        </w:tc>
        <w:tc>
          <w:tcPr>
            <w:tcW w:w="3226" w:type="pct"/>
            <w:shd w:val="clear" w:color="auto" w:fill="auto"/>
            <w:vAlign w:val="center"/>
            <w:tcPrChange w:id="2196"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197" w:author="11046017_鄭兆媗" w:date="2024-03-25T14:39:00Z"/>
                <w:szCs w:val="22"/>
              </w:rPr>
              <w:pPrChange w:id="2198" w:author="11046017_鄭兆媗" w:date="2024-03-25T23:40:00Z">
                <w:pPr/>
              </w:pPrChange>
            </w:pPr>
          </w:p>
        </w:tc>
        <w:tc>
          <w:tcPr>
            <w:tcW w:w="760" w:type="pct"/>
            <w:shd w:val="clear" w:color="auto" w:fill="auto"/>
            <w:vAlign w:val="center"/>
            <w:tcPrChange w:id="2199"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00" w:author="11046017_鄭兆媗" w:date="2024-03-25T14:39:00Z"/>
                <w:szCs w:val="22"/>
              </w:rPr>
              <w:pPrChange w:id="2201" w:author="11046017_鄭兆媗" w:date="2024-03-25T23:40:00Z">
                <w:pPr/>
              </w:pPrChange>
            </w:pPr>
            <w:del w:id="2202" w:author="11046017_鄭兆媗" w:date="2024-03-25T14:39:00Z">
              <w:r w:rsidRPr="00BC41E3">
                <w:rPr>
                  <w:szCs w:val="22"/>
                </w:rPr>
                <w:delText>%</w:delText>
              </w:r>
            </w:del>
          </w:p>
        </w:tc>
      </w:tr>
      <w:tr w:rsidR="00DF044C" w:rsidRPr="00F84482" w14:paraId="209982E3" w14:textId="77777777" w:rsidTr="00AC644C">
        <w:trPr>
          <w:jc w:val="center"/>
          <w:del w:id="2203" w:author="11046017_鄭兆媗" w:date="2024-03-25T14:39:00Z"/>
        </w:trPr>
        <w:tc>
          <w:tcPr>
            <w:tcW w:w="392" w:type="pct"/>
            <w:shd w:val="clear" w:color="auto" w:fill="auto"/>
            <w:vAlign w:val="center"/>
            <w:tcPrChange w:id="2204"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05" w:author="11046017_鄭兆媗" w:date="2024-03-25T14:39:00Z"/>
                <w:szCs w:val="22"/>
              </w:rPr>
              <w:pPrChange w:id="2206" w:author="11046017_鄭兆媗" w:date="2024-03-25T20:17:00Z">
                <w:pPr>
                  <w:jc w:val="center"/>
                </w:pPr>
              </w:pPrChange>
            </w:pPr>
            <w:del w:id="2207" w:author="11046017_鄭兆媗" w:date="2024-03-25T14:39:00Z">
              <w:r w:rsidRPr="00BC41E3">
                <w:rPr>
                  <w:rFonts w:hint="eastAsia"/>
                  <w:szCs w:val="22"/>
                </w:rPr>
                <w:delText>6</w:delText>
              </w:r>
            </w:del>
          </w:p>
        </w:tc>
        <w:tc>
          <w:tcPr>
            <w:tcW w:w="622" w:type="pct"/>
            <w:shd w:val="clear" w:color="auto" w:fill="auto"/>
            <w:tcPrChange w:id="2208"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09" w:author="11046017_鄭兆媗" w:date="2024-03-25T14:39:00Z"/>
                <w:szCs w:val="22"/>
              </w:rPr>
              <w:pPrChange w:id="2210" w:author="11046017_鄭兆媗" w:date="2024-03-25T23:40:00Z">
                <w:pPr/>
              </w:pPrChange>
            </w:pPr>
            <w:del w:id="2211"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12" w:author="11046017_鄭兆媗" w:date="2024-03-25T14:39:00Z"/>
                <w:szCs w:val="22"/>
                <w:u w:val="single"/>
              </w:rPr>
              <w:pPrChange w:id="2213" w:author="11046017_鄭兆媗" w:date="2024-03-25T23:40:00Z">
                <w:pPr/>
              </w:pPrChange>
            </w:pPr>
          </w:p>
        </w:tc>
        <w:tc>
          <w:tcPr>
            <w:tcW w:w="3226" w:type="pct"/>
            <w:shd w:val="clear" w:color="auto" w:fill="auto"/>
            <w:vAlign w:val="center"/>
            <w:tcPrChange w:id="2214"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15" w:author="11046017_鄭兆媗" w:date="2024-03-25T14:39:00Z"/>
                <w:szCs w:val="22"/>
              </w:rPr>
              <w:pPrChange w:id="2216" w:author="11046017_鄭兆媗" w:date="2024-03-25T23:40:00Z">
                <w:pPr/>
              </w:pPrChange>
            </w:pPr>
          </w:p>
        </w:tc>
        <w:tc>
          <w:tcPr>
            <w:tcW w:w="760" w:type="pct"/>
            <w:shd w:val="clear" w:color="auto" w:fill="auto"/>
            <w:vAlign w:val="center"/>
            <w:tcPrChange w:id="2217"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18" w:author="11046017_鄭兆媗" w:date="2024-03-25T14:39:00Z"/>
                <w:szCs w:val="22"/>
              </w:rPr>
              <w:pPrChange w:id="2219" w:author="11046017_鄭兆媗" w:date="2024-03-25T23:40:00Z">
                <w:pPr/>
              </w:pPrChange>
            </w:pPr>
            <w:del w:id="2220"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21"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22" w:author="11046017_鄭兆媗" w:date="2024-03-25T23:40:00Z">
                <w:pPr/>
              </w:pPrChange>
            </w:pPr>
          </w:p>
        </w:tc>
        <w:tc>
          <w:tcPr>
            <w:tcW w:w="760" w:type="pct"/>
            <w:shd w:val="clear" w:color="auto" w:fill="auto"/>
            <w:tcPrChange w:id="2223"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24"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25" w:author="11046017_鄭兆媗" w:date="2024-03-29T12:35:00Z"/>
        </w:rPr>
      </w:pPr>
    </w:p>
    <w:p w14:paraId="5BCE993E" w14:textId="14C48CD5" w:rsidR="000226E4" w:rsidRDefault="000071FB" w:rsidP="001F55B5">
      <w:pPr>
        <w:widowControl/>
        <w:jc w:val="left"/>
        <w:rPr>
          <w:ins w:id="2226" w:author="11046017_鄭兆媗" w:date="2024-03-29T12:36:00Z"/>
        </w:rPr>
      </w:pPr>
      <w:ins w:id="2227" w:author="11046017_鄭兆媗" w:date="2024-03-29T12:35:00Z">
        <w:r>
          <w:br w:type="page"/>
        </w:r>
      </w:ins>
    </w:p>
    <w:p w14:paraId="72B5D59D" w14:textId="012F2268" w:rsidR="001F55B5" w:rsidRDefault="001F55B5">
      <w:pPr>
        <w:pStyle w:val="1"/>
        <w:rPr>
          <w:ins w:id="2228" w:author="11046017_鄭兆媗" w:date="2024-03-29T12:36:00Z"/>
        </w:rPr>
        <w:pPrChange w:id="2229" w:author="11046017_鄭兆媗" w:date="2024-03-29T12:36:00Z">
          <w:pPr/>
        </w:pPrChange>
      </w:pPr>
      <w:bookmarkStart w:id="2230" w:name="_Toc166433947"/>
      <w:ins w:id="2231" w:author="11046017_鄭兆媗" w:date="2024-03-29T12:36:00Z">
        <w:r>
          <w:rPr>
            <w:rFonts w:hint="eastAsia"/>
          </w:rPr>
          <w:lastRenderedPageBreak/>
          <w:t>需求模型</w:t>
        </w:r>
        <w:bookmarkEnd w:id="2230"/>
      </w:ins>
    </w:p>
    <w:p w14:paraId="38A7D744" w14:textId="6F5F6350" w:rsidR="001F55B5" w:rsidRDefault="00896D7A">
      <w:pPr>
        <w:pStyle w:val="2"/>
        <w:rPr>
          <w:ins w:id="2232" w:author="11046017_鄭兆媗" w:date="2024-03-29T12:36:00Z"/>
        </w:rPr>
        <w:pPrChange w:id="2233" w:author="11046017_鄭兆媗" w:date="2024-03-29T14:50:00Z">
          <w:pPr/>
        </w:pPrChange>
      </w:pPr>
      <w:r>
        <w:rPr>
          <w:rFonts w:hint="eastAsia"/>
        </w:rPr>
        <w:t xml:space="preserve"> </w:t>
      </w:r>
      <w:bookmarkStart w:id="2234" w:name="_Toc166433948"/>
      <w:ins w:id="2235" w:author="11046017_鄭兆媗" w:date="2024-03-29T12:36:00Z">
        <w:r w:rsidR="001F55B5">
          <w:rPr>
            <w:rFonts w:hint="eastAsia"/>
          </w:rPr>
          <w:t>使用者需求</w:t>
        </w:r>
        <w:bookmarkEnd w:id="2234"/>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使用者可以點擊各課程按鈕以了解課程內容</w:t>
            </w:r>
          </w:p>
          <w:p w14:paraId="450EE411" w14:textId="1F96CF2E" w:rsidR="00C41920" w:rsidRDefault="00C41920" w:rsidP="00CB7E32">
            <w:pPr>
              <w:spacing w:line="440" w:lineRule="exact"/>
            </w:pPr>
            <w:r>
              <w:rPr>
                <w:rFonts w:hint="eastAsia"/>
              </w:rPr>
              <w:t>使用者可以點擊各教練名稱按鈕以了解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236"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237" w:name="_Toc166433949"/>
      <w:r w:rsidRPr="00E75106">
        <w:t>使用個案圖</w:t>
      </w:r>
      <w:r w:rsidRPr="00E75106">
        <w:t>(Use case diagram)</w:t>
      </w:r>
      <w:bookmarkEnd w:id="2237"/>
    </w:p>
    <w:p w14:paraId="64A1A919" w14:textId="28E10F88" w:rsidR="00825479" w:rsidRDefault="00825479">
      <w:r>
        <w:rPr>
          <w:rFonts w:hint="eastAsia"/>
        </w:rPr>
        <w:t>本組將個案圖分為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6"/>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7"/>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17E14FBC" w:rsidR="002863E9" w:rsidRDefault="000B66CD" w:rsidP="0027530B">
      <w:pPr>
        <w:pStyle w:val="2"/>
      </w:pPr>
      <w:bookmarkStart w:id="2238" w:name="_Toc166433950"/>
      <w:r>
        <w:rPr>
          <w:rFonts w:hint="eastAsia"/>
          <w:highlight w:val="lightGray"/>
          <w:shd w:val="clear" w:color="auto" w:fill="FFFFFF" w:themeFill="background1"/>
        </w:rPr>
        <w:lastRenderedPageBreak/>
        <w:t xml:space="preserve"> </w:t>
      </w:r>
      <w:r w:rsidRPr="00E75106">
        <w:t>使用個案描述</w:t>
      </w:r>
      <w:bookmarkEnd w:id="2238"/>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3F9172AD" w:rsidR="002863E9" w:rsidRDefault="000B66CD" w:rsidP="00351BAE">
      <w:pPr>
        <w:jc w:val="center"/>
      </w:pPr>
      <w:r>
        <w:rPr>
          <w:noProof/>
        </w:rPr>
        <w:drawing>
          <wp:inline distT="0" distB="0" distL="0" distR="0" wp14:anchorId="4647761F" wp14:editId="5C2CDFA0">
            <wp:extent cx="6479540" cy="4278630"/>
            <wp:effectExtent l="0" t="0" r="0" b="7620"/>
            <wp:docPr id="340566114" name="圖片 8"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66114" name="圖片 8" descr="一張含有 圖表, 文字, 方案, 工程製圖 的圖片&#10;&#10;自動產生的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4278630"/>
                    </a:xfrm>
                    <a:prstGeom prst="rect">
                      <a:avLst/>
                    </a:prstGeom>
                    <a:noFill/>
                    <a:ln>
                      <a:noFill/>
                    </a:ln>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0">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1">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2">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3"/>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4"/>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5"/>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6"/>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239" w:name="_Toc166433951"/>
      <w:r w:rsidR="003774B4" w:rsidRPr="00E75106">
        <w:t>分析類別圖</w:t>
      </w:r>
      <w:r w:rsidR="003774B4" w:rsidRPr="00E75106">
        <w:t>(Analysis class diagram)</w:t>
      </w:r>
      <w:bookmarkEnd w:id="2239"/>
      <w:r w:rsidR="00FC44EA" w:rsidRPr="00FC44EA">
        <w:t xml:space="preserve"> </w:t>
      </w:r>
    </w:p>
    <w:p w14:paraId="32E96B94" w14:textId="3A7CE825" w:rsidR="002C52F7" w:rsidRDefault="009C20B9" w:rsidP="007F21E7">
      <w:pPr>
        <w:widowControl/>
        <w:jc w:val="center"/>
      </w:pPr>
      <w:r>
        <w:rPr>
          <w:noProof/>
        </w:rPr>
        <w:drawing>
          <wp:inline distT="0" distB="0" distL="0" distR="0" wp14:anchorId="55F79CB3" wp14:editId="7B6F7CC0">
            <wp:extent cx="6479540" cy="5074285"/>
            <wp:effectExtent l="0" t="0" r="0" b="0"/>
            <wp:docPr id="896695842" name="圖片 7"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95842" name="圖片 7" descr="一張含有 文字, 螢幕擷取畫面, 字型, 圖表 的圖片&#10;&#10;自動產生的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9540" cy="5074285"/>
                    </a:xfrm>
                    <a:prstGeom prst="rect">
                      <a:avLst/>
                    </a:prstGeom>
                    <a:noFill/>
                    <a:ln>
                      <a:noFill/>
                    </a:ln>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8"/>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6747CE01" w:rsidR="00261CE7" w:rsidRDefault="00261CE7" w:rsidP="00261CE7">
      <w:pPr>
        <w:widowControl/>
        <w:jc w:val="left"/>
      </w:pPr>
      <w:r>
        <w:rPr>
          <w:rFonts w:hint="eastAsia"/>
        </w:rPr>
        <w:t>由圖</w:t>
      </w:r>
      <w:r>
        <w:rPr>
          <w:rFonts w:hint="eastAsia"/>
        </w:rPr>
        <w:t>5-4-2</w:t>
      </w:r>
      <w:r>
        <w:rPr>
          <w:rFonts w:hint="eastAsia"/>
        </w:rPr>
        <w:t>得知，陌生</w:t>
      </w:r>
      <w:r>
        <w:t>訪客使用註冊的功能，判別此使用者名稱未成為會員且資料輸入正確後則成功註冊為會員。</w:t>
      </w:r>
    </w:p>
    <w:p w14:paraId="35014890" w14:textId="1A9059FC" w:rsidR="00284E71" w:rsidRDefault="0037688B" w:rsidP="0037688B">
      <w:pPr>
        <w:widowControl/>
        <w:jc w:val="center"/>
      </w:pPr>
      <w:r w:rsidRPr="0037688B">
        <w:rPr>
          <w:noProof/>
        </w:rPr>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9"/>
                    <a:stretch>
                      <a:fillRect/>
                    </a:stretch>
                  </pic:blipFill>
                  <pic:spPr>
                    <a:xfrm>
                      <a:off x="0" y="0"/>
                      <a:ext cx="5025885" cy="2882840"/>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0"/>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1"/>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2"/>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3"/>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4"/>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pPr>
      <w:r>
        <w:br w:type="page"/>
      </w:r>
    </w:p>
    <w:p w14:paraId="49F6C663" w14:textId="06F97E26" w:rsidR="000226E4" w:rsidRDefault="00896D7A" w:rsidP="00896D7A">
      <w:pPr>
        <w:pStyle w:val="1"/>
      </w:pPr>
      <w:bookmarkStart w:id="2240" w:name="_Toc166433952"/>
      <w:r>
        <w:rPr>
          <w:rFonts w:hint="eastAsia"/>
        </w:rPr>
        <w:lastRenderedPageBreak/>
        <w:t>設計模型</w:t>
      </w:r>
      <w:bookmarkEnd w:id="2240"/>
    </w:p>
    <w:p w14:paraId="09C5B7F3" w14:textId="2C053E0A" w:rsidR="00896D7A" w:rsidRDefault="00896D7A" w:rsidP="0027530B">
      <w:pPr>
        <w:pStyle w:val="2"/>
      </w:pPr>
      <w:r>
        <w:rPr>
          <w:rFonts w:hint="eastAsia"/>
        </w:rPr>
        <w:t xml:space="preserve"> </w:t>
      </w:r>
      <w:bookmarkStart w:id="2241"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241"/>
    </w:p>
    <w:p w14:paraId="0C9BFA30" w14:textId="29A44C6B" w:rsidR="0027530B" w:rsidRDefault="00C70E40" w:rsidP="0027530B">
      <w:pPr>
        <w:pStyle w:val="af0"/>
        <w:keepNext/>
        <w:jc w:val="center"/>
      </w:pPr>
      <w:bookmarkStart w:id="2242" w:name="_Toc166434294"/>
      <w:r>
        <w:rPr>
          <w:rFonts w:hint="eastAsia"/>
          <w:szCs w:val="28"/>
        </w:rPr>
        <w:t>▲</w:t>
      </w:r>
      <w:r w:rsidR="0027530B">
        <w:rPr>
          <w:rFonts w:hint="eastAsia"/>
        </w:rPr>
        <w:t>圖</w:t>
      </w:r>
      <w:r w:rsidR="0027530B">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sidR="0027530B">
        <w:rPr>
          <w:rFonts w:hint="eastAsia"/>
          <w:lang w:eastAsia="zh-TW"/>
        </w:rPr>
        <w:t xml:space="preserve"> </w:t>
      </w:r>
      <w:r w:rsidR="0027530B" w:rsidRPr="003B195E">
        <w:rPr>
          <w:rFonts w:hint="eastAsia"/>
          <w:lang w:eastAsia="zh-TW"/>
        </w:rPr>
        <w:t>使用者註冊</w:t>
      </w:r>
      <w:bookmarkEnd w:id="2242"/>
    </w:p>
    <w:p w14:paraId="73031D27" w14:textId="029325A5" w:rsidR="00896D7A" w:rsidRDefault="00A561DB" w:rsidP="00547851">
      <w:pPr>
        <w:jc w:val="center"/>
      </w:pPr>
      <w:r>
        <w:rPr>
          <w:noProof/>
        </w:rPr>
        <w:drawing>
          <wp:inline distT="0" distB="0" distL="0" distR="0" wp14:anchorId="4687B0C5" wp14:editId="2AD4769E">
            <wp:extent cx="6479540" cy="5536565"/>
            <wp:effectExtent l="0" t="0" r="0" b="6985"/>
            <wp:docPr id="876476677" name="圖片 1" descr="一張含有 文字, 圖表, 平行,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76677" name="圖片 1" descr="一張含有 文字, 圖表, 平行, 行 的圖片&#10;&#10;自動產生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5536565"/>
                    </a:xfrm>
                    <a:prstGeom prst="rect">
                      <a:avLst/>
                    </a:prstGeom>
                    <a:noFill/>
                    <a:ln>
                      <a:noFill/>
                    </a:ln>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243" w:name="_Toc166434295"/>
      <w:r>
        <w:rPr>
          <w:rFonts w:hint="eastAsia"/>
          <w:lang w:eastAsia="zh-TW"/>
        </w:rPr>
        <w:lastRenderedPageBreak/>
        <w:t>▼</w:t>
      </w:r>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243"/>
    </w:p>
    <w:p w14:paraId="43C83B87" w14:textId="17C79222" w:rsidR="004458ED" w:rsidRDefault="00A561DB" w:rsidP="00FC44EA">
      <w:pPr>
        <w:jc w:val="center"/>
      </w:pPr>
      <w:r>
        <w:rPr>
          <w:noProof/>
        </w:rPr>
        <w:drawing>
          <wp:inline distT="0" distB="0" distL="0" distR="0" wp14:anchorId="6F3B26D0" wp14:editId="30C4A926">
            <wp:extent cx="6479540" cy="4726305"/>
            <wp:effectExtent l="0" t="0" r="0" b="0"/>
            <wp:docPr id="413070754" name="圖片 2" descr="一張含有 文字, 圖表, 平行,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0754" name="圖片 2" descr="一張含有 文字, 圖表, 平行, 行 的圖片&#10;&#10;自動產生的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4726305"/>
                    </a:xfrm>
                    <a:prstGeom prst="rect">
                      <a:avLst/>
                    </a:prstGeom>
                    <a:noFill/>
                    <a:ln>
                      <a:noFill/>
                    </a:ln>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244" w:name="_Toc166434296"/>
      <w:r>
        <w:rPr>
          <w:rFonts w:hint="eastAsia"/>
          <w:lang w:eastAsia="zh-TW"/>
        </w:rPr>
        <w:lastRenderedPageBreak/>
        <w:t>▼</w:t>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244"/>
    </w:p>
    <w:p w14:paraId="4D13B0CF" w14:textId="61874800" w:rsidR="00A704EF" w:rsidRDefault="009C20B9" w:rsidP="00FC44EA">
      <w:pPr>
        <w:jc w:val="center"/>
      </w:pPr>
      <w:r>
        <w:rPr>
          <w:noProof/>
        </w:rPr>
        <w:drawing>
          <wp:inline distT="0" distB="0" distL="0" distR="0" wp14:anchorId="1DCF9446" wp14:editId="1DE21A0B">
            <wp:extent cx="4485640" cy="4088765"/>
            <wp:effectExtent l="0" t="0" r="0" b="6985"/>
            <wp:docPr id="571481765" name="圖片 3" descr="一張含有 文字, 圖表,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81765" name="圖片 3" descr="一張含有 文字, 圖表, 行, 螢幕擷取畫面 的圖片&#10;&#10;自動產生的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5640" cy="4088765"/>
                    </a:xfrm>
                    <a:prstGeom prst="rect">
                      <a:avLst/>
                    </a:prstGeom>
                    <a:noFill/>
                    <a:ln>
                      <a:noFill/>
                    </a:ln>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245" w:name="_Toc166434297"/>
      <w:ins w:id="2246" w:author="11046017_鄭兆媗" w:date="2024-03-25T23:41:00Z">
        <w:r>
          <w:rPr>
            <w:rFonts w:hint="eastAsia"/>
          </w:rPr>
          <w:lastRenderedPageBreak/>
          <w:t>▼</w:t>
        </w:r>
      </w:ins>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245"/>
    </w:p>
    <w:p w14:paraId="6588AC19" w14:textId="5F30816F" w:rsidR="00A704EF" w:rsidRDefault="009C20B9" w:rsidP="00FC44EA">
      <w:pPr>
        <w:jc w:val="center"/>
      </w:pPr>
      <w:r>
        <w:rPr>
          <w:noProof/>
        </w:rPr>
        <w:drawing>
          <wp:inline distT="0" distB="0" distL="0" distR="0" wp14:anchorId="0960E038" wp14:editId="5B8FC56B">
            <wp:extent cx="6479540" cy="4804410"/>
            <wp:effectExtent l="0" t="0" r="0" b="0"/>
            <wp:docPr id="1876113777" name="圖片 4" descr="一張含有 文字, 圖表, 平行,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13777" name="圖片 4" descr="一張含有 文字, 圖表, 平行, 行 的圖片&#10;&#10;自動產生的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4804410"/>
                    </a:xfrm>
                    <a:prstGeom prst="rect">
                      <a:avLst/>
                    </a:prstGeom>
                    <a:noFill/>
                    <a:ln>
                      <a:noFill/>
                    </a:ln>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247" w:name="_Toc166434298"/>
      <w:ins w:id="2248" w:author="11046017_鄭兆媗" w:date="2024-03-25T23:41:00Z">
        <w:r>
          <w:rPr>
            <w:rFonts w:hint="eastAsia"/>
          </w:rPr>
          <w:lastRenderedPageBreak/>
          <w:t>▼</w:t>
        </w:r>
      </w:ins>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247"/>
    </w:p>
    <w:p w14:paraId="16FC97B7" w14:textId="54296129" w:rsidR="009333B4" w:rsidRDefault="009C20B9" w:rsidP="00FC44EA">
      <w:pPr>
        <w:jc w:val="center"/>
      </w:pPr>
      <w:r>
        <w:rPr>
          <w:noProof/>
        </w:rPr>
        <w:drawing>
          <wp:inline distT="0" distB="0" distL="0" distR="0" wp14:anchorId="3B63BE2B" wp14:editId="24BF18EE">
            <wp:extent cx="6479540" cy="4210050"/>
            <wp:effectExtent l="0" t="0" r="0" b="0"/>
            <wp:docPr id="118813354" name="圖片 5" descr="一張含有 文字, 圖表,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3354" name="圖片 5" descr="一張含有 文字, 圖表, 行, 平行 的圖片&#10;&#10;自動產生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4210050"/>
                    </a:xfrm>
                    <a:prstGeom prst="rect">
                      <a:avLst/>
                    </a:prstGeom>
                    <a:noFill/>
                    <a:ln>
                      <a:noFill/>
                    </a:ln>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249" w:name="_Toc166434299"/>
      <w:ins w:id="2250" w:author="11046017_鄭兆媗" w:date="2024-03-25T23:41:00Z">
        <w:r>
          <w:rPr>
            <w:rFonts w:hint="eastAsia"/>
          </w:rPr>
          <w:lastRenderedPageBreak/>
          <w:t>▼</w:t>
        </w:r>
      </w:ins>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249"/>
    </w:p>
    <w:p w14:paraId="7780F584" w14:textId="764FD6D7" w:rsidR="00A704EF" w:rsidRDefault="009C20B9" w:rsidP="00DC3155">
      <w:pPr>
        <w:jc w:val="center"/>
      </w:pPr>
      <w:r>
        <w:rPr>
          <w:noProof/>
        </w:rPr>
        <w:drawing>
          <wp:inline distT="0" distB="0" distL="0" distR="0" wp14:anchorId="17ADF46A" wp14:editId="2E8E14FB">
            <wp:extent cx="6479540" cy="5723890"/>
            <wp:effectExtent l="0" t="0" r="0" b="0"/>
            <wp:docPr id="1811761787" name="圖片 6" descr="一張含有 文字, 圖表, 平行,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61787" name="圖片 6" descr="一張含有 文字, 圖表, 平行, 行 的圖片&#10;&#10;自動產生的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5723890"/>
                    </a:xfrm>
                    <a:prstGeom prst="rect">
                      <a:avLst/>
                    </a:prstGeom>
                    <a:noFill/>
                    <a:ln>
                      <a:noFill/>
                    </a:ln>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251" w:name="_Toc166433954"/>
      <w:r>
        <w:t>設計類別圖（</w:t>
      </w:r>
      <w:r>
        <w:t>Design class diagram</w:t>
      </w:r>
      <w:r>
        <w:t>）</w:t>
      </w:r>
      <w:bookmarkEnd w:id="2251"/>
    </w:p>
    <w:p w14:paraId="4DCE1AA2" w14:textId="77777777" w:rsidR="0027530B" w:rsidRDefault="0027530B" w:rsidP="0027530B"/>
    <w:p w14:paraId="4F01E9FC" w14:textId="77777777" w:rsidR="007051FD" w:rsidRDefault="007051FD" w:rsidP="0027530B"/>
    <w:p w14:paraId="1EA7F626" w14:textId="731B684A" w:rsidR="0027530B" w:rsidRDefault="003D15E2" w:rsidP="0027530B">
      <w:r w:rsidRPr="003D15E2">
        <w:rPr>
          <w:noProof/>
        </w:rPr>
        <w:drawing>
          <wp:inline distT="0" distB="0" distL="0" distR="0" wp14:anchorId="7D7CE3FD" wp14:editId="08265614">
            <wp:extent cx="6479540" cy="5629910"/>
            <wp:effectExtent l="0" t="0" r="0" b="8890"/>
            <wp:docPr id="2114955415"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5415" name="圖片 1" descr="一張含有 文字, 圖表, 平行, 方案 的圖片&#10;&#10;自動產生的描述"/>
                    <pic:cNvPicPr/>
                  </pic:nvPicPr>
                  <pic:blipFill>
                    <a:blip r:embed="rId51"/>
                    <a:stretch>
                      <a:fillRect/>
                    </a:stretch>
                  </pic:blipFill>
                  <pic:spPr>
                    <a:xfrm>
                      <a:off x="0" y="0"/>
                      <a:ext cx="6479540" cy="5629910"/>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252" w:name="_Toc166433955"/>
      <w:r>
        <w:rPr>
          <w:rFonts w:hint="eastAsia"/>
        </w:rPr>
        <w:lastRenderedPageBreak/>
        <w:t>實作模型</w:t>
      </w:r>
      <w:bookmarkEnd w:id="2252"/>
    </w:p>
    <w:p w14:paraId="1790AB84" w14:textId="79A1BD0A" w:rsidR="0027530B" w:rsidRDefault="0027530B" w:rsidP="0027530B">
      <w:pPr>
        <w:pStyle w:val="2"/>
      </w:pPr>
      <w:r>
        <w:rPr>
          <w:rFonts w:hint="eastAsia"/>
        </w:rPr>
        <w:t xml:space="preserve"> </w:t>
      </w:r>
      <w:bookmarkStart w:id="2253" w:name="_Toc166433956"/>
      <w:r>
        <w:rPr>
          <w:rFonts w:hint="eastAsia"/>
        </w:rPr>
        <w:t>佈署圖</w:t>
      </w:r>
      <w:bookmarkEnd w:id="2253"/>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2"/>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254" w:name="_Toc166433957"/>
      <w:r>
        <w:rPr>
          <w:rFonts w:hint="eastAsia"/>
        </w:rPr>
        <w:t>套件圖</w:t>
      </w:r>
      <w:bookmarkEnd w:id="2254"/>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3"/>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255" w:name="_Toc166433958"/>
      <w:r>
        <w:rPr>
          <w:rFonts w:hint="eastAsia"/>
        </w:rPr>
        <w:t>元件圖</w:t>
      </w:r>
      <w:bookmarkEnd w:id="2255"/>
    </w:p>
    <w:p w14:paraId="45DB2976" w14:textId="6D5000DD" w:rsidR="0027530B" w:rsidRDefault="003D15E2" w:rsidP="003D15E2">
      <w:pPr>
        <w:jc w:val="center"/>
      </w:pPr>
      <w:r w:rsidRPr="003D15E2">
        <w:rPr>
          <w:noProof/>
        </w:rPr>
        <w:drawing>
          <wp:inline distT="0" distB="0" distL="0" distR="0" wp14:anchorId="313E1100" wp14:editId="4DFCD84D">
            <wp:extent cx="5993843" cy="4476584"/>
            <wp:effectExtent l="0" t="0" r="6985" b="635"/>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4"/>
                    <a:stretch>
                      <a:fillRect/>
                    </a:stretch>
                  </pic:blipFill>
                  <pic:spPr>
                    <a:xfrm>
                      <a:off x="0" y="0"/>
                      <a:ext cx="6009248" cy="4488089"/>
                    </a:xfrm>
                    <a:prstGeom prst="rect">
                      <a:avLst/>
                    </a:prstGeom>
                  </pic:spPr>
                </pic:pic>
              </a:graphicData>
            </a:graphic>
          </wp:inline>
        </w:drawing>
      </w:r>
    </w:p>
    <w:p w14:paraId="39E194C6" w14:textId="3A894D4A" w:rsidR="0027530B" w:rsidRPr="0027530B" w:rsidRDefault="002C0448" w:rsidP="002C0448">
      <w:pPr>
        <w:jc w:val="cente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元件圖</w:t>
      </w:r>
    </w:p>
    <w:p w14:paraId="74B8354D" w14:textId="3C8A0F1D" w:rsidR="0027530B" w:rsidRDefault="0027530B" w:rsidP="0027530B">
      <w:pPr>
        <w:pStyle w:val="2"/>
      </w:pPr>
      <w:bookmarkStart w:id="2256" w:name="_Toc166433959"/>
      <w:r>
        <w:rPr>
          <w:rFonts w:hint="eastAsia"/>
        </w:rPr>
        <w:t>狀態機</w:t>
      </w:r>
      <w:bookmarkEnd w:id="2256"/>
    </w:p>
    <w:p w14:paraId="5F3762D3" w14:textId="35818231" w:rsidR="0019737F" w:rsidRPr="0019737F" w:rsidRDefault="0019737F" w:rsidP="0019737F">
      <w:r>
        <w:rPr>
          <w:rFonts w:hint="eastAsia"/>
        </w:rPr>
        <w:t>使用者登入</w:t>
      </w:r>
    </w:p>
    <w:p w14:paraId="36C24F0C" w14:textId="5B2EEDBB" w:rsidR="002C0448" w:rsidRDefault="002C0448" w:rsidP="002C0448">
      <w:pPr>
        <w:jc w:val="center"/>
      </w:pPr>
      <w:r w:rsidRPr="002C0448">
        <w:rPr>
          <w:noProof/>
        </w:rPr>
        <w:drawing>
          <wp:inline distT="0" distB="0" distL="0" distR="0" wp14:anchorId="3262F600" wp14:editId="6F0C00D8">
            <wp:extent cx="5021580" cy="2936965"/>
            <wp:effectExtent l="0" t="0" r="762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a:blip r:embed="rId55"/>
                    <a:stretch>
                      <a:fillRect/>
                    </a:stretch>
                  </pic:blipFill>
                  <pic:spPr>
                    <a:xfrm>
                      <a:off x="0" y="0"/>
                      <a:ext cx="5029413" cy="2941546"/>
                    </a:xfrm>
                    <a:prstGeom prst="rect">
                      <a:avLst/>
                    </a:prstGeom>
                  </pic:spPr>
                </pic:pic>
              </a:graphicData>
            </a:graphic>
          </wp:inline>
        </w:drawing>
      </w:r>
    </w:p>
    <w:p w14:paraId="4066DC3C" w14:textId="283D6D73" w:rsidR="002C0448" w:rsidRDefault="002C0448" w:rsidP="002C0448">
      <w:pPr>
        <w:jc w:val="center"/>
      </w:pPr>
      <w:r>
        <w:rPr>
          <w:rFonts w:hint="eastAsia"/>
          <w:szCs w:val="28"/>
        </w:rPr>
        <w:lastRenderedPageBreak/>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pPr>
      <w:r>
        <w:rPr>
          <w:rFonts w:hint="eastAsia"/>
        </w:rPr>
        <w:t>社群空間</w:t>
      </w:r>
    </w:p>
    <w:p w14:paraId="403719F3" w14:textId="203D8308" w:rsidR="002C0448" w:rsidRDefault="0019737F" w:rsidP="0019737F">
      <w:pPr>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6"/>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2 </w:t>
      </w:r>
      <w:r>
        <w:rPr>
          <w:rFonts w:hint="eastAsia"/>
        </w:rPr>
        <w:t>社群空間狀態機圖</w:t>
      </w:r>
    </w:p>
    <w:p w14:paraId="7C222506" w14:textId="69CADCA3" w:rsidR="0019737F" w:rsidRPr="0027530B" w:rsidRDefault="0019737F" w:rsidP="0019737F">
      <w:pPr>
        <w:jc w:val="left"/>
      </w:pPr>
      <w:r>
        <w:rPr>
          <w:rFonts w:hint="eastAsia"/>
        </w:rPr>
        <w:t>報名課程</w:t>
      </w:r>
    </w:p>
    <w:p w14:paraId="0D8151A8" w14:textId="0B644A21" w:rsidR="002C0448" w:rsidRPr="0019737F" w:rsidRDefault="0019737F" w:rsidP="0019737F">
      <w:pPr>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7"/>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3 </w:t>
      </w:r>
      <w:r>
        <w:rPr>
          <w:rFonts w:hint="eastAsia"/>
        </w:rPr>
        <w:t>報名課程狀態機圖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8"/>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4 </w:t>
      </w:r>
      <w:r>
        <w:rPr>
          <w:rFonts w:hint="eastAsia"/>
        </w:rPr>
        <w:t>管理者登入狀態機圖</w:t>
      </w:r>
    </w:p>
    <w:p w14:paraId="3CCFE2F8" w14:textId="70DE6019" w:rsidR="0019737F" w:rsidRDefault="0019737F" w:rsidP="002C0448">
      <w:r>
        <w:rPr>
          <w:rFonts w:hint="eastAsia"/>
        </w:rPr>
        <w:t>管理帳號</w:t>
      </w:r>
    </w:p>
    <w:p w14:paraId="55F55CCD" w14:textId="2AF2D70E" w:rsidR="0019737F" w:rsidRPr="0019737F" w:rsidRDefault="0019737F" w:rsidP="0019737F">
      <w:pPr>
        <w:jc w:val="center"/>
      </w:pPr>
      <w:r w:rsidRPr="0019737F">
        <w:rPr>
          <w:noProof/>
        </w:rPr>
        <w:lastRenderedPageBreak/>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59"/>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5 </w:t>
      </w:r>
      <w:r>
        <w:rPr>
          <w:rFonts w:hint="eastAsia"/>
        </w:rPr>
        <w:t>管理者管理帳號狀態機圖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60"/>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6 </w:t>
      </w:r>
      <w:r>
        <w:rPr>
          <w:rFonts w:hint="eastAsia"/>
        </w:rPr>
        <w:t>管理者管理報名表單狀態機圖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1"/>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7 </w:t>
      </w:r>
      <w:r>
        <w:rPr>
          <w:rFonts w:hint="eastAsia"/>
        </w:rPr>
        <w:t>管理者管理社群空間狀態機圖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257" w:name="_Toc166433960"/>
      <w:r>
        <w:rPr>
          <w:rFonts w:hint="eastAsia"/>
        </w:rPr>
        <w:lastRenderedPageBreak/>
        <w:t>資料庫設計</w:t>
      </w:r>
      <w:bookmarkEnd w:id="2257"/>
    </w:p>
    <w:p w14:paraId="7D20C010" w14:textId="2EB5B650" w:rsidR="0027530B" w:rsidRDefault="0027530B" w:rsidP="0027530B">
      <w:pPr>
        <w:pStyle w:val="2"/>
      </w:pPr>
      <w:bookmarkStart w:id="2258" w:name="_Toc166433961"/>
      <w:r>
        <w:rPr>
          <w:rFonts w:hint="eastAsia"/>
        </w:rPr>
        <w:t>資料庫關聯表</w:t>
      </w:r>
      <w:bookmarkEnd w:id="2258"/>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259" w:name="_Toc166433962"/>
      <w:r>
        <w:rPr>
          <w:rFonts w:hint="eastAsia"/>
        </w:rPr>
        <w:t>表格及其</w:t>
      </w:r>
      <w:r>
        <w:rPr>
          <w:rFonts w:hint="eastAsia"/>
        </w:rPr>
        <w:t>Meta Data</w:t>
      </w:r>
      <w:bookmarkEnd w:id="2259"/>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A7F9CF" w14:textId="77777777" w:rsidR="00531352" w:rsidRDefault="00531352">
      <w:pPr>
        <w:ind w:firstLine="560"/>
      </w:pPr>
      <w:r>
        <w:separator/>
      </w:r>
    </w:p>
  </w:endnote>
  <w:endnote w:type="continuationSeparator" w:id="0">
    <w:p w14:paraId="1D3FC4C1" w14:textId="77777777" w:rsidR="00531352" w:rsidRDefault="00531352">
      <w:pPr>
        <w:ind w:firstLine="560"/>
      </w:pPr>
      <w:r>
        <w:continuationSeparator/>
      </w:r>
    </w:p>
  </w:endnote>
  <w:endnote w:type="continuationNotice" w:id="1">
    <w:p w14:paraId="6EFFC9BF" w14:textId="77777777" w:rsidR="00531352" w:rsidRDefault="00531352">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D95243" w14:textId="77777777" w:rsidR="00531352" w:rsidRDefault="00531352">
      <w:pPr>
        <w:ind w:firstLine="560"/>
      </w:pPr>
      <w:r>
        <w:separator/>
      </w:r>
    </w:p>
  </w:footnote>
  <w:footnote w:type="continuationSeparator" w:id="0">
    <w:p w14:paraId="3C19A1D6" w14:textId="77777777" w:rsidR="00531352" w:rsidRDefault="00531352">
      <w:pPr>
        <w:ind w:firstLine="560"/>
      </w:pPr>
      <w:r>
        <w:continuationSeparator/>
      </w:r>
    </w:p>
  </w:footnote>
  <w:footnote w:type="continuationNotice" w:id="1">
    <w:p w14:paraId="5E4AA535" w14:textId="77777777" w:rsidR="00531352" w:rsidRDefault="00531352">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6CD"/>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1352"/>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270"/>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20B9"/>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1DB"/>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C54"/>
    <w:rsid w:val="00C57DFB"/>
    <w:rsid w:val="00C61623"/>
    <w:rsid w:val="00C63BCA"/>
    <w:rsid w:val="00C643F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E4C00"/>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3156</TotalTime>
  <Pages>54</Pages>
  <Words>2159</Words>
  <Characters>12310</Characters>
  <Application>Microsoft Office Word</Application>
  <DocSecurity>0</DocSecurity>
  <Lines>102</Lines>
  <Paragraphs>28</Paragraphs>
  <ScaleCrop>false</ScaleCrop>
  <Company>NTCBIM</Company>
  <LinksUpToDate>false</LinksUpToDate>
  <CharactersWithSpaces>14441</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11046004_陳冠廷</cp:lastModifiedBy>
  <cp:revision>41</cp:revision>
  <cp:lastPrinted>2024-03-12T16:26:00Z</cp:lastPrinted>
  <dcterms:created xsi:type="dcterms:W3CDTF">2024-05-07T14:43:00Z</dcterms:created>
  <dcterms:modified xsi:type="dcterms:W3CDTF">2024-05-19T15:06:00Z</dcterms:modified>
</cp:coreProperties>
</file>