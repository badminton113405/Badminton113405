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6300A1C6" w:rsidR="00EA5A25" w:rsidRDefault="00787DD8">
      <w:pPr>
        <w:ind w:firstLineChars="200" w:firstLine="720"/>
        <w:rPr>
          <w:sz w:val="36"/>
        </w:rPr>
        <w:pPrChange w:id="1" w:author="11046021_蔡元振" w:date="2024-04-22T15:23:00Z" w16du:dateUtc="2024-04-22T07:23:00Z">
          <w:pPr/>
        </w:pPrChange>
      </w:pPr>
      <w:bookmarkStart w:id="2" w:name="_Hlk166581544"/>
      <w:bookmarkEnd w:id="2"/>
      <w:r>
        <w:rPr>
          <w:rFonts w:hint="eastAsia"/>
          <w:sz w:val="36"/>
        </w:rPr>
        <w:t xml:space="preserve"> </w:t>
      </w:r>
      <w:r w:rsidR="00666170"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3"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4"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5" w:author="11046017_鄭兆媗" w:date="2024-03-25T20:17:00Z">
          <w:pPr>
            <w:ind w:firstLineChars="200" w:firstLine="560"/>
          </w:pPr>
        </w:pPrChange>
      </w:pPr>
      <w:r>
        <w:rPr>
          <w:rFonts w:hint="eastAsia"/>
        </w:rPr>
        <w:t>字</w:t>
      </w:r>
      <w:r>
        <w:t>型大小：章</w:t>
      </w:r>
      <w:proofErr w:type="gramStart"/>
      <w:r>
        <w:rPr>
          <w:rFonts w:hint="eastAsia"/>
        </w:rPr>
        <w:t>（</w:t>
      </w:r>
      <w:proofErr w:type="gramEnd"/>
      <w:r>
        <w:t>例：第</w:t>
      </w:r>
      <w:r>
        <w:t>1</w:t>
      </w:r>
      <w:r>
        <w:rPr>
          <w:rFonts w:hint="eastAsia"/>
        </w:rPr>
        <w:t>章</w:t>
      </w:r>
      <w:r>
        <w:t>背景與動機</w:t>
      </w:r>
      <w:proofErr w:type="gramStart"/>
      <w:r>
        <w:t>）</w:t>
      </w:r>
      <w:proofErr w:type="gramEnd"/>
      <w:r w:rsidRPr="008E1EC9">
        <w:rPr>
          <w:rFonts w:hint="eastAsia"/>
        </w:rPr>
        <w:t>→</w:t>
      </w:r>
      <w:r w:rsidRPr="00603D59">
        <w:rPr>
          <w:rFonts w:hint="eastAsia"/>
          <w:b/>
        </w:rPr>
        <w:t>18</w:t>
      </w:r>
      <w:r w:rsidRPr="00603D59">
        <w:rPr>
          <w:rFonts w:hint="eastAsia"/>
          <w:b/>
        </w:rPr>
        <w:t>字。</w:t>
      </w:r>
      <w:r>
        <w:rPr>
          <w:rFonts w:hint="eastAsia"/>
        </w:rPr>
        <w:t>節</w:t>
      </w:r>
      <w:proofErr w:type="gramStart"/>
      <w:r>
        <w:rPr>
          <w:rFonts w:hint="eastAsia"/>
        </w:rPr>
        <w:t>（</w:t>
      </w:r>
      <w:proofErr w:type="gramEnd"/>
      <w:r w:rsidR="008E5E79">
        <w:rPr>
          <w:rFonts w:hint="eastAsia"/>
        </w:rPr>
        <w:t>例</w:t>
      </w:r>
      <w:r w:rsidR="008E5E79">
        <w:t>：</w:t>
      </w:r>
      <w:r>
        <w:rPr>
          <w:rFonts w:hint="eastAsia"/>
        </w:rPr>
        <w:t xml:space="preserve">1-1 </w:t>
      </w:r>
      <w:r>
        <w:rPr>
          <w:rFonts w:hint="eastAsia"/>
        </w:rPr>
        <w:t>簡</w:t>
      </w:r>
      <w:r>
        <w:t>介</w:t>
      </w:r>
      <w:proofErr w:type="gramStart"/>
      <w:r>
        <w:t>）</w:t>
      </w:r>
      <w:proofErr w:type="gramEnd"/>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6"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7"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9"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10"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1"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2"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3"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4"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5" w:author="11046014_劉育彤" w:date="2024-03-25T14:38:00Z"/>
          <w:b/>
          <w:sz w:val="36"/>
          <w:u w:val="single"/>
          <w:bdr w:val="single" w:sz="4" w:space="0" w:color="auto"/>
        </w:rPr>
        <w:pPrChange w:id="16" w:author="11046017_鄭兆媗" w:date="2024-03-25T20:17:00Z">
          <w:pPr>
            <w:numPr>
              <w:numId w:val="5"/>
            </w:numPr>
            <w:ind w:left="480" w:hanging="480"/>
          </w:pPr>
        </w:pPrChange>
      </w:pPr>
      <w:del w:id="17"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8" w:author="11046014_劉育彤" w:date="2024-03-25T14:38:00Z"/>
          <w:sz w:val="32"/>
        </w:rPr>
        <w:pPrChange w:id="19" w:author="11046017_鄭兆媗" w:date="2024-03-25T20:17:00Z">
          <w:pPr>
            <w:ind w:left="482"/>
            <w:jc w:val="right"/>
          </w:pPr>
        </w:pPrChange>
      </w:pPr>
      <w:del w:id="20"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1" w:author="11046014_劉育彤" w:date="2024-03-25T14:38:00Z"/>
          <w:rFonts w:cs="Arial"/>
          <w:szCs w:val="32"/>
        </w:rPr>
        <w:pPrChange w:id="22" w:author="11046017_鄭兆媗" w:date="2024-03-25T20:17:00Z">
          <w:pPr>
            <w:pStyle w:val="3"/>
            <w:numPr>
              <w:ilvl w:val="1"/>
              <w:numId w:val="2"/>
            </w:numPr>
            <w:tabs>
              <w:tab w:val="num" w:pos="1440"/>
              <w:tab w:val="num" w:pos="1680"/>
            </w:tabs>
            <w:spacing w:line="240" w:lineRule="atLeast"/>
            <w:ind w:leftChars="250" w:left="1060" w:hanging="360"/>
          </w:pPr>
        </w:pPrChange>
      </w:pPr>
      <w:del w:id="23"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4" w:author="11046014_劉育彤" w:date="2024-03-25T14:38:00Z"/>
          <w:rFonts w:ascii="Times New Roman"/>
          <w:szCs w:val="28"/>
        </w:rPr>
        <w:pPrChange w:id="25" w:author="11046017_鄭兆媗" w:date="2024-03-25T20:17:00Z">
          <w:pPr>
            <w:pStyle w:val="a0"/>
            <w:numPr>
              <w:ilvl w:val="0"/>
              <w:numId w:val="0"/>
            </w:numPr>
            <w:tabs>
              <w:tab w:val="clear" w:pos="2214"/>
            </w:tabs>
            <w:spacing w:line="240" w:lineRule="atLeast"/>
            <w:ind w:left="0" w:firstLineChars="350" w:firstLine="980"/>
          </w:pPr>
        </w:pPrChange>
      </w:pPr>
      <w:del w:id="26"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7" w:author="11046014_劉育彤" w:date="2024-03-25T14:38:00Z"/>
          <w:rFonts w:ascii="Times New Roman"/>
          <w:szCs w:val="28"/>
        </w:rPr>
        <w:pPrChange w:id="28" w:author="11046017_鄭兆媗" w:date="2024-03-25T20:17:00Z">
          <w:pPr>
            <w:pStyle w:val="a0"/>
            <w:numPr>
              <w:ilvl w:val="0"/>
              <w:numId w:val="0"/>
            </w:numPr>
            <w:tabs>
              <w:tab w:val="clear" w:pos="2214"/>
            </w:tabs>
            <w:spacing w:line="240" w:lineRule="atLeast"/>
            <w:ind w:left="0" w:firstLineChars="350" w:firstLine="980"/>
          </w:pPr>
        </w:pPrChange>
      </w:pPr>
      <w:del w:id="29"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30" w:author="11046014_劉育彤" w:date="2024-03-25T14:38:00Z"/>
          <w:rFonts w:ascii="Times New Roman"/>
          <w:szCs w:val="28"/>
        </w:rPr>
        <w:pPrChange w:id="31" w:author="11046017_鄭兆媗" w:date="2024-03-25T20:17:00Z">
          <w:pPr>
            <w:pStyle w:val="a0"/>
            <w:numPr>
              <w:ilvl w:val="0"/>
              <w:numId w:val="0"/>
            </w:numPr>
            <w:tabs>
              <w:tab w:val="clear" w:pos="2214"/>
            </w:tabs>
            <w:spacing w:line="240" w:lineRule="atLeast"/>
            <w:ind w:left="0" w:firstLineChars="350" w:firstLine="980"/>
          </w:pPr>
        </w:pPrChange>
      </w:pPr>
      <w:del w:id="32"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3" w:author="11046014_劉育彤" w:date="2024-03-25T14:38:00Z"/>
          <w:rFonts w:ascii="Times New Roman"/>
          <w:szCs w:val="28"/>
        </w:rPr>
        <w:pPrChange w:id="34" w:author="11046017_鄭兆媗" w:date="2024-03-25T20:17:00Z">
          <w:pPr>
            <w:pStyle w:val="a0"/>
            <w:numPr>
              <w:ilvl w:val="0"/>
              <w:numId w:val="0"/>
            </w:numPr>
            <w:tabs>
              <w:tab w:val="clear" w:pos="2214"/>
            </w:tabs>
            <w:spacing w:line="240" w:lineRule="atLeast"/>
            <w:ind w:left="0" w:firstLineChars="350" w:firstLine="980"/>
          </w:pPr>
        </w:pPrChange>
      </w:pPr>
      <w:del w:id="35"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6" w:author="11046014_劉育彤" w:date="2024-03-25T14:38:00Z"/>
          <w:rFonts w:cs="Arial"/>
          <w:szCs w:val="32"/>
        </w:rPr>
        <w:pPrChange w:id="37" w:author="11046017_鄭兆媗" w:date="2024-03-25T20:17:00Z">
          <w:pPr>
            <w:pStyle w:val="3"/>
            <w:numPr>
              <w:ilvl w:val="1"/>
              <w:numId w:val="2"/>
            </w:numPr>
            <w:tabs>
              <w:tab w:val="num" w:pos="1440"/>
              <w:tab w:val="num" w:pos="1680"/>
            </w:tabs>
            <w:spacing w:line="240" w:lineRule="atLeast"/>
            <w:ind w:leftChars="250" w:left="1060" w:hanging="360"/>
          </w:pPr>
        </w:pPrChange>
      </w:pPr>
      <w:del w:id="38"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9" w:author="11046014_劉育彤" w:date="2024-03-25T14:38:00Z"/>
          <w:rFonts w:ascii="Times New Roman"/>
          <w:szCs w:val="28"/>
        </w:rPr>
        <w:pPrChange w:id="40" w:author="11046017_鄭兆媗" w:date="2024-03-25T20:17:00Z">
          <w:pPr>
            <w:pStyle w:val="a0"/>
            <w:numPr>
              <w:ilvl w:val="0"/>
              <w:numId w:val="0"/>
            </w:numPr>
            <w:tabs>
              <w:tab w:val="clear" w:pos="2214"/>
            </w:tabs>
            <w:spacing w:line="240" w:lineRule="atLeast"/>
            <w:ind w:left="0" w:firstLineChars="350" w:firstLine="980"/>
          </w:pPr>
        </w:pPrChange>
      </w:pPr>
      <w:del w:id="41"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2" w:author="11046014_劉育彤" w:date="2024-03-25T14:38:00Z"/>
          <w:rFonts w:ascii="Times New Roman"/>
          <w:szCs w:val="28"/>
        </w:rPr>
        <w:pPrChange w:id="43" w:author="11046017_鄭兆媗" w:date="2024-03-25T20:17:00Z">
          <w:pPr>
            <w:pStyle w:val="a0"/>
            <w:numPr>
              <w:ilvl w:val="0"/>
              <w:numId w:val="0"/>
            </w:numPr>
            <w:tabs>
              <w:tab w:val="clear" w:pos="2214"/>
            </w:tabs>
            <w:spacing w:line="240" w:lineRule="atLeast"/>
            <w:ind w:left="0" w:firstLineChars="350" w:firstLine="980"/>
          </w:pPr>
        </w:pPrChange>
      </w:pPr>
      <w:del w:id="44"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5" w:author="11046014_劉育彤" w:date="2024-03-25T14:38:00Z"/>
          <w:rFonts w:ascii="Times New Roman"/>
          <w:szCs w:val="28"/>
        </w:rPr>
        <w:pPrChange w:id="46" w:author="11046017_鄭兆媗" w:date="2024-03-25T20:17:00Z">
          <w:pPr>
            <w:pStyle w:val="a0"/>
            <w:numPr>
              <w:ilvl w:val="0"/>
              <w:numId w:val="0"/>
            </w:numPr>
            <w:tabs>
              <w:tab w:val="clear" w:pos="2214"/>
            </w:tabs>
            <w:spacing w:line="240" w:lineRule="atLeast"/>
            <w:ind w:left="0" w:firstLineChars="350" w:firstLine="980"/>
          </w:pPr>
        </w:pPrChange>
      </w:pPr>
      <w:del w:id="47"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8" w:author="11046014_劉育彤" w:date="2024-03-25T14:38:00Z"/>
          <w:rFonts w:ascii="Times New Roman"/>
          <w:szCs w:val="28"/>
        </w:rPr>
        <w:pPrChange w:id="49" w:author="11046017_鄭兆媗" w:date="2024-03-25T20:17:00Z">
          <w:pPr>
            <w:pStyle w:val="a0"/>
            <w:numPr>
              <w:ilvl w:val="0"/>
              <w:numId w:val="0"/>
            </w:numPr>
            <w:tabs>
              <w:tab w:val="clear" w:pos="2214"/>
            </w:tabs>
            <w:spacing w:line="240" w:lineRule="atLeast"/>
            <w:ind w:left="0" w:firstLineChars="350" w:firstLine="980"/>
          </w:pPr>
        </w:pPrChange>
      </w:pPr>
      <w:del w:id="50"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1" w:author="11046014_劉育彤" w:date="2024-03-25T14:38:00Z"/>
          <w:rFonts w:cs="Arial"/>
          <w:szCs w:val="32"/>
        </w:rPr>
        <w:pPrChange w:id="52" w:author="11046017_鄭兆媗" w:date="2024-03-25T20:17:00Z">
          <w:pPr>
            <w:pStyle w:val="3"/>
            <w:numPr>
              <w:ilvl w:val="1"/>
              <w:numId w:val="2"/>
            </w:numPr>
            <w:tabs>
              <w:tab w:val="num" w:pos="1440"/>
              <w:tab w:val="num" w:pos="1680"/>
            </w:tabs>
            <w:spacing w:line="240" w:lineRule="atLeast"/>
            <w:ind w:leftChars="250" w:left="1060" w:hanging="360"/>
          </w:pPr>
        </w:pPrChange>
      </w:pPr>
      <w:del w:id="53"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4" w:author="11046014_劉育彤" w:date="2024-03-25T14:38:00Z"/>
          <w:rFonts w:ascii="Times New Roman"/>
          <w:szCs w:val="28"/>
        </w:rPr>
        <w:pPrChange w:id="55" w:author="11046017_鄭兆媗" w:date="2024-03-25T20:17:00Z">
          <w:pPr>
            <w:pStyle w:val="a0"/>
            <w:numPr>
              <w:ilvl w:val="0"/>
              <w:numId w:val="0"/>
            </w:numPr>
            <w:tabs>
              <w:tab w:val="clear" w:pos="2214"/>
            </w:tabs>
            <w:spacing w:line="240" w:lineRule="atLeast"/>
            <w:ind w:left="0" w:firstLineChars="350" w:firstLine="980"/>
          </w:pPr>
        </w:pPrChange>
      </w:pPr>
      <w:del w:id="56"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7" w:author="11046014_劉育彤" w:date="2024-03-25T14:38:00Z"/>
          <w:rFonts w:ascii="Times New Roman"/>
          <w:szCs w:val="28"/>
        </w:rPr>
        <w:pPrChange w:id="58" w:author="11046017_鄭兆媗" w:date="2024-03-25T20:17:00Z">
          <w:pPr>
            <w:pStyle w:val="a0"/>
            <w:numPr>
              <w:ilvl w:val="0"/>
              <w:numId w:val="0"/>
            </w:numPr>
            <w:tabs>
              <w:tab w:val="clear" w:pos="2214"/>
            </w:tabs>
            <w:spacing w:line="240" w:lineRule="atLeast"/>
            <w:ind w:left="0" w:firstLineChars="350" w:firstLine="980"/>
          </w:pPr>
        </w:pPrChange>
      </w:pPr>
      <w:del w:id="59"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60" w:author="11046014_劉育彤" w:date="2024-03-25T14:38:00Z"/>
          <w:rFonts w:ascii="Times New Roman"/>
          <w:szCs w:val="28"/>
        </w:rPr>
        <w:pPrChange w:id="61" w:author="11046017_鄭兆媗" w:date="2024-03-25T20:17:00Z">
          <w:pPr>
            <w:pStyle w:val="a0"/>
            <w:numPr>
              <w:ilvl w:val="0"/>
              <w:numId w:val="0"/>
            </w:numPr>
            <w:tabs>
              <w:tab w:val="clear" w:pos="2214"/>
            </w:tabs>
            <w:spacing w:line="240" w:lineRule="atLeast"/>
            <w:ind w:left="0" w:firstLineChars="350" w:firstLine="980"/>
          </w:pPr>
        </w:pPrChange>
      </w:pPr>
      <w:del w:id="62"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3" w:author="11046014_劉育彤" w:date="2024-03-25T14:38:00Z"/>
          <w:rFonts w:cs="Arial"/>
          <w:szCs w:val="32"/>
        </w:rPr>
        <w:pPrChange w:id="64" w:author="11046017_鄭兆媗" w:date="2024-03-25T20:17:00Z">
          <w:pPr>
            <w:pStyle w:val="3"/>
            <w:numPr>
              <w:ilvl w:val="1"/>
              <w:numId w:val="2"/>
            </w:numPr>
            <w:tabs>
              <w:tab w:val="num" w:pos="1440"/>
              <w:tab w:val="num" w:pos="1680"/>
            </w:tabs>
            <w:spacing w:line="240" w:lineRule="atLeast"/>
            <w:ind w:leftChars="250" w:left="1060" w:hanging="360"/>
          </w:pPr>
        </w:pPrChange>
      </w:pPr>
      <w:del w:id="65" w:author="11046014_劉育彤" w:date="2024-03-25T14:38:00Z">
        <w:r w:rsidDel="00F27CDC">
          <w:rPr>
            <w:bCs w:val="0"/>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6" w:author="11046014_劉育彤" w:date="2024-03-25T14:38:00Z"/>
          <w:rFonts w:ascii="Times New Roman"/>
          <w:szCs w:val="28"/>
        </w:rPr>
        <w:pPrChange w:id="67" w:author="11046017_鄭兆媗" w:date="2024-03-25T20:17:00Z">
          <w:pPr>
            <w:pStyle w:val="a0"/>
            <w:numPr>
              <w:ilvl w:val="0"/>
              <w:numId w:val="0"/>
            </w:numPr>
            <w:tabs>
              <w:tab w:val="clear" w:pos="2214"/>
            </w:tabs>
            <w:spacing w:line="240" w:lineRule="atLeast"/>
            <w:ind w:left="0" w:firstLineChars="350" w:firstLine="980"/>
          </w:pPr>
        </w:pPrChange>
      </w:pPr>
      <w:del w:id="68"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9" w:author="11046014_劉育彤" w:date="2024-03-25T14:38:00Z"/>
          <w:rFonts w:ascii="Times New Roman"/>
          <w:szCs w:val="28"/>
        </w:rPr>
        <w:pPrChange w:id="70" w:author="11046017_鄭兆媗" w:date="2024-03-25T20:17:00Z">
          <w:pPr>
            <w:pStyle w:val="a0"/>
            <w:numPr>
              <w:ilvl w:val="0"/>
              <w:numId w:val="0"/>
            </w:numPr>
            <w:tabs>
              <w:tab w:val="clear" w:pos="2214"/>
            </w:tabs>
            <w:spacing w:line="240" w:lineRule="atLeast"/>
            <w:ind w:left="0" w:firstLineChars="350" w:firstLine="980"/>
          </w:pPr>
        </w:pPrChange>
      </w:pPr>
      <w:del w:id="71"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2" w:author="11046014_劉育彤" w:date="2024-03-25T14:38:00Z"/>
          <w:rFonts w:cs="Arial"/>
          <w:szCs w:val="32"/>
        </w:rPr>
        <w:pPrChange w:id="73" w:author="11046017_鄭兆媗" w:date="2024-03-25T20:17:00Z">
          <w:pPr>
            <w:pStyle w:val="3"/>
            <w:numPr>
              <w:ilvl w:val="1"/>
              <w:numId w:val="2"/>
            </w:numPr>
            <w:tabs>
              <w:tab w:val="num" w:pos="1440"/>
              <w:tab w:val="num" w:pos="1680"/>
            </w:tabs>
            <w:spacing w:line="240" w:lineRule="atLeast"/>
            <w:ind w:leftChars="250" w:left="1060" w:hanging="360"/>
          </w:pPr>
        </w:pPrChange>
      </w:pPr>
      <w:del w:id="74"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5" w:author="11046014_劉育彤" w:date="2024-03-25T14:38:00Z"/>
          <w:rFonts w:ascii="Times New Roman"/>
          <w:szCs w:val="28"/>
        </w:rPr>
        <w:pPrChange w:id="76" w:author="11046017_鄭兆媗" w:date="2024-03-25T20:17:00Z">
          <w:pPr>
            <w:pStyle w:val="a0"/>
            <w:numPr>
              <w:ilvl w:val="0"/>
              <w:numId w:val="0"/>
            </w:numPr>
            <w:tabs>
              <w:tab w:val="clear" w:pos="2214"/>
            </w:tabs>
            <w:spacing w:line="240" w:lineRule="atLeast"/>
            <w:ind w:left="0" w:firstLineChars="350" w:firstLine="980"/>
          </w:pPr>
        </w:pPrChange>
      </w:pPr>
      <w:del w:id="77"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8" w:author="11046014_劉育彤" w:date="2024-03-25T14:38:00Z"/>
          <w:rFonts w:ascii="Times New Roman"/>
          <w:szCs w:val="28"/>
        </w:rPr>
        <w:pPrChange w:id="79" w:author="11046017_鄭兆媗" w:date="2024-03-25T20:17:00Z">
          <w:pPr>
            <w:pStyle w:val="a0"/>
            <w:numPr>
              <w:ilvl w:val="0"/>
              <w:numId w:val="0"/>
            </w:numPr>
            <w:tabs>
              <w:tab w:val="clear" w:pos="2214"/>
            </w:tabs>
            <w:spacing w:line="240" w:lineRule="atLeast"/>
            <w:ind w:left="0" w:firstLineChars="350" w:firstLine="980"/>
          </w:pPr>
        </w:pPrChange>
      </w:pPr>
      <w:del w:id="80"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1" w:author="11046014_劉育彤" w:date="2024-03-25T14:38:00Z"/>
          <w:rFonts w:cs="Arial"/>
          <w:szCs w:val="32"/>
        </w:rPr>
        <w:pPrChange w:id="82" w:author="11046017_鄭兆媗" w:date="2024-03-25T20:17:00Z">
          <w:pPr>
            <w:pStyle w:val="3"/>
            <w:numPr>
              <w:ilvl w:val="1"/>
              <w:numId w:val="2"/>
            </w:numPr>
            <w:tabs>
              <w:tab w:val="num" w:pos="1440"/>
              <w:tab w:val="num" w:pos="1680"/>
            </w:tabs>
            <w:spacing w:line="240" w:lineRule="atLeast"/>
            <w:ind w:leftChars="250" w:left="1060" w:hanging="360"/>
          </w:pPr>
        </w:pPrChange>
      </w:pPr>
      <w:del w:id="83"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4" w:author="11046014_劉育彤" w:date="2024-03-25T14:38:00Z"/>
          <w:rFonts w:ascii="Times New Roman"/>
          <w:szCs w:val="28"/>
        </w:rPr>
        <w:pPrChange w:id="85" w:author="11046017_鄭兆媗" w:date="2024-03-25T20:17:00Z">
          <w:pPr>
            <w:pStyle w:val="a0"/>
            <w:numPr>
              <w:ilvl w:val="0"/>
              <w:numId w:val="0"/>
            </w:numPr>
            <w:tabs>
              <w:tab w:val="clear" w:pos="2214"/>
            </w:tabs>
            <w:spacing w:line="240" w:lineRule="atLeast"/>
            <w:ind w:left="0" w:firstLineChars="350" w:firstLine="980"/>
          </w:pPr>
        </w:pPrChange>
      </w:pPr>
      <w:del w:id="86"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7" w:author="11046014_劉育彤" w:date="2024-03-25T14:38:00Z"/>
          <w:rFonts w:ascii="Times New Roman"/>
          <w:szCs w:val="28"/>
        </w:rPr>
        <w:pPrChange w:id="88" w:author="11046017_鄭兆媗" w:date="2024-03-25T20:17:00Z">
          <w:pPr>
            <w:pStyle w:val="a0"/>
            <w:numPr>
              <w:ilvl w:val="0"/>
              <w:numId w:val="0"/>
            </w:numPr>
            <w:tabs>
              <w:tab w:val="clear" w:pos="2214"/>
            </w:tabs>
            <w:spacing w:line="240" w:lineRule="atLeast"/>
            <w:ind w:left="0" w:firstLineChars="350" w:firstLine="980"/>
          </w:pPr>
        </w:pPrChange>
      </w:pPr>
      <w:del w:id="89"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90" w:author="11046014_劉育彤" w:date="2024-03-25T14:38:00Z"/>
        </w:rPr>
      </w:pPr>
    </w:p>
    <w:p w14:paraId="698C6141" w14:textId="77777777" w:rsidR="00E04A78" w:rsidRPr="00E04A78" w:rsidDel="00F27CDC" w:rsidRDefault="00E04A78" w:rsidP="00E04D67">
      <w:pPr>
        <w:tabs>
          <w:tab w:val="left" w:pos="3960"/>
        </w:tabs>
        <w:rPr>
          <w:del w:id="91" w:author="11046014_劉育彤" w:date="2024-03-25T14:38:00Z"/>
        </w:rPr>
      </w:pPr>
      <w:del w:id="92" w:author="11046014_劉育彤" w:date="2024-03-25T14:38:00Z">
        <w:r w:rsidDel="00F27CDC">
          <w:tab/>
        </w:r>
      </w:del>
    </w:p>
    <w:p w14:paraId="497BD9C6" w14:textId="77777777" w:rsidR="00DC47C3" w:rsidRPr="00E04A78" w:rsidDel="00F27CDC" w:rsidRDefault="00DC47C3" w:rsidP="00E04D67">
      <w:pPr>
        <w:rPr>
          <w:del w:id="93"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4" w:author="11046014_劉育彤" w:date="2024-03-25T14:38:00Z"/>
          <w:rFonts w:cs="Arial"/>
          <w:szCs w:val="32"/>
        </w:rPr>
        <w:pPrChange w:id="95" w:author="11046017_鄭兆媗" w:date="2024-03-25T20:17:00Z">
          <w:pPr>
            <w:pStyle w:val="3"/>
            <w:numPr>
              <w:ilvl w:val="1"/>
              <w:numId w:val="2"/>
            </w:numPr>
            <w:tabs>
              <w:tab w:val="num" w:pos="1440"/>
              <w:tab w:val="num" w:pos="1680"/>
            </w:tabs>
            <w:spacing w:line="240" w:lineRule="atLeast"/>
            <w:ind w:leftChars="250" w:left="1060" w:hanging="360"/>
          </w:pPr>
        </w:pPrChange>
      </w:pPr>
      <w:del w:id="96"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7" w:author="11046014_劉育彤" w:date="2024-03-25T14:38:00Z"/>
          <w:rFonts w:ascii="Times New Roman"/>
          <w:szCs w:val="28"/>
        </w:rPr>
        <w:pPrChange w:id="98" w:author="11046017_鄭兆媗" w:date="2024-03-25T20:17:00Z">
          <w:pPr>
            <w:pStyle w:val="a0"/>
            <w:numPr>
              <w:ilvl w:val="0"/>
              <w:numId w:val="0"/>
            </w:numPr>
            <w:tabs>
              <w:tab w:val="clear" w:pos="2214"/>
            </w:tabs>
            <w:spacing w:line="240" w:lineRule="atLeast"/>
            <w:ind w:left="0" w:firstLineChars="350" w:firstLine="980"/>
          </w:pPr>
        </w:pPrChange>
      </w:pPr>
      <w:del w:id="99"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100" w:author="11046014_劉育彤" w:date="2024-03-25T14:38:00Z"/>
          <w:rFonts w:ascii="Times New Roman"/>
          <w:szCs w:val="28"/>
        </w:rPr>
        <w:pPrChange w:id="101" w:author="11046017_鄭兆媗" w:date="2024-03-25T20:17:00Z">
          <w:pPr>
            <w:pStyle w:val="a0"/>
            <w:numPr>
              <w:ilvl w:val="0"/>
              <w:numId w:val="0"/>
            </w:numPr>
            <w:tabs>
              <w:tab w:val="clear" w:pos="2214"/>
            </w:tabs>
            <w:spacing w:line="240" w:lineRule="atLeast"/>
            <w:ind w:left="0" w:firstLineChars="350" w:firstLine="980"/>
          </w:pPr>
        </w:pPrChange>
      </w:pPr>
      <w:del w:id="102"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3" w:author="11046014_劉育彤" w:date="2024-03-25T14:38:00Z"/>
          <w:rFonts w:cs="Arial"/>
          <w:szCs w:val="32"/>
        </w:rPr>
        <w:pPrChange w:id="104" w:author="11046017_鄭兆媗" w:date="2024-03-25T20:17:00Z">
          <w:pPr>
            <w:pStyle w:val="3"/>
            <w:numPr>
              <w:ilvl w:val="1"/>
              <w:numId w:val="2"/>
            </w:numPr>
            <w:tabs>
              <w:tab w:val="num" w:pos="1440"/>
              <w:tab w:val="num" w:pos="1680"/>
            </w:tabs>
            <w:spacing w:line="240" w:lineRule="atLeast"/>
            <w:ind w:leftChars="250" w:left="1060" w:hanging="360"/>
          </w:pPr>
        </w:pPrChange>
      </w:pPr>
      <w:del w:id="105"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6" w:author="11046014_劉育彤" w:date="2024-03-25T14:38:00Z"/>
          <w:rFonts w:ascii="Times New Roman"/>
          <w:szCs w:val="28"/>
        </w:rPr>
        <w:pPrChange w:id="107" w:author="11046017_鄭兆媗" w:date="2024-03-25T20:17:00Z">
          <w:pPr>
            <w:pStyle w:val="a0"/>
            <w:numPr>
              <w:ilvl w:val="0"/>
              <w:numId w:val="0"/>
            </w:numPr>
            <w:tabs>
              <w:tab w:val="clear" w:pos="2214"/>
            </w:tabs>
            <w:spacing w:line="240" w:lineRule="atLeast"/>
            <w:ind w:left="0" w:firstLineChars="350" w:firstLine="980"/>
          </w:pPr>
        </w:pPrChange>
      </w:pPr>
      <w:del w:id="108"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9" w:author="11046014_劉育彤" w:date="2024-03-25T14:38:00Z"/>
          <w:rFonts w:ascii="Times New Roman"/>
          <w:szCs w:val="28"/>
        </w:rPr>
        <w:pPrChange w:id="110" w:author="11046017_鄭兆媗" w:date="2024-03-25T20:17:00Z">
          <w:pPr>
            <w:pStyle w:val="a0"/>
            <w:numPr>
              <w:ilvl w:val="0"/>
              <w:numId w:val="0"/>
            </w:numPr>
            <w:tabs>
              <w:tab w:val="clear" w:pos="2214"/>
            </w:tabs>
            <w:spacing w:line="240" w:lineRule="atLeast"/>
            <w:ind w:left="0" w:firstLineChars="350" w:firstLine="980"/>
          </w:pPr>
        </w:pPrChange>
      </w:pPr>
      <w:del w:id="111"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2" w:author="11046014_劉育彤" w:date="2024-03-25T14:38:00Z"/>
          <w:rFonts w:cs="Arial"/>
          <w:szCs w:val="32"/>
        </w:rPr>
        <w:pPrChange w:id="113" w:author="11046017_鄭兆媗" w:date="2024-03-25T20:17:00Z">
          <w:pPr>
            <w:pStyle w:val="3"/>
            <w:numPr>
              <w:ilvl w:val="1"/>
              <w:numId w:val="2"/>
            </w:numPr>
            <w:tabs>
              <w:tab w:val="num" w:pos="1440"/>
              <w:tab w:val="num" w:pos="1680"/>
            </w:tabs>
            <w:spacing w:line="240" w:lineRule="atLeast"/>
            <w:ind w:leftChars="250" w:left="1060" w:hanging="360"/>
          </w:pPr>
        </w:pPrChange>
      </w:pPr>
      <w:del w:id="114" w:author="11046014_劉育彤" w:date="2024-03-25T14:38:00Z">
        <w:r w:rsidDel="00F27CDC">
          <w:rPr>
            <w:rFonts w:hint="eastAsia"/>
            <w:bCs w:val="0"/>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5" w:author="11046014_劉育彤" w:date="2024-03-25T14:38:00Z"/>
          <w:rFonts w:ascii="Times New Roman"/>
          <w:szCs w:val="28"/>
        </w:rPr>
        <w:pPrChange w:id="116" w:author="11046017_鄭兆媗" w:date="2024-03-25T20:17:00Z">
          <w:pPr>
            <w:pStyle w:val="a0"/>
            <w:numPr>
              <w:ilvl w:val="0"/>
              <w:numId w:val="0"/>
            </w:numPr>
            <w:tabs>
              <w:tab w:val="clear" w:pos="2214"/>
            </w:tabs>
            <w:spacing w:line="240" w:lineRule="atLeast"/>
            <w:ind w:left="0" w:firstLineChars="350" w:firstLine="980"/>
          </w:pPr>
        </w:pPrChange>
      </w:pPr>
      <w:del w:id="117"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8" w:author="11046014_劉育彤" w:date="2024-03-25T14:38:00Z"/>
          <w:rFonts w:ascii="Times New Roman"/>
          <w:szCs w:val="28"/>
        </w:rPr>
        <w:pPrChange w:id="119" w:author="11046017_鄭兆媗" w:date="2024-03-25T20:17:00Z">
          <w:pPr>
            <w:pStyle w:val="a0"/>
            <w:numPr>
              <w:ilvl w:val="0"/>
              <w:numId w:val="0"/>
            </w:numPr>
            <w:tabs>
              <w:tab w:val="clear" w:pos="2214"/>
            </w:tabs>
            <w:spacing w:line="240" w:lineRule="atLeast"/>
            <w:ind w:left="0" w:firstLineChars="350" w:firstLine="980"/>
          </w:pPr>
        </w:pPrChange>
      </w:pPr>
      <w:del w:id="120"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1" w:author="11046014_劉育彤" w:date="2024-03-25T14:38:00Z"/>
          <w:rFonts w:cs="Arial"/>
          <w:szCs w:val="32"/>
        </w:rPr>
        <w:pPrChange w:id="122" w:author="11046017_鄭兆媗" w:date="2024-03-25T20:17:00Z">
          <w:pPr>
            <w:pStyle w:val="3"/>
            <w:numPr>
              <w:ilvl w:val="1"/>
              <w:numId w:val="2"/>
            </w:numPr>
            <w:tabs>
              <w:tab w:val="num" w:pos="1440"/>
            </w:tabs>
            <w:spacing w:line="240" w:lineRule="atLeast"/>
            <w:ind w:leftChars="250" w:left="1060" w:hanging="360"/>
          </w:pPr>
        </w:pPrChange>
      </w:pPr>
      <w:del w:id="123"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4" w:author="11046014_劉育彤" w:date="2024-03-25T14:38:00Z"/>
          <w:rFonts w:ascii="Times New Roman"/>
          <w:szCs w:val="28"/>
        </w:rPr>
        <w:pPrChange w:id="125" w:author="11046017_鄭兆媗" w:date="2024-03-25T20:17:00Z">
          <w:pPr>
            <w:pStyle w:val="a0"/>
            <w:numPr>
              <w:ilvl w:val="0"/>
              <w:numId w:val="0"/>
            </w:numPr>
            <w:tabs>
              <w:tab w:val="clear" w:pos="2214"/>
            </w:tabs>
            <w:spacing w:line="240" w:lineRule="atLeast"/>
            <w:ind w:left="0" w:firstLineChars="350" w:firstLine="980"/>
          </w:pPr>
        </w:pPrChange>
      </w:pPr>
      <w:del w:id="126"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7" w:author="11046014_劉育彤" w:date="2024-03-25T14:38:00Z"/>
          <w:rFonts w:ascii="Times New Roman"/>
          <w:szCs w:val="28"/>
        </w:rPr>
        <w:pPrChange w:id="128" w:author="11046017_鄭兆媗" w:date="2024-03-25T20:17:00Z">
          <w:pPr>
            <w:pStyle w:val="a0"/>
            <w:numPr>
              <w:ilvl w:val="0"/>
              <w:numId w:val="0"/>
            </w:numPr>
            <w:tabs>
              <w:tab w:val="clear" w:pos="2214"/>
            </w:tabs>
            <w:spacing w:line="240" w:lineRule="atLeast"/>
            <w:ind w:left="0" w:firstLineChars="350" w:firstLine="980"/>
          </w:pPr>
        </w:pPrChange>
      </w:pPr>
      <w:del w:id="129"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30" w:author="11046014_劉育彤" w:date="2024-03-25T14:38:00Z"/>
          <w:rFonts w:cs="Arial"/>
          <w:szCs w:val="32"/>
        </w:rPr>
        <w:pPrChange w:id="131" w:author="11046017_鄭兆媗" w:date="2024-03-25T20:17:00Z">
          <w:pPr>
            <w:pStyle w:val="3"/>
            <w:numPr>
              <w:ilvl w:val="1"/>
              <w:numId w:val="2"/>
            </w:numPr>
            <w:tabs>
              <w:tab w:val="num" w:pos="1440"/>
            </w:tabs>
            <w:spacing w:line="240" w:lineRule="atLeast"/>
            <w:ind w:leftChars="250" w:left="1060" w:hanging="360"/>
          </w:pPr>
        </w:pPrChange>
      </w:pPr>
      <w:del w:id="132"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3" w:author="11046014_劉育彤" w:date="2024-03-25T14:38:00Z"/>
          <w:rFonts w:ascii="Times New Roman" w:cs="Arial"/>
        </w:rPr>
        <w:pPrChange w:id="134" w:author="11046017_鄭兆媗" w:date="2024-03-25T20:17:00Z">
          <w:pPr>
            <w:pStyle w:val="ab"/>
            <w:spacing w:line="240" w:lineRule="atLeast"/>
            <w:ind w:leftChars="325" w:left="910" w:firstLineChars="50" w:firstLine="140"/>
          </w:pPr>
        </w:pPrChange>
      </w:pPr>
      <w:del w:id="135"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6" w:author="11046014_劉育彤" w:date="2024-03-25T14:38:00Z"/>
          <w:rFonts w:cs="Arial"/>
          <w:szCs w:val="32"/>
        </w:rPr>
        <w:pPrChange w:id="137" w:author="11046017_鄭兆媗" w:date="2024-03-25T20:17:00Z">
          <w:pPr>
            <w:pStyle w:val="3"/>
            <w:numPr>
              <w:ilvl w:val="1"/>
              <w:numId w:val="2"/>
            </w:numPr>
            <w:tabs>
              <w:tab w:val="num" w:pos="1440"/>
            </w:tabs>
            <w:spacing w:line="240" w:lineRule="atLeast"/>
            <w:ind w:leftChars="250" w:left="1060" w:hanging="360"/>
          </w:pPr>
        </w:pPrChange>
      </w:pPr>
      <w:del w:id="138"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9" w:author="11046014_劉育彤" w:date="2024-03-25T14:38:00Z"/>
          <w:rFonts w:ascii="Times New Roman" w:cs="Arial"/>
        </w:rPr>
        <w:pPrChange w:id="140" w:author="11046017_鄭兆媗" w:date="2024-03-25T20:17:00Z">
          <w:pPr>
            <w:pStyle w:val="ab"/>
            <w:spacing w:line="240" w:lineRule="atLeast"/>
            <w:ind w:leftChars="325" w:left="910" w:firstLineChars="50" w:firstLine="140"/>
          </w:pPr>
        </w:pPrChange>
      </w:pPr>
      <w:del w:id="141"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2" w:author="11046014_劉育彤" w:date="2024-03-25T14:38:00Z"/>
          <w:rFonts w:cs="Arial"/>
          <w:szCs w:val="32"/>
        </w:rPr>
        <w:pPrChange w:id="143" w:author="11046017_鄭兆媗" w:date="2024-03-25T20:17:00Z">
          <w:pPr>
            <w:pStyle w:val="3"/>
            <w:numPr>
              <w:ilvl w:val="1"/>
              <w:numId w:val="2"/>
            </w:numPr>
            <w:tabs>
              <w:tab w:val="num" w:pos="1440"/>
            </w:tabs>
            <w:spacing w:line="240" w:lineRule="atLeast"/>
            <w:ind w:leftChars="250" w:left="1060" w:hanging="360"/>
          </w:pPr>
        </w:pPrChange>
      </w:pPr>
      <w:del w:id="144"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5" w:author="11046014_劉育彤" w:date="2024-03-25T14:38:00Z"/>
          <w:rFonts w:ascii="Times New Roman" w:cs="Arial"/>
        </w:rPr>
        <w:pPrChange w:id="146" w:author="11046017_鄭兆媗" w:date="2024-03-25T20:17:00Z">
          <w:pPr>
            <w:pStyle w:val="ab"/>
            <w:spacing w:line="240" w:lineRule="atLeast"/>
            <w:ind w:leftChars="325" w:left="910" w:firstLineChars="50" w:firstLine="140"/>
          </w:pPr>
        </w:pPrChange>
      </w:pPr>
      <w:del w:id="147"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8" w:author="11046014_劉育彤" w:date="2024-03-25T14:38:00Z"/>
          <w:rFonts w:cs="Arial"/>
          <w:szCs w:val="32"/>
        </w:rPr>
        <w:pPrChange w:id="149" w:author="11046017_鄭兆媗" w:date="2024-03-25T20:17:00Z">
          <w:pPr>
            <w:pStyle w:val="3"/>
            <w:numPr>
              <w:ilvl w:val="1"/>
              <w:numId w:val="2"/>
            </w:numPr>
            <w:tabs>
              <w:tab w:val="num" w:pos="1440"/>
            </w:tabs>
            <w:spacing w:line="240" w:lineRule="atLeast"/>
            <w:ind w:leftChars="250" w:left="1060" w:hanging="360"/>
          </w:pPr>
        </w:pPrChange>
      </w:pPr>
      <w:del w:id="150"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1" w:author="11046014_劉育彤" w:date="2024-03-25T14:38:00Z"/>
          <w:rFonts w:ascii="Times New Roman" w:cs="Arial"/>
        </w:rPr>
        <w:pPrChange w:id="152" w:author="11046017_鄭兆媗" w:date="2024-03-25T20:17:00Z">
          <w:pPr>
            <w:pStyle w:val="ab"/>
            <w:spacing w:line="240" w:lineRule="atLeast"/>
            <w:ind w:left="0" w:firstLineChars="350" w:firstLine="980"/>
          </w:pPr>
        </w:pPrChange>
      </w:pPr>
      <w:del w:id="153"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4" w:author="11046014_劉育彤" w:date="2024-03-25T14:38:00Z"/>
          <w:rFonts w:cs="Arial"/>
        </w:rPr>
        <w:pPrChange w:id="155" w:author="11046017_鄭兆媗" w:date="2024-03-25T20:17:00Z">
          <w:pPr>
            <w:pStyle w:val="3"/>
            <w:numPr>
              <w:ilvl w:val="0"/>
              <w:numId w:val="0"/>
            </w:numPr>
            <w:spacing w:line="240" w:lineRule="atLeast"/>
            <w:ind w:left="600" w:firstLine="0"/>
          </w:pPr>
        </w:pPrChange>
      </w:pPr>
      <w:del w:id="156"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7" w:author="11046014_劉育彤" w:date="2024-03-25T14:38:00Z"/>
          <w:rFonts w:ascii="Times New Roman" w:cs="Arial"/>
        </w:rPr>
        <w:pPrChange w:id="158" w:author="11046017_鄭兆媗" w:date="2024-03-25T20:17:00Z">
          <w:pPr>
            <w:pStyle w:val="ab"/>
            <w:spacing w:line="240" w:lineRule="atLeast"/>
            <w:ind w:left="0" w:firstLineChars="350" w:firstLine="980"/>
          </w:pPr>
        </w:pPrChange>
      </w:pPr>
      <w:del w:id="159"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60" w:author="11046014_劉育彤" w:date="2024-03-25T14:38:00Z"/>
          <w:rFonts w:ascii="Times New Roman" w:cs="Arial"/>
        </w:rPr>
        <w:pPrChange w:id="161"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2" w:author="11046014_劉育彤" w:date="2024-03-25T14:38:00Z"/>
          <w:rFonts w:ascii="Times New Roman" w:cs="Arial"/>
        </w:rPr>
        <w:pPrChange w:id="163" w:author="11046017_鄭兆媗" w:date="2024-03-25T20:17:00Z">
          <w:pPr>
            <w:pStyle w:val="ab"/>
            <w:spacing w:line="240" w:lineRule="atLeast"/>
            <w:ind w:leftChars="100" w:left="280"/>
          </w:pPr>
        </w:pPrChange>
      </w:pPr>
      <w:del w:id="164"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5" w:author="11046014_劉育彤" w:date="2024-03-25T14:38:00Z"/>
          <w:rFonts w:ascii="Times New Roman" w:cs="Arial"/>
        </w:rPr>
        <w:pPrChange w:id="166" w:author="11046017_鄭兆媗" w:date="2024-03-25T20:17:00Z">
          <w:pPr>
            <w:pStyle w:val="ab"/>
            <w:spacing w:line="240" w:lineRule="atLeast"/>
          </w:pPr>
        </w:pPrChange>
      </w:pPr>
      <w:del w:id="167"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8" w:author="11046014_劉育彤" w:date="2024-03-25T14:38:00Z"/>
          <w:rFonts w:ascii="Times New Roman" w:cs="Arial"/>
        </w:rPr>
        <w:pPrChange w:id="169" w:author="11046017_鄭兆媗" w:date="2024-03-25T20:17:00Z">
          <w:pPr>
            <w:pStyle w:val="ab"/>
            <w:spacing w:line="240" w:lineRule="atLeast"/>
          </w:pPr>
        </w:pPrChange>
      </w:pPr>
      <w:del w:id="170"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1" w:author="11046014_劉育彤" w:date="2024-03-25T14:38:00Z"/>
          <w:rFonts w:ascii="Times New Roman" w:cs="Arial"/>
        </w:rPr>
        <w:pPrChange w:id="172" w:author="11046017_鄭兆媗" w:date="2024-03-25T20:17:00Z">
          <w:pPr>
            <w:pStyle w:val="ab"/>
            <w:spacing w:line="240" w:lineRule="atLeast"/>
          </w:pPr>
        </w:pPrChange>
      </w:pPr>
      <w:del w:id="173"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4" w:author="11046014_劉育彤" w:date="2024-03-25T14:38:00Z"/>
          <w:rFonts w:ascii="Times New Roman" w:cs="Arial"/>
        </w:rPr>
        <w:pPrChange w:id="175" w:author="11046017_鄭兆媗" w:date="2024-03-25T20:17:00Z">
          <w:pPr>
            <w:pStyle w:val="ab"/>
            <w:spacing w:line="240" w:lineRule="atLeast"/>
          </w:pPr>
        </w:pPrChange>
      </w:pPr>
      <w:del w:id="176"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7" w:author="11046014_劉育彤" w:date="2024-03-25T14:38:00Z"/>
          <w:rFonts w:ascii="Times New Roman" w:cs="Arial"/>
        </w:rPr>
        <w:pPrChange w:id="178" w:author="11046017_鄭兆媗" w:date="2024-03-25T20:17:00Z">
          <w:pPr>
            <w:pStyle w:val="ab"/>
            <w:spacing w:line="240" w:lineRule="atLeast"/>
          </w:pPr>
        </w:pPrChange>
      </w:pPr>
      <w:del w:id="179"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80" w:author="11046014_劉育彤" w:date="2024-03-25T14:38:00Z"/>
        </w:rPr>
      </w:pPr>
      <w:del w:id="181"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2" w:author="11046017_鄭兆媗" w:date="2024-03-25T20:17:00Z">
          <w:pPr>
            <w:numPr>
              <w:numId w:val="5"/>
            </w:numPr>
            <w:ind w:left="480" w:hanging="480"/>
          </w:pPr>
        </w:pPrChange>
      </w:pPr>
      <w:del w:id="183"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4"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proofErr w:type="gramStart"/>
      <w:r>
        <w:rPr>
          <w:rFonts w:hint="eastAsia"/>
        </w:rPr>
        <w:t>複</w:t>
      </w:r>
      <w:proofErr w:type="gramEnd"/>
      <w:r>
        <w:rPr>
          <w:rFonts w:hint="eastAsia"/>
        </w:rPr>
        <w:t>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5" w:author="11046017_鄭兆媗" w:date="2024-03-25T20:17:00Z">
          <w:pPr>
            <w:pStyle w:val="3"/>
            <w:numPr>
              <w:ilvl w:val="1"/>
              <w:numId w:val="8"/>
            </w:numPr>
            <w:tabs>
              <w:tab w:val="num" w:pos="1440"/>
            </w:tabs>
            <w:ind w:left="720" w:hanging="360"/>
          </w:pPr>
        </w:pPrChange>
      </w:pPr>
      <w:bookmarkStart w:id="186" w:name="_Toc162274091"/>
      <w:r>
        <w:rPr>
          <w:rFonts w:cs="Arial" w:hint="eastAsia"/>
          <w:szCs w:val="32"/>
        </w:rPr>
        <w:t>前言</w:t>
      </w:r>
      <w:bookmarkEnd w:id="186"/>
    </w:p>
    <w:p w14:paraId="35CAA1BA"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9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5E77D958" w14:textId="77777777" w:rsidR="004C67EE" w:rsidRPr="005C1653" w:rsidRDefault="00AD295B">
      <w:pPr>
        <w:pStyle w:val="3"/>
        <w:numPr>
          <w:ilvl w:val="1"/>
          <w:numId w:val="8"/>
        </w:numPr>
        <w:ind w:left="0" w:firstLine="0"/>
        <w:rPr>
          <w:rFonts w:cs="Arial"/>
          <w:szCs w:val="32"/>
        </w:rPr>
        <w:pPrChange w:id="191" w:author="11046017_鄭兆媗" w:date="2024-03-25T20:17:00Z">
          <w:pPr>
            <w:pStyle w:val="3"/>
            <w:numPr>
              <w:ilvl w:val="1"/>
              <w:numId w:val="8"/>
            </w:numPr>
            <w:tabs>
              <w:tab w:val="num" w:pos="1440"/>
            </w:tabs>
            <w:ind w:left="720" w:hanging="360"/>
          </w:pPr>
        </w:pPrChange>
      </w:pPr>
      <w:bookmarkStart w:id="192" w:name="_Toc162274092"/>
      <w:r>
        <w:rPr>
          <w:rFonts w:cs="Arial" w:hint="eastAsia"/>
          <w:szCs w:val="32"/>
        </w:rPr>
        <w:t>營運</w:t>
      </w:r>
      <w:r>
        <w:rPr>
          <w:rFonts w:cs="Arial"/>
          <w:szCs w:val="32"/>
        </w:rPr>
        <w:t>計畫</w:t>
      </w:r>
      <w:bookmarkEnd w:id="192"/>
    </w:p>
    <w:p w14:paraId="36D9FDE7" w14:textId="6E546B1A" w:rsidR="00AD295B" w:rsidRDefault="00254078">
      <w:pPr>
        <w:pStyle w:val="a0"/>
        <w:numPr>
          <w:ilvl w:val="0"/>
          <w:numId w:val="0"/>
        </w:numPr>
        <w:snapToGrid/>
        <w:rPr>
          <w:rFonts w:ascii="Times New Roman"/>
          <w:szCs w:val="28"/>
        </w:rPr>
        <w:pPrChange w:id="193"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6"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7" w:author="11046017_鄭兆媗" w:date="2024-03-25T20:17:00Z">
          <w:pPr>
            <w:pStyle w:val="3"/>
            <w:numPr>
              <w:ilvl w:val="1"/>
              <w:numId w:val="8"/>
            </w:numPr>
            <w:tabs>
              <w:tab w:val="num" w:pos="1440"/>
            </w:tabs>
            <w:ind w:left="720" w:hanging="360"/>
          </w:pPr>
        </w:pPrChange>
      </w:pPr>
      <w:bookmarkStart w:id="198" w:name="_Toc162274093"/>
      <w:r w:rsidRPr="005C1653">
        <w:rPr>
          <w:rFonts w:cs="Arial"/>
          <w:szCs w:val="32"/>
        </w:rPr>
        <w:t>系統規格</w:t>
      </w:r>
      <w:bookmarkEnd w:id="198"/>
    </w:p>
    <w:p w14:paraId="0227B4D2"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p w14:paraId="3FFF498C" w14:textId="628F19F9" w:rsidR="004C67EE" w:rsidRPr="005C1653" w:rsidRDefault="00254078">
      <w:pPr>
        <w:pStyle w:val="3"/>
        <w:numPr>
          <w:ilvl w:val="1"/>
          <w:numId w:val="8"/>
        </w:numPr>
        <w:tabs>
          <w:tab w:val="clear" w:pos="1440"/>
        </w:tabs>
        <w:ind w:left="0" w:firstLine="0"/>
        <w:rPr>
          <w:rFonts w:cs="Arial"/>
          <w:szCs w:val="32"/>
        </w:rPr>
        <w:pPrChange w:id="203" w:author="11046017_鄭兆媗" w:date="2024-03-25T20:17:00Z">
          <w:pPr>
            <w:pStyle w:val="3"/>
            <w:numPr>
              <w:ilvl w:val="1"/>
              <w:numId w:val="8"/>
            </w:numPr>
            <w:tabs>
              <w:tab w:val="num" w:pos="1440"/>
            </w:tabs>
            <w:ind w:left="720" w:hanging="360"/>
          </w:pPr>
        </w:pPrChange>
      </w:pPr>
      <w:bookmarkStart w:id="204" w:name="_Toc162274094"/>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4"/>
    </w:p>
    <w:p w14:paraId="3FB54817" w14:textId="2F711A49"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6"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7" w:author="11046017_鄭兆媗" w:date="2024-03-25T20:17:00Z">
          <w:pPr>
            <w:pStyle w:val="3"/>
            <w:numPr>
              <w:ilvl w:val="1"/>
              <w:numId w:val="8"/>
            </w:numPr>
            <w:tabs>
              <w:tab w:val="num" w:pos="1440"/>
            </w:tabs>
            <w:ind w:left="720" w:hanging="360"/>
          </w:pPr>
        </w:pPrChange>
      </w:pPr>
      <w:bookmarkStart w:id="208" w:name="_Toc162274095"/>
      <w:r w:rsidRPr="005C1653">
        <w:rPr>
          <w:rFonts w:cs="Arial"/>
          <w:szCs w:val="32"/>
        </w:rPr>
        <w:t>需求</w:t>
      </w:r>
      <w:r w:rsidRPr="005C1653">
        <w:rPr>
          <w:rFonts w:cs="Arial" w:hint="eastAsia"/>
          <w:szCs w:val="32"/>
        </w:rPr>
        <w:t>模型</w:t>
      </w:r>
      <w:bookmarkEnd w:id="208"/>
    </w:p>
    <w:p w14:paraId="0E473473" w14:textId="77777777" w:rsidR="009C7264" w:rsidRPr="009C7264" w:rsidRDefault="009C7264">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5" w:author="11046017_鄭兆媗" w:date="2024-03-25T20:17:00Z">
          <w:pPr>
            <w:pStyle w:val="3"/>
            <w:numPr>
              <w:ilvl w:val="1"/>
              <w:numId w:val="8"/>
            </w:numPr>
            <w:tabs>
              <w:tab w:val="num" w:pos="1440"/>
            </w:tabs>
            <w:ind w:left="720" w:hanging="360"/>
          </w:pPr>
        </w:pPrChange>
      </w:pPr>
      <w:bookmarkStart w:id="216" w:name="_Toc162274096"/>
      <w:r w:rsidRPr="00E75106">
        <w:rPr>
          <w:rFonts w:cs="Arial"/>
          <w:szCs w:val="32"/>
        </w:rPr>
        <w:t>設計模型</w:t>
      </w:r>
      <w:bookmarkEnd w:id="216"/>
    </w:p>
    <w:p w14:paraId="49F6C40F" w14:textId="77777777" w:rsidR="0042557D" w:rsidRPr="00E75106"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9"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20" w:author="11046017_鄭兆媗" w:date="2024-03-25T20:17:00Z">
          <w:pPr>
            <w:pStyle w:val="3"/>
            <w:numPr>
              <w:ilvl w:val="1"/>
              <w:numId w:val="8"/>
            </w:numPr>
            <w:tabs>
              <w:tab w:val="num" w:pos="1440"/>
            </w:tabs>
            <w:ind w:left="720" w:hanging="360"/>
          </w:pPr>
        </w:pPrChange>
      </w:pPr>
      <w:bookmarkStart w:id="221" w:name="_Toc162274097"/>
      <w:r w:rsidRPr="00E75106">
        <w:rPr>
          <w:rFonts w:cs="Arial"/>
          <w:szCs w:val="32"/>
        </w:rPr>
        <w:t>實作模型</w:t>
      </w:r>
      <w:bookmarkEnd w:id="221"/>
    </w:p>
    <w:p w14:paraId="7AEAEB3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6" w:author="11046017_鄭兆媗" w:date="2024-03-25T20:17:00Z">
          <w:pPr>
            <w:pStyle w:val="3"/>
            <w:numPr>
              <w:ilvl w:val="1"/>
              <w:numId w:val="8"/>
            </w:numPr>
            <w:tabs>
              <w:tab w:val="num" w:pos="1440"/>
            </w:tabs>
            <w:ind w:left="720" w:hanging="360"/>
          </w:pPr>
        </w:pPrChange>
      </w:pPr>
      <w:bookmarkStart w:id="227" w:name="_Toc162274098"/>
      <w:r w:rsidRPr="00E75106">
        <w:rPr>
          <w:rFonts w:cs="Arial"/>
          <w:szCs w:val="32"/>
        </w:rPr>
        <w:t>資料庫設計</w:t>
      </w:r>
      <w:bookmarkEnd w:id="227"/>
    </w:p>
    <w:p w14:paraId="2E0E28D3"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9"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p w14:paraId="05C5D597" w14:textId="12B758C4" w:rsidR="0042557D" w:rsidRPr="00E75106" w:rsidRDefault="00254078">
      <w:pPr>
        <w:pStyle w:val="3"/>
        <w:numPr>
          <w:ilvl w:val="1"/>
          <w:numId w:val="8"/>
        </w:numPr>
        <w:tabs>
          <w:tab w:val="clear" w:pos="1440"/>
        </w:tabs>
        <w:ind w:left="0" w:firstLine="0"/>
        <w:rPr>
          <w:rFonts w:cs="Arial"/>
          <w:szCs w:val="32"/>
        </w:rPr>
        <w:pPrChange w:id="230" w:author="11046017_鄭兆媗" w:date="2024-03-25T20:17:00Z">
          <w:pPr>
            <w:pStyle w:val="3"/>
            <w:numPr>
              <w:ilvl w:val="1"/>
              <w:numId w:val="8"/>
            </w:numPr>
            <w:tabs>
              <w:tab w:val="num" w:pos="1440"/>
            </w:tabs>
            <w:ind w:left="720" w:hanging="360"/>
          </w:pPr>
        </w:pPrChange>
      </w:pPr>
      <w:bookmarkStart w:id="231" w:name="_Toc162274099"/>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31"/>
    </w:p>
    <w:p w14:paraId="119FC2D2"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4" w:author="11046017_鄭兆媗" w:date="2024-03-25T20:17:00Z">
          <w:pPr>
            <w:pStyle w:val="3"/>
            <w:numPr>
              <w:ilvl w:val="1"/>
              <w:numId w:val="8"/>
            </w:numPr>
            <w:tabs>
              <w:tab w:val="num" w:pos="1440"/>
            </w:tabs>
            <w:ind w:left="720" w:hanging="360"/>
          </w:pPr>
        </w:pPrChange>
      </w:pPr>
      <w:bookmarkStart w:id="235" w:name="_Toc162274100"/>
      <w:r w:rsidRPr="00E75106">
        <w:rPr>
          <w:rFonts w:cs="Arial"/>
          <w:szCs w:val="32"/>
        </w:rPr>
        <w:t>測試模型</w:t>
      </w:r>
      <w:bookmarkEnd w:id="235"/>
    </w:p>
    <w:p w14:paraId="36AD92C2"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8" w:author="11046017_鄭兆媗" w:date="2024-03-25T20:17:00Z">
          <w:pPr>
            <w:pStyle w:val="3"/>
            <w:numPr>
              <w:ilvl w:val="1"/>
              <w:numId w:val="8"/>
            </w:numPr>
            <w:tabs>
              <w:tab w:val="num" w:pos="1440"/>
            </w:tabs>
            <w:ind w:left="720" w:hanging="360"/>
          </w:pPr>
        </w:pPrChange>
      </w:pPr>
      <w:bookmarkStart w:id="239" w:name="_Toc162274101"/>
      <w:r w:rsidRPr="00E75106">
        <w:rPr>
          <w:rFonts w:cs="Arial"/>
          <w:szCs w:val="32"/>
        </w:rPr>
        <w:t>操作手冊</w:t>
      </w:r>
      <w:bookmarkEnd w:id="239"/>
    </w:p>
    <w:p w14:paraId="2380E95A" w14:textId="77777777" w:rsidR="0042557D" w:rsidRPr="000976C3" w:rsidRDefault="0042557D">
      <w:pPr>
        <w:pStyle w:val="ab"/>
        <w:snapToGrid/>
        <w:ind w:left="0"/>
        <w:rPr>
          <w:rFonts w:ascii="Times New Roman" w:cs="Arial"/>
        </w:rPr>
        <w:pPrChange w:id="240"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1" w:author="11046017_鄭兆媗" w:date="2024-03-25T20:17:00Z">
          <w:pPr>
            <w:pStyle w:val="3"/>
            <w:numPr>
              <w:ilvl w:val="1"/>
              <w:numId w:val="8"/>
            </w:numPr>
            <w:tabs>
              <w:tab w:val="num" w:pos="1440"/>
            </w:tabs>
            <w:ind w:left="720" w:hanging="360"/>
          </w:pPr>
        </w:pPrChange>
      </w:pPr>
      <w:bookmarkStart w:id="242" w:name="_Toc162274102"/>
      <w:r w:rsidRPr="00E75106">
        <w:rPr>
          <w:rFonts w:cs="Arial"/>
          <w:szCs w:val="32"/>
        </w:rPr>
        <w:t>使用手冊</w:t>
      </w:r>
      <w:bookmarkEnd w:id="242"/>
    </w:p>
    <w:p w14:paraId="3B5A1A7E" w14:textId="77777777" w:rsidR="0042557D" w:rsidRPr="000976C3" w:rsidRDefault="0042557D">
      <w:pPr>
        <w:pStyle w:val="ab"/>
        <w:snapToGrid/>
        <w:ind w:left="0"/>
        <w:rPr>
          <w:rFonts w:ascii="Times New Roman" w:cs="Arial"/>
        </w:rPr>
        <w:pPrChange w:id="243"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4" w:author="11046017_鄭兆媗" w:date="2024-03-25T20:17:00Z">
          <w:pPr>
            <w:pStyle w:val="3"/>
            <w:numPr>
              <w:ilvl w:val="1"/>
              <w:numId w:val="8"/>
            </w:numPr>
            <w:tabs>
              <w:tab w:val="num" w:pos="1440"/>
            </w:tabs>
            <w:ind w:left="720" w:hanging="360"/>
          </w:pPr>
        </w:pPrChange>
      </w:pPr>
      <w:bookmarkStart w:id="245" w:name="_Toc162274103"/>
      <w:r w:rsidRPr="00E75106">
        <w:rPr>
          <w:rFonts w:cs="Arial"/>
          <w:szCs w:val="32"/>
        </w:rPr>
        <w:t>感想</w:t>
      </w:r>
      <w:bookmarkEnd w:id="245"/>
    </w:p>
    <w:p w14:paraId="2DD6EECF" w14:textId="77777777" w:rsidR="0042557D" w:rsidRPr="000976C3" w:rsidRDefault="0042557D">
      <w:pPr>
        <w:pStyle w:val="ab"/>
        <w:snapToGrid/>
        <w:ind w:left="0"/>
        <w:rPr>
          <w:rFonts w:ascii="Times New Roman" w:cs="Arial"/>
        </w:rPr>
        <w:pPrChange w:id="246"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7" w:author="11046017_鄭兆媗" w:date="2024-03-25T20:17:00Z">
          <w:pPr>
            <w:pStyle w:val="3"/>
            <w:numPr>
              <w:ilvl w:val="1"/>
              <w:numId w:val="8"/>
            </w:numPr>
            <w:tabs>
              <w:tab w:val="num" w:pos="1440"/>
            </w:tabs>
            <w:ind w:left="720" w:hanging="360"/>
          </w:pPr>
        </w:pPrChange>
      </w:pPr>
      <w:bookmarkStart w:id="248" w:name="_Toc162274104"/>
      <w:r w:rsidRPr="00E75106">
        <w:rPr>
          <w:rFonts w:cs="Arial"/>
          <w:szCs w:val="32"/>
        </w:rPr>
        <w:t>參考資料</w:t>
      </w:r>
      <w:bookmarkEnd w:id="248"/>
    </w:p>
    <w:p w14:paraId="35B84A0C" w14:textId="77777777" w:rsidR="0042557D" w:rsidRDefault="00AE31B7">
      <w:pPr>
        <w:pStyle w:val="ab"/>
        <w:snapToGrid/>
        <w:ind w:left="0"/>
        <w:rPr>
          <w:rFonts w:ascii="Times New Roman" w:cs="Arial"/>
        </w:rPr>
        <w:pPrChange w:id="249"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50" w:author="11046017_鄭兆媗" w:date="2024-03-25T20:17:00Z">
          <w:pPr>
            <w:pStyle w:val="3"/>
            <w:numPr>
              <w:ilvl w:val="0"/>
              <w:numId w:val="0"/>
            </w:numPr>
            <w:spacing w:line="240" w:lineRule="atLeast"/>
            <w:ind w:left="0" w:firstLine="0"/>
          </w:pPr>
        </w:pPrChange>
      </w:pPr>
      <w:r>
        <w:rPr>
          <w:rFonts w:cs="Arial" w:hint="eastAsia"/>
        </w:rPr>
        <w:t xml:space="preserve">  </w:t>
      </w:r>
      <w:bookmarkStart w:id="251" w:name="_Toc162274105"/>
      <w:r w:rsidRPr="00E75106">
        <w:rPr>
          <w:rFonts w:cs="Arial" w:hint="eastAsia"/>
          <w:szCs w:val="32"/>
        </w:rPr>
        <w:t>附</w:t>
      </w:r>
      <w:r w:rsidRPr="00E75106">
        <w:rPr>
          <w:rFonts w:cs="Arial"/>
          <w:szCs w:val="32"/>
        </w:rPr>
        <w:t>錄</w:t>
      </w:r>
      <w:bookmarkEnd w:id="251"/>
    </w:p>
    <w:p w14:paraId="0A45AD68" w14:textId="77777777" w:rsidR="00AE31B7" w:rsidRPr="00764551" w:rsidRDefault="00AE31B7">
      <w:pPr>
        <w:pStyle w:val="ab"/>
        <w:snapToGrid/>
        <w:ind w:left="0"/>
        <w:rPr>
          <w:rFonts w:ascii="Times New Roman" w:cs="Arial"/>
        </w:rPr>
        <w:pPrChange w:id="252"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3"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4"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proofErr w:type="spellStart"/>
      <w:r w:rsidR="0042557D" w:rsidRPr="000976C3">
        <w:rPr>
          <w:rFonts w:ascii="Times New Roman"/>
        </w:rPr>
        <w:t>MarkDown</w:t>
      </w:r>
      <w:proofErr w:type="spellEnd"/>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w:t>
      </w:r>
      <w:proofErr w:type="gramStart"/>
      <w:r w:rsidRPr="000976C3">
        <w:rPr>
          <w:rFonts w:ascii="Times New Roman" w:cs="Arial"/>
        </w:rPr>
        <w:t>函式庫</w:t>
      </w:r>
      <w:proofErr w:type="gramEnd"/>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9"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60" w:author="11046017_鄭兆媗" w:date="2024-03-25T20:17:00Z">
          <w:pPr>
            <w:numPr>
              <w:numId w:val="4"/>
            </w:numPr>
            <w:ind w:left="480" w:hanging="480"/>
            <w:jc w:val="center"/>
          </w:pPr>
        </w:pPrChange>
      </w:pPr>
      <w:r w:rsidRPr="000976C3">
        <w:rPr>
          <w:b/>
        </w:rPr>
        <w:br w:type="page"/>
      </w:r>
      <w:del w:id="261"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2" w:author="11046017_鄭兆媗" w:date="2024-03-25T15:49:00Z"/>
          <w:color w:val="FF0000"/>
          <w:sz w:val="36"/>
          <w:u w:val="single"/>
        </w:rPr>
        <w:pPrChange w:id="263" w:author="11046017_鄭兆媗" w:date="2024-03-25T20:17:00Z">
          <w:pPr>
            <w:numPr>
              <w:numId w:val="6"/>
            </w:numPr>
            <w:adjustRightInd w:val="0"/>
            <w:ind w:left="482" w:hanging="482"/>
          </w:pPr>
        </w:pPrChange>
      </w:pPr>
      <w:del w:id="264"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5" w:author="11046017_鄭兆媗" w:date="2024-03-25T20:17:00Z">
          <w:pPr>
            <w:jc w:val="distribute"/>
          </w:pPr>
        </w:pPrChange>
      </w:pPr>
      <w:r w:rsidRPr="00666170">
        <w:rPr>
          <w:rFonts w:hint="eastAsia"/>
          <w:sz w:val="72"/>
        </w:rPr>
        <w:t>國立</w:t>
      </w:r>
      <w:proofErr w:type="gramStart"/>
      <w:r w:rsidR="006D58BB" w:rsidRPr="00666170">
        <w:rPr>
          <w:rFonts w:hint="eastAsia"/>
          <w:sz w:val="72"/>
        </w:rPr>
        <w:t>臺</w:t>
      </w:r>
      <w:proofErr w:type="gramEnd"/>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6"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7"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8"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9"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70" w:author="11046014_劉育彤" w:date="2024-03-25T14:44:00Z">
        <w:r w:rsidR="00F30BC8">
          <w:rPr>
            <w:rFonts w:hint="eastAsia"/>
            <w:b/>
            <w:sz w:val="40"/>
          </w:rPr>
          <w:t>405</w:t>
        </w:r>
      </w:ins>
      <w:del w:id="271"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2"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3" w:author="11046014_劉育彤" w:date="2024-03-25T14:43:00Z">
        <w:del w:id="274" w:author="11046017_鄭兆媗" w:date="2024-03-27T23:40:00Z">
          <w:r w:rsidR="00162E90">
            <w:rPr>
              <w:b/>
              <w:sz w:val="40"/>
            </w:rPr>
            <w:delText>”</w:delText>
          </w:r>
        </w:del>
      </w:ins>
      <w:ins w:id="275" w:author="11046017_鄭兆媗" w:date="2024-03-27T23:45:00Z">
        <w:r w:rsidR="001F2140" w:rsidRPr="001F2140">
          <w:rPr>
            <w:rFonts w:hint="eastAsia"/>
            <w:b/>
            <w:sz w:val="40"/>
          </w:rPr>
          <w:t>“羽”你</w:t>
        </w:r>
        <w:proofErr w:type="gramStart"/>
        <w:r w:rsidR="001F2140" w:rsidRPr="001F2140">
          <w:rPr>
            <w:rFonts w:hint="eastAsia"/>
            <w:b/>
            <w:sz w:val="40"/>
          </w:rPr>
          <w:t>動滋動</w:t>
        </w:r>
      </w:ins>
      <w:proofErr w:type="gramEnd"/>
      <w:ins w:id="276" w:author="11046014_劉育彤" w:date="2024-03-25T14:43:00Z">
        <w:del w:id="277"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8"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9" w:author="11046017_鄭兆媗" w:date="2024-03-25T20:17:00Z">
          <w:pPr>
            <w:snapToGrid w:val="0"/>
            <w:spacing w:line="360" w:lineRule="auto"/>
            <w:ind w:left="360"/>
          </w:pPr>
        </w:pPrChange>
      </w:pPr>
      <w:r w:rsidRPr="000976C3">
        <w:rPr>
          <w:rFonts w:hint="eastAsia"/>
          <w:b/>
          <w:sz w:val="40"/>
        </w:rPr>
        <w:t>指導老師：</w:t>
      </w:r>
      <w:ins w:id="280" w:author="11046014_劉育彤" w:date="2024-03-25T14:40:00Z">
        <w:r w:rsidR="00EE6F02">
          <w:rPr>
            <w:rFonts w:hint="eastAsia"/>
            <w:b/>
            <w:sz w:val="40"/>
          </w:rPr>
          <w:t>蔡文</w:t>
        </w:r>
      </w:ins>
      <w:ins w:id="281" w:author="11046014_劉育彤" w:date="2024-03-25T14:41:00Z">
        <w:r w:rsidR="00EE6F02">
          <w:rPr>
            <w:rFonts w:hint="eastAsia"/>
            <w:b/>
            <w:sz w:val="40"/>
          </w:rPr>
          <w:t>隆</w:t>
        </w:r>
      </w:ins>
      <w:ins w:id="282" w:author="11046017_鄭兆媗" w:date="2024-03-27T23:40:00Z">
        <w:r w:rsidR="009C7408">
          <w:rPr>
            <w:rFonts w:hint="eastAsia"/>
            <w:b/>
            <w:sz w:val="40"/>
          </w:rPr>
          <w:t xml:space="preserve"> </w:t>
        </w:r>
      </w:ins>
      <w:del w:id="283" w:author="11046014_劉育彤" w:date="2024-03-25T14:40:00Z">
        <w:r w:rsidRPr="000976C3" w:rsidDel="00EE6F02">
          <w:rPr>
            <w:rFonts w:hint="eastAsia"/>
            <w:b/>
            <w:sz w:val="40"/>
          </w:rPr>
          <w:delText>張李林</w:delText>
        </w:r>
      </w:del>
      <w:del w:id="284" w:author="11046017_鄭兆媗" w:date="2024-03-27T23:38:00Z">
        <w:r w:rsidRPr="000976C3">
          <w:rPr>
            <w:rFonts w:hint="eastAsia"/>
            <w:b/>
            <w:sz w:val="40"/>
          </w:rPr>
          <w:delText>老師</w:delText>
        </w:r>
      </w:del>
      <w:ins w:id="285" w:author="11046017_鄭兆媗" w:date="2024-03-27T23:38:00Z">
        <w:r w:rsidR="00596F9C">
          <w:rPr>
            <w:rFonts w:hint="eastAsia"/>
            <w:b/>
            <w:sz w:val="40"/>
          </w:rPr>
          <w:t>副教授</w:t>
        </w:r>
      </w:ins>
    </w:p>
    <w:p w14:paraId="6952EEA3" w14:textId="5DCF9AD0" w:rsidR="00A9453D" w:rsidRPr="000976C3" w:rsidRDefault="00A9453D">
      <w:pPr>
        <w:rPr>
          <w:b/>
          <w:sz w:val="40"/>
        </w:rPr>
        <w:pPrChange w:id="286"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7" w:author="11046014_劉育彤" w:date="2024-03-25T14:41:00Z">
        <w:r w:rsidR="00EE6F02">
          <w:rPr>
            <w:rFonts w:hint="eastAsia"/>
            <w:b/>
            <w:sz w:val="40"/>
          </w:rPr>
          <w:t>11046017</w:t>
        </w:r>
      </w:ins>
      <w:del w:id="288"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9" w:author="11046014_劉育彤" w:date="2024-03-25T14:41:00Z">
        <w:r w:rsidR="009D0E60">
          <w:rPr>
            <w:rFonts w:hint="eastAsia"/>
            <w:b/>
            <w:sz w:val="40"/>
          </w:rPr>
          <w:t>鄭兆</w:t>
        </w:r>
      </w:ins>
      <w:proofErr w:type="gramStart"/>
      <w:ins w:id="290" w:author="11046014_劉育彤" w:date="2024-03-25T14:42:00Z">
        <w:r w:rsidR="009D0E60">
          <w:rPr>
            <w:rFonts w:hint="eastAsia"/>
            <w:b/>
            <w:sz w:val="40"/>
          </w:rPr>
          <w:t>媗</w:t>
        </w:r>
      </w:ins>
      <w:proofErr w:type="gramEnd"/>
      <w:del w:id="291"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2"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3" w:author="11046014_劉育彤" w:date="2024-03-25T14:42:00Z">
        <w:r w:rsidR="00162E90">
          <w:rPr>
            <w:rFonts w:hint="eastAsia"/>
            <w:b/>
            <w:sz w:val="40"/>
          </w:rPr>
          <w:t>11046004</w:t>
        </w:r>
      </w:ins>
      <w:del w:id="294"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5" w:author="11046014_劉育彤" w:date="2024-03-25T14:42:00Z">
        <w:r w:rsidR="00162E90">
          <w:rPr>
            <w:rFonts w:hint="eastAsia"/>
            <w:b/>
            <w:sz w:val="40"/>
          </w:rPr>
          <w:t>陳冠廷</w:t>
        </w:r>
      </w:ins>
      <w:del w:id="296" w:author="11046014_劉育彤" w:date="2024-03-25T14:42:00Z">
        <w:r w:rsidRPr="000976C3" w:rsidDel="00162E90">
          <w:rPr>
            <w:rFonts w:hint="eastAsia"/>
            <w:b/>
            <w:sz w:val="40"/>
          </w:rPr>
          <w:delText>李四</w:delText>
        </w:r>
      </w:del>
      <w:r w:rsidR="006E0BD8" w:rsidRPr="000976C3">
        <w:rPr>
          <w:rFonts w:hint="eastAsia"/>
          <w:b/>
          <w:sz w:val="40"/>
        </w:rPr>
        <w:tab/>
      </w:r>
      <w:del w:id="297" w:author="11046014_劉育彤" w:date="2024-03-25T14:42:00Z">
        <w:r w:rsidR="006E0BD8" w:rsidRPr="000976C3" w:rsidDel="00162E90">
          <w:rPr>
            <w:rFonts w:hint="eastAsia"/>
            <w:b/>
            <w:sz w:val="40"/>
          </w:rPr>
          <w:tab/>
        </w:r>
      </w:del>
      <w:ins w:id="298" w:author="11046014_劉育彤" w:date="2024-03-25T14:42:00Z">
        <w:r w:rsidR="00162E90">
          <w:rPr>
            <w:rFonts w:hint="eastAsia"/>
            <w:b/>
            <w:sz w:val="40"/>
          </w:rPr>
          <w:t>11046014</w:t>
        </w:r>
      </w:ins>
      <w:del w:id="299"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300" w:author="11046014_劉育彤" w:date="2024-03-25T14:42:00Z">
        <w:r w:rsidR="00162E90">
          <w:rPr>
            <w:rFonts w:hint="eastAsia"/>
            <w:b/>
            <w:sz w:val="40"/>
          </w:rPr>
          <w:t>劉育彤</w:t>
        </w:r>
      </w:ins>
      <w:del w:id="301"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2" w:author="11046017_鄭兆媗" w:date="2024-03-25T20:17:00Z">
          <w:pPr>
            <w:snapToGrid w:val="0"/>
            <w:spacing w:line="360" w:lineRule="auto"/>
            <w:ind w:leftChars="990" w:left="2772"/>
          </w:pPr>
        </w:pPrChange>
      </w:pPr>
      <w:ins w:id="303" w:author="11046014_劉育彤" w:date="2024-03-25T14:42:00Z">
        <w:r>
          <w:rPr>
            <w:rFonts w:hint="eastAsia"/>
            <w:b/>
            <w:sz w:val="40"/>
          </w:rPr>
          <w:t>11046021</w:t>
        </w:r>
      </w:ins>
      <w:del w:id="304"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5" w:author="11046014_劉育彤" w:date="2024-03-25T14:43:00Z">
        <w:r>
          <w:rPr>
            <w:rFonts w:hint="eastAsia"/>
            <w:b/>
            <w:sz w:val="40"/>
          </w:rPr>
          <w:t>蔡元振</w:t>
        </w:r>
      </w:ins>
      <w:del w:id="306"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7"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8" w:author="11046017_鄭兆媗" w:date="2024-03-25T16:39:00Z"/>
          <w:color w:val="FF0000"/>
          <w:sz w:val="36"/>
          <w:u w:val="single"/>
        </w:rPr>
        <w:pPrChange w:id="309" w:author="11046017_鄭兆媗" w:date="2024-03-25T20:17:00Z">
          <w:pPr>
            <w:numPr>
              <w:numId w:val="6"/>
            </w:numPr>
            <w:adjustRightInd w:val="0"/>
            <w:ind w:left="482" w:hanging="482"/>
          </w:pPr>
        </w:pPrChange>
      </w:pPr>
      <w:r w:rsidRPr="000976C3">
        <w:rPr>
          <w:b/>
        </w:rPr>
        <w:br w:type="page"/>
      </w:r>
      <w:del w:id="310" w:author="11046017_鄭兆媗" w:date="2024-03-25T15:45:00Z">
        <w:r w:rsidR="00347916" w:rsidRPr="00541D95">
          <w:rPr>
            <w:rFonts w:hint="eastAsia"/>
            <w:sz w:val="36"/>
            <w:u w:val="single"/>
            <w:rPrChange w:id="311"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2"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3" w:author="11046017_鄭兆媗" w:date="2024-03-25T15:54:00Z"/>
          <w:b/>
          <w:sz w:val="36"/>
          <w:szCs w:val="36"/>
          <w:u w:val="single"/>
          <w:rPrChange w:id="314" w:author="11046017_鄭兆媗" w:date="2024-03-25T20:17:00Z">
            <w:rPr>
              <w:del w:id="315" w:author="11046017_鄭兆媗" w:date="2024-03-25T15:54:00Z"/>
              <w:szCs w:val="22"/>
            </w:rPr>
          </w:rPrChange>
        </w:rPr>
      </w:pPr>
      <w:del w:id="316" w:author="11046017_鄭兆媗" w:date="2024-03-25T16:16:00Z">
        <w:r w:rsidRPr="004C5163">
          <w:rPr>
            <w:rFonts w:hint="eastAsia"/>
            <w:b/>
            <w:sz w:val="36"/>
            <w:szCs w:val="36"/>
            <w:rPrChange w:id="317" w:author="11046017_鄭兆媗" w:date="2024-03-25T20:17:00Z">
              <w:rPr>
                <w:rFonts w:hint="eastAsia"/>
                <w:szCs w:val="22"/>
              </w:rPr>
            </w:rPrChange>
          </w:rPr>
          <w:delText>需有</w:delText>
        </w:r>
        <w:r w:rsidR="000F5A04" w:rsidRPr="004C5163">
          <w:rPr>
            <w:rFonts w:hint="eastAsia"/>
            <w:b/>
            <w:sz w:val="36"/>
            <w:szCs w:val="36"/>
            <w:rPrChange w:id="318" w:author="11046017_鄭兆媗" w:date="2024-03-25T20:17:00Z">
              <w:rPr>
                <w:rFonts w:hint="eastAsia"/>
                <w:szCs w:val="22"/>
              </w:rPr>
            </w:rPrChange>
          </w:rPr>
          <w:delText>大綱</w:delText>
        </w:r>
        <w:r w:rsidR="000F5A04" w:rsidRPr="004C5163">
          <w:rPr>
            <w:rFonts w:hint="eastAsia"/>
            <w:b/>
            <w:sz w:val="36"/>
            <w:szCs w:val="36"/>
            <w:u w:val="single"/>
            <w:rPrChange w:id="319" w:author="11046017_鄭兆媗" w:date="2024-03-25T20:17:00Z">
              <w:rPr>
                <w:rFonts w:hint="eastAsia"/>
                <w:szCs w:val="22"/>
                <w:u w:val="single"/>
              </w:rPr>
            </w:rPrChange>
          </w:rPr>
          <w:delText>章節名稱</w:delText>
        </w:r>
        <w:r w:rsidRPr="004C5163">
          <w:rPr>
            <w:rFonts w:hint="eastAsia"/>
            <w:b/>
            <w:sz w:val="36"/>
            <w:szCs w:val="36"/>
            <w:rPrChange w:id="320" w:author="11046017_鄭兆媗" w:date="2024-03-25T20:17:00Z">
              <w:rPr>
                <w:rFonts w:hint="eastAsia"/>
                <w:szCs w:val="22"/>
              </w:rPr>
            </w:rPrChange>
          </w:rPr>
          <w:delText>以及</w:delText>
        </w:r>
        <w:r w:rsidRPr="004C5163">
          <w:rPr>
            <w:rFonts w:hint="eastAsia"/>
            <w:b/>
            <w:sz w:val="36"/>
            <w:szCs w:val="36"/>
            <w:u w:val="single"/>
            <w:rPrChange w:id="321" w:author="11046017_鄭兆媗" w:date="2024-03-25T20:17:00Z">
              <w:rPr>
                <w:rFonts w:hint="eastAsia"/>
                <w:szCs w:val="22"/>
                <w:u w:val="single"/>
              </w:rPr>
            </w:rPrChange>
          </w:rPr>
          <w:delText>頁碼</w:delText>
        </w:r>
        <w:r w:rsidR="00926967" w:rsidRPr="004C5163">
          <w:rPr>
            <w:rFonts w:hint="eastAsia"/>
            <w:b/>
            <w:sz w:val="36"/>
            <w:szCs w:val="36"/>
            <w:rPrChange w:id="322" w:author="11046017_鄭兆媗" w:date="2024-03-25T20:17:00Z">
              <w:rPr>
                <w:rFonts w:hint="eastAsia"/>
                <w:szCs w:val="22"/>
              </w:rPr>
            </w:rPrChange>
          </w:rPr>
          <w:delText>。</w:delText>
        </w:r>
        <w:r w:rsidR="00CD5906" w:rsidRPr="004C5163">
          <w:rPr>
            <w:rFonts w:hint="eastAsia"/>
            <w:b/>
            <w:sz w:val="36"/>
            <w:szCs w:val="36"/>
            <w:u w:val="single"/>
            <w:rPrChange w:id="323"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4" w:author="11046017_鄭兆媗" w:date="2024-03-25T20:17:00Z">
              <w:rPr>
                <w:szCs w:val="22"/>
                <w:u w:val="single"/>
              </w:rPr>
            </w:rPrChange>
          </w:rPr>
          <w:delText>14</w:delText>
        </w:r>
        <w:r w:rsidR="00CD5906" w:rsidRPr="004C5163">
          <w:rPr>
            <w:rFonts w:hint="eastAsia"/>
            <w:b/>
            <w:sz w:val="36"/>
            <w:szCs w:val="36"/>
            <w:u w:val="single"/>
            <w:rPrChange w:id="325" w:author="11046017_鄭兆媗" w:date="2024-03-25T20:17:00Z">
              <w:rPr>
                <w:rFonts w:hint="eastAsia"/>
                <w:szCs w:val="22"/>
                <w:u w:val="single"/>
              </w:rPr>
            </w:rPrChange>
          </w:rPr>
          <w:delText>字</w:delText>
        </w:r>
      </w:del>
      <w:ins w:id="326" w:author="11046017_鄭兆媗" w:date="2024-03-25T16:17:00Z">
        <w:r w:rsidR="00801AEB" w:rsidRPr="004C5163">
          <w:rPr>
            <w:rFonts w:hint="eastAsia"/>
            <w:b/>
            <w:sz w:val="36"/>
            <w:szCs w:val="36"/>
            <w:rPrChange w:id="327" w:author="11046017_鄭兆媗" w:date="2024-03-25T16:23:00Z">
              <w:rPr>
                <w:rFonts w:hint="eastAsia"/>
                <w:szCs w:val="22"/>
              </w:rPr>
            </w:rPrChange>
          </w:rPr>
          <w:t>目錄</w:t>
        </w:r>
      </w:ins>
    </w:p>
    <w:p w14:paraId="050C3A7B" w14:textId="77777777" w:rsidR="007F2BE4" w:rsidRDefault="007F2BE4" w:rsidP="00173105">
      <w:pPr>
        <w:rPr>
          <w:ins w:id="328" w:author="11046017_鄭兆媗" w:date="2024-03-25T15:56:00Z"/>
          <w:szCs w:val="22"/>
          <w:u w:val="single"/>
        </w:rPr>
      </w:pPr>
    </w:p>
    <w:p w14:paraId="0F97BA85" w14:textId="45B16CCC" w:rsidR="0027530B" w:rsidRDefault="004807DA">
      <w:pPr>
        <w:pStyle w:val="10"/>
        <w:rPr>
          <w:rFonts w:asciiTheme="minorHAnsi" w:eastAsiaTheme="minorEastAsia" w:hAnsiTheme="minorHAnsi" w:cstheme="minorBidi"/>
          <w:bCs w:val="0"/>
          <w:sz w:val="24"/>
          <w:szCs w:val="24"/>
          <w14:ligatures w14:val="standardContextual"/>
        </w:rPr>
      </w:pPr>
      <w:ins w:id="329"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hyperlink w:anchor="_Toc166433906" w:history="1">
        <w:r w:rsidR="0027530B" w:rsidRPr="00D035BD">
          <w:rPr>
            <w:rStyle w:val="af2"/>
            <w:rFonts w:hint="eastAsia"/>
          </w:rPr>
          <w:t>第一章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前言</w:t>
        </w:r>
        <w:r w:rsidR="0027530B">
          <w:rPr>
            <w:webHidden/>
          </w:rPr>
          <w:tab/>
        </w:r>
        <w:r w:rsidR="0027530B">
          <w:rPr>
            <w:webHidden/>
          </w:rPr>
          <w:fldChar w:fldCharType="begin"/>
        </w:r>
        <w:r w:rsidR="0027530B">
          <w:rPr>
            <w:webHidden/>
          </w:rPr>
          <w:instrText xml:space="preserve"> PAGEREF _Toc166433906 \h </w:instrText>
        </w:r>
        <w:r w:rsidR="0027530B">
          <w:rPr>
            <w:webHidden/>
          </w:rPr>
        </w:r>
        <w:r w:rsidR="0027530B">
          <w:rPr>
            <w:webHidden/>
          </w:rPr>
          <w:fldChar w:fldCharType="separate"/>
        </w:r>
        <w:r w:rsidR="0027530B">
          <w:rPr>
            <w:webHidden/>
          </w:rPr>
          <w:t>13</w:t>
        </w:r>
        <w:r w:rsidR="0027530B">
          <w:rPr>
            <w:webHidden/>
          </w:rPr>
          <w:fldChar w:fldCharType="end"/>
        </w:r>
      </w:hyperlink>
    </w:p>
    <w:p w14:paraId="4ADB348B" w14:textId="150BF5B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1" w:history="1">
        <w:r w:rsidR="0027530B" w:rsidRPr="00D035BD">
          <w:rPr>
            <w:rStyle w:val="af2"/>
            <w:noProof/>
          </w:rPr>
          <w:t>1-1</w:t>
        </w:r>
        <w:r w:rsidR="0027530B" w:rsidRPr="00D035BD">
          <w:rPr>
            <w:rStyle w:val="af2"/>
            <w:rFonts w:hint="eastAsia"/>
            <w:noProof/>
          </w:rPr>
          <w:t xml:space="preserve"> </w:t>
        </w:r>
        <w:r w:rsidR="0027530B" w:rsidRPr="00D035BD">
          <w:rPr>
            <w:rStyle w:val="af2"/>
            <w:rFonts w:hint="eastAsia"/>
            <w:noProof/>
          </w:rPr>
          <w:t>背景</w:t>
        </w:r>
        <w:r w:rsidR="0027530B">
          <w:rPr>
            <w:noProof/>
            <w:webHidden/>
          </w:rPr>
          <w:tab/>
        </w:r>
        <w:r w:rsidR="0027530B">
          <w:rPr>
            <w:noProof/>
            <w:webHidden/>
          </w:rPr>
          <w:fldChar w:fldCharType="begin"/>
        </w:r>
        <w:r w:rsidR="0027530B">
          <w:rPr>
            <w:noProof/>
            <w:webHidden/>
          </w:rPr>
          <w:instrText xml:space="preserve"> PAGEREF _Toc166433911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67B8320" w14:textId="645D6D2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4" w:history="1">
        <w:r w:rsidR="0027530B" w:rsidRPr="00D035BD">
          <w:rPr>
            <w:rStyle w:val="af2"/>
            <w:noProof/>
          </w:rPr>
          <w:t>1-2</w:t>
        </w:r>
        <w:r w:rsidR="0027530B" w:rsidRPr="00D035BD">
          <w:rPr>
            <w:rStyle w:val="af2"/>
            <w:rFonts w:hint="eastAsia"/>
            <w:noProof/>
          </w:rPr>
          <w:t xml:space="preserve"> </w:t>
        </w:r>
        <w:r w:rsidR="0027530B" w:rsidRPr="00D035BD">
          <w:rPr>
            <w:rStyle w:val="af2"/>
            <w:rFonts w:hint="eastAsia"/>
            <w:noProof/>
          </w:rPr>
          <w:t>動機</w:t>
        </w:r>
        <w:r w:rsidR="0027530B">
          <w:rPr>
            <w:noProof/>
            <w:webHidden/>
          </w:rPr>
          <w:tab/>
        </w:r>
        <w:r w:rsidR="0027530B">
          <w:rPr>
            <w:noProof/>
            <w:webHidden/>
          </w:rPr>
          <w:fldChar w:fldCharType="begin"/>
        </w:r>
        <w:r w:rsidR="0027530B">
          <w:rPr>
            <w:noProof/>
            <w:webHidden/>
          </w:rPr>
          <w:instrText xml:space="preserve"> PAGEREF _Toc166433914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B62392A" w14:textId="2EE243A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5" w:history="1">
        <w:r w:rsidR="0027530B" w:rsidRPr="00D035BD">
          <w:rPr>
            <w:rStyle w:val="af2"/>
            <w:noProof/>
          </w:rPr>
          <w:t>1-3</w:t>
        </w:r>
        <w:r w:rsidR="0027530B" w:rsidRPr="00D035BD">
          <w:rPr>
            <w:rStyle w:val="af2"/>
            <w:rFonts w:hint="eastAsia"/>
            <w:noProof/>
          </w:rPr>
          <w:t xml:space="preserve"> </w:t>
        </w:r>
        <w:r w:rsidR="0027530B" w:rsidRPr="00D035BD">
          <w:rPr>
            <w:rStyle w:val="af2"/>
            <w:rFonts w:hint="eastAsia"/>
            <w:noProof/>
          </w:rPr>
          <w:t>系統目的與目標</w:t>
        </w:r>
        <w:r w:rsidR="0027530B">
          <w:rPr>
            <w:noProof/>
            <w:webHidden/>
          </w:rPr>
          <w:tab/>
        </w:r>
        <w:r w:rsidR="0027530B">
          <w:rPr>
            <w:noProof/>
            <w:webHidden/>
          </w:rPr>
          <w:fldChar w:fldCharType="begin"/>
        </w:r>
        <w:r w:rsidR="0027530B">
          <w:rPr>
            <w:noProof/>
            <w:webHidden/>
          </w:rPr>
          <w:instrText xml:space="preserve"> PAGEREF _Toc166433915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6237F897" w14:textId="6A99EE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6" w:history="1">
        <w:r w:rsidR="0027530B" w:rsidRPr="00D035BD">
          <w:rPr>
            <w:rStyle w:val="af2"/>
            <w:noProof/>
          </w:rPr>
          <w:t>1-4</w:t>
        </w:r>
        <w:r w:rsidR="0027530B" w:rsidRPr="00D035BD">
          <w:rPr>
            <w:rStyle w:val="af2"/>
            <w:rFonts w:hint="eastAsia"/>
            <w:noProof/>
          </w:rPr>
          <w:t xml:space="preserve"> </w:t>
        </w:r>
        <w:r w:rsidR="0027530B" w:rsidRPr="00D035BD">
          <w:rPr>
            <w:rStyle w:val="af2"/>
            <w:rFonts w:hint="eastAsia"/>
            <w:noProof/>
          </w:rPr>
          <w:t>預期成果</w:t>
        </w:r>
        <w:r w:rsidR="0027530B">
          <w:rPr>
            <w:noProof/>
            <w:webHidden/>
          </w:rPr>
          <w:tab/>
        </w:r>
        <w:r w:rsidR="0027530B">
          <w:rPr>
            <w:noProof/>
            <w:webHidden/>
          </w:rPr>
          <w:fldChar w:fldCharType="begin"/>
        </w:r>
        <w:r w:rsidR="0027530B">
          <w:rPr>
            <w:noProof/>
            <w:webHidden/>
          </w:rPr>
          <w:instrText xml:space="preserve"> PAGEREF _Toc166433916 \h </w:instrText>
        </w:r>
        <w:r w:rsidR="0027530B">
          <w:rPr>
            <w:noProof/>
            <w:webHidden/>
          </w:rPr>
        </w:r>
        <w:r w:rsidR="0027530B">
          <w:rPr>
            <w:noProof/>
            <w:webHidden/>
          </w:rPr>
          <w:fldChar w:fldCharType="separate"/>
        </w:r>
        <w:r w:rsidR="0027530B">
          <w:rPr>
            <w:noProof/>
            <w:webHidden/>
          </w:rPr>
          <w:t>14</w:t>
        </w:r>
        <w:r w:rsidR="0027530B">
          <w:rPr>
            <w:noProof/>
            <w:webHidden/>
          </w:rPr>
          <w:fldChar w:fldCharType="end"/>
        </w:r>
      </w:hyperlink>
    </w:p>
    <w:p w14:paraId="1848AE1F" w14:textId="6892EA74" w:rsidR="0027530B" w:rsidRDefault="00000000">
      <w:pPr>
        <w:pStyle w:val="10"/>
        <w:rPr>
          <w:rFonts w:asciiTheme="minorHAnsi" w:eastAsiaTheme="minorEastAsia" w:hAnsiTheme="minorHAnsi" w:cstheme="minorBidi"/>
          <w:bCs w:val="0"/>
          <w:sz w:val="24"/>
          <w:szCs w:val="24"/>
          <w14:ligatures w14:val="standardContextual"/>
        </w:rPr>
      </w:pPr>
      <w:hyperlink w:anchor="_Toc166433918" w:history="1">
        <w:r w:rsidR="0027530B" w:rsidRPr="00D035BD">
          <w:rPr>
            <w:rStyle w:val="af2"/>
            <w:rFonts w:hint="eastAsia"/>
          </w:rPr>
          <w:t>第二章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營運計畫</w:t>
        </w:r>
        <w:r w:rsidR="0027530B">
          <w:rPr>
            <w:webHidden/>
          </w:rPr>
          <w:tab/>
        </w:r>
        <w:r w:rsidR="0027530B">
          <w:rPr>
            <w:webHidden/>
          </w:rPr>
          <w:fldChar w:fldCharType="begin"/>
        </w:r>
        <w:r w:rsidR="0027530B">
          <w:rPr>
            <w:webHidden/>
          </w:rPr>
          <w:instrText xml:space="preserve"> PAGEREF _Toc166433918 \h </w:instrText>
        </w:r>
        <w:r w:rsidR="0027530B">
          <w:rPr>
            <w:webHidden/>
          </w:rPr>
        </w:r>
        <w:r w:rsidR="0027530B">
          <w:rPr>
            <w:webHidden/>
          </w:rPr>
          <w:fldChar w:fldCharType="separate"/>
        </w:r>
        <w:r w:rsidR="0027530B">
          <w:rPr>
            <w:webHidden/>
          </w:rPr>
          <w:t>15</w:t>
        </w:r>
        <w:r w:rsidR="0027530B">
          <w:rPr>
            <w:webHidden/>
          </w:rPr>
          <w:fldChar w:fldCharType="end"/>
        </w:r>
      </w:hyperlink>
    </w:p>
    <w:p w14:paraId="374C9901" w14:textId="00459AC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2" w:history="1">
        <w:r w:rsidR="0027530B" w:rsidRPr="00D035BD">
          <w:rPr>
            <w:rStyle w:val="af2"/>
            <w:noProof/>
          </w:rPr>
          <w:t>2-1</w:t>
        </w:r>
        <w:r w:rsidR="0027530B" w:rsidRPr="00D035BD">
          <w:rPr>
            <w:rStyle w:val="af2"/>
            <w:rFonts w:hint="eastAsia"/>
            <w:noProof/>
          </w:rPr>
          <w:t xml:space="preserve"> </w:t>
        </w:r>
        <w:r w:rsidR="0027530B" w:rsidRPr="00D035BD">
          <w:rPr>
            <w:rStyle w:val="af2"/>
            <w:rFonts w:hint="eastAsia"/>
            <w:noProof/>
          </w:rPr>
          <w:t>可行性分析</w:t>
        </w:r>
        <w:r w:rsidR="0027530B">
          <w:rPr>
            <w:noProof/>
            <w:webHidden/>
          </w:rPr>
          <w:tab/>
        </w:r>
        <w:r w:rsidR="0027530B">
          <w:rPr>
            <w:noProof/>
            <w:webHidden/>
          </w:rPr>
          <w:fldChar w:fldCharType="begin"/>
        </w:r>
        <w:r w:rsidR="0027530B">
          <w:rPr>
            <w:noProof/>
            <w:webHidden/>
          </w:rPr>
          <w:instrText xml:space="preserve"> PAGEREF _Toc166433922 \h </w:instrText>
        </w:r>
        <w:r w:rsidR="0027530B">
          <w:rPr>
            <w:noProof/>
            <w:webHidden/>
          </w:rPr>
        </w:r>
        <w:r w:rsidR="0027530B">
          <w:rPr>
            <w:noProof/>
            <w:webHidden/>
          </w:rPr>
          <w:fldChar w:fldCharType="separate"/>
        </w:r>
        <w:r w:rsidR="0027530B">
          <w:rPr>
            <w:noProof/>
            <w:webHidden/>
          </w:rPr>
          <w:t>15</w:t>
        </w:r>
        <w:r w:rsidR="0027530B">
          <w:rPr>
            <w:noProof/>
            <w:webHidden/>
          </w:rPr>
          <w:fldChar w:fldCharType="end"/>
        </w:r>
      </w:hyperlink>
    </w:p>
    <w:p w14:paraId="1096889E" w14:textId="117A494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3" w:history="1">
        <w:r w:rsidR="0027530B" w:rsidRPr="00D035BD">
          <w:rPr>
            <w:rStyle w:val="af2"/>
            <w:noProof/>
          </w:rPr>
          <w:t>2-2</w:t>
        </w:r>
        <w:r w:rsidR="0027530B" w:rsidRPr="00D035BD">
          <w:rPr>
            <w:rStyle w:val="af2"/>
            <w:rFonts w:hint="eastAsia"/>
            <w:noProof/>
          </w:rPr>
          <w:t xml:space="preserve"> </w:t>
        </w:r>
        <w:r w:rsidR="0027530B" w:rsidRPr="00D035BD">
          <w:rPr>
            <w:rStyle w:val="af2"/>
            <w:rFonts w:hint="eastAsia"/>
            <w:noProof/>
          </w:rPr>
          <w:t>商業模式</w:t>
        </w:r>
        <w:r w:rsidR="0027530B" w:rsidRPr="00D035BD">
          <w:rPr>
            <w:rStyle w:val="af2"/>
            <w:noProof/>
          </w:rPr>
          <w:t>(</w:t>
        </w:r>
        <w:r w:rsidR="0027530B" w:rsidRPr="00D035BD">
          <w:rPr>
            <w:rStyle w:val="af2"/>
            <w:rFonts w:hint="eastAsia"/>
            <w:noProof/>
          </w:rPr>
          <w:t>九宮格</w:t>
        </w:r>
        <w:r w:rsidR="0027530B" w:rsidRPr="00D035BD">
          <w:rPr>
            <w:rStyle w:val="af2"/>
            <w:noProof/>
          </w:rPr>
          <w:t>)</w:t>
        </w:r>
        <w:r w:rsidR="0027530B">
          <w:rPr>
            <w:noProof/>
            <w:webHidden/>
          </w:rPr>
          <w:tab/>
        </w:r>
        <w:r w:rsidR="0027530B">
          <w:rPr>
            <w:noProof/>
            <w:webHidden/>
          </w:rPr>
          <w:fldChar w:fldCharType="begin"/>
        </w:r>
        <w:r w:rsidR="0027530B">
          <w:rPr>
            <w:noProof/>
            <w:webHidden/>
          </w:rPr>
          <w:instrText xml:space="preserve"> PAGEREF _Toc166433923 \h </w:instrText>
        </w:r>
        <w:r w:rsidR="0027530B">
          <w:rPr>
            <w:noProof/>
            <w:webHidden/>
          </w:rPr>
        </w:r>
        <w:r w:rsidR="0027530B">
          <w:rPr>
            <w:noProof/>
            <w:webHidden/>
          </w:rPr>
          <w:fldChar w:fldCharType="separate"/>
        </w:r>
        <w:r w:rsidR="0027530B">
          <w:rPr>
            <w:noProof/>
            <w:webHidden/>
          </w:rPr>
          <w:t>17</w:t>
        </w:r>
        <w:r w:rsidR="0027530B">
          <w:rPr>
            <w:noProof/>
            <w:webHidden/>
          </w:rPr>
          <w:fldChar w:fldCharType="end"/>
        </w:r>
      </w:hyperlink>
    </w:p>
    <w:p w14:paraId="7A03D349" w14:textId="0487EBE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5" w:history="1">
        <w:r w:rsidR="0027530B" w:rsidRPr="00D035BD">
          <w:rPr>
            <w:rStyle w:val="af2"/>
            <w:noProof/>
          </w:rPr>
          <w:t>2-3</w:t>
        </w:r>
        <w:r w:rsidR="0027530B" w:rsidRPr="00D035BD">
          <w:rPr>
            <w:rStyle w:val="af2"/>
            <w:rFonts w:hint="eastAsia"/>
            <w:noProof/>
          </w:rPr>
          <w:t xml:space="preserve"> </w:t>
        </w:r>
        <w:r w:rsidR="0027530B" w:rsidRPr="00D035BD">
          <w:rPr>
            <w:rStyle w:val="af2"/>
            <w:rFonts w:hint="eastAsia"/>
            <w:noProof/>
          </w:rPr>
          <w:t>市場分析</w:t>
        </w:r>
        <w:r w:rsidR="0027530B" w:rsidRPr="00D035BD">
          <w:rPr>
            <w:rStyle w:val="af2"/>
            <w:noProof/>
          </w:rPr>
          <w:t>STP</w:t>
        </w:r>
        <w:r w:rsidR="0027530B">
          <w:rPr>
            <w:noProof/>
            <w:webHidden/>
          </w:rPr>
          <w:tab/>
        </w:r>
        <w:r w:rsidR="0027530B">
          <w:rPr>
            <w:noProof/>
            <w:webHidden/>
          </w:rPr>
          <w:fldChar w:fldCharType="begin"/>
        </w:r>
        <w:r w:rsidR="0027530B">
          <w:rPr>
            <w:noProof/>
            <w:webHidden/>
          </w:rPr>
          <w:instrText xml:space="preserve"> PAGEREF _Toc166433925 \h </w:instrText>
        </w:r>
        <w:r w:rsidR="0027530B">
          <w:rPr>
            <w:noProof/>
            <w:webHidden/>
          </w:rPr>
        </w:r>
        <w:r w:rsidR="0027530B">
          <w:rPr>
            <w:noProof/>
            <w:webHidden/>
          </w:rPr>
          <w:fldChar w:fldCharType="separate"/>
        </w:r>
        <w:r w:rsidR="0027530B">
          <w:rPr>
            <w:noProof/>
            <w:webHidden/>
          </w:rPr>
          <w:t>18</w:t>
        </w:r>
        <w:r w:rsidR="0027530B">
          <w:rPr>
            <w:noProof/>
            <w:webHidden/>
          </w:rPr>
          <w:fldChar w:fldCharType="end"/>
        </w:r>
      </w:hyperlink>
    </w:p>
    <w:p w14:paraId="7FCD9911" w14:textId="24ADA3A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9" w:history="1">
        <w:r w:rsidR="0027530B" w:rsidRPr="00D035BD">
          <w:rPr>
            <w:rStyle w:val="af2"/>
            <w:noProof/>
          </w:rPr>
          <w:t>2-4</w:t>
        </w:r>
        <w:r w:rsidR="0027530B" w:rsidRPr="00D035BD">
          <w:rPr>
            <w:rStyle w:val="af2"/>
            <w:rFonts w:hint="eastAsia"/>
            <w:noProof/>
          </w:rPr>
          <w:t xml:space="preserve"> </w:t>
        </w:r>
        <w:r w:rsidR="0027530B" w:rsidRPr="00D035BD">
          <w:rPr>
            <w:rStyle w:val="af2"/>
            <w:rFonts w:hint="eastAsia"/>
            <w:noProof/>
          </w:rPr>
          <w:t>競爭力分析</w:t>
        </w:r>
        <w:r w:rsidR="0027530B" w:rsidRPr="00D035BD">
          <w:rPr>
            <w:rStyle w:val="af2"/>
            <w:noProof/>
          </w:rPr>
          <w:t xml:space="preserve"> SWOT-TOWS</w:t>
        </w:r>
        <w:r w:rsidR="0027530B">
          <w:rPr>
            <w:noProof/>
            <w:webHidden/>
          </w:rPr>
          <w:tab/>
        </w:r>
        <w:r w:rsidR="0027530B">
          <w:rPr>
            <w:noProof/>
            <w:webHidden/>
          </w:rPr>
          <w:fldChar w:fldCharType="begin"/>
        </w:r>
        <w:r w:rsidR="0027530B">
          <w:rPr>
            <w:noProof/>
            <w:webHidden/>
          </w:rPr>
          <w:instrText xml:space="preserve"> PAGEREF _Toc166433929 \h </w:instrText>
        </w:r>
        <w:r w:rsidR="0027530B">
          <w:rPr>
            <w:noProof/>
            <w:webHidden/>
          </w:rPr>
        </w:r>
        <w:r w:rsidR="0027530B">
          <w:rPr>
            <w:noProof/>
            <w:webHidden/>
          </w:rPr>
          <w:fldChar w:fldCharType="separate"/>
        </w:r>
        <w:r w:rsidR="0027530B">
          <w:rPr>
            <w:noProof/>
            <w:webHidden/>
          </w:rPr>
          <w:t>20</w:t>
        </w:r>
        <w:r w:rsidR="0027530B">
          <w:rPr>
            <w:noProof/>
            <w:webHidden/>
          </w:rPr>
          <w:fldChar w:fldCharType="end"/>
        </w:r>
      </w:hyperlink>
    </w:p>
    <w:p w14:paraId="0D7623A1" w14:textId="095DDF1D" w:rsidR="0027530B" w:rsidRDefault="00000000">
      <w:pPr>
        <w:pStyle w:val="10"/>
        <w:rPr>
          <w:rFonts w:asciiTheme="minorHAnsi" w:eastAsiaTheme="minorEastAsia" w:hAnsiTheme="minorHAnsi" w:cstheme="minorBidi"/>
          <w:bCs w:val="0"/>
          <w:sz w:val="24"/>
          <w:szCs w:val="24"/>
          <w14:ligatures w14:val="standardContextual"/>
        </w:rPr>
      </w:pPr>
      <w:hyperlink w:anchor="_Toc166433930" w:history="1">
        <w:r w:rsidR="0027530B" w:rsidRPr="00D035BD">
          <w:rPr>
            <w:rStyle w:val="af2"/>
            <w:rFonts w:hint="eastAsia"/>
          </w:rPr>
          <w:t>第三章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系統規格</w:t>
        </w:r>
        <w:r w:rsidR="0027530B">
          <w:rPr>
            <w:webHidden/>
          </w:rPr>
          <w:tab/>
        </w:r>
        <w:r w:rsidR="0027530B">
          <w:rPr>
            <w:webHidden/>
          </w:rPr>
          <w:fldChar w:fldCharType="begin"/>
        </w:r>
        <w:r w:rsidR="0027530B">
          <w:rPr>
            <w:webHidden/>
          </w:rPr>
          <w:instrText xml:space="preserve"> PAGEREF _Toc166433930 \h </w:instrText>
        </w:r>
        <w:r w:rsidR="0027530B">
          <w:rPr>
            <w:webHidden/>
          </w:rPr>
        </w:r>
        <w:r w:rsidR="0027530B">
          <w:rPr>
            <w:webHidden/>
          </w:rPr>
          <w:fldChar w:fldCharType="separate"/>
        </w:r>
        <w:r w:rsidR="0027530B">
          <w:rPr>
            <w:webHidden/>
          </w:rPr>
          <w:t>23</w:t>
        </w:r>
        <w:r w:rsidR="0027530B">
          <w:rPr>
            <w:webHidden/>
          </w:rPr>
          <w:fldChar w:fldCharType="end"/>
        </w:r>
      </w:hyperlink>
    </w:p>
    <w:p w14:paraId="0841941C" w14:textId="0D9CB03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1" w:history="1">
        <w:r w:rsidR="0027530B" w:rsidRPr="00D035BD">
          <w:rPr>
            <w:rStyle w:val="af2"/>
            <w:noProof/>
          </w:rPr>
          <w:t>3-1</w:t>
        </w:r>
        <w:r w:rsidR="0027530B" w:rsidRPr="00D035BD">
          <w:rPr>
            <w:rStyle w:val="af2"/>
            <w:rFonts w:hint="eastAsia"/>
            <w:noProof/>
          </w:rPr>
          <w:t xml:space="preserve"> </w:t>
        </w:r>
        <w:r w:rsidR="0027530B" w:rsidRPr="00D035BD">
          <w:rPr>
            <w:rStyle w:val="af2"/>
            <w:rFonts w:hint="eastAsia"/>
            <w:noProof/>
          </w:rPr>
          <w:t>系統架構</w:t>
        </w:r>
        <w:r w:rsidR="0027530B">
          <w:rPr>
            <w:noProof/>
            <w:webHidden/>
          </w:rPr>
          <w:tab/>
        </w:r>
        <w:r w:rsidR="0027530B">
          <w:rPr>
            <w:noProof/>
            <w:webHidden/>
          </w:rPr>
          <w:fldChar w:fldCharType="begin"/>
        </w:r>
        <w:r w:rsidR="0027530B">
          <w:rPr>
            <w:noProof/>
            <w:webHidden/>
          </w:rPr>
          <w:instrText xml:space="preserve"> PAGEREF _Toc166433931 \h </w:instrText>
        </w:r>
        <w:r w:rsidR="0027530B">
          <w:rPr>
            <w:noProof/>
            <w:webHidden/>
          </w:rPr>
        </w:r>
        <w:r w:rsidR="0027530B">
          <w:rPr>
            <w:noProof/>
            <w:webHidden/>
          </w:rPr>
          <w:fldChar w:fldCharType="separate"/>
        </w:r>
        <w:r w:rsidR="0027530B">
          <w:rPr>
            <w:noProof/>
            <w:webHidden/>
          </w:rPr>
          <w:t>23</w:t>
        </w:r>
        <w:r w:rsidR="0027530B">
          <w:rPr>
            <w:noProof/>
            <w:webHidden/>
          </w:rPr>
          <w:fldChar w:fldCharType="end"/>
        </w:r>
      </w:hyperlink>
    </w:p>
    <w:p w14:paraId="56DBA7A0" w14:textId="72BE965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3" w:history="1">
        <w:r w:rsidR="0027530B" w:rsidRPr="00D035BD">
          <w:rPr>
            <w:rStyle w:val="af2"/>
            <w:noProof/>
          </w:rPr>
          <w:t>3-2</w:t>
        </w:r>
        <w:r w:rsidR="0027530B" w:rsidRPr="00D035BD">
          <w:rPr>
            <w:rStyle w:val="af2"/>
            <w:rFonts w:hint="eastAsia"/>
            <w:noProof/>
          </w:rPr>
          <w:t xml:space="preserve"> </w:t>
        </w:r>
        <w:r w:rsidR="0027530B" w:rsidRPr="00D035BD">
          <w:rPr>
            <w:rStyle w:val="af2"/>
            <w:rFonts w:hint="eastAsia"/>
            <w:noProof/>
          </w:rPr>
          <w:t>系統軟、硬體需求與技術平台</w:t>
        </w:r>
        <w:r w:rsidR="0027530B">
          <w:rPr>
            <w:noProof/>
            <w:webHidden/>
          </w:rPr>
          <w:tab/>
        </w:r>
        <w:r w:rsidR="0027530B">
          <w:rPr>
            <w:noProof/>
            <w:webHidden/>
          </w:rPr>
          <w:fldChar w:fldCharType="begin"/>
        </w:r>
        <w:r w:rsidR="0027530B">
          <w:rPr>
            <w:noProof/>
            <w:webHidden/>
          </w:rPr>
          <w:instrText xml:space="preserve"> PAGEREF _Toc166433933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43BA7A78" w14:textId="50607EAC"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5" w:history="1">
        <w:r w:rsidR="0027530B" w:rsidRPr="00D035BD">
          <w:rPr>
            <w:rStyle w:val="af2"/>
            <w:noProof/>
          </w:rPr>
          <w:t>3-3</w:t>
        </w:r>
        <w:r w:rsidR="0027530B" w:rsidRPr="00D035BD">
          <w:rPr>
            <w:rStyle w:val="af2"/>
            <w:rFonts w:hint="eastAsia"/>
            <w:noProof/>
          </w:rPr>
          <w:t xml:space="preserve"> </w:t>
        </w:r>
        <w:r w:rsidR="0027530B" w:rsidRPr="00D035BD">
          <w:rPr>
            <w:rStyle w:val="af2"/>
            <w:rFonts w:hint="eastAsia"/>
            <w:noProof/>
          </w:rPr>
          <w:t>使用標準與工具</w:t>
        </w:r>
        <w:r w:rsidR="0027530B">
          <w:rPr>
            <w:noProof/>
            <w:webHidden/>
          </w:rPr>
          <w:tab/>
        </w:r>
        <w:r w:rsidR="0027530B">
          <w:rPr>
            <w:noProof/>
            <w:webHidden/>
          </w:rPr>
          <w:fldChar w:fldCharType="begin"/>
        </w:r>
        <w:r w:rsidR="0027530B">
          <w:rPr>
            <w:noProof/>
            <w:webHidden/>
          </w:rPr>
          <w:instrText xml:space="preserve"> PAGEREF _Toc166433935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63F92329" w14:textId="3A54B8F5" w:rsidR="0027530B" w:rsidRDefault="00000000">
      <w:pPr>
        <w:pStyle w:val="10"/>
        <w:rPr>
          <w:rFonts w:asciiTheme="minorHAnsi" w:eastAsiaTheme="minorEastAsia" w:hAnsiTheme="minorHAnsi" w:cstheme="minorBidi"/>
          <w:bCs w:val="0"/>
          <w:sz w:val="24"/>
          <w:szCs w:val="24"/>
          <w14:ligatures w14:val="standardContextual"/>
        </w:rPr>
      </w:pPr>
      <w:hyperlink w:anchor="_Toc166433936" w:history="1">
        <w:r w:rsidR="0027530B" w:rsidRPr="00D035BD">
          <w:rPr>
            <w:rStyle w:val="af2"/>
            <w:rFonts w:hint="eastAsia"/>
          </w:rPr>
          <w:t>第四章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專案時程與組織分工</w:t>
        </w:r>
        <w:r w:rsidR="0027530B">
          <w:rPr>
            <w:webHidden/>
          </w:rPr>
          <w:tab/>
        </w:r>
        <w:r w:rsidR="0027530B">
          <w:rPr>
            <w:webHidden/>
          </w:rPr>
          <w:fldChar w:fldCharType="begin"/>
        </w:r>
        <w:r w:rsidR="0027530B">
          <w:rPr>
            <w:webHidden/>
          </w:rPr>
          <w:instrText xml:space="preserve"> PAGEREF _Toc166433936 \h </w:instrText>
        </w:r>
        <w:r w:rsidR="0027530B">
          <w:rPr>
            <w:webHidden/>
          </w:rPr>
        </w:r>
        <w:r w:rsidR="0027530B">
          <w:rPr>
            <w:webHidden/>
          </w:rPr>
          <w:fldChar w:fldCharType="separate"/>
        </w:r>
        <w:r w:rsidR="0027530B">
          <w:rPr>
            <w:webHidden/>
          </w:rPr>
          <w:t>26</w:t>
        </w:r>
        <w:r w:rsidR="0027530B">
          <w:rPr>
            <w:webHidden/>
          </w:rPr>
          <w:fldChar w:fldCharType="end"/>
        </w:r>
      </w:hyperlink>
    </w:p>
    <w:p w14:paraId="67C6C65E" w14:textId="3FC26EF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7" w:history="1">
        <w:r w:rsidR="0027530B" w:rsidRPr="00D035BD">
          <w:rPr>
            <w:rStyle w:val="af2"/>
            <w:noProof/>
          </w:rPr>
          <w:t>4-1</w:t>
        </w:r>
        <w:r w:rsidR="0027530B" w:rsidRPr="00D035BD">
          <w:rPr>
            <w:rStyle w:val="af2"/>
            <w:rFonts w:hint="eastAsia"/>
            <w:noProof/>
          </w:rPr>
          <w:t xml:space="preserve"> </w:t>
        </w:r>
        <w:r w:rsidR="0027530B" w:rsidRPr="00D035BD">
          <w:rPr>
            <w:rStyle w:val="af2"/>
            <w:rFonts w:hint="eastAsia"/>
            <w:noProof/>
          </w:rPr>
          <w:t>專案時程</w:t>
        </w:r>
        <w:r w:rsidR="0027530B">
          <w:rPr>
            <w:noProof/>
            <w:webHidden/>
          </w:rPr>
          <w:tab/>
        </w:r>
        <w:r w:rsidR="0027530B">
          <w:rPr>
            <w:noProof/>
            <w:webHidden/>
          </w:rPr>
          <w:fldChar w:fldCharType="begin"/>
        </w:r>
        <w:r w:rsidR="0027530B">
          <w:rPr>
            <w:noProof/>
            <w:webHidden/>
          </w:rPr>
          <w:instrText xml:space="preserve"> PAGEREF _Toc166433937 \h </w:instrText>
        </w:r>
        <w:r w:rsidR="0027530B">
          <w:rPr>
            <w:noProof/>
            <w:webHidden/>
          </w:rPr>
        </w:r>
        <w:r w:rsidR="0027530B">
          <w:rPr>
            <w:noProof/>
            <w:webHidden/>
          </w:rPr>
          <w:fldChar w:fldCharType="separate"/>
        </w:r>
        <w:r w:rsidR="0027530B">
          <w:rPr>
            <w:noProof/>
            <w:webHidden/>
          </w:rPr>
          <w:t>26</w:t>
        </w:r>
        <w:r w:rsidR="0027530B">
          <w:rPr>
            <w:noProof/>
            <w:webHidden/>
          </w:rPr>
          <w:fldChar w:fldCharType="end"/>
        </w:r>
      </w:hyperlink>
    </w:p>
    <w:p w14:paraId="4FB4E242" w14:textId="0FB179C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5" w:history="1">
        <w:r w:rsidR="0027530B" w:rsidRPr="00D035BD">
          <w:rPr>
            <w:rStyle w:val="af2"/>
            <w:noProof/>
          </w:rPr>
          <w:t>4-2</w:t>
        </w:r>
        <w:r w:rsidR="0027530B" w:rsidRPr="00D035BD">
          <w:rPr>
            <w:rStyle w:val="af2"/>
            <w:rFonts w:hint="eastAsia"/>
            <w:noProof/>
          </w:rPr>
          <w:t xml:space="preserve"> </w:t>
        </w:r>
        <w:r w:rsidR="0027530B" w:rsidRPr="00D035BD">
          <w:rPr>
            <w:rStyle w:val="af2"/>
            <w:rFonts w:hint="eastAsia"/>
            <w:noProof/>
          </w:rPr>
          <w:t>專案組織與分工</w:t>
        </w:r>
        <w:r w:rsidR="0027530B">
          <w:rPr>
            <w:noProof/>
            <w:webHidden/>
          </w:rPr>
          <w:tab/>
        </w:r>
        <w:r w:rsidR="0027530B">
          <w:rPr>
            <w:noProof/>
            <w:webHidden/>
          </w:rPr>
          <w:fldChar w:fldCharType="begin"/>
        </w:r>
        <w:r w:rsidR="0027530B">
          <w:rPr>
            <w:noProof/>
            <w:webHidden/>
          </w:rPr>
          <w:instrText xml:space="preserve"> PAGEREF _Toc166433945 \h </w:instrText>
        </w:r>
        <w:r w:rsidR="0027530B">
          <w:rPr>
            <w:noProof/>
            <w:webHidden/>
          </w:rPr>
        </w:r>
        <w:r w:rsidR="0027530B">
          <w:rPr>
            <w:noProof/>
            <w:webHidden/>
          </w:rPr>
          <w:fldChar w:fldCharType="separate"/>
        </w:r>
        <w:r w:rsidR="0027530B">
          <w:rPr>
            <w:noProof/>
            <w:webHidden/>
          </w:rPr>
          <w:t>27</w:t>
        </w:r>
        <w:r w:rsidR="0027530B">
          <w:rPr>
            <w:noProof/>
            <w:webHidden/>
          </w:rPr>
          <w:fldChar w:fldCharType="end"/>
        </w:r>
      </w:hyperlink>
    </w:p>
    <w:p w14:paraId="6958DD35" w14:textId="6715AA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6" w:history="1">
        <w:r w:rsidR="0027530B" w:rsidRPr="00D035BD">
          <w:rPr>
            <w:rStyle w:val="af2"/>
            <w:noProof/>
          </w:rPr>
          <w:t>4-3</w:t>
        </w:r>
        <w:r w:rsidR="0027530B" w:rsidRPr="00D035BD">
          <w:rPr>
            <w:rStyle w:val="af2"/>
            <w:rFonts w:hint="eastAsia"/>
            <w:noProof/>
          </w:rPr>
          <w:t xml:space="preserve"> </w:t>
        </w:r>
        <w:r w:rsidR="0027530B" w:rsidRPr="00D035BD">
          <w:rPr>
            <w:rStyle w:val="af2"/>
            <w:rFonts w:hint="eastAsia"/>
            <w:noProof/>
          </w:rPr>
          <w:t>專題成果工作內容與貢獻度表</w:t>
        </w:r>
        <w:r w:rsidR="0027530B">
          <w:rPr>
            <w:noProof/>
            <w:webHidden/>
          </w:rPr>
          <w:tab/>
        </w:r>
        <w:r w:rsidR="0027530B">
          <w:rPr>
            <w:noProof/>
            <w:webHidden/>
          </w:rPr>
          <w:fldChar w:fldCharType="begin"/>
        </w:r>
        <w:r w:rsidR="0027530B">
          <w:rPr>
            <w:noProof/>
            <w:webHidden/>
          </w:rPr>
          <w:instrText xml:space="preserve"> PAGEREF _Toc166433946 \h </w:instrText>
        </w:r>
        <w:r w:rsidR="0027530B">
          <w:rPr>
            <w:noProof/>
            <w:webHidden/>
          </w:rPr>
        </w:r>
        <w:r w:rsidR="0027530B">
          <w:rPr>
            <w:noProof/>
            <w:webHidden/>
          </w:rPr>
          <w:fldChar w:fldCharType="separate"/>
        </w:r>
        <w:r w:rsidR="0027530B">
          <w:rPr>
            <w:noProof/>
            <w:webHidden/>
          </w:rPr>
          <w:t>28</w:t>
        </w:r>
        <w:r w:rsidR="0027530B">
          <w:rPr>
            <w:noProof/>
            <w:webHidden/>
          </w:rPr>
          <w:fldChar w:fldCharType="end"/>
        </w:r>
      </w:hyperlink>
    </w:p>
    <w:p w14:paraId="112B354A" w14:textId="7CC440BF" w:rsidR="0027530B" w:rsidRDefault="00000000">
      <w:pPr>
        <w:pStyle w:val="10"/>
        <w:rPr>
          <w:rFonts w:asciiTheme="minorHAnsi" w:eastAsiaTheme="minorEastAsia" w:hAnsiTheme="minorHAnsi" w:cstheme="minorBidi"/>
          <w:bCs w:val="0"/>
          <w:sz w:val="24"/>
          <w:szCs w:val="24"/>
          <w14:ligatures w14:val="standardContextual"/>
        </w:rPr>
      </w:pPr>
      <w:hyperlink w:anchor="_Toc166433947" w:history="1">
        <w:r w:rsidR="0027530B" w:rsidRPr="00D035BD">
          <w:rPr>
            <w:rStyle w:val="af2"/>
            <w:rFonts w:hint="eastAsia"/>
          </w:rPr>
          <w:t>第五章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需求模型</w:t>
        </w:r>
        <w:r w:rsidR="0027530B">
          <w:rPr>
            <w:webHidden/>
          </w:rPr>
          <w:tab/>
        </w:r>
        <w:r w:rsidR="0027530B">
          <w:rPr>
            <w:webHidden/>
          </w:rPr>
          <w:fldChar w:fldCharType="begin"/>
        </w:r>
        <w:r w:rsidR="0027530B">
          <w:rPr>
            <w:webHidden/>
          </w:rPr>
          <w:instrText xml:space="preserve"> PAGEREF _Toc166433947 \h </w:instrText>
        </w:r>
        <w:r w:rsidR="0027530B">
          <w:rPr>
            <w:webHidden/>
          </w:rPr>
        </w:r>
        <w:r w:rsidR="0027530B">
          <w:rPr>
            <w:webHidden/>
          </w:rPr>
          <w:fldChar w:fldCharType="separate"/>
        </w:r>
        <w:r w:rsidR="0027530B">
          <w:rPr>
            <w:webHidden/>
          </w:rPr>
          <w:t>29</w:t>
        </w:r>
        <w:r w:rsidR="0027530B">
          <w:rPr>
            <w:webHidden/>
          </w:rPr>
          <w:fldChar w:fldCharType="end"/>
        </w:r>
      </w:hyperlink>
    </w:p>
    <w:p w14:paraId="41A81519" w14:textId="656003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8" w:history="1">
        <w:r w:rsidR="0027530B" w:rsidRPr="00D035BD">
          <w:rPr>
            <w:rStyle w:val="af2"/>
            <w:noProof/>
          </w:rPr>
          <w:t>5-1</w:t>
        </w:r>
        <w:r w:rsidR="0027530B" w:rsidRPr="00D035BD">
          <w:rPr>
            <w:rStyle w:val="af2"/>
            <w:rFonts w:hint="eastAsia"/>
            <w:noProof/>
          </w:rPr>
          <w:t xml:space="preserve"> </w:t>
        </w:r>
        <w:r w:rsidR="0027530B" w:rsidRPr="00D035BD">
          <w:rPr>
            <w:rStyle w:val="af2"/>
            <w:rFonts w:hint="eastAsia"/>
            <w:noProof/>
          </w:rPr>
          <w:t>使用者需求</w:t>
        </w:r>
        <w:r w:rsidR="0027530B">
          <w:rPr>
            <w:noProof/>
            <w:webHidden/>
          </w:rPr>
          <w:tab/>
        </w:r>
        <w:r w:rsidR="0027530B">
          <w:rPr>
            <w:noProof/>
            <w:webHidden/>
          </w:rPr>
          <w:fldChar w:fldCharType="begin"/>
        </w:r>
        <w:r w:rsidR="0027530B">
          <w:rPr>
            <w:noProof/>
            <w:webHidden/>
          </w:rPr>
          <w:instrText xml:space="preserve"> PAGEREF _Toc166433948 \h </w:instrText>
        </w:r>
        <w:r w:rsidR="0027530B">
          <w:rPr>
            <w:noProof/>
            <w:webHidden/>
          </w:rPr>
        </w:r>
        <w:r w:rsidR="0027530B">
          <w:rPr>
            <w:noProof/>
            <w:webHidden/>
          </w:rPr>
          <w:fldChar w:fldCharType="separate"/>
        </w:r>
        <w:r w:rsidR="0027530B">
          <w:rPr>
            <w:noProof/>
            <w:webHidden/>
          </w:rPr>
          <w:t>29</w:t>
        </w:r>
        <w:r w:rsidR="0027530B">
          <w:rPr>
            <w:noProof/>
            <w:webHidden/>
          </w:rPr>
          <w:fldChar w:fldCharType="end"/>
        </w:r>
      </w:hyperlink>
    </w:p>
    <w:p w14:paraId="683E4947" w14:textId="7E727B6E"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9" w:history="1">
        <w:r w:rsidR="0027530B" w:rsidRPr="00D035BD">
          <w:rPr>
            <w:rStyle w:val="af2"/>
            <w:noProof/>
          </w:rPr>
          <w:t>5-2</w:t>
        </w:r>
        <w:r w:rsidR="0027530B" w:rsidRPr="00D035BD">
          <w:rPr>
            <w:rStyle w:val="af2"/>
            <w:rFonts w:hint="eastAsia"/>
            <w:noProof/>
          </w:rPr>
          <w:t xml:space="preserve"> </w:t>
        </w:r>
        <w:r w:rsidR="0027530B" w:rsidRPr="00D035BD">
          <w:rPr>
            <w:rStyle w:val="af2"/>
            <w:rFonts w:hint="eastAsia"/>
            <w:noProof/>
          </w:rPr>
          <w:t>使用個案圖</w:t>
        </w:r>
        <w:r w:rsidR="0027530B" w:rsidRPr="00D035BD">
          <w:rPr>
            <w:rStyle w:val="af2"/>
            <w:noProof/>
          </w:rPr>
          <w:t>(Use case diagram)</w:t>
        </w:r>
        <w:r w:rsidR="0027530B">
          <w:rPr>
            <w:noProof/>
            <w:webHidden/>
          </w:rPr>
          <w:tab/>
        </w:r>
        <w:r w:rsidR="0027530B">
          <w:rPr>
            <w:noProof/>
            <w:webHidden/>
          </w:rPr>
          <w:fldChar w:fldCharType="begin"/>
        </w:r>
        <w:r w:rsidR="0027530B">
          <w:rPr>
            <w:noProof/>
            <w:webHidden/>
          </w:rPr>
          <w:instrText xml:space="preserve"> PAGEREF _Toc166433949 \h </w:instrText>
        </w:r>
        <w:r w:rsidR="0027530B">
          <w:rPr>
            <w:noProof/>
            <w:webHidden/>
          </w:rPr>
        </w:r>
        <w:r w:rsidR="0027530B">
          <w:rPr>
            <w:noProof/>
            <w:webHidden/>
          </w:rPr>
          <w:fldChar w:fldCharType="separate"/>
        </w:r>
        <w:r w:rsidR="0027530B">
          <w:rPr>
            <w:noProof/>
            <w:webHidden/>
          </w:rPr>
          <w:t>30</w:t>
        </w:r>
        <w:r w:rsidR="0027530B">
          <w:rPr>
            <w:noProof/>
            <w:webHidden/>
          </w:rPr>
          <w:fldChar w:fldCharType="end"/>
        </w:r>
      </w:hyperlink>
    </w:p>
    <w:p w14:paraId="388E29E5" w14:textId="2B2D1D3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0" w:history="1">
        <w:r w:rsidR="0027530B" w:rsidRPr="00D035BD">
          <w:rPr>
            <w:rStyle w:val="af2"/>
            <w:noProof/>
          </w:rPr>
          <w:t>5-3</w:t>
        </w:r>
        <w:r w:rsidR="0027530B" w:rsidRPr="00D035BD">
          <w:rPr>
            <w:rStyle w:val="af2"/>
            <w:rFonts w:hint="eastAsia"/>
            <w:noProof/>
          </w:rPr>
          <w:t xml:space="preserve"> </w:t>
        </w:r>
        <w:r w:rsidR="0027530B" w:rsidRPr="00D035BD">
          <w:rPr>
            <w:rStyle w:val="af2"/>
            <w:rFonts w:hint="eastAsia"/>
            <w:noProof/>
          </w:rPr>
          <w:t>使用個案描述</w:t>
        </w:r>
        <w:r w:rsidR="0027530B">
          <w:rPr>
            <w:noProof/>
            <w:webHidden/>
          </w:rPr>
          <w:tab/>
        </w:r>
        <w:r w:rsidR="0027530B">
          <w:rPr>
            <w:noProof/>
            <w:webHidden/>
          </w:rPr>
          <w:fldChar w:fldCharType="begin"/>
        </w:r>
        <w:r w:rsidR="0027530B">
          <w:rPr>
            <w:noProof/>
            <w:webHidden/>
          </w:rPr>
          <w:instrText xml:space="preserve"> PAGEREF _Toc166433950 \h </w:instrText>
        </w:r>
        <w:r w:rsidR="0027530B">
          <w:rPr>
            <w:noProof/>
            <w:webHidden/>
          </w:rPr>
        </w:r>
        <w:r w:rsidR="0027530B">
          <w:rPr>
            <w:noProof/>
            <w:webHidden/>
          </w:rPr>
          <w:fldChar w:fldCharType="separate"/>
        </w:r>
        <w:r w:rsidR="0027530B">
          <w:rPr>
            <w:noProof/>
            <w:webHidden/>
          </w:rPr>
          <w:t>32</w:t>
        </w:r>
        <w:r w:rsidR="0027530B">
          <w:rPr>
            <w:noProof/>
            <w:webHidden/>
          </w:rPr>
          <w:fldChar w:fldCharType="end"/>
        </w:r>
      </w:hyperlink>
    </w:p>
    <w:p w14:paraId="40EA0EC2" w14:textId="6DB9431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1" w:history="1">
        <w:r w:rsidR="0027530B" w:rsidRPr="00D035BD">
          <w:rPr>
            <w:rStyle w:val="af2"/>
            <w:noProof/>
          </w:rPr>
          <w:t>5-4</w:t>
        </w:r>
        <w:r w:rsidR="0027530B" w:rsidRPr="00D035BD">
          <w:rPr>
            <w:rStyle w:val="af2"/>
            <w:rFonts w:hint="eastAsia"/>
            <w:noProof/>
          </w:rPr>
          <w:t xml:space="preserve"> </w:t>
        </w:r>
        <w:r w:rsidR="0027530B" w:rsidRPr="00D035BD">
          <w:rPr>
            <w:rStyle w:val="af2"/>
            <w:rFonts w:hint="eastAsia"/>
            <w:noProof/>
          </w:rPr>
          <w:t>分析類別圖</w:t>
        </w:r>
        <w:r w:rsidR="0027530B" w:rsidRPr="00D035BD">
          <w:rPr>
            <w:rStyle w:val="af2"/>
            <w:noProof/>
          </w:rPr>
          <w:t>(Analysis class diagram)</w:t>
        </w:r>
        <w:r w:rsidR="0027530B">
          <w:rPr>
            <w:noProof/>
            <w:webHidden/>
          </w:rPr>
          <w:tab/>
        </w:r>
        <w:r w:rsidR="0027530B">
          <w:rPr>
            <w:noProof/>
            <w:webHidden/>
          </w:rPr>
          <w:fldChar w:fldCharType="begin"/>
        </w:r>
        <w:r w:rsidR="0027530B">
          <w:rPr>
            <w:noProof/>
            <w:webHidden/>
          </w:rPr>
          <w:instrText xml:space="preserve"> PAGEREF _Toc166433951 \h </w:instrText>
        </w:r>
        <w:r w:rsidR="0027530B">
          <w:rPr>
            <w:noProof/>
            <w:webHidden/>
          </w:rPr>
        </w:r>
        <w:r w:rsidR="0027530B">
          <w:rPr>
            <w:noProof/>
            <w:webHidden/>
          </w:rPr>
          <w:fldChar w:fldCharType="separate"/>
        </w:r>
        <w:r w:rsidR="0027530B">
          <w:rPr>
            <w:noProof/>
            <w:webHidden/>
          </w:rPr>
          <w:t>37</w:t>
        </w:r>
        <w:r w:rsidR="0027530B">
          <w:rPr>
            <w:noProof/>
            <w:webHidden/>
          </w:rPr>
          <w:fldChar w:fldCharType="end"/>
        </w:r>
      </w:hyperlink>
    </w:p>
    <w:p w14:paraId="6E44F6C6" w14:textId="03A3F828" w:rsidR="0027530B" w:rsidRDefault="00000000">
      <w:pPr>
        <w:pStyle w:val="10"/>
        <w:rPr>
          <w:rFonts w:asciiTheme="minorHAnsi" w:eastAsiaTheme="minorEastAsia" w:hAnsiTheme="minorHAnsi" w:cstheme="minorBidi"/>
          <w:bCs w:val="0"/>
          <w:sz w:val="24"/>
          <w:szCs w:val="24"/>
          <w14:ligatures w14:val="standardContextual"/>
        </w:rPr>
      </w:pPr>
      <w:hyperlink w:anchor="_Toc166433952" w:history="1">
        <w:r w:rsidR="0027530B" w:rsidRPr="00D035BD">
          <w:rPr>
            <w:rStyle w:val="af2"/>
            <w:rFonts w:hint="eastAsia"/>
          </w:rPr>
          <w:t>第六章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設計模型</w:t>
        </w:r>
        <w:r w:rsidR="0027530B">
          <w:rPr>
            <w:webHidden/>
          </w:rPr>
          <w:tab/>
        </w:r>
        <w:r w:rsidR="0027530B">
          <w:rPr>
            <w:webHidden/>
          </w:rPr>
          <w:fldChar w:fldCharType="begin"/>
        </w:r>
        <w:r w:rsidR="0027530B">
          <w:rPr>
            <w:webHidden/>
          </w:rPr>
          <w:instrText xml:space="preserve"> PAGEREF _Toc166433952 \h </w:instrText>
        </w:r>
        <w:r w:rsidR="0027530B">
          <w:rPr>
            <w:webHidden/>
          </w:rPr>
        </w:r>
        <w:r w:rsidR="0027530B">
          <w:rPr>
            <w:webHidden/>
          </w:rPr>
          <w:fldChar w:fldCharType="separate"/>
        </w:r>
        <w:r w:rsidR="0027530B">
          <w:rPr>
            <w:webHidden/>
          </w:rPr>
          <w:t>38</w:t>
        </w:r>
        <w:r w:rsidR="0027530B">
          <w:rPr>
            <w:webHidden/>
          </w:rPr>
          <w:fldChar w:fldCharType="end"/>
        </w:r>
      </w:hyperlink>
    </w:p>
    <w:p w14:paraId="66BC0303" w14:textId="2ECD591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3" w:history="1">
        <w:r w:rsidR="0027530B" w:rsidRPr="00D035BD">
          <w:rPr>
            <w:rStyle w:val="af2"/>
            <w:noProof/>
          </w:rPr>
          <w:t>6-1</w:t>
        </w:r>
        <w:r w:rsidR="0027530B" w:rsidRPr="00D035BD">
          <w:rPr>
            <w:rStyle w:val="af2"/>
            <w:rFonts w:hint="eastAsia"/>
            <w:noProof/>
          </w:rPr>
          <w:t xml:space="preserve"> </w:t>
        </w:r>
        <w:r w:rsidR="0027530B" w:rsidRPr="00D035BD">
          <w:rPr>
            <w:rStyle w:val="af2"/>
            <w:rFonts w:hint="eastAsia"/>
            <w:noProof/>
          </w:rPr>
          <w:t>循序圖</w:t>
        </w:r>
        <w:r w:rsidR="0027530B" w:rsidRPr="00D035BD">
          <w:rPr>
            <w:rStyle w:val="af2"/>
            <w:noProof/>
          </w:rPr>
          <w:t>(Sequential diagram)</w:t>
        </w:r>
        <w:r w:rsidR="0027530B" w:rsidRPr="00D035BD">
          <w:rPr>
            <w:rStyle w:val="af2"/>
            <w:rFonts w:hint="eastAsia"/>
            <w:noProof/>
          </w:rPr>
          <w:t>或通訊圖</w:t>
        </w:r>
        <w:r w:rsidR="0027530B" w:rsidRPr="00D035BD">
          <w:rPr>
            <w:rStyle w:val="af2"/>
            <w:noProof/>
          </w:rPr>
          <w:t>(Communication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_Toc166433953 \h </w:instrText>
        </w:r>
        <w:r w:rsidR="0027530B">
          <w:rPr>
            <w:noProof/>
            <w:webHidden/>
          </w:rPr>
        </w:r>
        <w:r w:rsidR="0027530B">
          <w:rPr>
            <w:noProof/>
            <w:webHidden/>
          </w:rPr>
          <w:fldChar w:fldCharType="separate"/>
        </w:r>
        <w:r w:rsidR="0027530B">
          <w:rPr>
            <w:noProof/>
            <w:webHidden/>
          </w:rPr>
          <w:t>38</w:t>
        </w:r>
        <w:r w:rsidR="0027530B">
          <w:rPr>
            <w:noProof/>
            <w:webHidden/>
          </w:rPr>
          <w:fldChar w:fldCharType="end"/>
        </w:r>
      </w:hyperlink>
    </w:p>
    <w:p w14:paraId="55CC784F" w14:textId="0706F39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4" w:history="1">
        <w:r w:rsidR="0027530B" w:rsidRPr="00D035BD">
          <w:rPr>
            <w:rStyle w:val="af2"/>
            <w:noProof/>
          </w:rPr>
          <w:t>6-2</w:t>
        </w:r>
        <w:r w:rsidR="0027530B" w:rsidRPr="00D035BD">
          <w:rPr>
            <w:rStyle w:val="af2"/>
            <w:rFonts w:hint="eastAsia"/>
            <w:noProof/>
          </w:rPr>
          <w:t xml:space="preserve"> </w:t>
        </w:r>
        <w:r w:rsidR="0027530B" w:rsidRPr="00D035BD">
          <w:rPr>
            <w:rStyle w:val="af2"/>
            <w:rFonts w:hint="eastAsia"/>
            <w:noProof/>
          </w:rPr>
          <w:t>設計類別圖（</w:t>
        </w:r>
        <w:r w:rsidR="0027530B" w:rsidRPr="00D035BD">
          <w:rPr>
            <w:rStyle w:val="af2"/>
            <w:noProof/>
          </w:rPr>
          <w:t>Design class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_Toc166433954 \h </w:instrText>
        </w:r>
        <w:r w:rsidR="0027530B">
          <w:rPr>
            <w:noProof/>
            <w:webHidden/>
          </w:rPr>
        </w:r>
        <w:r w:rsidR="0027530B">
          <w:rPr>
            <w:noProof/>
            <w:webHidden/>
          </w:rPr>
          <w:fldChar w:fldCharType="separate"/>
        </w:r>
        <w:r w:rsidR="0027530B">
          <w:rPr>
            <w:noProof/>
            <w:webHidden/>
          </w:rPr>
          <w:t>44</w:t>
        </w:r>
        <w:r w:rsidR="0027530B">
          <w:rPr>
            <w:noProof/>
            <w:webHidden/>
          </w:rPr>
          <w:fldChar w:fldCharType="end"/>
        </w:r>
      </w:hyperlink>
    </w:p>
    <w:p w14:paraId="20304FF5" w14:textId="0650A424" w:rsidR="0027530B" w:rsidRDefault="00000000">
      <w:pPr>
        <w:pStyle w:val="10"/>
        <w:rPr>
          <w:rFonts w:asciiTheme="minorHAnsi" w:eastAsiaTheme="minorEastAsia" w:hAnsiTheme="minorHAnsi" w:cstheme="minorBidi"/>
          <w:bCs w:val="0"/>
          <w:sz w:val="24"/>
          <w:szCs w:val="24"/>
          <w14:ligatures w14:val="standardContextual"/>
        </w:rPr>
      </w:pPr>
      <w:hyperlink w:anchor="_Toc166433955" w:history="1">
        <w:r w:rsidR="0027530B" w:rsidRPr="00D035BD">
          <w:rPr>
            <w:rStyle w:val="af2"/>
            <w:rFonts w:hint="eastAsia"/>
          </w:rPr>
          <w:t>第七章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實作模型</w:t>
        </w:r>
        <w:r w:rsidR="0027530B">
          <w:rPr>
            <w:webHidden/>
          </w:rPr>
          <w:tab/>
        </w:r>
        <w:r w:rsidR="0027530B">
          <w:rPr>
            <w:webHidden/>
          </w:rPr>
          <w:fldChar w:fldCharType="begin"/>
        </w:r>
        <w:r w:rsidR="0027530B">
          <w:rPr>
            <w:webHidden/>
          </w:rPr>
          <w:instrText xml:space="preserve"> PAGEREF _Toc166433955 \h </w:instrText>
        </w:r>
        <w:r w:rsidR="0027530B">
          <w:rPr>
            <w:webHidden/>
          </w:rPr>
        </w:r>
        <w:r w:rsidR="0027530B">
          <w:rPr>
            <w:webHidden/>
          </w:rPr>
          <w:fldChar w:fldCharType="separate"/>
        </w:r>
        <w:r w:rsidR="0027530B">
          <w:rPr>
            <w:webHidden/>
          </w:rPr>
          <w:t>45</w:t>
        </w:r>
        <w:r w:rsidR="0027530B">
          <w:rPr>
            <w:webHidden/>
          </w:rPr>
          <w:fldChar w:fldCharType="end"/>
        </w:r>
      </w:hyperlink>
    </w:p>
    <w:p w14:paraId="78783B00" w14:textId="4EF613E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6" w:history="1">
        <w:r w:rsidR="0027530B" w:rsidRPr="00D035BD">
          <w:rPr>
            <w:rStyle w:val="af2"/>
            <w:noProof/>
          </w:rPr>
          <w:t>7-1</w:t>
        </w:r>
        <w:r w:rsidR="0027530B" w:rsidRPr="00D035BD">
          <w:rPr>
            <w:rStyle w:val="af2"/>
            <w:rFonts w:hint="eastAsia"/>
            <w:noProof/>
          </w:rPr>
          <w:t xml:space="preserve"> </w:t>
        </w:r>
        <w:r w:rsidR="0027530B" w:rsidRPr="00D035BD">
          <w:rPr>
            <w:rStyle w:val="af2"/>
            <w:rFonts w:hint="eastAsia"/>
            <w:noProof/>
          </w:rPr>
          <w:t>佈署圖</w:t>
        </w:r>
        <w:r w:rsidR="0027530B">
          <w:rPr>
            <w:noProof/>
            <w:webHidden/>
          </w:rPr>
          <w:tab/>
        </w:r>
        <w:r w:rsidR="0027530B">
          <w:rPr>
            <w:noProof/>
            <w:webHidden/>
          </w:rPr>
          <w:fldChar w:fldCharType="begin"/>
        </w:r>
        <w:r w:rsidR="0027530B">
          <w:rPr>
            <w:noProof/>
            <w:webHidden/>
          </w:rPr>
          <w:instrText xml:space="preserve"> PAGEREF _Toc166433956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77C5667" w14:textId="4577BDAB"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7" w:history="1">
        <w:r w:rsidR="0027530B" w:rsidRPr="00D035BD">
          <w:rPr>
            <w:rStyle w:val="af2"/>
            <w:noProof/>
          </w:rPr>
          <w:t>7-2</w:t>
        </w:r>
        <w:r w:rsidR="0027530B" w:rsidRPr="00D035BD">
          <w:rPr>
            <w:rStyle w:val="af2"/>
            <w:rFonts w:hint="eastAsia"/>
            <w:noProof/>
          </w:rPr>
          <w:t xml:space="preserve"> </w:t>
        </w:r>
        <w:r w:rsidR="0027530B" w:rsidRPr="00D035BD">
          <w:rPr>
            <w:rStyle w:val="af2"/>
            <w:rFonts w:hint="eastAsia"/>
            <w:noProof/>
          </w:rPr>
          <w:t>套件圖</w:t>
        </w:r>
        <w:r w:rsidR="0027530B">
          <w:rPr>
            <w:noProof/>
            <w:webHidden/>
          </w:rPr>
          <w:tab/>
        </w:r>
        <w:r w:rsidR="0027530B">
          <w:rPr>
            <w:noProof/>
            <w:webHidden/>
          </w:rPr>
          <w:fldChar w:fldCharType="begin"/>
        </w:r>
        <w:r w:rsidR="0027530B">
          <w:rPr>
            <w:noProof/>
            <w:webHidden/>
          </w:rPr>
          <w:instrText xml:space="preserve"> PAGEREF _Toc166433957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80B7A5F" w14:textId="6A93CB7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8" w:history="1">
        <w:r w:rsidR="0027530B" w:rsidRPr="00D035BD">
          <w:rPr>
            <w:rStyle w:val="af2"/>
            <w:noProof/>
          </w:rPr>
          <w:t>7-3</w:t>
        </w:r>
        <w:r w:rsidR="0027530B" w:rsidRPr="00D035BD">
          <w:rPr>
            <w:rStyle w:val="af2"/>
            <w:rFonts w:hint="eastAsia"/>
            <w:noProof/>
          </w:rPr>
          <w:t xml:space="preserve"> </w:t>
        </w:r>
        <w:r w:rsidR="0027530B" w:rsidRPr="00D035BD">
          <w:rPr>
            <w:rStyle w:val="af2"/>
            <w:rFonts w:hint="eastAsia"/>
            <w:noProof/>
          </w:rPr>
          <w:t>元件圖</w:t>
        </w:r>
        <w:r w:rsidR="0027530B">
          <w:rPr>
            <w:noProof/>
            <w:webHidden/>
          </w:rPr>
          <w:tab/>
        </w:r>
        <w:r w:rsidR="0027530B">
          <w:rPr>
            <w:noProof/>
            <w:webHidden/>
          </w:rPr>
          <w:fldChar w:fldCharType="begin"/>
        </w:r>
        <w:r w:rsidR="0027530B">
          <w:rPr>
            <w:noProof/>
            <w:webHidden/>
          </w:rPr>
          <w:instrText xml:space="preserve"> PAGEREF _Toc166433958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2B6256E5" w14:textId="63BD613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9" w:history="1">
        <w:r w:rsidR="0027530B" w:rsidRPr="00D035BD">
          <w:rPr>
            <w:rStyle w:val="af2"/>
            <w:noProof/>
          </w:rPr>
          <w:t>7-4</w:t>
        </w:r>
        <w:r w:rsidR="0027530B" w:rsidRPr="00D035BD">
          <w:rPr>
            <w:rStyle w:val="af2"/>
            <w:rFonts w:hint="eastAsia"/>
            <w:noProof/>
          </w:rPr>
          <w:t xml:space="preserve"> </w:t>
        </w:r>
        <w:r w:rsidR="0027530B" w:rsidRPr="00D035BD">
          <w:rPr>
            <w:rStyle w:val="af2"/>
            <w:rFonts w:hint="eastAsia"/>
            <w:noProof/>
          </w:rPr>
          <w:t>狀態機</w:t>
        </w:r>
        <w:r w:rsidR="0027530B">
          <w:rPr>
            <w:noProof/>
            <w:webHidden/>
          </w:rPr>
          <w:tab/>
        </w:r>
        <w:r w:rsidR="0027530B">
          <w:rPr>
            <w:noProof/>
            <w:webHidden/>
          </w:rPr>
          <w:fldChar w:fldCharType="begin"/>
        </w:r>
        <w:r w:rsidR="0027530B">
          <w:rPr>
            <w:noProof/>
            <w:webHidden/>
          </w:rPr>
          <w:instrText xml:space="preserve"> PAGEREF _Toc166433959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76AC547F" w14:textId="284501F5" w:rsidR="0027530B" w:rsidRDefault="00000000">
      <w:pPr>
        <w:pStyle w:val="10"/>
        <w:rPr>
          <w:rFonts w:asciiTheme="minorHAnsi" w:eastAsiaTheme="minorEastAsia" w:hAnsiTheme="minorHAnsi" w:cstheme="minorBidi"/>
          <w:bCs w:val="0"/>
          <w:sz w:val="24"/>
          <w:szCs w:val="24"/>
          <w14:ligatures w14:val="standardContextual"/>
        </w:rPr>
      </w:pPr>
      <w:hyperlink w:anchor="_Toc166433960" w:history="1">
        <w:r w:rsidR="0027530B" w:rsidRPr="00D035BD">
          <w:rPr>
            <w:rStyle w:val="af2"/>
            <w:rFonts w:hint="eastAsia"/>
          </w:rPr>
          <w:t>第八章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資料庫設計</w:t>
        </w:r>
        <w:r w:rsidR="0027530B">
          <w:rPr>
            <w:webHidden/>
          </w:rPr>
          <w:tab/>
        </w:r>
        <w:r w:rsidR="0027530B">
          <w:rPr>
            <w:webHidden/>
          </w:rPr>
          <w:fldChar w:fldCharType="begin"/>
        </w:r>
        <w:r w:rsidR="0027530B">
          <w:rPr>
            <w:webHidden/>
          </w:rPr>
          <w:instrText xml:space="preserve"> PAGEREF _Toc166433960 \h </w:instrText>
        </w:r>
        <w:r w:rsidR="0027530B">
          <w:rPr>
            <w:webHidden/>
          </w:rPr>
        </w:r>
        <w:r w:rsidR="0027530B">
          <w:rPr>
            <w:webHidden/>
          </w:rPr>
          <w:fldChar w:fldCharType="separate"/>
        </w:r>
        <w:r w:rsidR="0027530B">
          <w:rPr>
            <w:webHidden/>
          </w:rPr>
          <w:t>46</w:t>
        </w:r>
        <w:r w:rsidR="0027530B">
          <w:rPr>
            <w:webHidden/>
          </w:rPr>
          <w:fldChar w:fldCharType="end"/>
        </w:r>
      </w:hyperlink>
    </w:p>
    <w:p w14:paraId="4C328D03" w14:textId="300798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1" w:history="1">
        <w:r w:rsidR="0027530B" w:rsidRPr="00D035BD">
          <w:rPr>
            <w:rStyle w:val="af2"/>
            <w:noProof/>
          </w:rPr>
          <w:t>8-1</w:t>
        </w:r>
        <w:r w:rsidR="0027530B" w:rsidRPr="00D035BD">
          <w:rPr>
            <w:rStyle w:val="af2"/>
            <w:rFonts w:hint="eastAsia"/>
            <w:noProof/>
          </w:rPr>
          <w:t xml:space="preserve"> </w:t>
        </w:r>
        <w:r w:rsidR="0027530B" w:rsidRPr="00D035BD">
          <w:rPr>
            <w:rStyle w:val="af2"/>
            <w:rFonts w:hint="eastAsia"/>
            <w:noProof/>
          </w:rPr>
          <w:t>資料庫關聯表</w:t>
        </w:r>
        <w:r w:rsidR="0027530B">
          <w:rPr>
            <w:noProof/>
            <w:webHidden/>
          </w:rPr>
          <w:tab/>
        </w:r>
        <w:r w:rsidR="0027530B">
          <w:rPr>
            <w:noProof/>
            <w:webHidden/>
          </w:rPr>
          <w:fldChar w:fldCharType="begin"/>
        </w:r>
        <w:r w:rsidR="0027530B">
          <w:rPr>
            <w:noProof/>
            <w:webHidden/>
          </w:rPr>
          <w:instrText xml:space="preserve"> PAGEREF _Toc166433961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4A58961D" w14:textId="689C884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2" w:history="1">
        <w:r w:rsidR="0027530B" w:rsidRPr="00D035BD">
          <w:rPr>
            <w:rStyle w:val="af2"/>
            <w:noProof/>
          </w:rPr>
          <w:t>8-2</w:t>
        </w:r>
        <w:r w:rsidR="0027530B" w:rsidRPr="00D035BD">
          <w:rPr>
            <w:rStyle w:val="af2"/>
            <w:rFonts w:hint="eastAsia"/>
            <w:noProof/>
          </w:rPr>
          <w:t xml:space="preserve"> </w:t>
        </w:r>
        <w:r w:rsidR="0027530B" w:rsidRPr="00D035BD">
          <w:rPr>
            <w:rStyle w:val="af2"/>
            <w:rFonts w:hint="eastAsia"/>
            <w:noProof/>
          </w:rPr>
          <w:t>表格及其</w:t>
        </w:r>
        <w:r w:rsidR="0027530B" w:rsidRPr="00D035BD">
          <w:rPr>
            <w:rStyle w:val="af2"/>
            <w:noProof/>
          </w:rPr>
          <w:t>Meta Data</w:t>
        </w:r>
        <w:r w:rsidR="0027530B">
          <w:rPr>
            <w:noProof/>
            <w:webHidden/>
          </w:rPr>
          <w:tab/>
        </w:r>
        <w:r w:rsidR="0027530B">
          <w:rPr>
            <w:noProof/>
            <w:webHidden/>
          </w:rPr>
          <w:fldChar w:fldCharType="begin"/>
        </w:r>
        <w:r w:rsidR="0027530B">
          <w:rPr>
            <w:noProof/>
            <w:webHidden/>
          </w:rPr>
          <w:instrText xml:space="preserve"> PAGEREF _Toc166433962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5BB32720" w14:textId="4383B133" w:rsidR="007F2BE4" w:rsidDel="007F2BE4" w:rsidRDefault="004807DA">
      <w:pPr>
        <w:pStyle w:val="1"/>
        <w:ind w:left="0" w:firstLine="0"/>
        <w:jc w:val="both"/>
        <w:rPr>
          <w:del w:id="330" w:author="11046017_鄭兆媗" w:date="2024-03-25T15:54:00Z"/>
        </w:rPr>
        <w:pPrChange w:id="331" w:author="11046017_鄭兆媗" w:date="2024-03-25T17:25:00Z">
          <w:pPr>
            <w:pStyle w:val="1"/>
            <w:ind w:firstLine="720"/>
          </w:pPr>
        </w:pPrChange>
      </w:pPr>
      <w:ins w:id="332" w:author="11046017_鄭兆媗" w:date="2024-03-25T16:16:00Z">
        <w:r>
          <w:fldChar w:fldCharType="end"/>
        </w:r>
      </w:ins>
    </w:p>
    <w:p w14:paraId="373A7DE3" w14:textId="348133F6" w:rsidR="00750209" w:rsidDel="00253E6D" w:rsidRDefault="00254078">
      <w:pPr>
        <w:pStyle w:val="1"/>
        <w:ind w:left="0" w:firstLine="0"/>
        <w:jc w:val="both"/>
        <w:rPr>
          <w:del w:id="333" w:author="11046014_劉育彤" w:date="2024-03-25T15:22:00Z"/>
        </w:rPr>
        <w:pPrChange w:id="334" w:author="11046017_鄭兆媗" w:date="2024-03-25T20:17:00Z">
          <w:pPr/>
        </w:pPrChange>
      </w:pPr>
      <w:del w:id="335"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36" w:author="11046014_劉育彤" w:date="2024-03-25T15:22:00Z"/>
        </w:rPr>
        <w:pPrChange w:id="337" w:author="11046017_鄭兆媗" w:date="2024-03-25T20:17:00Z">
          <w:pPr/>
        </w:pPrChange>
      </w:pPr>
    </w:p>
    <w:p w14:paraId="3E50EC9F" w14:textId="77777777" w:rsidR="00750209" w:rsidRDefault="00750209">
      <w:pPr>
        <w:pStyle w:val="1"/>
        <w:ind w:left="0" w:firstLine="0"/>
        <w:jc w:val="both"/>
        <w:rPr>
          <w:del w:id="338" w:author="11046014_劉育彤" w:date="2024-03-25T15:44:00Z"/>
        </w:rPr>
        <w:pPrChange w:id="339" w:author="11046017_鄭兆媗" w:date="2024-03-25T20:17:00Z">
          <w:pPr/>
        </w:pPrChange>
      </w:pPr>
    </w:p>
    <w:p w14:paraId="28C1F2A6" w14:textId="7C4C4AA6" w:rsidR="00750209" w:rsidRPr="00750209" w:rsidRDefault="00750209" w:rsidP="00E04D67"/>
    <w:p w14:paraId="4AB59ED9" w14:textId="691D08B3" w:rsidR="000A46E7" w:rsidRDefault="00903134" w:rsidP="0027530B">
      <w:pPr>
        <w:adjustRightInd w:val="0"/>
      </w:pPr>
      <w:r>
        <w:br w:type="page"/>
      </w:r>
      <w:r w:rsidR="0027530B">
        <w:rPr>
          <w:rFonts w:hint="eastAsia"/>
        </w:rPr>
        <w:lastRenderedPageBreak/>
        <w:t>圖目錄</w:t>
      </w:r>
    </w:p>
    <w:p w14:paraId="0F795BDC" w14:textId="52F41D17" w:rsidR="009C5D48" w:rsidRDefault="009C5D48">
      <w:pPr>
        <w:pStyle w:val="afa"/>
        <w:tabs>
          <w:tab w:val="right" w:leader="dot" w:pos="10194"/>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66434294" w:history="1">
        <w:r w:rsidRPr="00233607">
          <w:rPr>
            <w:rStyle w:val="af2"/>
            <w:rFonts w:hint="eastAsia"/>
            <w:noProof/>
          </w:rPr>
          <w:t>圖</w:t>
        </w:r>
        <w:r w:rsidRPr="00233607">
          <w:rPr>
            <w:rStyle w:val="af2"/>
            <w:noProof/>
          </w:rPr>
          <w:t xml:space="preserve"> 6-1</w:t>
        </w:r>
        <w:r w:rsidRPr="00233607">
          <w:rPr>
            <w:rStyle w:val="af2"/>
            <w:noProof/>
          </w:rPr>
          <w:noBreakHyphen/>
          <w:t xml:space="preserve">1 </w:t>
        </w:r>
        <w:r w:rsidRPr="00233607">
          <w:rPr>
            <w:rStyle w:val="af2"/>
            <w:rFonts w:hint="eastAsia"/>
            <w:noProof/>
          </w:rPr>
          <w:t>使用者註冊</w:t>
        </w:r>
        <w:r>
          <w:rPr>
            <w:noProof/>
            <w:webHidden/>
          </w:rPr>
          <w:tab/>
        </w:r>
        <w:r>
          <w:rPr>
            <w:noProof/>
            <w:webHidden/>
          </w:rPr>
          <w:fldChar w:fldCharType="begin"/>
        </w:r>
        <w:r>
          <w:rPr>
            <w:noProof/>
            <w:webHidden/>
          </w:rPr>
          <w:instrText xml:space="preserve"> PAGEREF _Toc166434294 \h </w:instrText>
        </w:r>
        <w:r>
          <w:rPr>
            <w:noProof/>
            <w:webHidden/>
          </w:rPr>
        </w:r>
        <w:r>
          <w:rPr>
            <w:noProof/>
            <w:webHidden/>
          </w:rPr>
          <w:fldChar w:fldCharType="separate"/>
        </w:r>
        <w:r>
          <w:rPr>
            <w:noProof/>
            <w:webHidden/>
          </w:rPr>
          <w:t>38</w:t>
        </w:r>
        <w:r>
          <w:rPr>
            <w:noProof/>
            <w:webHidden/>
          </w:rPr>
          <w:fldChar w:fldCharType="end"/>
        </w:r>
      </w:hyperlink>
    </w:p>
    <w:p w14:paraId="3DC5C736" w14:textId="7A0CE3B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5"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2 </w:t>
        </w:r>
        <w:r w:rsidR="009C5D48" w:rsidRPr="00233607">
          <w:rPr>
            <w:rStyle w:val="af2"/>
            <w:rFonts w:hint="eastAsia"/>
            <w:noProof/>
          </w:rPr>
          <w:t>使用者登入</w:t>
        </w:r>
        <w:r w:rsidR="009C5D48">
          <w:rPr>
            <w:noProof/>
            <w:webHidden/>
          </w:rPr>
          <w:tab/>
        </w:r>
        <w:r w:rsidR="009C5D48">
          <w:rPr>
            <w:noProof/>
            <w:webHidden/>
          </w:rPr>
          <w:fldChar w:fldCharType="begin"/>
        </w:r>
        <w:r w:rsidR="009C5D48">
          <w:rPr>
            <w:noProof/>
            <w:webHidden/>
          </w:rPr>
          <w:instrText xml:space="preserve"> PAGEREF _Toc166434295 \h </w:instrText>
        </w:r>
        <w:r w:rsidR="009C5D48">
          <w:rPr>
            <w:noProof/>
            <w:webHidden/>
          </w:rPr>
        </w:r>
        <w:r w:rsidR="009C5D48">
          <w:rPr>
            <w:noProof/>
            <w:webHidden/>
          </w:rPr>
          <w:fldChar w:fldCharType="separate"/>
        </w:r>
        <w:r w:rsidR="009C5D48">
          <w:rPr>
            <w:noProof/>
            <w:webHidden/>
          </w:rPr>
          <w:t>39</w:t>
        </w:r>
        <w:r w:rsidR="009C5D48">
          <w:rPr>
            <w:noProof/>
            <w:webHidden/>
          </w:rPr>
          <w:fldChar w:fldCharType="end"/>
        </w:r>
      </w:hyperlink>
    </w:p>
    <w:p w14:paraId="6778369C" w14:textId="5B8957BF"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6"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3 </w:t>
        </w:r>
        <w:r w:rsidR="009C5D48" w:rsidRPr="00233607">
          <w:rPr>
            <w:rStyle w:val="af2"/>
            <w:rFonts w:hint="eastAsia"/>
            <w:noProof/>
          </w:rPr>
          <w:t>使用者登出</w:t>
        </w:r>
        <w:r w:rsidR="009C5D48">
          <w:rPr>
            <w:noProof/>
            <w:webHidden/>
          </w:rPr>
          <w:tab/>
        </w:r>
        <w:r w:rsidR="009C5D48">
          <w:rPr>
            <w:noProof/>
            <w:webHidden/>
          </w:rPr>
          <w:fldChar w:fldCharType="begin"/>
        </w:r>
        <w:r w:rsidR="009C5D48">
          <w:rPr>
            <w:noProof/>
            <w:webHidden/>
          </w:rPr>
          <w:instrText xml:space="preserve"> PAGEREF _Toc166434296 \h </w:instrText>
        </w:r>
        <w:r w:rsidR="009C5D48">
          <w:rPr>
            <w:noProof/>
            <w:webHidden/>
          </w:rPr>
        </w:r>
        <w:r w:rsidR="009C5D48">
          <w:rPr>
            <w:noProof/>
            <w:webHidden/>
          </w:rPr>
          <w:fldChar w:fldCharType="separate"/>
        </w:r>
        <w:r w:rsidR="009C5D48">
          <w:rPr>
            <w:noProof/>
            <w:webHidden/>
          </w:rPr>
          <w:t>40</w:t>
        </w:r>
        <w:r w:rsidR="009C5D48">
          <w:rPr>
            <w:noProof/>
            <w:webHidden/>
          </w:rPr>
          <w:fldChar w:fldCharType="end"/>
        </w:r>
      </w:hyperlink>
    </w:p>
    <w:p w14:paraId="09D3F044" w14:textId="3EF819EC"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7"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4 </w:t>
        </w:r>
        <w:r w:rsidR="009C5D48" w:rsidRPr="00233607">
          <w:rPr>
            <w:rStyle w:val="af2"/>
            <w:rFonts w:hint="eastAsia"/>
            <w:noProof/>
          </w:rPr>
          <w:t>編輯會員資料</w:t>
        </w:r>
        <w:r w:rsidR="009C5D48">
          <w:rPr>
            <w:noProof/>
            <w:webHidden/>
          </w:rPr>
          <w:tab/>
        </w:r>
        <w:r w:rsidR="009C5D48">
          <w:rPr>
            <w:noProof/>
            <w:webHidden/>
          </w:rPr>
          <w:fldChar w:fldCharType="begin"/>
        </w:r>
        <w:r w:rsidR="009C5D48">
          <w:rPr>
            <w:noProof/>
            <w:webHidden/>
          </w:rPr>
          <w:instrText xml:space="preserve"> PAGEREF _Toc166434297 \h </w:instrText>
        </w:r>
        <w:r w:rsidR="009C5D48">
          <w:rPr>
            <w:noProof/>
            <w:webHidden/>
          </w:rPr>
        </w:r>
        <w:r w:rsidR="009C5D48">
          <w:rPr>
            <w:noProof/>
            <w:webHidden/>
          </w:rPr>
          <w:fldChar w:fldCharType="separate"/>
        </w:r>
        <w:r w:rsidR="009C5D48">
          <w:rPr>
            <w:noProof/>
            <w:webHidden/>
          </w:rPr>
          <w:t>41</w:t>
        </w:r>
        <w:r w:rsidR="009C5D48">
          <w:rPr>
            <w:noProof/>
            <w:webHidden/>
          </w:rPr>
          <w:fldChar w:fldCharType="end"/>
        </w:r>
      </w:hyperlink>
    </w:p>
    <w:p w14:paraId="22B52244" w14:textId="4F073CE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8"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5 </w:t>
        </w:r>
        <w:r w:rsidR="009C5D48" w:rsidRPr="00233607">
          <w:rPr>
            <w:rStyle w:val="af2"/>
            <w:rFonts w:hint="eastAsia"/>
            <w:noProof/>
          </w:rPr>
          <w:t>報名課程</w:t>
        </w:r>
        <w:r w:rsidR="009C5D48">
          <w:rPr>
            <w:noProof/>
            <w:webHidden/>
          </w:rPr>
          <w:tab/>
        </w:r>
        <w:r w:rsidR="009C5D48">
          <w:rPr>
            <w:noProof/>
            <w:webHidden/>
          </w:rPr>
          <w:fldChar w:fldCharType="begin"/>
        </w:r>
        <w:r w:rsidR="009C5D48">
          <w:rPr>
            <w:noProof/>
            <w:webHidden/>
          </w:rPr>
          <w:instrText xml:space="preserve"> PAGEREF _Toc166434298 \h </w:instrText>
        </w:r>
        <w:r w:rsidR="009C5D48">
          <w:rPr>
            <w:noProof/>
            <w:webHidden/>
          </w:rPr>
        </w:r>
        <w:r w:rsidR="009C5D48">
          <w:rPr>
            <w:noProof/>
            <w:webHidden/>
          </w:rPr>
          <w:fldChar w:fldCharType="separate"/>
        </w:r>
        <w:r w:rsidR="009C5D48">
          <w:rPr>
            <w:noProof/>
            <w:webHidden/>
          </w:rPr>
          <w:t>42</w:t>
        </w:r>
        <w:r w:rsidR="009C5D48">
          <w:rPr>
            <w:noProof/>
            <w:webHidden/>
          </w:rPr>
          <w:fldChar w:fldCharType="end"/>
        </w:r>
      </w:hyperlink>
    </w:p>
    <w:p w14:paraId="19F06212" w14:textId="63B8B01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9"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6 </w:t>
        </w:r>
        <w:r w:rsidR="009C5D48" w:rsidRPr="00233607">
          <w:rPr>
            <w:rStyle w:val="af2"/>
            <w:rFonts w:hint="eastAsia"/>
            <w:noProof/>
          </w:rPr>
          <w:t>社群空間</w:t>
        </w:r>
        <w:r w:rsidR="009C5D48">
          <w:rPr>
            <w:noProof/>
            <w:webHidden/>
          </w:rPr>
          <w:tab/>
        </w:r>
        <w:r w:rsidR="009C5D48">
          <w:rPr>
            <w:noProof/>
            <w:webHidden/>
          </w:rPr>
          <w:fldChar w:fldCharType="begin"/>
        </w:r>
        <w:r w:rsidR="009C5D48">
          <w:rPr>
            <w:noProof/>
            <w:webHidden/>
          </w:rPr>
          <w:instrText xml:space="preserve"> PAGEREF _Toc166434299 \h </w:instrText>
        </w:r>
        <w:r w:rsidR="009C5D48">
          <w:rPr>
            <w:noProof/>
            <w:webHidden/>
          </w:rPr>
        </w:r>
        <w:r w:rsidR="009C5D48">
          <w:rPr>
            <w:noProof/>
            <w:webHidden/>
          </w:rPr>
          <w:fldChar w:fldCharType="separate"/>
        </w:r>
        <w:r w:rsidR="009C5D48">
          <w:rPr>
            <w:noProof/>
            <w:webHidden/>
          </w:rPr>
          <w:t>43</w:t>
        </w:r>
        <w:r w:rsidR="009C5D48">
          <w:rPr>
            <w:noProof/>
            <w:webHidden/>
          </w:rPr>
          <w:fldChar w:fldCharType="end"/>
        </w:r>
      </w:hyperlink>
    </w:p>
    <w:p w14:paraId="4D737C0F" w14:textId="35EF1E70" w:rsidR="0027530B" w:rsidRPr="00A8123E" w:rsidRDefault="009C5D48" w:rsidP="0027530B">
      <w:pPr>
        <w:adjustRightInd w:val="0"/>
      </w:pPr>
      <w:r>
        <w:fldChar w:fldCharType="end"/>
      </w:r>
    </w:p>
    <w:p w14:paraId="349BBF94" w14:textId="7131DE9C" w:rsidR="00347916" w:rsidRPr="00CD5906" w:rsidRDefault="009733BB">
      <w:pPr>
        <w:adjustRightInd w:val="0"/>
        <w:rPr>
          <w:color w:val="FF0000"/>
          <w:sz w:val="36"/>
          <w:u w:val="single"/>
        </w:rPr>
        <w:pPrChange w:id="340" w:author="11046017_鄭兆媗" w:date="2024-03-25T20:17:00Z">
          <w:pPr>
            <w:numPr>
              <w:numId w:val="6"/>
            </w:numPr>
            <w:adjustRightInd w:val="0"/>
            <w:ind w:left="482" w:hanging="482"/>
          </w:pPr>
        </w:pPrChange>
      </w:pPr>
      <w:r>
        <w:br w:type="page"/>
      </w:r>
      <w:ins w:id="341" w:author="11046017_鄭兆媗" w:date="2024-03-25T17:41:00Z">
        <w:r w:rsidR="00DB257D">
          <w:rPr>
            <w:rFonts w:hint="eastAsia"/>
          </w:rPr>
          <w:lastRenderedPageBreak/>
          <w:t>表目錄</w:t>
        </w:r>
      </w:ins>
      <w:del w:id="342"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343" w:author="11046017_鄭兆媗" w:date="2024-03-25T23:44:00Z"/>
          <w:rFonts w:ascii="Times New Roman" w:hAnsi="Times New Roman" w:cstheme="minorBidi"/>
          <w:smallCaps w:val="0"/>
          <w:sz w:val="24"/>
          <w:szCs w:val="24"/>
          <w14:ligatures w14:val="standardContextual"/>
        </w:rPr>
      </w:pPr>
      <w:ins w:id="344"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345"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346"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347" w:author="11046017_鄭兆媗" w:date="2024-03-25T23:44:00Z"/>
          <w:rFonts w:ascii="Times New Roman" w:hAnsi="Times New Roman" w:cstheme="minorBidi"/>
          <w:smallCaps w:val="0"/>
          <w:sz w:val="24"/>
          <w:szCs w:val="24"/>
          <w14:ligatures w14:val="standardContextual"/>
        </w:rPr>
      </w:pPr>
      <w:ins w:id="348"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349"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350" w:author="11046017_鄭兆媗" w:date="2024-03-25T16:56:00Z"/>
          <w:rFonts w:ascii="Times New Roman" w:hAnsi="Times New Roman"/>
        </w:rPr>
        <w:pPrChange w:id="351" w:author="11046017_鄭兆媗" w:date="2024-03-25T20:17:00Z">
          <w:pPr>
            <w:pStyle w:val="ad"/>
            <w:numPr>
              <w:numId w:val="7"/>
            </w:numPr>
            <w:ind w:left="567" w:hanging="480"/>
            <w:jc w:val="left"/>
          </w:pPr>
        </w:pPrChange>
      </w:pPr>
      <w:ins w:id="352" w:author="11046017_鄭兆媗" w:date="2024-03-25T17:41:00Z">
        <w:r>
          <w:fldChar w:fldCharType="end"/>
        </w:r>
      </w:ins>
      <w:del w:id="353"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354" w:author="11046017_鄭兆媗" w:date="2024-03-25T16:56:00Z"/>
        </w:rPr>
        <w:pPrChange w:id="355" w:author="11046017_鄭兆媗" w:date="2024-03-25T20:17:00Z">
          <w:pPr/>
        </w:pPrChange>
      </w:pPr>
      <w:del w:id="356"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357" w:author="11046017_鄭兆媗" w:date="2024-03-25T17:40:00Z"/>
        </w:rPr>
        <w:pPrChange w:id="358" w:author="11046017_鄭兆媗" w:date="2024-03-25T20:17:00Z">
          <w:pPr/>
        </w:pPrChange>
      </w:pPr>
    </w:p>
    <w:p w14:paraId="0867DE08" w14:textId="77777777" w:rsidR="004E1FCE" w:rsidRPr="001B6BAD" w:rsidRDefault="00776A75">
      <w:pPr>
        <w:pStyle w:val="ad"/>
        <w:numPr>
          <w:ilvl w:val="0"/>
          <w:numId w:val="7"/>
        </w:numPr>
        <w:ind w:left="0" w:firstLine="0"/>
        <w:jc w:val="both"/>
        <w:rPr>
          <w:del w:id="359" w:author="11046017_鄭兆媗" w:date="2024-03-25T17:40:00Z"/>
          <w:rFonts w:ascii="Times New Roman" w:hAnsi="Times New Roman"/>
        </w:rPr>
        <w:pPrChange w:id="360" w:author="11046017_鄭兆媗" w:date="2024-03-25T20:17:00Z">
          <w:pPr>
            <w:pStyle w:val="ad"/>
            <w:numPr>
              <w:numId w:val="7"/>
            </w:numPr>
            <w:ind w:left="567" w:hanging="480"/>
            <w:jc w:val="left"/>
          </w:pPr>
        </w:pPrChange>
      </w:pPr>
      <w:del w:id="361"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362" w:author="11046017_鄭兆媗" w:date="2024-03-25T17:41:00Z"/>
        </w:rPr>
        <w:pPrChange w:id="363" w:author="11046017_鄭兆媗" w:date="2024-03-25T20:17:00Z">
          <w:pPr>
            <w:jc w:val="center"/>
          </w:pPr>
        </w:pPrChange>
      </w:pPr>
      <w:bookmarkStart w:id="364" w:name="_Toc24583030"/>
    </w:p>
    <w:p w14:paraId="6AADF289" w14:textId="77777777" w:rsidR="00776A75" w:rsidRPr="00776A75" w:rsidRDefault="00776A75">
      <w:pPr>
        <w:rPr>
          <w:rFonts w:cs="Arial"/>
          <w:kern w:val="0"/>
          <w:szCs w:val="20"/>
        </w:rPr>
        <w:pPrChange w:id="365" w:author="11046017_鄭兆媗" w:date="2024-03-25T20:17:00Z">
          <w:pPr>
            <w:jc w:val="center"/>
          </w:pPr>
        </w:pPrChange>
      </w:pPr>
      <w:del w:id="366"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364"/>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367" w:author="11046017_鄭兆媗" w:date="2024-03-25T17:40:00Z"/>
        </w:trPr>
        <w:tc>
          <w:tcPr>
            <w:tcW w:w="4535" w:type="dxa"/>
            <w:shd w:val="clear" w:color="auto" w:fill="F2F2F2"/>
          </w:tcPr>
          <w:p w14:paraId="2E3E74BF" w14:textId="77777777" w:rsidR="00BF7719" w:rsidRPr="008E1EC9" w:rsidRDefault="00BF7719">
            <w:pPr>
              <w:rPr>
                <w:del w:id="368" w:author="11046017_鄭兆媗" w:date="2024-03-25T17:40:00Z"/>
                <w:szCs w:val="22"/>
              </w:rPr>
              <w:pPrChange w:id="369"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370" w:author="11046017_鄭兆媗" w:date="2024-03-25T17:40:00Z"/>
                <w:szCs w:val="22"/>
              </w:rPr>
              <w:pPrChange w:id="371" w:author="11046017_鄭兆媗" w:date="2024-03-25T20:17:00Z">
                <w:pPr>
                  <w:jc w:val="center"/>
                </w:pPr>
              </w:pPrChange>
            </w:pPr>
          </w:p>
        </w:tc>
      </w:tr>
      <w:tr w:rsidR="00BF7719" w14:paraId="2FE40010" w14:textId="77777777" w:rsidTr="000C1DF3">
        <w:trPr>
          <w:trHeight w:val="1409"/>
          <w:jc w:val="center"/>
          <w:del w:id="372" w:author="11046017_鄭兆媗" w:date="2024-03-25T17:40:00Z"/>
        </w:trPr>
        <w:tc>
          <w:tcPr>
            <w:tcW w:w="4535" w:type="dxa"/>
            <w:shd w:val="clear" w:color="auto" w:fill="auto"/>
          </w:tcPr>
          <w:p w14:paraId="1CB294F8" w14:textId="77777777" w:rsidR="00BF7719" w:rsidRPr="008E1EC9" w:rsidRDefault="00BF7719">
            <w:pPr>
              <w:rPr>
                <w:del w:id="373" w:author="11046017_鄭兆媗" w:date="2024-03-25T17:40:00Z"/>
                <w:szCs w:val="22"/>
              </w:rPr>
              <w:pPrChange w:id="374"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375" w:author="11046017_鄭兆媗" w:date="2024-03-25T17:40:00Z"/>
                <w:szCs w:val="22"/>
              </w:rPr>
              <w:pPrChange w:id="376" w:author="11046017_鄭兆媗" w:date="2024-03-25T20:17:00Z">
                <w:pPr>
                  <w:jc w:val="center"/>
                </w:pPr>
              </w:pPrChange>
            </w:pPr>
          </w:p>
        </w:tc>
      </w:tr>
    </w:tbl>
    <w:p w14:paraId="58E33F47" w14:textId="77777777" w:rsidR="004E1FCE" w:rsidRDefault="004E1FCE">
      <w:pPr>
        <w:pPrChange w:id="377"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378"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379"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proofErr w:type="gramStart"/>
      <w:r w:rsidR="002D4DDF" w:rsidRPr="00984509">
        <w:rPr>
          <w:rFonts w:ascii="Times New Roman" w:hAnsi="Times New Roman"/>
          <w:bdr w:val="single" w:sz="4" w:space="0" w:color="auto"/>
        </w:rPr>
        <w:t>複</w:t>
      </w:r>
      <w:proofErr w:type="gramEnd"/>
      <w:r w:rsidR="002D4DDF" w:rsidRPr="00984509">
        <w:rPr>
          <w:rFonts w:ascii="Times New Roman" w:hAnsi="Times New Roman"/>
          <w:bdr w:val="single" w:sz="4" w:space="0" w:color="auto"/>
        </w:rPr>
        <w:t>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380"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381"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382"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383"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384"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385" w:author="11046014_劉育彤" w:date="2024-03-25T20:55:00Z"/>
          <w:szCs w:val="36"/>
        </w:rPr>
        <w:pPrChange w:id="386" w:author="11046017_鄭兆媗" w:date="2024-03-25T20:17:00Z">
          <w:pPr>
            <w:jc w:val="center"/>
          </w:pPr>
        </w:pPrChange>
      </w:pPr>
      <w:del w:id="387" w:author="11046017_鄭兆媗" w:date="2024-03-25T16:03:00Z">
        <w:r w:rsidRPr="000F71AB">
          <w:rPr>
            <w:rFonts w:hint="eastAsia"/>
          </w:rPr>
          <w:lastRenderedPageBreak/>
          <w:delText>第</w:delText>
        </w:r>
      </w:del>
      <w:ins w:id="388" w:author="11046014_劉育彤" w:date="2024-03-25T14:54:00Z">
        <w:del w:id="389" w:author="11046017_鄭兆媗" w:date="2024-03-25T16:03:00Z">
          <w:r w:rsidR="00B202F1" w:rsidRPr="000F71AB">
            <w:rPr>
              <w:rFonts w:hint="eastAsia"/>
            </w:rPr>
            <w:delText>一</w:delText>
          </w:r>
        </w:del>
      </w:ins>
      <w:del w:id="390"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391" w:author="11046017_鄭兆媗" w:date="2024-03-25T23:43:00Z">
        <w:r w:rsidR="00940676" w:rsidRPr="004807DA">
          <w:rPr>
            <w:rFonts w:hint="eastAsia"/>
            <w:szCs w:val="36"/>
          </w:rPr>
          <w:delText>前言</w:delText>
        </w:r>
      </w:del>
      <w:bookmarkStart w:id="392" w:name="_Toc162303260"/>
      <w:bookmarkStart w:id="393" w:name="_Toc166433905"/>
      <w:bookmarkEnd w:id="392"/>
      <w:bookmarkEnd w:id="393"/>
    </w:p>
    <w:p w14:paraId="5AB955D1" w14:textId="3EE18C72" w:rsidR="00C30C21" w:rsidRPr="000F71AB" w:rsidRDefault="001023F5">
      <w:pPr>
        <w:pStyle w:val="1"/>
        <w:rPr>
          <w:ins w:id="394" w:author="11046014_劉育彤" w:date="2024-03-25T14:50:00Z"/>
        </w:rPr>
        <w:pPrChange w:id="395" w:author="11046021_蔡元振" w:date="2024-03-25T20:49:00Z">
          <w:pPr>
            <w:ind w:firstLineChars="50" w:firstLine="140"/>
          </w:pPr>
        </w:pPrChange>
      </w:pPr>
      <w:bookmarkStart w:id="396" w:name="_Toc166433906"/>
      <w:ins w:id="397" w:author="11046017_鄭兆媗" w:date="2024-03-25T23:43:00Z">
        <w:r>
          <w:rPr>
            <w:rFonts w:hint="eastAsia"/>
          </w:rPr>
          <w:t>前言</w:t>
        </w:r>
      </w:ins>
      <w:bookmarkEnd w:id="396"/>
      <w:ins w:id="398" w:author="11046014_劉育彤" w:date="2024-03-25T14:50:00Z">
        <w:del w:id="399"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400" w:author="11046014_劉育彤" w:date="2024-03-25T15:36:00Z"/>
          <w:del w:id="401" w:author="11046021_蔡元振" w:date="2024-03-25T20:46:00Z"/>
          <w:rPrChange w:id="402" w:author="11046014_劉育彤" w:date="2024-03-25T20:17:00Z">
            <w:rPr>
              <w:ins w:id="403" w:author="11046014_劉育彤" w:date="2024-03-25T15:36:00Z"/>
              <w:del w:id="404" w:author="11046021_蔡元振" w:date="2024-03-25T20:46:00Z"/>
              <w:rFonts w:ascii="標楷體" w:hAnsi="標楷體"/>
              <w:szCs w:val="28"/>
            </w:rPr>
          </w:rPrChange>
        </w:rPr>
        <w:pPrChange w:id="405" w:author="11046021_蔡元振" w:date="2024-03-26T14:25:00Z">
          <w:pPr>
            <w:ind w:firstLineChars="50" w:firstLine="140"/>
          </w:pPr>
        </w:pPrChange>
      </w:pPr>
      <w:ins w:id="406" w:author="11046017_鄭兆媗" w:date="2024-03-25T20:56:00Z">
        <w:r>
          <w:rPr>
            <w:rFonts w:hint="eastAsia"/>
          </w:rPr>
          <w:t xml:space="preserve"> </w:t>
        </w:r>
      </w:ins>
      <w:ins w:id="407" w:author="11046014_劉育彤" w:date="2024-03-25T15:36:00Z">
        <w:del w:id="408" w:author="11046021_蔡元振" w:date="2024-03-25T20:46:00Z">
          <w:r w:rsidR="007B48B4" w:rsidRPr="003E7632" w:rsidDel="009323CA">
            <w:rPr>
              <w:rFonts w:hint="eastAsia"/>
              <w:rPrChange w:id="409" w:author="11046014_劉育彤" w:date="2024-03-25T20:17:00Z">
                <w:rPr>
                  <w:rFonts w:ascii="標楷體" w:hAnsi="標楷體" w:hint="eastAsia"/>
                  <w:szCs w:val="28"/>
                </w:rPr>
              </w:rPrChange>
            </w:rPr>
            <w:delText>台灣的羽球風氣近年來非常興盛。台灣羽球一姊</w:delText>
          </w:r>
        </w:del>
      </w:ins>
      <w:ins w:id="410" w:author="11046014_劉育彤" w:date="2024-03-25T16:53:00Z">
        <w:del w:id="411" w:author="11046021_蔡元振" w:date="2024-03-25T20:46:00Z">
          <w:r w:rsidR="009A0682" w:rsidDel="009323CA">
            <w:rPr>
              <w:rFonts w:hint="eastAsia"/>
            </w:rPr>
            <w:delText>—</w:delText>
          </w:r>
        </w:del>
      </w:ins>
      <w:ins w:id="412" w:author="11046014_劉育彤" w:date="2024-03-25T15:36:00Z">
        <w:del w:id="413" w:author="11046021_蔡元振" w:date="2024-03-25T20:46:00Z">
          <w:r w:rsidR="007B48B4" w:rsidRPr="003E7632" w:rsidDel="009323CA">
            <w:rPr>
              <w:rFonts w:hint="eastAsia"/>
              <w:rPrChange w:id="414"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15" w:author="11046014_劉育彤" w:date="2024-03-25T15:57:00Z">
                <w:rPr>
                  <w:rFonts w:ascii="標楷體" w:hAnsi="標楷體" w:hint="eastAsia"/>
                  <w:szCs w:val="28"/>
                </w:rPr>
              </w:rPrChange>
            </w:rPr>
            <w:delText>一</w:delText>
          </w:r>
        </w:del>
      </w:ins>
      <w:ins w:id="416" w:author="11046017_鄭兆媗" w:date="2024-03-25T16:42:00Z">
        <w:del w:id="417" w:author="11046021_蔡元振" w:date="2024-03-25T20:46:00Z">
          <w:r w:rsidR="00BD62E0" w:rsidDel="009323CA">
            <w:rPr>
              <w:rFonts w:hint="eastAsia"/>
            </w:rPr>
            <w:delText>一</w:delText>
          </w:r>
        </w:del>
      </w:ins>
      <w:ins w:id="418" w:author="11046014_劉育彤" w:date="2024-03-25T15:36:00Z">
        <w:del w:id="419" w:author="11046021_蔡元振" w:date="2024-03-25T20:46:00Z">
          <w:r w:rsidR="007B48B4" w:rsidRPr="003E7632" w:rsidDel="009323CA">
            <w:rPr>
              <w:rFonts w:hint="eastAsia"/>
              <w:rPrChange w:id="420" w:author="11046014_劉育彤" w:date="2024-03-25T20:17:00Z">
                <w:rPr>
                  <w:rFonts w:ascii="標楷體" w:hAnsi="標楷體" w:hint="eastAsia"/>
                  <w:szCs w:val="28"/>
                </w:rPr>
              </w:rPrChange>
            </w:rPr>
            <w:delText>。戴資穎</w:delText>
          </w:r>
        </w:del>
      </w:ins>
      <w:ins w:id="421" w:author="11046014_劉育彤" w:date="2024-03-25T16:54:00Z">
        <w:del w:id="422" w:author="11046021_蔡元振" w:date="2024-03-25T20:46:00Z">
          <w:r w:rsidR="009A0682" w:rsidDel="009323CA">
            <w:rPr>
              <w:rFonts w:hint="eastAsia"/>
            </w:rPr>
            <w:delText>曾</w:delText>
          </w:r>
        </w:del>
      </w:ins>
      <w:ins w:id="423" w:author="11046014_劉育彤" w:date="2024-03-25T15:36:00Z">
        <w:del w:id="424" w:author="11046021_蔡元振" w:date="2024-03-25T20:46:00Z">
          <w:r w:rsidR="007B48B4" w:rsidRPr="003E7632" w:rsidDel="009323CA">
            <w:rPr>
              <w:rFonts w:hint="eastAsia"/>
              <w:rPrChange w:id="425"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26" w:name="_Toc162302585"/>
          <w:bookmarkStart w:id="427" w:name="_Toc162302638"/>
          <w:bookmarkStart w:id="428" w:name="_Toc162303262"/>
          <w:bookmarkStart w:id="429" w:name="_Toc166433907"/>
          <w:bookmarkEnd w:id="426"/>
          <w:bookmarkEnd w:id="427"/>
          <w:bookmarkEnd w:id="428"/>
          <w:bookmarkEnd w:id="429"/>
        </w:del>
      </w:ins>
    </w:p>
    <w:p w14:paraId="458919C3" w14:textId="23743DA0" w:rsidR="009832DE" w:rsidDel="009323CA" w:rsidRDefault="009832DE">
      <w:pPr>
        <w:pStyle w:val="2"/>
        <w:rPr>
          <w:del w:id="430" w:author="11046021_蔡元振" w:date="2024-03-25T20:46:00Z"/>
        </w:rPr>
        <w:pPrChange w:id="431" w:author="11046021_蔡元振" w:date="2024-03-26T14:25:00Z">
          <w:pPr>
            <w:ind w:firstLineChars="200" w:firstLine="560"/>
          </w:pPr>
        </w:pPrChange>
      </w:pPr>
      <w:bookmarkStart w:id="432" w:name="_Toc162302586"/>
      <w:bookmarkStart w:id="433" w:name="_Toc162302639"/>
      <w:bookmarkStart w:id="434" w:name="_Toc162303263"/>
      <w:bookmarkStart w:id="435" w:name="_Toc166433908"/>
      <w:bookmarkEnd w:id="432"/>
      <w:bookmarkEnd w:id="433"/>
      <w:bookmarkEnd w:id="434"/>
      <w:bookmarkEnd w:id="435"/>
    </w:p>
    <w:p w14:paraId="131E1D2D" w14:textId="4B3B7104" w:rsidR="00C30C21" w:rsidDel="009323CA" w:rsidRDefault="00C30C21">
      <w:pPr>
        <w:pStyle w:val="2"/>
        <w:rPr>
          <w:del w:id="436" w:author="11046021_蔡元振" w:date="2024-03-25T20:47:00Z"/>
        </w:rPr>
        <w:pPrChange w:id="437" w:author="11046021_蔡元振" w:date="2024-03-26T14:25:00Z">
          <w:pPr/>
        </w:pPrChange>
      </w:pPr>
      <w:ins w:id="438" w:author="11046014_劉育彤" w:date="2024-03-25T14:50:00Z">
        <w:del w:id="439"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40" w:name="_Toc162275827"/>
      <w:bookmarkStart w:id="441" w:name="_Toc162302587"/>
      <w:bookmarkStart w:id="442" w:name="_Toc162302640"/>
      <w:bookmarkStart w:id="443" w:name="_Toc162303264"/>
      <w:bookmarkStart w:id="444" w:name="_Toc166433909"/>
      <w:bookmarkEnd w:id="440"/>
      <w:bookmarkEnd w:id="441"/>
      <w:bookmarkEnd w:id="442"/>
      <w:bookmarkEnd w:id="443"/>
      <w:bookmarkEnd w:id="444"/>
    </w:p>
    <w:p w14:paraId="7E5189B9" w14:textId="77777777" w:rsidR="001D2C37" w:rsidRPr="00BD62E0" w:rsidDel="009323CA" w:rsidRDefault="001D2C37">
      <w:pPr>
        <w:pStyle w:val="2"/>
        <w:rPr>
          <w:ins w:id="445" w:author="11046017_鄭兆媗" w:date="2024-03-25T16:44:00Z"/>
          <w:del w:id="446" w:author="11046021_蔡元振" w:date="2024-03-25T20:47:00Z"/>
        </w:rPr>
        <w:pPrChange w:id="447" w:author="11046021_蔡元振" w:date="2024-03-26T14:25:00Z">
          <w:pPr>
            <w:ind w:firstLineChars="200" w:firstLine="560"/>
          </w:pPr>
        </w:pPrChange>
      </w:pPr>
      <w:bookmarkStart w:id="448" w:name="_Toc162302588"/>
      <w:bookmarkStart w:id="449" w:name="_Toc162302641"/>
      <w:bookmarkStart w:id="450" w:name="_Toc162303265"/>
      <w:bookmarkStart w:id="451" w:name="_Toc166433910"/>
      <w:bookmarkEnd w:id="448"/>
      <w:bookmarkEnd w:id="449"/>
      <w:bookmarkEnd w:id="450"/>
      <w:bookmarkEnd w:id="451"/>
    </w:p>
    <w:p w14:paraId="51F8B434" w14:textId="32FC2B8D" w:rsidR="001E1F61" w:rsidRPr="001E1F61" w:rsidRDefault="001D2C37" w:rsidP="0027530B">
      <w:pPr>
        <w:pStyle w:val="2"/>
        <w:rPr>
          <w:ins w:id="452" w:author="11046014_劉育彤" w:date="2024-03-25T20:52:00Z"/>
        </w:rPr>
      </w:pPr>
      <w:ins w:id="453" w:author="11046017_鄭兆媗" w:date="2024-03-25T16:44:00Z">
        <w:del w:id="454" w:author="11046021_蔡元振" w:date="2024-03-25T20:49:00Z">
          <w:r>
            <w:rPr>
              <w:rFonts w:hint="eastAsia"/>
            </w:rPr>
            <w:delText>動機</w:delText>
          </w:r>
        </w:del>
      </w:ins>
      <w:bookmarkStart w:id="455" w:name="_Toc166433911"/>
      <w:ins w:id="456" w:author="11046014_劉育彤" w:date="2024-03-25T20:52:00Z">
        <w:r w:rsidR="001E1F61">
          <w:rPr>
            <w:rFonts w:hint="eastAsia"/>
          </w:rPr>
          <w:t>背景</w:t>
        </w:r>
      </w:ins>
      <w:bookmarkEnd w:id="455"/>
      <w:ins w:id="457" w:author="11046014_劉育彤" w:date="2024-03-25T14:51:00Z">
        <w:del w:id="458" w:author="11046017_鄭兆媗" w:date="2024-03-25T16:01:00Z">
          <w:r w:rsidR="00C30C21" w:rsidRPr="00393C55">
            <w:rPr>
              <w:rFonts w:hint="eastAsia"/>
            </w:rPr>
            <w:delText xml:space="preserve">1-2 </w:delText>
          </w:r>
        </w:del>
        <w:del w:id="459" w:author="11046017_鄭兆媗" w:date="2024-03-25T16:21:00Z">
          <w:r w:rsidR="00C30C21" w:rsidRPr="00393C55">
            <w:rPr>
              <w:rFonts w:hint="eastAsia"/>
            </w:rPr>
            <w:delText>動</w:delText>
          </w:r>
        </w:del>
      </w:ins>
    </w:p>
    <w:p w14:paraId="1F155E39" w14:textId="77777777" w:rsidR="00AF522C" w:rsidRPr="002E4C1A" w:rsidRDefault="00AF522C" w:rsidP="00AF522C">
      <w:pPr>
        <w:ind w:firstLineChars="200" w:firstLine="560"/>
        <w:rPr>
          <w:ins w:id="460" w:author="11046021_蔡元振" w:date="2024-03-26T14:16:00Z"/>
          <w:szCs w:val="28"/>
        </w:rPr>
      </w:pPr>
      <w:ins w:id="461" w:author="11046021_蔡元振" w:date="2024-03-26T14:16:00Z">
        <w:r w:rsidRPr="002E4C1A">
          <w:rPr>
            <w:rFonts w:hint="eastAsia"/>
            <w:szCs w:val="28"/>
          </w:rPr>
          <w:t>台灣的羽球風氣近年來非常興盛。台灣羽球</w:t>
        </w:r>
        <w:proofErr w:type="gramStart"/>
        <w:r w:rsidRPr="002E4C1A">
          <w:rPr>
            <w:rFonts w:hint="eastAsia"/>
            <w:szCs w:val="28"/>
          </w:rPr>
          <w:t>一姊</w:t>
        </w:r>
        <w:r>
          <w:rPr>
            <w:rFonts w:hint="eastAsia"/>
            <w:szCs w:val="28"/>
          </w:rPr>
          <w:t>—</w:t>
        </w:r>
        <w:r w:rsidRPr="002E4C1A">
          <w:rPr>
            <w:rFonts w:hint="eastAsia"/>
            <w:szCs w:val="28"/>
          </w:rPr>
          <w:t>戴資穎</w:t>
        </w:r>
        <w:proofErr w:type="gramEnd"/>
        <w:r w:rsidRPr="002E4C1A">
          <w:rPr>
            <w:rFonts w:hint="eastAsia"/>
            <w:szCs w:val="28"/>
          </w:rPr>
          <w:t>在國際賽事中的優異表現，不僅提升了羽球運動的關注度，也激勵了許多年輕選手的參與熱情。從比賽的觀眾人數可以看出，羽球已成為台灣人喜愛的運動之</w:t>
        </w:r>
        <w:proofErr w:type="gramStart"/>
        <w:r>
          <w:rPr>
            <w:rFonts w:hint="eastAsia"/>
            <w:szCs w:val="28"/>
          </w:rPr>
          <w:t>一</w:t>
        </w:r>
        <w:proofErr w:type="gramEnd"/>
        <w:r w:rsidRPr="002E4C1A">
          <w:rPr>
            <w:rFonts w:hint="eastAsia"/>
            <w:szCs w:val="28"/>
          </w:rPr>
          <w:t>。</w:t>
        </w:r>
        <w:proofErr w:type="gramStart"/>
        <w:r w:rsidRPr="002E4C1A">
          <w:rPr>
            <w:rFonts w:hint="eastAsia"/>
            <w:szCs w:val="28"/>
          </w:rPr>
          <w:t>戴資穎</w:t>
        </w:r>
        <w:proofErr w:type="gramEnd"/>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340EDEE8" w:rsidR="00AF522C" w:rsidRPr="00656C98" w:rsidRDefault="00AF522C" w:rsidP="00AF522C">
      <w:pPr>
        <w:ind w:firstLineChars="200" w:firstLine="560"/>
        <w:rPr>
          <w:ins w:id="462" w:author="11046021_蔡元振" w:date="2024-03-26T14:16:00Z"/>
        </w:rPr>
      </w:pPr>
      <w:ins w:id="463"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r w:rsidR="00A26A63">
        <w:rPr>
          <w:rFonts w:hint="eastAsia"/>
          <w:szCs w:val="28"/>
        </w:rPr>
        <w:t>。</w:t>
      </w:r>
    </w:p>
    <w:p w14:paraId="48DB4F49" w14:textId="2F3AA521" w:rsidR="001E1F61" w:rsidRPr="002E4C1A" w:rsidDel="002E2DCE" w:rsidRDefault="001E1F61">
      <w:pPr>
        <w:pStyle w:val="2"/>
        <w:rPr>
          <w:ins w:id="464" w:author="11046014_劉育彤" w:date="2024-03-25T20:52:00Z"/>
          <w:del w:id="465" w:author="11046021_蔡元振" w:date="2024-03-26T14:14:00Z"/>
        </w:rPr>
        <w:pPrChange w:id="466" w:author="11046021_蔡元振" w:date="2024-03-26T14:25:00Z">
          <w:pPr>
            <w:ind w:firstLineChars="200" w:firstLine="560"/>
          </w:pPr>
        </w:pPrChange>
      </w:pPr>
      <w:ins w:id="467" w:author="11046014_劉育彤" w:date="2024-03-25T20:52:00Z">
        <w:del w:id="468"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469" w:name="_Toc166433912"/>
          <w:bookmarkEnd w:id="469"/>
        </w:del>
      </w:ins>
    </w:p>
    <w:p w14:paraId="207D6DC7" w14:textId="0D43897D" w:rsidR="001E1F61" w:rsidRPr="00656C98" w:rsidDel="002E2DCE" w:rsidRDefault="001E1F61">
      <w:pPr>
        <w:pStyle w:val="2"/>
        <w:rPr>
          <w:ins w:id="470" w:author="11046014_劉育彤" w:date="2024-03-25T20:52:00Z"/>
          <w:del w:id="471" w:author="11046021_蔡元振" w:date="2024-03-26T14:14:00Z"/>
        </w:rPr>
        <w:pPrChange w:id="472" w:author="11046021_蔡元振" w:date="2024-03-26T14:25:00Z">
          <w:pPr>
            <w:ind w:firstLineChars="200" w:firstLine="560"/>
          </w:pPr>
        </w:pPrChange>
      </w:pPr>
      <w:ins w:id="473" w:author="11046014_劉育彤" w:date="2024-03-25T20:52:00Z">
        <w:del w:id="474"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475" w:name="_Toc166433913"/>
          <w:bookmarkEnd w:id="475"/>
        </w:del>
      </w:ins>
    </w:p>
    <w:p w14:paraId="119D26AB" w14:textId="66F068F3" w:rsidR="00C30C21" w:rsidRPr="000F71AB" w:rsidRDefault="00E26083" w:rsidP="0027530B">
      <w:pPr>
        <w:pStyle w:val="2"/>
        <w:rPr>
          <w:ins w:id="476" w:author="11046014_劉育彤" w:date="2024-03-25T14:51:00Z"/>
        </w:rPr>
      </w:pPr>
      <w:ins w:id="477" w:author="11046017_鄭兆媗" w:date="2024-03-25T20:56:00Z">
        <w:r>
          <w:rPr>
            <w:rFonts w:hint="eastAsia"/>
          </w:rPr>
          <w:t xml:space="preserve"> </w:t>
        </w:r>
      </w:ins>
      <w:bookmarkStart w:id="478" w:name="_Toc166433914"/>
      <w:ins w:id="479" w:author="11046014_劉育彤" w:date="2024-03-25T20:53:00Z">
        <w:r w:rsidR="001D2C37" w:rsidDel="002F3A6A">
          <w:rPr>
            <w:rFonts w:hint="eastAsia"/>
          </w:rPr>
          <w:t>動機</w:t>
        </w:r>
      </w:ins>
      <w:bookmarkEnd w:id="478"/>
      <w:ins w:id="480" w:author="11046014_劉育彤" w:date="2024-03-25T14:51:00Z">
        <w:del w:id="481" w:author="11046017_鄭兆媗" w:date="2024-03-25T16:01:00Z">
          <w:r w:rsidR="00C30C21" w:rsidRPr="00393C55">
            <w:rPr>
              <w:rFonts w:hint="eastAsia"/>
            </w:rPr>
            <w:delText>1-</w:delText>
          </w:r>
        </w:del>
      </w:ins>
      <w:ins w:id="482" w:author="11046017_鄭兆媗" w:date="2024-03-25T20:53:00Z">
        <w:r w:rsidR="005D256D">
          <w:rPr>
            <w:rFonts w:hint="eastAsia"/>
          </w:rPr>
          <w:t xml:space="preserve"> </w:t>
        </w:r>
      </w:ins>
      <w:ins w:id="483" w:author="11046014_劉育彤" w:date="2024-03-25T14:51:00Z">
        <w:del w:id="484" w:author="11046017_鄭兆媗" w:date="2024-03-25T16:02:00Z">
          <w:r w:rsidR="00C30C21" w:rsidRPr="000F71AB">
            <w:rPr>
              <w:rFonts w:hint="eastAsia"/>
            </w:rPr>
            <w:delText>1-3</w:delText>
          </w:r>
          <w:r w:rsidR="00C30C21" w:rsidRPr="000F71AB">
            <w:delText xml:space="preserve"> </w:delText>
          </w:r>
        </w:del>
        <w:del w:id="485" w:author="Microsoft Word" w:date="2024-03-25T20:54:00Z">
          <w:r w:rsidR="00C30C21" w:rsidRPr="000F71AB">
            <w:rPr>
              <w:rFonts w:hint="eastAsia"/>
            </w:rPr>
            <w:delText>系統目的與目標</w:delText>
          </w:r>
        </w:del>
      </w:ins>
    </w:p>
    <w:p w14:paraId="6FD6D5F8" w14:textId="0A6ABF3F" w:rsidR="00C30C21" w:rsidRPr="003E7632" w:rsidRDefault="001E1F61" w:rsidP="00AF698A">
      <w:pPr>
        <w:ind w:firstLineChars="200" w:firstLine="560"/>
        <w:rPr>
          <w:ins w:id="486" w:author="11046014_劉育彤" w:date="2024-03-25T14:51:00Z"/>
          <w:szCs w:val="28"/>
          <w:rPrChange w:id="487" w:author="11046014_劉育彤" w:date="2024-03-25T20:17:00Z">
            <w:rPr>
              <w:ins w:id="488" w:author="11046014_劉育彤" w:date="2024-03-25T14:51:00Z"/>
              <w:rFonts w:ascii="標楷體" w:hAnsi="標楷體"/>
              <w:szCs w:val="28"/>
            </w:rPr>
          </w:rPrChange>
        </w:rPr>
      </w:pPr>
      <w:ins w:id="489"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490" w:author="11046014_劉育彤" w:date="2024-03-28T10:12:00Z">
        <w:r w:rsidR="00AC4829">
          <w:rPr>
            <w:rFonts w:hint="eastAsia"/>
            <w:szCs w:val="28"/>
          </w:rPr>
          <w:t>學員</w:t>
        </w:r>
      </w:ins>
      <w:ins w:id="491" w:author="11046014_劉育彤" w:date="2024-03-25T20:53:00Z">
        <w:r w:rsidRPr="006342D6">
          <w:rPr>
            <w:rFonts w:hint="eastAsia"/>
            <w:szCs w:val="28"/>
          </w:rPr>
          <w:t>可能需要花費大量時間和精力在尋找適合的課程、填寫繁瑣的報名表格以及與教練或場地方溝通等環節上。而憑藉這個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27530B">
      <w:pPr>
        <w:pStyle w:val="2"/>
        <w:rPr>
          <w:ins w:id="492" w:author="11046017_鄭兆媗" w:date="2024-03-25T20:55:00Z"/>
        </w:rPr>
      </w:pPr>
      <w:ins w:id="493" w:author="11046017_鄭兆媗" w:date="2024-03-25T20:53:00Z">
        <w:r>
          <w:rPr>
            <w:rFonts w:hint="eastAsia"/>
          </w:rPr>
          <w:t xml:space="preserve"> </w:t>
        </w:r>
      </w:ins>
      <w:ins w:id="494" w:author="11046014_劉育彤" w:date="2024-03-25T14:51:00Z">
        <w:del w:id="495" w:author="11046017_鄭兆媗" w:date="2024-03-25T16:02:00Z">
          <w:r w:rsidR="00C30C21" w:rsidRPr="000F71AB">
            <w:rPr>
              <w:rFonts w:hint="eastAsia"/>
            </w:rPr>
            <w:delText>1-</w:delText>
          </w:r>
        </w:del>
      </w:ins>
      <w:ins w:id="496" w:author="11046014_劉育彤" w:date="2024-03-25T14:52:00Z">
        <w:del w:id="497" w:author="11046017_鄭兆媗" w:date="2024-03-25T16:02:00Z">
          <w:r w:rsidR="00C30C21" w:rsidRPr="000F71AB">
            <w:rPr>
              <w:rFonts w:hint="eastAsia"/>
            </w:rPr>
            <w:delText xml:space="preserve">4 </w:delText>
          </w:r>
        </w:del>
      </w:ins>
      <w:bookmarkStart w:id="498" w:name="_Toc166433915"/>
      <w:ins w:id="499" w:author="11046014_劉育彤" w:date="2024-03-25T20:54:00Z">
        <w:r w:rsidR="0010236E" w:rsidRPr="000F71AB">
          <w:rPr>
            <w:rFonts w:hint="eastAsia"/>
          </w:rPr>
          <w:t>系統目的與目標</w:t>
        </w:r>
      </w:ins>
      <w:bookmarkEnd w:id="498"/>
    </w:p>
    <w:p w14:paraId="4C861EDB" w14:textId="77777777" w:rsidR="00AF698A" w:rsidRPr="006342D6" w:rsidRDefault="00AF698A">
      <w:pPr>
        <w:ind w:firstLineChars="200" w:firstLine="560"/>
        <w:rPr>
          <w:ins w:id="500" w:author="11046014_劉育彤" w:date="2024-03-25T20:55:00Z"/>
          <w:szCs w:val="28"/>
        </w:rPr>
        <w:pPrChange w:id="501" w:author="11046021_蔡元振" w:date="2024-04-24T21:44:00Z" w16du:dateUtc="2024-04-24T13:44:00Z">
          <w:pPr/>
        </w:pPrChange>
      </w:pPr>
      <w:ins w:id="502"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03" w:author="11046014_劉育彤" w:date="2024-03-25T20:55:00Z"/>
          <w:szCs w:val="28"/>
        </w:rPr>
        <w:pPrChange w:id="504" w:author="11046021_蔡元振" w:date="2024-04-24T21:44:00Z" w16du:dateUtc="2024-04-24T13:44:00Z">
          <w:pPr/>
        </w:pPrChange>
      </w:pPr>
      <w:ins w:id="505"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06" w:author="11046014_劉育彤" w:date="2024-03-25T20:55:00Z"/>
          <w:szCs w:val="28"/>
        </w:rPr>
        <w:pPrChange w:id="507" w:author="11046021_蔡元振" w:date="2024-04-24T21:44:00Z" w16du:dateUtc="2024-04-24T13:44:00Z">
          <w:pPr/>
        </w:pPrChange>
      </w:pPr>
      <w:ins w:id="508"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09" w:author="11046014_劉育彤" w:date="2024-03-25T20:55:00Z"/>
          <w:szCs w:val="28"/>
        </w:rPr>
        <w:pPrChange w:id="510" w:author="11046021_蔡元振" w:date="2024-04-24T21:44:00Z" w16du:dateUtc="2024-04-24T13:44:00Z">
          <w:pPr/>
        </w:pPrChange>
      </w:pPr>
      <w:ins w:id="511"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12" w:author="11046014_劉育彤" w:date="2024-03-25T14:51:00Z"/>
        </w:rPr>
        <w:pPrChange w:id="513" w:author="11046014_劉育彤" w:date="2024-03-25T20:55:00Z">
          <w:pPr>
            <w:ind w:firstLineChars="50" w:firstLine="140"/>
          </w:pPr>
        </w:pPrChange>
      </w:pPr>
    </w:p>
    <w:p w14:paraId="2DF171FB" w14:textId="5E39474B" w:rsidR="001E1F61" w:rsidRPr="001E1F61" w:rsidRDefault="00E26083">
      <w:pPr>
        <w:pStyle w:val="2"/>
        <w:rPr>
          <w:ins w:id="514" w:author="Microsoft Word" w:date="2024-03-25T20:53:00Z"/>
        </w:rPr>
        <w:pPrChange w:id="515" w:author="11046021_蔡元振" w:date="2024-03-26T14:25:00Z">
          <w:pPr>
            <w:ind w:firstLineChars="50" w:firstLine="140"/>
          </w:pPr>
        </w:pPrChange>
      </w:pPr>
      <w:ins w:id="516" w:author="11046017_鄭兆媗" w:date="2024-03-25T20:56:00Z">
        <w:r>
          <w:rPr>
            <w:rFonts w:hint="eastAsia"/>
          </w:rPr>
          <w:t xml:space="preserve"> </w:t>
        </w:r>
      </w:ins>
      <w:ins w:id="517" w:author="Microsoft Word" w:date="2024-03-25T20:53:00Z">
        <w:del w:id="518" w:author="11046014_劉育彤" w:date="2024-03-25T20:54:00Z">
          <w:r w:rsidR="001E1F61" w:rsidRPr="000F71AB" w:rsidDel="0010236E">
            <w:rPr>
              <w:rFonts w:hint="eastAsia"/>
            </w:rPr>
            <w:delText>系統目的與目標</w:delText>
          </w:r>
        </w:del>
        <w:del w:id="519" w:author="11046017_鄭兆媗" w:date="2024-03-25T20:55:00Z">
          <w:r w:rsidR="00C30C21" w:rsidRPr="000F71AB">
            <w:rPr>
              <w:rFonts w:hint="eastAsia"/>
            </w:rPr>
            <w:delText xml:space="preserve">1-4 </w:delText>
          </w:r>
        </w:del>
        <w:bookmarkStart w:id="520" w:name="_Toc166433916"/>
        <w:r w:rsidR="00C30C21" w:rsidRPr="000F71AB">
          <w:rPr>
            <w:rFonts w:hint="eastAsia"/>
          </w:rPr>
          <w:t>預期成果</w:t>
        </w:r>
        <w:bookmarkEnd w:id="520"/>
      </w:ins>
    </w:p>
    <w:p w14:paraId="307A8298" w14:textId="7B14D34F" w:rsidR="002B3045" w:rsidRPr="001452B0" w:rsidRDefault="00E67D11">
      <w:pPr>
        <w:pStyle w:val="HTML"/>
        <w:spacing w:after="60"/>
        <w:rPr>
          <w:ins w:id="521" w:author="11046004_陳冠廷" w:date="2024-03-25T21:21:00Z"/>
          <w:szCs w:val="28"/>
        </w:rPr>
        <w:pPrChange w:id="522" w:author="11046004_陳冠廷" w:date="2024-03-25T21:29:00Z">
          <w:pPr/>
        </w:pPrChange>
      </w:pPr>
      <w:ins w:id="523" w:author="11046004_陳冠廷" w:date="2024-03-25T21:22:00Z">
        <w:r w:rsidRPr="008E1EC9">
          <w:rPr>
            <w:rFonts w:ascii="Times New Roman" w:eastAsia="標楷體" w:hAnsi="Times New Roman" w:hint="eastAsia"/>
            <w:sz w:val="28"/>
            <w:szCs w:val="28"/>
            <w:rPrChange w:id="524" w:author="11046004_陳冠廷" w:date="2024-03-25T21:29:00Z">
              <w:rPr>
                <w:rFonts w:hint="eastAsia"/>
                <w:szCs w:val="28"/>
              </w:rPr>
            </w:rPrChange>
          </w:rPr>
          <w:t>推行</w:t>
        </w:r>
      </w:ins>
      <w:ins w:id="525" w:author="11046004_陳冠廷" w:date="2024-03-25T21:27:00Z">
        <w:r w:rsidR="00A100CC" w:rsidRPr="008E1EC9">
          <w:rPr>
            <w:rFonts w:ascii="Times New Roman" w:eastAsia="標楷體" w:hAnsi="Times New Roman" w:hint="eastAsia"/>
            <w:sz w:val="28"/>
            <w:szCs w:val="28"/>
            <w:rPrChange w:id="526" w:author="11046004_陳冠廷" w:date="2024-03-25T21:29:00Z">
              <w:rPr>
                <w:rFonts w:hint="eastAsia"/>
                <w:szCs w:val="28"/>
              </w:rPr>
            </w:rPrChange>
          </w:rPr>
          <w:t>羽球這項運動</w:t>
        </w:r>
        <w:r w:rsidR="0038057E" w:rsidRPr="008E1EC9">
          <w:rPr>
            <w:rFonts w:ascii="Times New Roman" w:eastAsia="標楷體" w:hAnsi="Times New Roman" w:hint="eastAsia"/>
            <w:sz w:val="28"/>
            <w:szCs w:val="28"/>
            <w:rPrChange w:id="527" w:author="11046004_陳冠廷" w:date="2024-03-25T21:29:00Z">
              <w:rPr>
                <w:rFonts w:hint="eastAsia"/>
                <w:szCs w:val="28"/>
              </w:rPr>
            </w:rPrChange>
          </w:rPr>
          <w:t>，</w:t>
        </w:r>
      </w:ins>
      <w:ins w:id="528" w:author="11046004_陳冠廷" w:date="2024-03-25T21:29:00Z">
        <w:r w:rsidR="001F09A9" w:rsidRPr="008E1EC9">
          <w:rPr>
            <w:rFonts w:ascii="Times New Roman" w:eastAsia="標楷體" w:hAnsi="Times New Roman" w:hint="eastAsia"/>
            <w:sz w:val="28"/>
            <w:szCs w:val="28"/>
            <w:rPrChange w:id="529" w:author="11046004_陳冠廷" w:date="2024-03-25T21:29:00Z">
              <w:rPr>
                <w:rFonts w:hint="eastAsia"/>
              </w:rPr>
            </w:rPrChange>
          </w:rPr>
          <w:t>並將這種健康、</w:t>
        </w:r>
      </w:ins>
      <w:ins w:id="530" w:author="11046004_陳冠廷" w:date="2024-03-25T21:30:00Z">
        <w:r w:rsidR="009C489B" w:rsidRPr="008E1EC9">
          <w:rPr>
            <w:rFonts w:ascii="Times New Roman" w:eastAsia="標楷體" w:hAnsi="Times New Roman" w:hint="eastAsia"/>
            <w:sz w:val="28"/>
            <w:szCs w:val="28"/>
          </w:rPr>
          <w:t>多元</w:t>
        </w:r>
      </w:ins>
      <w:ins w:id="531" w:author="11046004_陳冠廷" w:date="2024-03-25T21:29:00Z">
        <w:r w:rsidR="001F09A9" w:rsidRPr="008E1EC9">
          <w:rPr>
            <w:rFonts w:ascii="Times New Roman" w:eastAsia="標楷體" w:hAnsi="Times New Roman" w:hint="eastAsia"/>
            <w:sz w:val="28"/>
            <w:szCs w:val="28"/>
            <w:rPrChange w:id="532" w:author="11046004_陳冠廷" w:date="2024-03-25T21:29:00Z">
              <w:rPr>
                <w:rFonts w:hint="eastAsia"/>
              </w:rPr>
            </w:rPrChange>
          </w:rPr>
          <w:t>的</w:t>
        </w:r>
        <w:r w:rsidR="001F09A9" w:rsidRPr="008E1EC9">
          <w:rPr>
            <w:rFonts w:ascii="Times New Roman" w:eastAsia="標楷體" w:hAnsi="Times New Roman" w:hint="eastAsia"/>
            <w:sz w:val="28"/>
            <w:szCs w:val="28"/>
          </w:rPr>
          <w:t>課程模式</w:t>
        </w:r>
        <w:r w:rsidR="001F09A9" w:rsidRPr="008E1EC9">
          <w:rPr>
            <w:rFonts w:ascii="Times New Roman" w:eastAsia="標楷體" w:hAnsi="Times New Roman" w:hint="eastAsia"/>
            <w:sz w:val="28"/>
            <w:szCs w:val="28"/>
            <w:rPrChange w:id="533" w:author="11046004_陳冠廷" w:date="2024-03-25T21:29:00Z">
              <w:rPr>
                <w:rFonts w:hint="eastAsia"/>
              </w:rPr>
            </w:rPrChange>
          </w:rPr>
          <w:t>傳遞給更多的人</w:t>
        </w:r>
      </w:ins>
      <w:ins w:id="534" w:author="11046004_陳冠廷" w:date="2024-03-25T21:33:00Z">
        <w:r w:rsidR="00C86BCA" w:rsidRPr="008E1EC9">
          <w:rPr>
            <w:rFonts w:ascii="Times New Roman" w:eastAsia="標楷體" w:hAnsi="Times New Roman" w:hint="eastAsia"/>
            <w:sz w:val="28"/>
            <w:szCs w:val="28"/>
          </w:rPr>
          <w:t>。</w:t>
        </w:r>
      </w:ins>
    </w:p>
    <w:p w14:paraId="62EA32A0" w14:textId="4B8CCF42" w:rsidR="00C30C21" w:rsidRDefault="00684A96" w:rsidP="00CB4918">
      <w:pPr>
        <w:rPr>
          <w:del w:id="535" w:author="11046004_陳冠廷" w:date="2024-03-25T20:56:00Z"/>
          <w:szCs w:val="28"/>
        </w:rPr>
      </w:pPr>
      <w:proofErr w:type="gramStart"/>
      <w:ins w:id="536" w:author="11046004_陳冠廷" w:date="2024-03-25T20:56:00Z">
        <w:r>
          <w:rPr>
            <w:rFonts w:hint="eastAsia"/>
            <w:szCs w:val="28"/>
          </w:rPr>
          <w:t>本組</w:t>
        </w:r>
      </w:ins>
      <w:ins w:id="537" w:author="11046004_陳冠廷" w:date="2024-03-25T20:57:00Z">
        <w:r w:rsidR="00000718">
          <w:rPr>
            <w:rFonts w:hint="eastAsia"/>
            <w:szCs w:val="28"/>
          </w:rPr>
          <w:t>以</w:t>
        </w:r>
      </w:ins>
      <w:proofErr w:type="gramEnd"/>
      <w:ins w:id="538" w:author="11046004_陳冠廷" w:date="2024-03-25T20:58:00Z">
        <w:r w:rsidR="00D74E21">
          <w:rPr>
            <w:rFonts w:hint="eastAsia"/>
            <w:szCs w:val="28"/>
          </w:rPr>
          <w:t>表單的</w:t>
        </w:r>
      </w:ins>
      <w:ins w:id="539" w:author="11046004_陳冠廷" w:date="2024-03-25T20:59:00Z">
        <w:r w:rsidR="00C16210">
          <w:rPr>
            <w:rFonts w:hint="eastAsia"/>
            <w:szCs w:val="28"/>
          </w:rPr>
          <w:t>形式來給</w:t>
        </w:r>
        <w:r w:rsidR="00090AC6">
          <w:rPr>
            <w:rFonts w:hint="eastAsia"/>
            <w:szCs w:val="28"/>
          </w:rPr>
          <w:t>想</w:t>
        </w:r>
      </w:ins>
      <w:ins w:id="540" w:author="11046004_陳冠廷" w:date="2024-03-25T21:03:00Z">
        <w:r w:rsidR="004122E5">
          <w:rPr>
            <w:rFonts w:hint="eastAsia"/>
            <w:szCs w:val="28"/>
          </w:rPr>
          <w:t>報名</w:t>
        </w:r>
      </w:ins>
      <w:ins w:id="541" w:author="11046004_陳冠廷" w:date="2024-03-25T20:59:00Z">
        <w:r w:rsidR="00090AC6">
          <w:rPr>
            <w:rFonts w:hint="eastAsia"/>
            <w:szCs w:val="28"/>
          </w:rPr>
          <w:t>參與羽球課程的</w:t>
        </w:r>
      </w:ins>
      <w:proofErr w:type="gramStart"/>
      <w:ins w:id="542" w:author="11046004_陳冠廷" w:date="2024-03-25T21:09:00Z">
        <w:r w:rsidR="00867D9F">
          <w:rPr>
            <w:rFonts w:hint="eastAsia"/>
            <w:szCs w:val="28"/>
          </w:rPr>
          <w:t>用戶</w:t>
        </w:r>
      </w:ins>
      <w:ins w:id="543" w:author="11046004_陳冠廷" w:date="2024-03-25T20:59:00Z">
        <w:r w:rsidR="00090AC6">
          <w:rPr>
            <w:rFonts w:hint="eastAsia"/>
            <w:szCs w:val="28"/>
          </w:rPr>
          <w:t>們</w:t>
        </w:r>
      </w:ins>
      <w:ins w:id="544" w:author="11046004_陳冠廷" w:date="2024-03-25T21:00:00Z">
        <w:r w:rsidR="000C0537">
          <w:rPr>
            <w:rFonts w:hint="eastAsia"/>
            <w:szCs w:val="28"/>
          </w:rPr>
          <w:t>填答</w:t>
        </w:r>
        <w:proofErr w:type="gramEnd"/>
        <w:r w:rsidR="000C0537">
          <w:rPr>
            <w:rFonts w:hint="eastAsia"/>
            <w:szCs w:val="28"/>
          </w:rPr>
          <w:t>，</w:t>
        </w:r>
        <w:r w:rsidR="001606C0">
          <w:rPr>
            <w:rFonts w:hint="eastAsia"/>
            <w:szCs w:val="28"/>
          </w:rPr>
          <w:t>並依據表單的內容</w:t>
        </w:r>
      </w:ins>
      <w:ins w:id="545" w:author="11046004_陳冠廷" w:date="2024-03-25T21:01:00Z">
        <w:r w:rsidR="009674A2">
          <w:rPr>
            <w:rFonts w:hint="eastAsia"/>
            <w:szCs w:val="28"/>
          </w:rPr>
          <w:t>將其交給系統去做</w:t>
        </w:r>
      </w:ins>
      <w:ins w:id="546" w:author="11046004_陳冠廷" w:date="2024-03-25T21:02:00Z">
        <w:r w:rsidR="002A4683">
          <w:rPr>
            <w:rFonts w:hint="eastAsia"/>
            <w:szCs w:val="28"/>
          </w:rPr>
          <w:t>分析，推薦一個較為</w:t>
        </w:r>
      </w:ins>
      <w:ins w:id="547" w:author="11046004_陳冠廷" w:date="2024-03-25T21:03:00Z">
        <w:r w:rsidR="004D3AE9">
          <w:rPr>
            <w:rFonts w:hint="eastAsia"/>
            <w:szCs w:val="28"/>
          </w:rPr>
          <w:t>適合</w:t>
        </w:r>
      </w:ins>
      <w:ins w:id="548" w:author="11046004_陳冠廷" w:date="2024-03-25T21:04:00Z">
        <w:r w:rsidR="00E269D4">
          <w:rPr>
            <w:rFonts w:hint="eastAsia"/>
            <w:szCs w:val="28"/>
          </w:rPr>
          <w:t>的課程</w:t>
        </w:r>
      </w:ins>
      <w:ins w:id="549" w:author="11046004_陳冠廷" w:date="2024-03-25T21:12:00Z">
        <w:r w:rsidR="00214245">
          <w:rPr>
            <w:rFonts w:hint="eastAsia"/>
            <w:szCs w:val="28"/>
          </w:rPr>
          <w:t>、</w:t>
        </w:r>
      </w:ins>
      <w:ins w:id="550" w:author="11046004_陳冠廷" w:date="2024-03-25T21:04:00Z">
        <w:r w:rsidR="00A25914">
          <w:rPr>
            <w:rFonts w:hint="eastAsia"/>
            <w:szCs w:val="28"/>
          </w:rPr>
          <w:t>教練</w:t>
        </w:r>
      </w:ins>
      <w:ins w:id="551" w:author="11046004_陳冠廷" w:date="2024-03-25T21:12:00Z">
        <w:r w:rsidR="00214245">
          <w:rPr>
            <w:rFonts w:hint="eastAsia"/>
            <w:szCs w:val="28"/>
          </w:rPr>
          <w:t>與地區</w:t>
        </w:r>
      </w:ins>
      <w:ins w:id="552" w:author="11046004_陳冠廷" w:date="2024-03-25T21:05:00Z">
        <w:r w:rsidR="00A25914">
          <w:rPr>
            <w:rFonts w:hint="eastAsia"/>
            <w:szCs w:val="28"/>
          </w:rPr>
          <w:t>給予</w:t>
        </w:r>
      </w:ins>
      <w:ins w:id="553" w:author="11046004_陳冠廷" w:date="2024-03-25T21:10:00Z">
        <w:r w:rsidR="00867D9F">
          <w:rPr>
            <w:rFonts w:hint="eastAsia"/>
            <w:szCs w:val="28"/>
          </w:rPr>
          <w:t>用戶</w:t>
        </w:r>
      </w:ins>
      <w:ins w:id="554" w:author="11046004_陳冠廷" w:date="2024-03-25T21:05:00Z">
        <w:r w:rsidR="00A25914">
          <w:rPr>
            <w:rFonts w:hint="eastAsia"/>
            <w:szCs w:val="28"/>
          </w:rPr>
          <w:t>做篩選</w:t>
        </w:r>
      </w:ins>
      <w:ins w:id="555" w:author="11046004_陳冠廷" w:date="2024-03-25T21:20:00Z">
        <w:r w:rsidR="00235EF1">
          <w:rPr>
            <w:rFonts w:hint="eastAsia"/>
            <w:szCs w:val="28"/>
          </w:rPr>
          <w:t>。</w:t>
        </w:r>
      </w:ins>
      <w:ins w:id="556" w:author="11046014_劉育彤" w:date="2024-03-25T14:51:00Z">
        <w:del w:id="557" w:author="11046004_陳冠廷" w:date="2024-03-25T20:56:00Z">
          <w:r w:rsidR="00C30C21" w:rsidRPr="003E7632">
            <w:rPr>
              <w:szCs w:val="28"/>
              <w:rPrChange w:id="558" w:author="11046014_劉育彤" w:date="2024-03-25T20:17:00Z">
                <w:rPr>
                  <w:rFonts w:ascii="標楷體" w:hAnsi="標楷體"/>
                  <w:szCs w:val="28"/>
                </w:rPr>
              </w:rPrChange>
            </w:rPr>
            <w:delText xml:space="preserve">  </w:delText>
          </w:r>
          <w:r w:rsidR="00C30C21" w:rsidRPr="003E7632">
            <w:rPr>
              <w:rFonts w:hint="eastAsia"/>
              <w:szCs w:val="28"/>
              <w:rPrChange w:id="559" w:author="11046014_劉育彤" w:date="2024-03-25T20:17:00Z">
                <w:rPr>
                  <w:rFonts w:ascii="標楷體" w:hAnsi="標楷體" w:hint="eastAsia"/>
                  <w:szCs w:val="28"/>
                </w:rPr>
              </w:rPrChange>
            </w:rPr>
            <w:delText>內</w:delText>
          </w:r>
          <w:r w:rsidR="00C30C21" w:rsidRPr="003E7632">
            <w:rPr>
              <w:szCs w:val="28"/>
              <w:rPrChange w:id="560" w:author="11046014_劉育彤" w:date="2024-03-25T20:17:00Z">
                <w:rPr>
                  <w:rFonts w:ascii="標楷體" w:hAnsi="標楷體"/>
                  <w:szCs w:val="28"/>
                </w:rPr>
              </w:rPrChange>
            </w:rPr>
            <w:delText>文</w:delText>
          </w:r>
          <w:r w:rsidR="00C30C21" w:rsidRPr="003E7632">
            <w:rPr>
              <w:rFonts w:hint="eastAsia"/>
              <w:szCs w:val="28"/>
              <w:rPrChange w:id="561" w:author="11046014_劉育彤" w:date="2024-03-25T20:17:00Z">
                <w:rPr>
                  <w:rFonts w:ascii="標楷體" w:hAnsi="標楷體" w:hint="eastAsia"/>
                  <w:szCs w:val="28"/>
                </w:rPr>
              </w:rPrChange>
            </w:rPr>
            <w:delText>撰</w:delText>
          </w:r>
          <w:r w:rsidR="00C30C21" w:rsidRPr="003E7632">
            <w:rPr>
              <w:szCs w:val="28"/>
              <w:rPrChange w:id="562" w:author="11046014_劉育彤" w:date="2024-03-25T20:17:00Z">
                <w:rPr>
                  <w:rFonts w:ascii="標楷體" w:hAnsi="標楷體"/>
                  <w:szCs w:val="28"/>
                </w:rPr>
              </w:rPrChange>
            </w:rPr>
            <w:delText>寫</w:delText>
          </w:r>
          <w:r w:rsidR="00C30C21" w:rsidRPr="003E7632">
            <w:rPr>
              <w:szCs w:val="28"/>
              <w:rPrChange w:id="563" w:author="11046014_劉育彤" w:date="2024-03-25T20:17:00Z">
                <w:rPr>
                  <w:rFonts w:ascii="標楷體" w:hAnsi="標楷體"/>
                  <w:szCs w:val="28"/>
                </w:rPr>
              </w:rPrChange>
            </w:rPr>
            <w:delText>…</w:delText>
          </w:r>
        </w:del>
      </w:ins>
    </w:p>
    <w:p w14:paraId="5902CA73" w14:textId="77777777" w:rsidR="00312167" w:rsidRDefault="00312167" w:rsidP="00CB4918">
      <w:pPr>
        <w:rPr>
          <w:ins w:id="564" w:author="11046004_陳冠廷" w:date="2024-04-22T14:50:00Z" w16du:dateUtc="2024-04-22T06:50:00Z"/>
          <w:szCs w:val="28"/>
        </w:rPr>
      </w:pPr>
    </w:p>
    <w:p w14:paraId="301B8127" w14:textId="608829FB" w:rsidR="00C86BCA" w:rsidRDefault="009B3E69">
      <w:pPr>
        <w:rPr>
          <w:ins w:id="565" w:author="11046004_陳冠廷" w:date="2024-03-25T21:33:00Z"/>
          <w:szCs w:val="28"/>
        </w:rPr>
        <w:pPrChange w:id="566" w:author="11046004_陳冠廷" w:date="2024-03-25T21:33:00Z">
          <w:pPr>
            <w:ind w:leftChars="200" w:left="560"/>
          </w:pPr>
        </w:pPrChange>
      </w:pPr>
      <w:ins w:id="567" w:author="11046004_陳冠廷" w:date="2024-04-22T14:51:00Z" w16du:dateUtc="2024-04-22T06:51:00Z">
        <w:r>
          <w:rPr>
            <w:rFonts w:hint="eastAsia"/>
            <w:szCs w:val="28"/>
          </w:rPr>
          <w:t>1.</w:t>
        </w:r>
        <w:r>
          <w:rPr>
            <w:rFonts w:hint="eastAsia"/>
            <w:szCs w:val="28"/>
          </w:rPr>
          <w:t>教練團隊：</w:t>
        </w:r>
      </w:ins>
      <w:ins w:id="568" w:author="11046004_陳冠廷" w:date="2024-04-22T14:52:00Z" w16du:dateUtc="2024-04-22T06:52:00Z">
        <w:r w:rsidR="009D2113">
          <w:rPr>
            <w:rFonts w:hint="eastAsia"/>
            <w:szCs w:val="28"/>
          </w:rPr>
          <w:t>由專業的教練團隊們組成</w:t>
        </w:r>
        <w:r w:rsidR="001E4C37">
          <w:rPr>
            <w:rFonts w:hint="eastAsia"/>
            <w:szCs w:val="28"/>
          </w:rPr>
          <w:t>，</w:t>
        </w:r>
      </w:ins>
      <w:ins w:id="569" w:author="11046004_陳冠廷" w:date="2024-04-22T15:01:00Z" w16du:dateUtc="2024-04-22T07:01:00Z">
        <w:r w:rsidR="00AF603A">
          <w:rPr>
            <w:rFonts w:hint="eastAsia"/>
            <w:szCs w:val="28"/>
          </w:rPr>
          <w:t>學員們可以</w:t>
        </w:r>
        <w:r w:rsidR="008961FC">
          <w:rPr>
            <w:rFonts w:hint="eastAsia"/>
            <w:szCs w:val="28"/>
          </w:rPr>
          <w:t>依照自己喜歡的課程</w:t>
        </w:r>
      </w:ins>
      <w:ins w:id="570" w:author="11046004_陳冠廷" w:date="2024-04-22T15:02:00Z" w16du:dateUtc="2024-04-22T07:02:00Z">
        <w:r w:rsidR="008961FC">
          <w:rPr>
            <w:rFonts w:hint="eastAsia"/>
            <w:szCs w:val="28"/>
          </w:rPr>
          <w:t>或理想上課的區域去做</w:t>
        </w:r>
        <w:r w:rsidR="0012541C">
          <w:rPr>
            <w:rFonts w:hint="eastAsia"/>
            <w:szCs w:val="28"/>
          </w:rPr>
          <w:t>教練的選擇。</w:t>
        </w:r>
      </w:ins>
    </w:p>
    <w:p w14:paraId="07ED4D78" w14:textId="3E9CA42B" w:rsidR="00312167" w:rsidRDefault="009B3E69" w:rsidP="00312167">
      <w:pPr>
        <w:rPr>
          <w:ins w:id="571" w:author="11046004_陳冠廷" w:date="2024-04-22T14:50:00Z" w16du:dateUtc="2024-04-22T06:50:00Z"/>
          <w:color w:val="000000" w:themeColor="text1"/>
        </w:rPr>
      </w:pPr>
      <w:ins w:id="572" w:author="11046004_陳冠廷" w:date="2024-04-22T14:51:00Z" w16du:dateUtc="2024-04-22T06:51:00Z">
        <w:r>
          <w:rPr>
            <w:rFonts w:hint="eastAsia"/>
            <w:szCs w:val="28"/>
          </w:rPr>
          <w:t>2</w:t>
        </w:r>
      </w:ins>
      <w:ins w:id="573" w:author="11046004_陳冠廷" w:date="2024-03-25T21:38:00Z">
        <w:r w:rsidR="00A1584A">
          <w:rPr>
            <w:rFonts w:hint="eastAsia"/>
            <w:szCs w:val="28"/>
          </w:rPr>
          <w:t>.</w:t>
        </w:r>
      </w:ins>
      <w:ins w:id="574" w:author="11046004_陳冠廷" w:date="2024-04-22T14:49:00Z" w16du:dateUtc="2024-04-22T06:49:00Z">
        <w:r w:rsidR="00750297">
          <w:rPr>
            <w:rFonts w:hint="eastAsia"/>
            <w:szCs w:val="28"/>
          </w:rPr>
          <w:t>報名課程</w:t>
        </w:r>
      </w:ins>
      <w:ins w:id="575" w:author="11046004_陳冠廷" w:date="2024-03-25T21:38:00Z">
        <w:r w:rsidR="00A74889">
          <w:rPr>
            <w:rFonts w:hint="eastAsia"/>
            <w:szCs w:val="28"/>
          </w:rPr>
          <w:t>：</w:t>
        </w:r>
      </w:ins>
      <w:ins w:id="576" w:author="11046004_陳冠廷" w:date="2024-03-25T21:40:00Z">
        <w:r w:rsidR="00BE22C7">
          <w:rPr>
            <w:rFonts w:hint="eastAsia"/>
            <w:szCs w:val="28"/>
          </w:rPr>
          <w:t>讓每位學員</w:t>
        </w:r>
        <w:r w:rsidR="00D63515">
          <w:rPr>
            <w:rFonts w:hint="eastAsia"/>
            <w:szCs w:val="28"/>
          </w:rPr>
          <w:t>都有</w:t>
        </w:r>
      </w:ins>
      <w:ins w:id="577" w:author="11046004_陳冠廷" w:date="2024-03-25T21:41:00Z">
        <w:r w:rsidR="00D63515">
          <w:rPr>
            <w:rFonts w:hint="eastAsia"/>
            <w:szCs w:val="28"/>
          </w:rPr>
          <w:t>獨特的需求與目標</w:t>
        </w:r>
        <w:r w:rsidR="0048684E">
          <w:rPr>
            <w:rFonts w:hint="eastAsia"/>
            <w:szCs w:val="28"/>
          </w:rPr>
          <w:t>，</w:t>
        </w:r>
        <w:r w:rsidR="0048684E" w:rsidRPr="008E1EC9">
          <w:rPr>
            <w:rFonts w:hint="eastAsia"/>
            <w:color w:val="000000" w:themeColor="text1"/>
            <w:rPrChange w:id="578"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312167" w:rsidRDefault="009B3E69" w:rsidP="00CB4918">
      <w:pPr>
        <w:rPr>
          <w:ins w:id="579" w:author="11046004_陳冠廷" w:date="2024-03-25T21:07:00Z"/>
          <w:szCs w:val="28"/>
          <w:rPrChange w:id="580" w:author="11046004_陳冠廷" w:date="2024-04-22T15:19:00Z" w16du:dateUtc="2024-04-22T07:19:00Z">
            <w:rPr>
              <w:ins w:id="581" w:author="11046004_陳冠廷" w:date="2024-03-25T21:07:00Z"/>
              <w:color w:val="000000" w:themeColor="text1"/>
            </w:rPr>
          </w:rPrChange>
        </w:rPr>
      </w:pPr>
      <w:ins w:id="582" w:author="11046004_陳冠廷" w:date="2024-04-22T14:51:00Z" w16du:dateUtc="2024-04-22T06:51:00Z">
        <w:r>
          <w:rPr>
            <w:rFonts w:hint="eastAsia"/>
            <w:szCs w:val="28"/>
          </w:rPr>
          <w:t>3</w:t>
        </w:r>
      </w:ins>
      <w:ins w:id="583" w:author="11046004_陳冠廷" w:date="2024-04-22T14:50:00Z" w16du:dateUtc="2024-04-22T06:50:00Z">
        <w:r w:rsidR="00312167">
          <w:rPr>
            <w:rFonts w:hint="eastAsia"/>
            <w:szCs w:val="28"/>
          </w:rPr>
          <w:t>.</w:t>
        </w:r>
        <w:r w:rsidR="00312167">
          <w:rPr>
            <w:rFonts w:hint="eastAsia"/>
            <w:szCs w:val="28"/>
          </w:rPr>
          <w:t>社群空間</w:t>
        </w:r>
      </w:ins>
      <w:ins w:id="584" w:author="11046004_陳冠廷" w:date="2024-03-25T21:36:00Z">
        <w:r w:rsidR="00793FA0">
          <w:rPr>
            <w:rFonts w:hint="eastAsia"/>
            <w:szCs w:val="28"/>
          </w:rPr>
          <w:t>：</w:t>
        </w:r>
      </w:ins>
      <w:ins w:id="585" w:author="11046004_陳冠廷" w:date="2024-03-25T21:38:00Z">
        <w:r w:rsidR="00A1584A">
          <w:rPr>
            <w:rFonts w:hint="eastAsia"/>
            <w:szCs w:val="28"/>
          </w:rPr>
          <w:t>在</w:t>
        </w:r>
      </w:ins>
      <w:ins w:id="586" w:author="11046004_陳冠廷" w:date="2024-03-25T21:36:00Z">
        <w:r w:rsidR="00793FA0" w:rsidRPr="00FD48EE">
          <w:rPr>
            <w:rFonts w:hint="eastAsia"/>
            <w:color w:val="000000" w:themeColor="text1"/>
          </w:rPr>
          <w:t>系統設</w:t>
        </w:r>
      </w:ins>
      <w:ins w:id="587" w:author="11046004_陳冠廷" w:date="2024-03-25T21:38:00Z">
        <w:r w:rsidR="00A1584A" w:rsidRPr="008E1EC9">
          <w:rPr>
            <w:rFonts w:hint="eastAsia"/>
            <w:color w:val="000000" w:themeColor="text1"/>
          </w:rPr>
          <w:t>置</w:t>
        </w:r>
      </w:ins>
      <w:ins w:id="588" w:author="11046004_陳冠廷" w:date="2024-03-25T21:36:00Z">
        <w:r w:rsidR="00793FA0" w:rsidRPr="00FD48EE">
          <w:rPr>
            <w:rFonts w:hint="eastAsia"/>
            <w:color w:val="000000" w:themeColor="text1"/>
          </w:rPr>
          <w:t>一個</w:t>
        </w:r>
      </w:ins>
      <w:ins w:id="589" w:author="11046004_陳冠廷" w:date="2024-03-25T21:37:00Z">
        <w:r w:rsidR="00A1584A" w:rsidRPr="008E1EC9">
          <w:rPr>
            <w:rFonts w:hint="eastAsia"/>
            <w:color w:val="000000" w:themeColor="text1"/>
          </w:rPr>
          <w:t>留言板</w:t>
        </w:r>
      </w:ins>
      <w:ins w:id="590" w:author="11046004_陳冠廷" w:date="2024-03-25T21:36:00Z">
        <w:r w:rsidR="00793FA0" w:rsidRPr="00FD48EE">
          <w:rPr>
            <w:rFonts w:hint="eastAsia"/>
            <w:color w:val="000000" w:themeColor="text1"/>
          </w:rPr>
          <w:t>，讓學員和教練之間不僅限於課程時間內交流，還可以</w:t>
        </w:r>
        <w:proofErr w:type="gramStart"/>
        <w:r w:rsidR="00793FA0" w:rsidRPr="00FD48EE">
          <w:rPr>
            <w:rFonts w:hint="eastAsia"/>
            <w:color w:val="000000" w:themeColor="text1"/>
          </w:rPr>
          <w:t>在線上分享</w:t>
        </w:r>
        <w:proofErr w:type="gramEnd"/>
        <w:r w:rsidR="00793FA0" w:rsidRPr="00FD48EE">
          <w:rPr>
            <w:rFonts w:hint="eastAsia"/>
            <w:color w:val="000000" w:themeColor="text1"/>
          </w:rPr>
          <w:t>經驗、討論技巧，甚至組織羽球活動，進一步增強羽球愛好者之間的社群連結。</w:t>
        </w:r>
      </w:ins>
    </w:p>
    <w:p w14:paraId="67A145DE" w14:textId="03825617" w:rsidR="00B202F1" w:rsidRPr="00312167" w:rsidRDefault="009B3E69">
      <w:pPr>
        <w:pStyle w:val="HTML"/>
        <w:spacing w:after="60"/>
        <w:rPr>
          <w:ins w:id="591" w:author="11046017_鄭兆媗" w:date="2024-03-25T20:53:00Z"/>
          <w:del w:id="592" w:author="11046014_劉育彤" w:date="2024-03-25T20:55:00Z"/>
          <w:color w:val="000000" w:themeColor="text1"/>
          <w:szCs w:val="28"/>
          <w:rPrChange w:id="593" w:author="11046004_陳冠廷" w:date="2024-04-22T15:19:00Z" w16du:dateUtc="2024-04-22T07:19:00Z">
            <w:rPr>
              <w:ins w:id="594" w:author="11046017_鄭兆媗" w:date="2024-03-25T20:53:00Z"/>
              <w:del w:id="595" w:author="11046014_劉育彤" w:date="2024-03-25T20:55:00Z"/>
              <w:szCs w:val="28"/>
            </w:rPr>
          </w:rPrChange>
        </w:rPr>
        <w:pPrChange w:id="596" w:author="11046004_陳冠廷" w:date="2024-03-25T20:58:00Z">
          <w:pPr/>
        </w:pPrChange>
      </w:pPr>
      <w:ins w:id="597" w:author="11046004_陳冠廷" w:date="2024-04-22T14:51:00Z" w16du:dateUtc="2024-04-22T06:51:00Z">
        <w:r>
          <w:rPr>
            <w:rFonts w:ascii="Times New Roman" w:eastAsia="標楷體" w:hAnsi="Times New Roman" w:hint="eastAsia"/>
            <w:color w:val="000000" w:themeColor="text1"/>
            <w:sz w:val="28"/>
            <w:szCs w:val="28"/>
          </w:rPr>
          <w:t>4</w:t>
        </w:r>
      </w:ins>
      <w:ins w:id="598" w:author="11046004_陳冠廷" w:date="2024-03-25T21:42:00Z">
        <w:r w:rsidR="0048684E" w:rsidRPr="008E1EC9">
          <w:rPr>
            <w:rFonts w:ascii="Times New Roman" w:hAnsi="Times New Roman"/>
            <w:color w:val="000000" w:themeColor="text1"/>
            <w:szCs w:val="28"/>
            <w:rPrChange w:id="599" w:author="11046004_陳冠廷" w:date="2024-03-25T21:48:00Z">
              <w:rPr>
                <w:rFonts w:ascii="標楷體" w:hAnsi="標楷體"/>
                <w:color w:val="000000" w:themeColor="text1"/>
              </w:rPr>
            </w:rPrChange>
          </w:rPr>
          <w:t>.</w:t>
        </w:r>
      </w:ins>
      <w:ins w:id="600" w:author="11046004_陳冠廷" w:date="2024-04-22T14:50:00Z" w16du:dateUtc="2024-04-22T06:50:00Z">
        <w:r w:rsidR="00312167">
          <w:rPr>
            <w:rFonts w:ascii="Times New Roman" w:eastAsia="標楷體" w:hAnsi="Times New Roman" w:hint="eastAsia"/>
            <w:color w:val="000000" w:themeColor="text1"/>
            <w:sz w:val="28"/>
            <w:szCs w:val="28"/>
          </w:rPr>
          <w:t>會員中心</w:t>
        </w:r>
      </w:ins>
      <w:ins w:id="601" w:author="11046004_陳冠廷" w:date="2024-03-25T21:48:00Z">
        <w:r w:rsidR="00F865D8" w:rsidRPr="008E1EC9">
          <w:rPr>
            <w:rFonts w:ascii="Times New Roman" w:hAnsi="Times New Roman" w:hint="eastAsia"/>
            <w:color w:val="000000" w:themeColor="text1"/>
            <w:szCs w:val="28"/>
            <w:rPrChange w:id="602" w:author="11046004_陳冠廷" w:date="2024-03-25T21:48:00Z">
              <w:rPr>
                <w:rFonts w:ascii="標楷體" w:hAnsi="標楷體" w:hint="eastAsia"/>
                <w:color w:val="000000" w:themeColor="text1"/>
              </w:rPr>
            </w:rPrChange>
          </w:rPr>
          <w:t>：</w:t>
        </w:r>
        <w:r w:rsidR="00162369" w:rsidRPr="008E1EC9">
          <w:rPr>
            <w:rStyle w:val="HTML1"/>
            <w:rFonts w:ascii="Times New Roman" w:eastAsia="標楷體" w:hAnsi="Times New Roman"/>
            <w:color w:val="000000" w:themeColor="text1"/>
            <w:sz w:val="28"/>
            <w:szCs w:val="28"/>
            <w:rPrChange w:id="603" w:author="11046004_陳冠廷" w:date="2024-03-25T21:48:00Z">
              <w:rPr>
                <w:rStyle w:val="HTML1"/>
              </w:rPr>
            </w:rPrChange>
          </w:rPr>
          <w:t>使用者可以建立個人資料，</w:t>
        </w:r>
      </w:ins>
      <w:r w:rsidR="00A26A63">
        <w:rPr>
          <w:rStyle w:val="HTML1"/>
          <w:rFonts w:ascii="Times New Roman" w:eastAsia="標楷體" w:hAnsi="Times New Roman" w:hint="eastAsia"/>
          <w:color w:val="000000" w:themeColor="text1"/>
          <w:sz w:val="28"/>
          <w:szCs w:val="28"/>
        </w:rPr>
        <w:t>登入後可一同參與社群留言板討論</w:t>
      </w:r>
      <w:r w:rsidR="00A26A63">
        <w:rPr>
          <w:rFonts w:hint="eastAsia"/>
          <w:color w:val="000000" w:themeColor="text1"/>
          <w:szCs w:val="28"/>
        </w:rPr>
        <w:t>。</w:t>
      </w:r>
    </w:p>
    <w:p w14:paraId="307D331F" w14:textId="77777777" w:rsidR="00547FC3" w:rsidRDefault="00547FC3">
      <w:pPr>
        <w:pStyle w:val="HTML"/>
        <w:rPr>
          <w:ins w:id="604" w:author="11046017_鄭兆媗" w:date="2024-03-25T20:53:00Z"/>
          <w:del w:id="605" w:author="11046014_劉育彤" w:date="2024-03-25T20:55:00Z"/>
          <w:szCs w:val="28"/>
        </w:rPr>
        <w:pPrChange w:id="606" w:author="11046004_陳冠廷" w:date="2024-03-25T20:58:00Z">
          <w:pPr/>
        </w:pPrChange>
      </w:pPr>
    </w:p>
    <w:p w14:paraId="56050366" w14:textId="77777777" w:rsidR="00547FC3" w:rsidRPr="003E7632" w:rsidRDefault="00547FC3">
      <w:pPr>
        <w:pStyle w:val="HTML"/>
        <w:rPr>
          <w:ins w:id="607" w:author="11046014_劉育彤" w:date="2024-03-25T14:54:00Z"/>
          <w:rFonts w:ascii="Times New Roman" w:hAnsi="Times New Roman"/>
          <w:szCs w:val="28"/>
          <w:rPrChange w:id="608" w:author="11046014_劉育彤" w:date="2024-03-25T15:53:00Z">
            <w:rPr>
              <w:ins w:id="609" w:author="11046014_劉育彤" w:date="2024-03-25T14:54:00Z"/>
              <w:rFonts w:ascii="標楷體" w:hAnsi="標楷體"/>
              <w:szCs w:val="28"/>
            </w:rPr>
          </w:rPrChange>
        </w:rPr>
        <w:pPrChange w:id="610" w:author="11046017_鄭兆媗" w:date="2024-03-25T20:40:00Z">
          <w:pPr>
            <w:ind w:firstLineChars="200" w:firstLine="560"/>
          </w:pPr>
        </w:pPrChange>
      </w:pPr>
    </w:p>
    <w:p w14:paraId="75A964B9" w14:textId="77777777" w:rsidR="004807DA" w:rsidRDefault="00B202F1">
      <w:pPr>
        <w:widowControl/>
        <w:rPr>
          <w:ins w:id="611" w:author="11046017_鄭兆媗" w:date="2024-03-25T16:14:00Z"/>
          <w:szCs w:val="28"/>
        </w:rPr>
        <w:sectPr w:rsidR="004807DA" w:rsidSect="007069D5">
          <w:footerReference w:type="default" r:id="rId14"/>
          <w:pgSz w:w="11906" w:h="16838" w:code="9"/>
          <w:pgMar w:top="851" w:right="851" w:bottom="851" w:left="851" w:header="567" w:footer="567" w:gutter="0"/>
          <w:cols w:space="425"/>
          <w:docGrid w:type="lines" w:linePitch="360"/>
        </w:sectPr>
        <w:pPrChange w:id="612" w:author="11046017_鄭兆媗" w:date="2024-03-25T17:25:00Z">
          <w:pPr>
            <w:widowControl/>
            <w:ind w:firstLineChars="200" w:firstLine="560"/>
          </w:pPr>
        </w:pPrChange>
      </w:pPr>
      <w:ins w:id="613" w:author="11046014_劉育彤" w:date="2024-03-25T14:54:00Z">
        <w:r w:rsidRPr="003E7632">
          <w:rPr>
            <w:szCs w:val="28"/>
            <w:rPrChange w:id="614"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15" w:author="11046014_劉育彤" w:date="2024-03-25T14:54:00Z"/>
          <w:del w:id="616" w:author="11046017_鄭兆媗" w:date="2024-03-25T16:15:00Z"/>
          <w:szCs w:val="28"/>
          <w:rPrChange w:id="617" w:author="11046014_劉育彤" w:date="2024-03-25T20:17:00Z">
            <w:rPr>
              <w:ins w:id="618" w:author="11046014_劉育彤" w:date="2024-03-25T14:54:00Z"/>
              <w:del w:id="619" w:author="11046017_鄭兆媗" w:date="2024-03-25T16:15:00Z"/>
              <w:rFonts w:ascii="標楷體" w:hAnsi="標楷體"/>
              <w:szCs w:val="28"/>
            </w:rPr>
          </w:rPrChange>
        </w:rPr>
        <w:pPrChange w:id="620" w:author="11046017_鄭兆媗" w:date="2024-03-25T20:17:00Z">
          <w:pPr>
            <w:widowControl/>
          </w:pPr>
        </w:pPrChange>
      </w:pPr>
      <w:bookmarkStart w:id="621" w:name="_Toc162275831"/>
      <w:bookmarkStart w:id="622" w:name="_Toc162275963"/>
      <w:bookmarkStart w:id="623" w:name="_Toc162276104"/>
      <w:bookmarkStart w:id="624" w:name="_Toc162276153"/>
      <w:bookmarkStart w:id="625" w:name="_Toc162279002"/>
      <w:bookmarkStart w:id="626" w:name="_Toc162302593"/>
      <w:bookmarkStart w:id="627" w:name="_Toc162302646"/>
      <w:bookmarkStart w:id="628" w:name="_Toc162303270"/>
      <w:bookmarkStart w:id="629" w:name="_Toc166433917"/>
      <w:bookmarkEnd w:id="621"/>
      <w:bookmarkEnd w:id="622"/>
      <w:bookmarkEnd w:id="623"/>
      <w:bookmarkEnd w:id="624"/>
      <w:bookmarkEnd w:id="625"/>
      <w:bookmarkEnd w:id="626"/>
      <w:bookmarkEnd w:id="627"/>
      <w:bookmarkEnd w:id="628"/>
      <w:bookmarkEnd w:id="629"/>
    </w:p>
    <w:p w14:paraId="7C5A2040" w14:textId="27E4E5BF" w:rsidR="00B202F1" w:rsidRPr="000F71AB" w:rsidRDefault="00B202F1">
      <w:pPr>
        <w:pStyle w:val="1"/>
        <w:ind w:left="482" w:firstLine="0"/>
        <w:rPr>
          <w:ins w:id="630" w:author="11046014_劉育彤" w:date="2024-03-25T14:54:00Z"/>
        </w:rPr>
        <w:pPrChange w:id="631" w:author="11046017_鄭兆媗" w:date="2024-03-25T20:17:00Z">
          <w:pPr>
            <w:jc w:val="center"/>
          </w:pPr>
        </w:pPrChange>
      </w:pPr>
      <w:ins w:id="632" w:author="11046014_劉育彤" w:date="2024-03-25T14:54:00Z">
        <w:del w:id="633"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34" w:name="_Toc166433918"/>
        <w:r w:rsidRPr="000F71AB">
          <w:rPr>
            <w:rFonts w:hint="eastAsia"/>
          </w:rPr>
          <w:t>營運計畫</w:t>
        </w:r>
        <w:bookmarkEnd w:id="634"/>
      </w:ins>
    </w:p>
    <w:p w14:paraId="28942FE3" w14:textId="5BA0EE1D" w:rsidR="000B37DD" w:rsidRPr="008B53E3" w:rsidRDefault="00B202F1">
      <w:pPr>
        <w:pStyle w:val="2"/>
        <w:rPr>
          <w:ins w:id="635" w:author="11046014_劉育彤" w:date="2024-03-25T14:54:00Z"/>
          <w:del w:id="636" w:author="11046017_鄭兆媗" w:date="2024-03-25T16:47:00Z"/>
        </w:rPr>
        <w:pPrChange w:id="637" w:author="11046021_蔡元振" w:date="2024-03-26T14:25:00Z">
          <w:pPr>
            <w:ind w:firstLineChars="50" w:firstLine="140"/>
          </w:pPr>
        </w:pPrChange>
      </w:pPr>
      <w:ins w:id="638" w:author="11046014_劉育彤" w:date="2024-03-25T14:54:00Z">
        <w:del w:id="639"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40" w:name="_Toc162302595"/>
          <w:bookmarkStart w:id="641" w:name="_Toc162302648"/>
          <w:bookmarkStart w:id="642" w:name="_Toc162303272"/>
          <w:bookmarkStart w:id="643" w:name="_Toc166433919"/>
          <w:bookmarkEnd w:id="640"/>
          <w:bookmarkEnd w:id="641"/>
          <w:bookmarkEnd w:id="642"/>
          <w:bookmarkEnd w:id="643"/>
        </w:del>
      </w:ins>
    </w:p>
    <w:p w14:paraId="57FDDC06" w14:textId="7657A9FD" w:rsidR="00B202F1" w:rsidRPr="003E7632" w:rsidRDefault="00B202F1">
      <w:pPr>
        <w:pStyle w:val="2"/>
        <w:rPr>
          <w:ins w:id="644" w:author="11046014_劉育彤" w:date="2024-03-25T14:54:00Z"/>
          <w:del w:id="645" w:author="11046017_鄭兆媗" w:date="2024-03-25T16:47:00Z"/>
          <w:rPrChange w:id="646" w:author="11046014_劉育彤" w:date="2024-03-25T20:17:00Z">
            <w:rPr>
              <w:ins w:id="647" w:author="11046014_劉育彤" w:date="2024-03-25T14:54:00Z"/>
              <w:del w:id="648" w:author="11046017_鄭兆媗" w:date="2024-03-25T16:47:00Z"/>
              <w:rFonts w:ascii="標楷體" w:hAnsi="標楷體"/>
              <w:szCs w:val="28"/>
            </w:rPr>
          </w:rPrChange>
        </w:rPr>
        <w:pPrChange w:id="649" w:author="11046021_蔡元振" w:date="2024-03-26T14:25:00Z">
          <w:pPr>
            <w:ind w:firstLineChars="200" w:firstLine="560"/>
          </w:pPr>
        </w:pPrChange>
      </w:pPr>
      <w:ins w:id="650" w:author="11046014_劉育彤" w:date="2024-03-25T14:54:00Z">
        <w:del w:id="651" w:author="11046017_鄭兆媗" w:date="2024-03-25T16:47:00Z">
          <w:r w:rsidRPr="003E7632">
            <w:rPr>
              <w:rPrChange w:id="652" w:author="11046014_劉育彤" w:date="2024-03-25T20:17:00Z">
                <w:rPr>
                  <w:rFonts w:ascii="標楷體" w:hAnsi="標楷體"/>
                  <w:szCs w:val="28"/>
                </w:rPr>
              </w:rPrChange>
            </w:rPr>
            <w:delText xml:space="preserve">  </w:delText>
          </w:r>
        </w:del>
      </w:ins>
      <w:ins w:id="653" w:author="11046014_劉育彤" w:date="2024-03-25T15:09:00Z">
        <w:del w:id="654" w:author="11046017_鄭兆媗" w:date="2024-03-25T16:47:00Z">
          <w:r w:rsidR="000B37DD" w:rsidRPr="003E7632">
            <w:rPr>
              <w:rPrChange w:id="655" w:author="11046014_劉育彤" w:date="2024-03-25T20:17:00Z">
                <w:rPr>
                  <w:rFonts w:ascii="標楷體" w:hAnsi="標楷體"/>
                  <w:szCs w:val="28"/>
                </w:rPr>
              </w:rPrChange>
            </w:rPr>
            <w:delText>2-1-1</w:delText>
          </w:r>
          <w:r w:rsidR="000B37DD" w:rsidRPr="003E7632">
            <w:rPr>
              <w:rFonts w:hint="eastAsia"/>
              <w:rPrChange w:id="656" w:author="11046014_劉育彤" w:date="2024-03-25T20:17:00Z">
                <w:rPr>
                  <w:rFonts w:ascii="標楷體" w:hAnsi="標楷體" w:hint="eastAsia"/>
                  <w:szCs w:val="28"/>
                </w:rPr>
              </w:rPrChange>
            </w:rPr>
            <w:delText>市場可行性</w:delText>
          </w:r>
        </w:del>
      </w:ins>
      <w:bookmarkStart w:id="657" w:name="_Toc162302596"/>
      <w:bookmarkStart w:id="658" w:name="_Toc162302649"/>
      <w:bookmarkStart w:id="659" w:name="_Toc162303273"/>
      <w:bookmarkStart w:id="660" w:name="_Toc166433920"/>
      <w:bookmarkEnd w:id="657"/>
      <w:bookmarkEnd w:id="658"/>
      <w:bookmarkEnd w:id="659"/>
      <w:bookmarkEnd w:id="660"/>
    </w:p>
    <w:p w14:paraId="5D69143E" w14:textId="173C2B64" w:rsidR="000B37DD" w:rsidRPr="003E7632" w:rsidRDefault="000B37DD">
      <w:pPr>
        <w:pStyle w:val="2"/>
        <w:rPr>
          <w:ins w:id="661" w:author="11046014_劉育彤" w:date="2024-03-25T14:54:00Z"/>
          <w:del w:id="662" w:author="11046017_鄭兆媗" w:date="2024-03-25T16:47:00Z"/>
          <w:rPrChange w:id="663" w:author="11046014_劉育彤" w:date="2024-03-25T20:17:00Z">
            <w:rPr>
              <w:ins w:id="664" w:author="11046014_劉育彤" w:date="2024-03-25T14:54:00Z"/>
              <w:del w:id="665" w:author="11046017_鄭兆媗" w:date="2024-03-25T16:47:00Z"/>
              <w:rFonts w:ascii="標楷體" w:hAnsi="標楷體"/>
              <w:szCs w:val="28"/>
            </w:rPr>
          </w:rPrChange>
        </w:rPr>
        <w:pPrChange w:id="666" w:author="11046021_蔡元振" w:date="2024-03-26T14:25:00Z">
          <w:pPr>
            <w:ind w:firstLineChars="200" w:firstLine="560"/>
          </w:pPr>
        </w:pPrChange>
      </w:pPr>
      <w:ins w:id="667" w:author="11046014_劉育彤" w:date="2024-03-25T15:09:00Z">
        <w:del w:id="668" w:author="11046017_鄭兆媗" w:date="2024-03-25T16:47:00Z">
          <w:r w:rsidRPr="003E7632">
            <w:rPr>
              <w:rPrChange w:id="669" w:author="11046014_劉育彤" w:date="2024-03-25T20:17:00Z">
                <w:rPr>
                  <w:rFonts w:ascii="標楷體" w:hAnsi="標楷體"/>
                  <w:szCs w:val="28"/>
                </w:rPr>
              </w:rPrChange>
            </w:rPr>
            <w:delText xml:space="preserve">  2-1-2</w:delText>
          </w:r>
          <w:r w:rsidRPr="003E7632">
            <w:rPr>
              <w:rFonts w:hint="eastAsia"/>
              <w:rPrChange w:id="670" w:author="11046014_劉育彤" w:date="2024-03-25T20:17:00Z">
                <w:rPr>
                  <w:rFonts w:ascii="標楷體" w:hAnsi="標楷體" w:hint="eastAsia"/>
                  <w:szCs w:val="28"/>
                </w:rPr>
              </w:rPrChange>
            </w:rPr>
            <w:delText>營運可行性</w:delText>
          </w:r>
        </w:del>
      </w:ins>
      <w:bookmarkStart w:id="671" w:name="_Toc162302597"/>
      <w:bookmarkStart w:id="672" w:name="_Toc162302650"/>
      <w:bookmarkStart w:id="673" w:name="_Toc162303274"/>
      <w:bookmarkStart w:id="674" w:name="_Toc166433921"/>
      <w:bookmarkEnd w:id="671"/>
      <w:bookmarkEnd w:id="672"/>
      <w:bookmarkEnd w:id="673"/>
      <w:bookmarkEnd w:id="674"/>
    </w:p>
    <w:p w14:paraId="7A594A74" w14:textId="77777777" w:rsidR="00BF495D" w:rsidRPr="008B53E3" w:rsidRDefault="00BF495D" w:rsidP="0027530B">
      <w:pPr>
        <w:pStyle w:val="2"/>
        <w:rPr>
          <w:ins w:id="675" w:author="11046017_鄭兆媗" w:date="2024-03-25T16:47:00Z"/>
        </w:rPr>
      </w:pPr>
      <w:ins w:id="676" w:author="11046017_鄭兆媗" w:date="2024-03-25T16:47:00Z">
        <w:del w:id="677"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678" w:name="_Toc166433922"/>
        <w:r w:rsidRPr="008B53E3">
          <w:rPr>
            <w:rFonts w:hint="eastAsia"/>
          </w:rPr>
          <w:t>可行性分析</w:t>
        </w:r>
        <w:bookmarkEnd w:id="678"/>
      </w:ins>
    </w:p>
    <w:p w14:paraId="4E8A4E02" w14:textId="165476B8" w:rsidR="00BF495D" w:rsidRPr="002632D2" w:rsidRDefault="00BF495D">
      <w:pPr>
        <w:pStyle w:val="3"/>
        <w:ind w:leftChars="85" w:left="238" w:firstLine="0"/>
        <w:pPrChange w:id="679" w:author="11046017_鄭兆媗" w:date="2024-03-25T17:25:00Z">
          <w:pPr>
            <w:ind w:firstLineChars="200" w:firstLine="560"/>
          </w:pPr>
        </w:pPrChange>
      </w:pPr>
      <w:ins w:id="680" w:author="11046017_鄭兆媗" w:date="2024-03-25T20:56:00Z">
        <w:r w:rsidRPr="002632D2" w:rsidDel="001E157F">
          <w:t xml:space="preserve"> </w:t>
        </w:r>
      </w:ins>
      <w:ins w:id="681" w:author="11046017_鄭兆媗" w:date="2024-03-25T17:20:00Z">
        <w:del w:id="682" w:author="11046014_劉育彤" w:date="2024-03-25T20:38:00Z">
          <w:r w:rsidRPr="002632D2" w:rsidDel="001E157F">
            <w:delText xml:space="preserve"> </w:delText>
          </w:r>
        </w:del>
      </w:ins>
      <w:ins w:id="683" w:author="11046017_鄭兆媗" w:date="2024-03-25T16:47:00Z">
        <w:del w:id="684"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77777777" w:rsidR="00BD0D37" w:rsidRDefault="00BD0D37" w:rsidP="00BD0D37">
      <w:pPr>
        <w:pStyle w:val="af"/>
        <w:numPr>
          <w:ilvl w:val="0"/>
          <w:numId w:val="32"/>
        </w:numPr>
        <w:ind w:leftChars="0"/>
      </w:pPr>
      <w:r>
        <w:rPr>
          <w:rFonts w:hint="eastAsia"/>
        </w:rPr>
        <w:t>休閒運動</w:t>
      </w:r>
    </w:p>
    <w:p w14:paraId="494F58A3" w14:textId="77777777" w:rsidR="00BD0D37" w:rsidRDefault="00BD0D37" w:rsidP="00BD0D37">
      <w:pPr>
        <w:pStyle w:val="af"/>
        <w:numPr>
          <w:ilvl w:val="0"/>
          <w:numId w:val="32"/>
        </w:numPr>
        <w:ind w:leftChars="0"/>
      </w:pPr>
      <w:r>
        <w:rPr>
          <w:rFonts w:hint="eastAsia"/>
        </w:rPr>
        <w:t>鍛鍊身體</w:t>
      </w:r>
    </w:p>
    <w:p w14:paraId="0408382A" w14:textId="77777777" w:rsidR="00BD0D37" w:rsidRDefault="00BD0D37" w:rsidP="00BD0D37">
      <w:pPr>
        <w:pStyle w:val="af"/>
        <w:numPr>
          <w:ilvl w:val="0"/>
          <w:numId w:val="32"/>
        </w:numPr>
        <w:ind w:leftChars="0"/>
      </w:pPr>
      <w:r>
        <w:rPr>
          <w:rFonts w:hint="eastAsia"/>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579C9C55">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7777777" w:rsidR="00BD0D37" w:rsidRDefault="00BD0D37" w:rsidP="00BD0D37">
      <w:pPr>
        <w:jc w:val="left"/>
        <w:rPr>
          <w:szCs w:val="28"/>
        </w:rPr>
      </w:pPr>
      <w:r>
        <w:rPr>
          <w:rFonts w:hint="eastAsia"/>
          <w:szCs w:val="28"/>
        </w:rPr>
        <w:t>根據上圖，此問卷填寫的性別大多是女性。</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w:t>
      </w:r>
      <w:proofErr w:type="gramStart"/>
      <w:r>
        <w:rPr>
          <w:rFonts w:hint="eastAsia"/>
          <w:szCs w:val="28"/>
        </w:rPr>
        <w:t>個</w:t>
      </w:r>
      <w:proofErr w:type="gramEnd"/>
      <w:r>
        <w:rPr>
          <w:rFonts w:hint="eastAsia"/>
          <w:szCs w:val="28"/>
        </w:rPr>
        <w:t>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7777777" w:rsidR="00BD0D37" w:rsidRDefault="00BD0D37" w:rsidP="00BD0D37">
                            <w:r>
                              <w:rPr>
                                <w:rFonts w:hint="eastAsia"/>
                              </w:rPr>
                              <w:t>是否參與過羽球課程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7777777" w:rsidR="00BD0D37" w:rsidRDefault="00BD0D37" w:rsidP="00BD0D37">
                      <w:r>
                        <w:rPr>
                          <w:rFonts w:hint="eastAsia"/>
                        </w:rPr>
                        <w:t>是否參與過羽球課程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77777777" w:rsidR="00BD0D37" w:rsidRDefault="00BD0D37" w:rsidP="00BD0D37">
      <w:pPr>
        <w:jc w:val="center"/>
        <w:rPr>
          <w:szCs w:val="28"/>
        </w:rPr>
      </w:pPr>
      <w:r>
        <w:rPr>
          <w:rFonts w:hint="eastAsia"/>
          <w:szCs w:val="28"/>
        </w:rPr>
        <w:t>▲</w:t>
      </w:r>
      <w:r>
        <w:rPr>
          <w:rFonts w:hint="eastAsia"/>
        </w:rPr>
        <w:t>是否參與過羽球課程</w:t>
      </w:r>
      <w:proofErr w:type="gramStart"/>
      <w:r>
        <w:rPr>
          <w:rFonts w:hint="eastAsia"/>
          <w:szCs w:val="28"/>
        </w:rPr>
        <w:t>佔</w:t>
      </w:r>
      <w:proofErr w:type="gramEnd"/>
      <w:r>
        <w:rPr>
          <w:rFonts w:hint="eastAsia"/>
          <w:szCs w:val="28"/>
        </w:rPr>
        <w:t>比圖</w:t>
      </w:r>
    </w:p>
    <w:p w14:paraId="3984E130" w14:textId="77777777" w:rsidR="00BD0D37" w:rsidRDefault="00BD0D37" w:rsidP="00BD0D37">
      <w:pPr>
        <w:jc w:val="left"/>
        <w:rPr>
          <w:szCs w:val="28"/>
        </w:rPr>
      </w:pPr>
      <w:r>
        <w:rPr>
          <w:rFonts w:hint="eastAsia"/>
          <w:szCs w:val="28"/>
        </w:rPr>
        <w:t>根據上圖，我們得知以往是否參與過羽球課程的人數將近六成。</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77777777" w:rsidR="00BD0D37" w:rsidRPr="007757D2" w:rsidRDefault="00BD0D37" w:rsidP="00BD0D37">
      <w:pPr>
        <w:jc w:val="left"/>
        <w:rPr>
          <w:ins w:id="685" w:author="11046017_鄭兆媗" w:date="2024-03-25T16:47:00Z"/>
          <w:szCs w:val="28"/>
        </w:rPr>
      </w:pPr>
      <w:r>
        <w:rPr>
          <w:rFonts w:hint="eastAsia"/>
          <w:szCs w:val="28"/>
        </w:rPr>
        <w:t>根據上圖，我們可以很明顯地看出大多數人參加羽球課程都是為了運動，其餘都相對</w:t>
      </w:r>
      <w:proofErr w:type="gramStart"/>
      <w:r>
        <w:rPr>
          <w:rFonts w:hint="eastAsia"/>
          <w:szCs w:val="28"/>
        </w:rPr>
        <w:t>佔</w:t>
      </w:r>
      <w:proofErr w:type="gramEnd"/>
      <w:r>
        <w:rPr>
          <w:rFonts w:hint="eastAsia"/>
          <w:szCs w:val="28"/>
        </w:rPr>
        <w:t>少數，因此，我們將透過報名表單問題的填寫來為使用者匹配出最適合的教練及課程，以利使用者獲得最高的課程體驗。</w:t>
      </w:r>
    </w:p>
    <w:p w14:paraId="267023B4" w14:textId="38F68D4C" w:rsidR="005032AD" w:rsidRPr="00BD0D37" w:rsidRDefault="005032AD">
      <w:pPr>
        <w:rPr>
          <w:ins w:id="686" w:author="11046017_鄭兆媗" w:date="2024-03-25T16:47:00Z"/>
          <w:szCs w:val="28"/>
        </w:rPr>
        <w:pPrChange w:id="687" w:author="11046017_鄭兆媗" w:date="2024-03-25T17:25:00Z">
          <w:pPr>
            <w:ind w:firstLineChars="200" w:firstLine="560"/>
          </w:pPr>
        </w:pPrChange>
      </w:pPr>
    </w:p>
    <w:p w14:paraId="2ADF84F6" w14:textId="4CE71153" w:rsidR="00BF495D" w:rsidRPr="002632D2" w:rsidRDefault="001E157F">
      <w:pPr>
        <w:pStyle w:val="3"/>
        <w:ind w:leftChars="85" w:left="238" w:firstLine="0"/>
        <w:pPrChange w:id="688" w:author="11046017_鄭兆媗" w:date="2024-03-25T17:25:00Z">
          <w:pPr>
            <w:ind w:firstLineChars="200" w:firstLine="560"/>
          </w:pPr>
        </w:pPrChange>
      </w:pPr>
      <w:ins w:id="689" w:author="11046017_鄭兆媗" w:date="2024-03-25T17:20:00Z">
        <w:r>
          <w:rPr>
            <w:rFonts w:hint="eastAsia"/>
          </w:rPr>
          <w:t xml:space="preserve"> </w:t>
        </w:r>
      </w:ins>
      <w:ins w:id="690" w:author="11046017_鄭兆媗" w:date="2024-03-25T16:47:00Z">
        <w:del w:id="691" w:author="11046017_鄭兆媗" w:date="2024-03-25T17:20:00Z">
          <w:r w:rsidR="00BF495D" w:rsidRPr="002632D2" w:rsidDel="001E157F">
            <w:delText xml:space="preserve">  2-1-2</w:delText>
          </w:r>
        </w:del>
        <w:r w:rsidR="00BF495D" w:rsidRPr="002632D2">
          <w:rPr>
            <w:rFonts w:hint="eastAsia"/>
          </w:rPr>
          <w:t>營運可行性</w:t>
        </w:r>
      </w:ins>
    </w:p>
    <w:p w14:paraId="213EF9CB" w14:textId="7BBF754A" w:rsidR="00911FB2" w:rsidRDefault="00911FB2" w:rsidP="00911FB2">
      <w:pPr>
        <w:rPr>
          <w:szCs w:val="28"/>
        </w:rPr>
      </w:pPr>
      <w:r>
        <w:rPr>
          <w:rFonts w:hint="eastAsia"/>
          <w:szCs w:val="28"/>
        </w:rPr>
        <w:t>我們將用戶分為一般用戶及會員用戶，其差異在於能否在平台上留言討論及未來若</w:t>
      </w:r>
      <w:proofErr w:type="gramStart"/>
      <w:r>
        <w:rPr>
          <w:rFonts w:hint="eastAsia"/>
          <w:szCs w:val="28"/>
        </w:rPr>
        <w:t>有續報課程</w:t>
      </w:r>
      <w:proofErr w:type="gramEnd"/>
      <w:r>
        <w:rPr>
          <w:rFonts w:hint="eastAsia"/>
          <w:szCs w:val="28"/>
        </w:rPr>
        <w:t>會有折扣優惠，我們發現大多喜愛羽球的社會大眾喜歡藉由自媒體影音來學習新的技能，但往往得到的成效</w:t>
      </w:r>
      <w:proofErr w:type="gramStart"/>
      <w:r>
        <w:rPr>
          <w:rFonts w:hint="eastAsia"/>
          <w:szCs w:val="28"/>
        </w:rPr>
        <w:t>不</w:t>
      </w:r>
      <w:proofErr w:type="gramEnd"/>
      <w:r>
        <w:rPr>
          <w:rFonts w:hint="eastAsia"/>
          <w:szCs w:val="28"/>
        </w:rPr>
        <w:t>彰，原因是自身無法完整呈現出影音的教學內容或是有問題卻無法及時尋求請教，因此我們的平有許多專業的教練能夠及時解決球友們的疑惑。我們的主要收入為課程費用，因此我們透過經營社群媒體增加市場曝光度，另外自製羽球的教學影片來提供</w:t>
      </w:r>
      <w:proofErr w:type="gramStart"/>
      <w:r>
        <w:rPr>
          <w:rFonts w:hint="eastAsia"/>
          <w:szCs w:val="28"/>
        </w:rPr>
        <w:t>學生線上學習</w:t>
      </w:r>
      <w:proofErr w:type="gramEnd"/>
      <w:r>
        <w:rPr>
          <w:rFonts w:hint="eastAsia"/>
          <w:szCs w:val="28"/>
        </w:rPr>
        <w:t>的機會，也藉此提高平</w:t>
      </w:r>
      <w:proofErr w:type="gramStart"/>
      <w:r>
        <w:rPr>
          <w:rFonts w:hint="eastAsia"/>
          <w:szCs w:val="28"/>
        </w:rPr>
        <w:t>臺</w:t>
      </w:r>
      <w:proofErr w:type="gramEnd"/>
      <w:r>
        <w:rPr>
          <w:rFonts w:hint="eastAsia"/>
          <w:szCs w:val="28"/>
        </w:rPr>
        <w:t>的點閱率及增進學生的忠誠度。</w:t>
      </w:r>
    </w:p>
    <w:p w14:paraId="514DB400" w14:textId="2CFF49AE" w:rsidR="00911FB2" w:rsidRDefault="00911FB2">
      <w:pPr>
        <w:widowControl/>
        <w:jc w:val="left"/>
        <w:rPr>
          <w:szCs w:val="28"/>
        </w:rPr>
      </w:pPr>
      <w:r>
        <w:rPr>
          <w:szCs w:val="28"/>
        </w:rPr>
        <w:br w:type="page"/>
      </w:r>
    </w:p>
    <w:p w14:paraId="40EEB3BD" w14:textId="6879D811" w:rsidR="00B202F1" w:rsidRPr="004807DA" w:rsidRDefault="007946C0">
      <w:pPr>
        <w:pStyle w:val="2"/>
        <w:rPr>
          <w:ins w:id="692" w:author="11046014_劉育彤" w:date="2024-03-25T14:54:00Z"/>
        </w:rPr>
        <w:pPrChange w:id="693" w:author="11046021_蔡元振" w:date="2024-03-26T14:25:00Z">
          <w:pPr>
            <w:ind w:firstLineChars="50" w:firstLine="140"/>
          </w:pPr>
        </w:pPrChange>
      </w:pPr>
      <w:ins w:id="694" w:author="11046017_鄭兆媗" w:date="2024-03-25T20:56:00Z">
        <w:r>
          <w:rPr>
            <w:rFonts w:hint="eastAsia"/>
          </w:rPr>
          <w:lastRenderedPageBreak/>
          <w:t xml:space="preserve"> </w:t>
        </w:r>
      </w:ins>
      <w:ins w:id="695" w:author="11046014_劉育彤" w:date="2024-03-25T14:55:00Z">
        <w:del w:id="696" w:author="11046017_鄭兆媗" w:date="2024-03-25T17:16:00Z">
          <w:r w:rsidR="00866CA4" w:rsidRPr="004807DA">
            <w:rPr>
              <w:rFonts w:hint="eastAsia"/>
            </w:rPr>
            <w:delText>2</w:delText>
          </w:r>
        </w:del>
      </w:ins>
      <w:ins w:id="697" w:author="11046014_劉育彤" w:date="2024-03-25T14:54:00Z">
        <w:del w:id="698" w:author="11046017_鄭兆媗" w:date="2024-03-25T17:16:00Z">
          <w:r w:rsidR="00B202F1" w:rsidRPr="004807DA">
            <w:rPr>
              <w:rFonts w:hint="eastAsia"/>
            </w:rPr>
            <w:delText xml:space="preserve">-2 </w:delText>
          </w:r>
        </w:del>
        <w:bookmarkStart w:id="699" w:name="_Toc166433923"/>
        <w:r w:rsidR="00866CA4" w:rsidRPr="004807DA">
          <w:rPr>
            <w:rFonts w:hint="eastAsia"/>
          </w:rPr>
          <w:t>商業模式</w:t>
        </w:r>
      </w:ins>
      <w:ins w:id="700"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699"/>
    </w:p>
    <w:p w14:paraId="73555757" w14:textId="08D4DED3" w:rsidR="00CD2CD8" w:rsidRDefault="00B202F1">
      <w:pPr>
        <w:rPr>
          <w:ins w:id="701" w:author="11046014_劉育彤" w:date="2024-03-27T22:33:00Z"/>
          <w:szCs w:val="28"/>
        </w:rPr>
      </w:pPr>
      <w:ins w:id="702" w:author="11046014_劉育彤" w:date="2024-03-25T14:54:00Z">
        <w:r w:rsidRPr="003E7632">
          <w:rPr>
            <w:szCs w:val="28"/>
            <w:rPrChange w:id="703" w:author="11046014_劉育彤" w:date="2024-03-25T20:17:00Z">
              <w:rPr>
                <w:rFonts w:ascii="標楷體" w:hAnsi="標楷體"/>
                <w:szCs w:val="28"/>
              </w:rPr>
            </w:rPrChange>
          </w:rPr>
          <w:t xml:space="preserve">  </w:t>
        </w:r>
      </w:ins>
      <w:ins w:id="704" w:author="11046004_陳冠廷" w:date="2024-03-25T23:15:00Z">
        <w:del w:id="705"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9"/>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06" w:author="11046014_劉育彤" w:date="2024-03-25T14:54:00Z">
        <w:del w:id="707" w:author="11046004_陳冠廷" w:date="2024-03-25T22:40:00Z">
          <w:r w:rsidRPr="003E7632">
            <w:rPr>
              <w:rFonts w:hint="eastAsia"/>
              <w:szCs w:val="28"/>
              <w:rPrChange w:id="708" w:author="11046014_劉育彤" w:date="2024-03-25T20:17:00Z">
                <w:rPr>
                  <w:rFonts w:ascii="標楷體" w:hAnsi="標楷體" w:hint="eastAsia"/>
                  <w:szCs w:val="28"/>
                </w:rPr>
              </w:rPrChange>
            </w:rPr>
            <w:delText>內</w:delText>
          </w:r>
          <w:r w:rsidRPr="003E7632">
            <w:rPr>
              <w:szCs w:val="28"/>
              <w:rPrChange w:id="709" w:author="11046014_劉育彤" w:date="2024-03-25T20:17:00Z">
                <w:rPr>
                  <w:rFonts w:ascii="標楷體" w:hAnsi="標楷體"/>
                  <w:szCs w:val="28"/>
                </w:rPr>
              </w:rPrChange>
            </w:rPr>
            <w:delText>文</w:delText>
          </w:r>
          <w:r w:rsidRPr="003E7632">
            <w:rPr>
              <w:rFonts w:hint="eastAsia"/>
              <w:szCs w:val="28"/>
              <w:rPrChange w:id="710" w:author="11046014_劉育彤" w:date="2024-03-25T20:17:00Z">
                <w:rPr>
                  <w:rFonts w:ascii="標楷體" w:hAnsi="標楷體" w:hint="eastAsia"/>
                  <w:szCs w:val="28"/>
                </w:rPr>
              </w:rPrChange>
            </w:rPr>
            <w:delText>撰</w:delText>
          </w:r>
          <w:r w:rsidRPr="003E7632">
            <w:rPr>
              <w:szCs w:val="28"/>
              <w:rPrChange w:id="711" w:author="11046014_劉育彤" w:date="2024-03-25T20:17:00Z">
                <w:rPr>
                  <w:rFonts w:ascii="標楷體" w:hAnsi="標楷體"/>
                  <w:szCs w:val="28"/>
                </w:rPr>
              </w:rPrChange>
            </w:rPr>
            <w:delText>寫</w:delText>
          </w:r>
          <w:r w:rsidRPr="003E7632">
            <w:rPr>
              <w:szCs w:val="28"/>
              <w:rPrChange w:id="712" w:author="11046014_劉育彤" w:date="2024-03-25T20:17:00Z">
                <w:rPr>
                  <w:rFonts w:ascii="標楷體" w:hAnsi="標楷體"/>
                  <w:szCs w:val="28"/>
                </w:rPr>
              </w:rPrChange>
            </w:rPr>
            <w:delText>…</w:delText>
          </w:r>
        </w:del>
      </w:ins>
    </w:p>
    <w:p w14:paraId="4542AE54" w14:textId="5E5C73EC" w:rsidR="00D4583B" w:rsidRDefault="00903AD6">
      <w:pPr>
        <w:rPr>
          <w:ins w:id="713" w:author="11046004_陳冠廷" w:date="2024-03-25T22:45:00Z"/>
          <w:szCs w:val="28"/>
        </w:rPr>
      </w:pPr>
      <w:r w:rsidRPr="00903AD6">
        <w:rPr>
          <w:noProof/>
          <w:szCs w:val="28"/>
        </w:rPr>
        <w:drawing>
          <wp:inline distT="0" distB="0" distL="0" distR="0" wp14:anchorId="35EE01A5" wp14:editId="1E320CA7">
            <wp:extent cx="6479540" cy="2854325"/>
            <wp:effectExtent l="0" t="0" r="0" b="3175"/>
            <wp:docPr id="1010181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1265" name=""/>
                    <pic:cNvPicPr/>
                  </pic:nvPicPr>
                  <pic:blipFill>
                    <a:blip r:embed="rId20"/>
                    <a:stretch>
                      <a:fillRect/>
                    </a:stretch>
                  </pic:blipFill>
                  <pic:spPr>
                    <a:xfrm>
                      <a:off x="0" y="0"/>
                      <a:ext cx="6479540" cy="2854325"/>
                    </a:xfrm>
                    <a:prstGeom prst="rect">
                      <a:avLst/>
                    </a:prstGeom>
                  </pic:spPr>
                </pic:pic>
              </a:graphicData>
            </a:graphic>
          </wp:inline>
        </w:drawing>
      </w:r>
    </w:p>
    <w:p w14:paraId="545BF13C" w14:textId="5A3D9236" w:rsidR="005038B2" w:rsidRDefault="00FF4AEB">
      <w:pPr>
        <w:rPr>
          <w:ins w:id="714" w:author="11046004_陳冠廷" w:date="2024-03-26T23:47:00Z"/>
          <w:szCs w:val="28"/>
        </w:rPr>
      </w:pPr>
      <w:ins w:id="715" w:author="11046004_陳冠廷" w:date="2024-03-26T23:48:00Z">
        <w:r>
          <w:rPr>
            <w:rFonts w:hint="eastAsia"/>
            <w:szCs w:val="28"/>
          </w:rPr>
          <w:t>價值主張：</w:t>
        </w:r>
      </w:ins>
      <w:ins w:id="716" w:author="11046004_陳冠廷" w:date="2024-03-26T23:55:00Z">
        <w:r w:rsidR="00332C29">
          <w:rPr>
            <w:rFonts w:hint="eastAsia"/>
            <w:szCs w:val="28"/>
          </w:rPr>
          <w:t>報名系統有個人的</w:t>
        </w:r>
        <w:r w:rsidR="00865D3A">
          <w:rPr>
            <w:rFonts w:hint="eastAsia"/>
            <w:szCs w:val="28"/>
          </w:rPr>
          <w:t>羽球水</w:t>
        </w:r>
      </w:ins>
      <w:ins w:id="717" w:author="11046004_陳冠廷" w:date="2024-03-26T23:56:00Z">
        <w:r w:rsidR="00865D3A">
          <w:rPr>
            <w:rFonts w:hint="eastAsia"/>
            <w:szCs w:val="28"/>
          </w:rPr>
          <w:t>平評估</w:t>
        </w:r>
      </w:ins>
      <w:ins w:id="718"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19" w:author="11046004_陳冠廷" w:date="2024-03-26T23:56:00Z">
        <w:r w:rsidR="00A11932">
          <w:rPr>
            <w:rFonts w:hint="eastAsia"/>
            <w:szCs w:val="28"/>
          </w:rPr>
          <w:t>，並且課程類型也有</w:t>
        </w:r>
      </w:ins>
      <w:ins w:id="720" w:author="11046004_陳冠廷" w:date="2024-03-26T23:58:00Z">
        <w:r w:rsidR="001C7659">
          <w:rPr>
            <w:rFonts w:hint="eastAsia"/>
            <w:szCs w:val="28"/>
          </w:rPr>
          <w:t>客製化的專業一對</w:t>
        </w:r>
        <w:proofErr w:type="gramStart"/>
        <w:r w:rsidR="001C7659">
          <w:rPr>
            <w:rFonts w:hint="eastAsia"/>
            <w:szCs w:val="28"/>
          </w:rPr>
          <w:t>一</w:t>
        </w:r>
        <w:proofErr w:type="gramEnd"/>
        <w:r w:rsidR="001C7659">
          <w:rPr>
            <w:rFonts w:hint="eastAsia"/>
            <w:szCs w:val="28"/>
          </w:rPr>
          <w:t>教學</w:t>
        </w:r>
      </w:ins>
      <w:ins w:id="721" w:author="11046004_陳冠廷" w:date="2024-03-27T00:00:00Z">
        <w:r w:rsidR="00FA2559">
          <w:rPr>
            <w:rFonts w:hint="eastAsia"/>
            <w:szCs w:val="28"/>
          </w:rPr>
          <w:t>。</w:t>
        </w:r>
      </w:ins>
      <w:ins w:id="722" w:author="11046004_陳冠廷" w:date="2024-03-27T00:05:00Z">
        <w:r w:rsidR="00910416">
          <w:rPr>
            <w:rFonts w:hint="eastAsia"/>
            <w:szCs w:val="28"/>
          </w:rPr>
          <w:t>在會員中心</w:t>
        </w:r>
      </w:ins>
      <w:ins w:id="723" w:author="11046004_陳冠廷" w:date="2024-03-27T00:12:00Z">
        <w:r w:rsidR="00C54935">
          <w:rPr>
            <w:rFonts w:hint="eastAsia"/>
            <w:szCs w:val="28"/>
          </w:rPr>
          <w:t>有</w:t>
        </w:r>
      </w:ins>
      <w:ins w:id="724" w:author="11046004_陳冠廷" w:date="2024-03-27T00:05:00Z">
        <w:r w:rsidR="003E11AE">
          <w:rPr>
            <w:rFonts w:hint="eastAsia"/>
            <w:szCs w:val="28"/>
          </w:rPr>
          <w:t>客戶</w:t>
        </w:r>
      </w:ins>
      <w:ins w:id="725" w:author="11046004_陳冠廷" w:date="2024-03-27T00:04:00Z">
        <w:r w:rsidR="00910416">
          <w:rPr>
            <w:rFonts w:hint="eastAsia"/>
            <w:szCs w:val="28"/>
          </w:rPr>
          <w:t>進度</w:t>
        </w:r>
      </w:ins>
      <w:proofErr w:type="gramStart"/>
      <w:ins w:id="726" w:author="11046004_陳冠廷" w:date="2024-03-27T00:14:00Z">
        <w:r w:rsidR="0080252D">
          <w:rPr>
            <w:rFonts w:hint="eastAsia"/>
            <w:szCs w:val="28"/>
          </w:rPr>
          <w:t>和線上留言</w:t>
        </w:r>
        <w:proofErr w:type="gramEnd"/>
        <w:r w:rsidR="0080252D">
          <w:rPr>
            <w:rFonts w:hint="eastAsia"/>
            <w:szCs w:val="28"/>
          </w:rPr>
          <w:t>板</w:t>
        </w:r>
      </w:ins>
      <w:ins w:id="727" w:author="11046004_陳冠廷" w:date="2024-03-27T00:04:00Z">
        <w:r w:rsidR="00910416">
          <w:rPr>
            <w:rFonts w:hint="eastAsia"/>
            <w:szCs w:val="28"/>
          </w:rPr>
          <w:t>方便教練去追</w:t>
        </w:r>
      </w:ins>
      <w:ins w:id="728" w:author="11046004_陳冠廷" w:date="2024-03-27T00:05:00Z">
        <w:r w:rsidR="003E11AE">
          <w:rPr>
            <w:rFonts w:hint="eastAsia"/>
            <w:szCs w:val="28"/>
          </w:rPr>
          <w:t>蹤，</w:t>
        </w:r>
      </w:ins>
      <w:ins w:id="729" w:author="11046004_陳冠廷" w:date="2024-03-27T00:06:00Z">
        <w:r w:rsidR="00AC39C1">
          <w:rPr>
            <w:rFonts w:hint="eastAsia"/>
            <w:szCs w:val="28"/>
          </w:rPr>
          <w:t>讓下一次課堂能更有</w:t>
        </w:r>
        <w:r w:rsidR="009A0D15">
          <w:rPr>
            <w:rFonts w:hint="eastAsia"/>
            <w:szCs w:val="28"/>
          </w:rPr>
          <w:t>效率去針對</w:t>
        </w:r>
      </w:ins>
      <w:ins w:id="730" w:author="11046004_陳冠廷" w:date="2024-03-27T00:07:00Z">
        <w:r w:rsidR="005E4C2E">
          <w:rPr>
            <w:rFonts w:hint="eastAsia"/>
            <w:szCs w:val="28"/>
          </w:rPr>
          <w:t>進度</w:t>
        </w:r>
        <w:proofErr w:type="gramStart"/>
        <w:r w:rsidR="005E4C2E">
          <w:rPr>
            <w:rFonts w:hint="eastAsia"/>
            <w:szCs w:val="28"/>
          </w:rPr>
          <w:t>來作</w:t>
        </w:r>
        <w:proofErr w:type="gramEnd"/>
        <w:r w:rsidR="005E4C2E">
          <w:rPr>
            <w:rFonts w:hint="eastAsia"/>
            <w:szCs w:val="28"/>
          </w:rPr>
          <w:t>訓練</w:t>
        </w:r>
      </w:ins>
      <w:ins w:id="731" w:author="11046004_陳冠廷" w:date="2024-03-27T00:09:00Z">
        <w:r w:rsidR="0026353B">
          <w:rPr>
            <w:rFonts w:hint="eastAsia"/>
            <w:szCs w:val="28"/>
          </w:rPr>
          <w:t>和</w:t>
        </w:r>
      </w:ins>
      <w:ins w:id="732" w:author="11046004_陳冠廷" w:date="2024-03-27T00:07:00Z">
        <w:r w:rsidR="005E4C2E">
          <w:rPr>
            <w:rFonts w:hint="eastAsia"/>
            <w:szCs w:val="28"/>
          </w:rPr>
          <w:t>技巧上的修正</w:t>
        </w:r>
      </w:ins>
      <w:ins w:id="733" w:author="11046004_陳冠廷" w:date="2024-03-27T00:13:00Z">
        <w:r w:rsidR="0080252D">
          <w:rPr>
            <w:rFonts w:hint="eastAsia"/>
            <w:szCs w:val="28"/>
          </w:rPr>
          <w:t>。</w:t>
        </w:r>
      </w:ins>
    </w:p>
    <w:p w14:paraId="72B30130" w14:textId="40DC549B" w:rsidR="002D056E" w:rsidRDefault="009224D0" w:rsidP="002D056E">
      <w:pPr>
        <w:rPr>
          <w:ins w:id="734" w:author="11046004_陳冠廷" w:date="2024-03-25T22:57:00Z"/>
          <w:szCs w:val="28"/>
        </w:rPr>
      </w:pPr>
      <w:ins w:id="735"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36" w:author="11046004_陳冠廷" w:date="2024-03-25T22:49:00Z"/>
          <w:szCs w:val="28"/>
        </w:rPr>
        <w:pPrChange w:id="737" w:author="11046004_陳冠廷" w:date="2024-03-25T22:58:00Z">
          <w:pPr/>
        </w:pPrChange>
      </w:pPr>
      <w:ins w:id="738"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39" w:author="11046021_蔡元振" w:date="2024-03-25T23:01:00Z">
        <w:r w:rsidR="00F458F0">
          <w:rPr>
            <w:rFonts w:hint="eastAsia"/>
            <w:szCs w:val="28"/>
          </w:rPr>
          <w:t>群</w:t>
        </w:r>
      </w:ins>
      <w:ins w:id="740" w:author="11046004_陳冠廷" w:date="2024-03-25T22:58:00Z">
        <w:del w:id="741" w:author="11046021_蔡元振" w:date="2024-03-25T23:01:00Z">
          <w:r w:rsidR="00FE0D97" w:rsidRPr="00FE0D97" w:rsidDel="00F458F0">
            <w:rPr>
              <w:rFonts w:hint="eastAsia"/>
              <w:szCs w:val="28"/>
            </w:rPr>
            <w:delText>們</w:delText>
          </w:r>
        </w:del>
      </w:ins>
      <w:ins w:id="742" w:author="11046004_陳冠廷" w:date="2024-03-25T23:00:00Z">
        <w:r w:rsidR="00B02DA6">
          <w:rPr>
            <w:rFonts w:hint="eastAsia"/>
            <w:szCs w:val="28"/>
          </w:rPr>
          <w:t>。</w:t>
        </w:r>
      </w:ins>
    </w:p>
    <w:p w14:paraId="4F3BA30C" w14:textId="6D1040F6" w:rsidR="00FE0D97" w:rsidRPr="00FE0D97" w:rsidRDefault="00FE0D97" w:rsidP="00FE0D97">
      <w:pPr>
        <w:ind w:left="560"/>
        <w:rPr>
          <w:ins w:id="743" w:author="11046004_陳冠廷" w:date="2024-03-25T22:49:00Z"/>
        </w:rPr>
      </w:pPr>
      <w:ins w:id="744" w:author="11046004_陳冠廷" w:date="2024-03-25T22:59:00Z">
        <w:r>
          <w:rPr>
            <w:rFonts w:hint="eastAsia"/>
          </w:rPr>
          <w:t>2.</w:t>
        </w:r>
        <w:r>
          <w:rPr>
            <w:rFonts w:hint="eastAsia"/>
          </w:rPr>
          <w:t>核心資源為</w:t>
        </w:r>
        <w:r w:rsidR="00DD41E1">
          <w:rPr>
            <w:rFonts w:hint="eastAsia"/>
          </w:rPr>
          <w:t>專業教練和</w:t>
        </w:r>
      </w:ins>
      <w:ins w:id="745" w:author="11046004_陳冠廷" w:date="2024-03-25T23:02:00Z">
        <w:r w:rsidR="008D7712">
          <w:rPr>
            <w:rFonts w:hint="eastAsia"/>
          </w:rPr>
          <w:t>客製化課程</w:t>
        </w:r>
      </w:ins>
      <w:ins w:id="746" w:author="11046004_陳冠廷" w:date="2024-03-25T22:59:00Z">
        <w:r w:rsidR="00B02DA6">
          <w:rPr>
            <w:rFonts w:hint="eastAsia"/>
          </w:rPr>
          <w:t>。</w:t>
        </w:r>
      </w:ins>
    </w:p>
    <w:p w14:paraId="0053B8AC" w14:textId="32FE7488" w:rsidR="0022242A" w:rsidRDefault="00B02DA6" w:rsidP="0022242A">
      <w:pPr>
        <w:ind w:left="560"/>
        <w:rPr>
          <w:ins w:id="747" w:author="11046004_陳冠廷" w:date="2024-03-25T23:06:00Z"/>
        </w:rPr>
      </w:pPr>
      <w:ins w:id="748" w:author="11046004_陳冠廷" w:date="2024-03-25T23:00:00Z">
        <w:r>
          <w:rPr>
            <w:rFonts w:hint="eastAsia"/>
          </w:rPr>
          <w:t>3.</w:t>
        </w:r>
        <w:r>
          <w:rPr>
            <w:rFonts w:hint="eastAsia"/>
          </w:rPr>
          <w:t>關鍵活動</w:t>
        </w:r>
      </w:ins>
      <w:ins w:id="749" w:author="11046004_陳冠廷" w:date="2024-03-25T23:02:00Z">
        <w:r w:rsidR="00EF3FB8">
          <w:rPr>
            <w:rFonts w:hint="eastAsia"/>
          </w:rPr>
          <w:t>主要為課程開發</w:t>
        </w:r>
      </w:ins>
      <w:ins w:id="750" w:author="11046004_陳冠廷" w:date="2024-03-25T23:03:00Z">
        <w:r w:rsidR="00EF3FB8">
          <w:rPr>
            <w:rFonts w:hint="eastAsia"/>
          </w:rPr>
          <w:t>與教學</w:t>
        </w:r>
        <w:r w:rsidR="002A39CB">
          <w:rPr>
            <w:rFonts w:hint="eastAsia"/>
          </w:rPr>
          <w:t>並</w:t>
        </w:r>
      </w:ins>
      <w:ins w:id="751" w:author="11046004_陳冠廷" w:date="2024-03-25T23:04:00Z">
        <w:r w:rsidR="002A39CB">
          <w:rPr>
            <w:rFonts w:hint="eastAsia"/>
          </w:rPr>
          <w:t>藉由</w:t>
        </w:r>
      </w:ins>
      <w:ins w:id="752" w:author="11046004_陳冠廷" w:date="2024-03-25T23:05:00Z">
        <w:r w:rsidR="0025621B">
          <w:rPr>
            <w:rFonts w:hint="eastAsia"/>
          </w:rPr>
          <w:t>市場推廣和</w:t>
        </w:r>
      </w:ins>
      <w:ins w:id="753" w:author="11046004_陳冠廷" w:date="2024-03-25T23:04:00Z">
        <w:r w:rsidR="002A39CB">
          <w:rPr>
            <w:rFonts w:hint="eastAsia"/>
          </w:rPr>
          <w:t>品牌建設</w:t>
        </w:r>
        <w:r w:rsidR="00AC3FDB">
          <w:rPr>
            <w:rFonts w:hint="eastAsia"/>
          </w:rPr>
          <w:t>來</w:t>
        </w:r>
      </w:ins>
      <w:ins w:id="754" w:author="11046004_陳冠廷" w:date="2024-03-25T23:06:00Z">
        <w:r w:rsidR="0022242A">
          <w:rPr>
            <w:rFonts w:hint="eastAsia"/>
          </w:rPr>
          <w:t>培養</w:t>
        </w:r>
      </w:ins>
      <w:ins w:id="755" w:author="11046004_陳冠廷" w:date="2024-03-25T23:05:00Z">
        <w:r w:rsidR="00DA77D6">
          <w:rPr>
            <w:rFonts w:hint="eastAsia"/>
          </w:rPr>
          <w:t>用戶支持</w:t>
        </w:r>
      </w:ins>
      <w:ins w:id="756" w:author="11046004_陳冠廷" w:date="2024-03-25T23:06:00Z">
        <w:r w:rsidR="0022242A">
          <w:rPr>
            <w:rFonts w:hint="eastAsia"/>
          </w:rPr>
          <w:t>。</w:t>
        </w:r>
      </w:ins>
    </w:p>
    <w:p w14:paraId="4D3D3E75" w14:textId="77777777" w:rsidR="0022242A" w:rsidRPr="00FE0D97" w:rsidRDefault="0022242A">
      <w:pPr>
        <w:ind w:left="560"/>
        <w:rPr>
          <w:ins w:id="757" w:author="11046004_陳冠廷" w:date="2024-03-25T22:49:00Z"/>
        </w:rPr>
        <w:pPrChange w:id="758" w:author="11046004_陳冠廷" w:date="2024-03-25T22:59:00Z">
          <w:pPr/>
        </w:pPrChange>
      </w:pPr>
    </w:p>
    <w:p w14:paraId="12298EF1" w14:textId="77777777" w:rsidR="0022242A" w:rsidRDefault="0022242A">
      <w:pPr>
        <w:rPr>
          <w:ins w:id="759" w:author="11046004_陳冠廷" w:date="2024-03-25T23:06:00Z"/>
          <w:szCs w:val="28"/>
        </w:rPr>
      </w:pPr>
    </w:p>
    <w:p w14:paraId="0D79AF7D" w14:textId="730D407A" w:rsidR="0022242A" w:rsidRDefault="00985863">
      <w:pPr>
        <w:rPr>
          <w:ins w:id="760" w:author="11046004_陳冠廷" w:date="2024-03-25T23:06:00Z"/>
          <w:szCs w:val="28"/>
        </w:rPr>
      </w:pPr>
      <w:ins w:id="761" w:author="11046004_陳冠廷" w:date="2024-03-25T23:07:00Z">
        <w:r>
          <w:rPr>
            <w:rFonts w:hint="eastAsia"/>
            <w:szCs w:val="28"/>
          </w:rPr>
          <w:t>外部活動：</w:t>
        </w:r>
      </w:ins>
    </w:p>
    <w:p w14:paraId="5C64C5F2" w14:textId="4E8F730A" w:rsidR="00985863" w:rsidRDefault="00985863">
      <w:pPr>
        <w:ind w:left="560"/>
        <w:rPr>
          <w:ins w:id="762" w:author="11046004_陳冠廷" w:date="2024-03-25T23:06:00Z"/>
          <w:szCs w:val="28"/>
        </w:rPr>
        <w:pPrChange w:id="763" w:author="11046004_陳冠廷" w:date="2024-03-25T23:07:00Z">
          <w:pPr/>
        </w:pPrChange>
      </w:pPr>
      <w:ins w:id="764" w:author="11046004_陳冠廷" w:date="2024-03-25T23:07:00Z">
        <w:r>
          <w:rPr>
            <w:rFonts w:hint="eastAsia"/>
            <w:szCs w:val="28"/>
          </w:rPr>
          <w:t>1.</w:t>
        </w:r>
      </w:ins>
      <w:ins w:id="765" w:author="11046004_陳冠廷" w:date="2024-03-25T23:18:00Z">
        <w:r w:rsidR="00746B35">
          <w:rPr>
            <w:rFonts w:hint="eastAsia"/>
            <w:szCs w:val="28"/>
          </w:rPr>
          <w:t>客戶關係</w:t>
        </w:r>
      </w:ins>
      <w:proofErr w:type="gramStart"/>
      <w:ins w:id="766" w:author="11046004_陳冠廷" w:date="2024-03-25T23:10:00Z">
        <w:r w:rsidR="00182DEF">
          <w:rPr>
            <w:rFonts w:hint="eastAsia"/>
            <w:szCs w:val="28"/>
          </w:rPr>
          <w:t>利用</w:t>
        </w:r>
      </w:ins>
      <w:ins w:id="767" w:author="11046004_陳冠廷" w:date="2024-03-25T23:18:00Z">
        <w:r w:rsidR="00E97F71">
          <w:rPr>
            <w:rFonts w:hint="eastAsia"/>
            <w:szCs w:val="28"/>
          </w:rPr>
          <w:t>線上</w:t>
        </w:r>
      </w:ins>
      <w:ins w:id="768" w:author="11046004_陳冠廷" w:date="2024-03-25T23:17:00Z">
        <w:r w:rsidR="0084746E">
          <w:rPr>
            <w:rFonts w:hint="eastAsia"/>
            <w:szCs w:val="28"/>
          </w:rPr>
          <w:t>留言</w:t>
        </w:r>
        <w:proofErr w:type="gramEnd"/>
        <w:r w:rsidR="0084746E">
          <w:rPr>
            <w:rFonts w:hint="eastAsia"/>
            <w:szCs w:val="28"/>
          </w:rPr>
          <w:t>板</w:t>
        </w:r>
      </w:ins>
      <w:ins w:id="769" w:author="11046004_陳冠廷" w:date="2024-03-25T23:18:00Z">
        <w:r w:rsidR="00746B35">
          <w:rPr>
            <w:rFonts w:hint="eastAsia"/>
            <w:szCs w:val="28"/>
          </w:rPr>
          <w:t>來</w:t>
        </w:r>
      </w:ins>
      <w:ins w:id="770" w:author="11046004_陳冠廷" w:date="2024-03-25T23:19:00Z">
        <w:r w:rsidR="00746B35">
          <w:rPr>
            <w:rFonts w:hint="eastAsia"/>
            <w:szCs w:val="28"/>
          </w:rPr>
          <w:t>增加</w:t>
        </w:r>
        <w:r w:rsidR="00E86A5E">
          <w:rPr>
            <w:rFonts w:hint="eastAsia"/>
            <w:szCs w:val="28"/>
          </w:rPr>
          <w:t>學員與教練之間的互動性，</w:t>
        </w:r>
      </w:ins>
      <w:ins w:id="771" w:author="11046004_陳冠廷" w:date="2024-03-25T23:21:00Z">
        <w:r w:rsidR="00A03DBA">
          <w:rPr>
            <w:rFonts w:hint="eastAsia"/>
            <w:szCs w:val="28"/>
          </w:rPr>
          <w:t>表單</w:t>
        </w:r>
      </w:ins>
      <w:ins w:id="772" w:author="11046004_陳冠廷" w:date="2024-03-25T23:23:00Z">
        <w:r w:rsidR="00A46817">
          <w:rPr>
            <w:rFonts w:hint="eastAsia"/>
            <w:szCs w:val="28"/>
          </w:rPr>
          <w:t>也有</w:t>
        </w:r>
      </w:ins>
      <w:ins w:id="773" w:author="11046004_陳冠廷" w:date="2024-03-25T23:24:00Z">
        <w:r w:rsidR="006E23DC">
          <w:rPr>
            <w:rFonts w:hint="eastAsia"/>
            <w:szCs w:val="28"/>
          </w:rPr>
          <w:t>學員</w:t>
        </w:r>
      </w:ins>
      <w:ins w:id="774" w:author="11046004_陳冠廷" w:date="2024-03-25T23:23:00Z">
        <w:r w:rsidR="00A46817">
          <w:rPr>
            <w:rFonts w:hint="eastAsia"/>
            <w:szCs w:val="28"/>
          </w:rPr>
          <w:t>反饋與</w:t>
        </w:r>
      </w:ins>
      <w:ins w:id="775" w:author="11046004_陳冠廷" w:date="2024-03-25T23:24:00Z">
        <w:r w:rsidR="00F25420" w:rsidRPr="00F25420">
          <w:rPr>
            <w:rFonts w:hint="eastAsia"/>
            <w:szCs w:val="28"/>
          </w:rPr>
          <w:t>改進建議。</w:t>
        </w:r>
      </w:ins>
    </w:p>
    <w:p w14:paraId="3482A799" w14:textId="564044B2" w:rsidR="007F136B" w:rsidRPr="00F25420" w:rsidRDefault="00F25420" w:rsidP="007F136B">
      <w:pPr>
        <w:ind w:left="560"/>
        <w:rPr>
          <w:ins w:id="776" w:author="11046004_陳冠廷" w:date="2024-03-25T23:06:00Z"/>
        </w:rPr>
      </w:pPr>
      <w:ins w:id="777" w:author="11046004_陳冠廷" w:date="2024-03-25T23:24:00Z">
        <w:r>
          <w:rPr>
            <w:rFonts w:hint="eastAsia"/>
          </w:rPr>
          <w:t>2.</w:t>
        </w:r>
      </w:ins>
      <w:ins w:id="778"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779" w:author="11046004_陳冠廷" w:date="2024-03-25T23:06:00Z"/>
        </w:rPr>
        <w:pPrChange w:id="780" w:author="11046004_陳冠廷" w:date="2024-03-31T20:43:00Z" w16du:dateUtc="2024-03-31T12:43:00Z">
          <w:pPr/>
        </w:pPrChange>
      </w:pPr>
      <w:ins w:id="781" w:author="11046004_陳冠廷" w:date="2024-03-25T23:26:00Z">
        <w:r>
          <w:rPr>
            <w:rFonts w:hint="eastAsia"/>
          </w:rPr>
          <w:lastRenderedPageBreak/>
          <w:t>3.</w:t>
        </w:r>
      </w:ins>
      <w:ins w:id="782" w:author="11046004_陳冠廷" w:date="2024-03-25T23:27:00Z">
        <w:r w:rsidR="00D647A0">
          <w:rPr>
            <w:rFonts w:hint="eastAsia"/>
          </w:rPr>
          <w:t>客戶區隔分為</w:t>
        </w:r>
        <w:r w:rsidR="00982EED">
          <w:rPr>
            <w:rFonts w:hint="eastAsia"/>
          </w:rPr>
          <w:t>初學者</w:t>
        </w:r>
      </w:ins>
      <w:ins w:id="783" w:author="11046004_陳冠廷" w:date="2024-03-25T23:28:00Z">
        <w:r w:rsidR="00982EED">
          <w:rPr>
            <w:rFonts w:hint="eastAsia"/>
          </w:rPr>
          <w:t>和中高級球員</w:t>
        </w:r>
        <w:r w:rsidR="00DB6FA9">
          <w:rPr>
            <w:rFonts w:hint="eastAsia"/>
          </w:rPr>
          <w:t>以技術提升為主</w:t>
        </w:r>
      </w:ins>
      <w:ins w:id="784" w:author="11046004_陳冠廷" w:date="2024-03-31T20:44:00Z" w16du:dateUtc="2024-03-31T12:44:00Z">
        <w:r w:rsidR="000A21EE">
          <w:rPr>
            <w:rFonts w:hint="eastAsia"/>
          </w:rPr>
          <w:t>、</w:t>
        </w:r>
      </w:ins>
      <w:ins w:id="785" w:author="11046004_陳冠廷" w:date="2024-03-25T23:28:00Z">
        <w:r w:rsidR="00DB6FA9">
          <w:rPr>
            <w:rFonts w:hint="eastAsia"/>
          </w:rPr>
          <w:t>學校或企業團隊</w:t>
        </w:r>
        <w:r w:rsidR="002F675E">
          <w:rPr>
            <w:rFonts w:hint="eastAsia"/>
          </w:rPr>
          <w:t>訓練之</w:t>
        </w:r>
      </w:ins>
      <w:ins w:id="786" w:author="11046004_陳冠廷" w:date="2024-03-25T23:29:00Z">
        <w:r w:rsidR="002F675E">
          <w:rPr>
            <w:rFonts w:hint="eastAsia"/>
          </w:rPr>
          <w:t>課程</w:t>
        </w:r>
      </w:ins>
      <w:ins w:id="787" w:author="11046004_陳冠廷" w:date="2024-03-31T20:43:00Z" w16du:dateUtc="2024-03-31T12:43:00Z">
        <w:r w:rsidR="00C63BCA">
          <w:rPr>
            <w:rFonts w:hint="eastAsia"/>
          </w:rPr>
          <w:t>，</w:t>
        </w:r>
      </w:ins>
      <w:ins w:id="788" w:author="11046004_陳冠廷" w:date="2024-03-31T20:45:00Z" w16du:dateUtc="2024-03-31T12:45:00Z">
        <w:r w:rsidR="00676AD5">
          <w:rPr>
            <w:rFonts w:hint="eastAsia"/>
          </w:rPr>
          <w:t>和</w:t>
        </w:r>
        <w:r w:rsidR="008A22EC">
          <w:rPr>
            <w:rFonts w:hint="eastAsia"/>
          </w:rPr>
          <w:t>一群對於</w:t>
        </w:r>
      </w:ins>
      <w:ins w:id="789" w:author="11046004_陳冠廷" w:date="2024-03-31T20:46:00Z" w16du:dateUtc="2024-03-31T12:46:00Z">
        <w:r w:rsidR="008A22EC">
          <w:rPr>
            <w:rFonts w:hint="eastAsia"/>
          </w:rPr>
          <w:t>羽球這項運動有相同</w:t>
        </w:r>
      </w:ins>
      <w:ins w:id="790" w:author="11046004_陳冠廷" w:date="2024-03-31T20:47:00Z" w16du:dateUtc="2024-03-31T12:47:00Z">
        <w:r w:rsidR="009A7809">
          <w:rPr>
            <w:rFonts w:hint="eastAsia"/>
          </w:rPr>
          <w:t>興趣</w:t>
        </w:r>
      </w:ins>
      <w:ins w:id="791" w:author="11046004_陳冠廷" w:date="2024-03-31T20:46:00Z" w16du:dateUtc="2024-03-31T12:46:00Z">
        <w:r w:rsidR="008A22EC">
          <w:rPr>
            <w:rFonts w:hint="eastAsia"/>
          </w:rPr>
          <w:t>的同好者</w:t>
        </w:r>
      </w:ins>
      <w:ins w:id="792" w:author="11046004_陳冠廷" w:date="2024-03-31T20:47:00Z" w16du:dateUtc="2024-03-31T12:47:00Z">
        <w:r w:rsidR="009A7809">
          <w:rPr>
            <w:rFonts w:hint="eastAsia"/>
          </w:rPr>
          <w:t>。</w:t>
        </w:r>
      </w:ins>
    </w:p>
    <w:p w14:paraId="16E269D3" w14:textId="71B87E96" w:rsidR="003E44B1" w:rsidRDefault="00E45A74">
      <w:pPr>
        <w:rPr>
          <w:ins w:id="793" w:author="11046004_陳冠廷" w:date="2024-03-25T22:45:00Z"/>
          <w:szCs w:val="28"/>
        </w:rPr>
      </w:pPr>
      <w:ins w:id="794" w:author="11046004_陳冠廷" w:date="2024-03-25T22:49:00Z">
        <w:r>
          <w:rPr>
            <w:rFonts w:hint="eastAsia"/>
            <w:szCs w:val="28"/>
          </w:rPr>
          <w:t>成本結構：</w:t>
        </w:r>
      </w:ins>
      <w:ins w:id="795" w:author="11046004_陳冠廷" w:date="2024-03-25T22:50:00Z">
        <w:r w:rsidR="00E31B6D">
          <w:rPr>
            <w:rFonts w:hint="eastAsia"/>
            <w:szCs w:val="28"/>
          </w:rPr>
          <w:t>教練</w:t>
        </w:r>
      </w:ins>
      <w:ins w:id="796" w:author="11046004_陳冠廷" w:date="2024-03-25T22:51:00Z">
        <w:r w:rsidR="00F3323B">
          <w:rPr>
            <w:rFonts w:hint="eastAsia"/>
            <w:szCs w:val="28"/>
          </w:rPr>
          <w:t>、</w:t>
        </w:r>
      </w:ins>
      <w:ins w:id="797" w:author="11046004_陳冠廷" w:date="2024-03-25T22:50:00Z">
        <w:r w:rsidR="00F3323B">
          <w:rPr>
            <w:rFonts w:hint="eastAsia"/>
            <w:szCs w:val="28"/>
          </w:rPr>
          <w:t>員工</w:t>
        </w:r>
      </w:ins>
      <w:ins w:id="798" w:author="11046004_陳冠廷" w:date="2024-03-25T22:51:00Z">
        <w:r w:rsidR="00F3323B">
          <w:rPr>
            <w:rFonts w:hint="eastAsia"/>
            <w:szCs w:val="28"/>
          </w:rPr>
          <w:t>薪資</w:t>
        </w:r>
        <w:r w:rsidR="002A1287">
          <w:rPr>
            <w:rFonts w:hint="eastAsia"/>
            <w:szCs w:val="28"/>
          </w:rPr>
          <w:t>和系統開發運營為主要成本。</w:t>
        </w:r>
      </w:ins>
    </w:p>
    <w:p w14:paraId="0670A6CC" w14:textId="79F13422" w:rsidR="00F377D0" w:rsidRDefault="00F377D0" w:rsidP="00B6177C">
      <w:pPr>
        <w:pStyle w:val="2"/>
        <w:numPr>
          <w:ilvl w:val="0"/>
          <w:numId w:val="0"/>
        </w:numPr>
        <w:rPr>
          <w:del w:id="799" w:author="11046017_鄭兆媗" w:date="2024-03-25T23:47:00Z"/>
          <w:szCs w:val="28"/>
        </w:rPr>
      </w:pPr>
      <w:ins w:id="800" w:author="11046004_陳冠廷" w:date="2024-03-25T22:51:00Z">
        <w:r>
          <w:rPr>
            <w:rFonts w:hint="eastAsia"/>
            <w:szCs w:val="28"/>
          </w:rPr>
          <w:t>收入</w:t>
        </w:r>
      </w:ins>
      <w:ins w:id="801" w:author="11046004_陳冠廷" w:date="2024-03-25T22:52:00Z">
        <w:r>
          <w:rPr>
            <w:rFonts w:hint="eastAsia"/>
            <w:szCs w:val="28"/>
          </w:rPr>
          <w:t>：</w:t>
        </w:r>
      </w:ins>
      <w:ins w:id="802" w:author="11046004_陳冠廷" w:date="2024-03-25T22:54:00Z">
        <w:r w:rsidR="007261F5">
          <w:rPr>
            <w:rFonts w:hint="eastAsia"/>
            <w:szCs w:val="28"/>
          </w:rPr>
          <w:t>主要為課程報名費為主要收益</w:t>
        </w:r>
        <w:r w:rsidR="002959B1">
          <w:rPr>
            <w:rFonts w:hint="eastAsia"/>
            <w:szCs w:val="28"/>
          </w:rPr>
          <w:t>。</w:t>
        </w:r>
      </w:ins>
    </w:p>
    <w:p w14:paraId="4F703B89" w14:textId="5FC3E94A" w:rsidR="00042989" w:rsidRDefault="008A379B" w:rsidP="00B6177C">
      <w:pPr>
        <w:rPr>
          <w:del w:id="803" w:author="11046017_鄭兆媗" w:date="2024-03-25T23:47:00Z"/>
        </w:rPr>
      </w:pPr>
      <w:ins w:id="804" w:author="11046021_蔡元振" w:date="2024-03-25T23:44:00Z">
        <w:del w:id="805" w:author="11046017_鄭兆媗" w:date="2024-03-25T23:47:00Z">
          <w:r w:rsidDel="005106A8">
            <w:rPr>
              <w:rFonts w:hint="eastAsia"/>
            </w:rPr>
            <w:delText xml:space="preserve"> </w:delText>
          </w:r>
        </w:del>
      </w:ins>
      <w:ins w:id="806" w:author="11046021_蔡元振" w:date="2024-03-25T23:45:00Z">
        <w:del w:id="807"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808" w:author="11046017_鄭兆媗" w:date="2024-03-25T23:49:00Z"/>
        </w:rPr>
        <w:pPrChange w:id="809" w:author="11046017_鄭兆媗" w:date="2024-03-25T23:49:00Z">
          <w:pPr>
            <w:pStyle w:val="2"/>
          </w:pPr>
        </w:pPrChange>
      </w:pPr>
    </w:p>
    <w:p w14:paraId="455C907F" w14:textId="77777777" w:rsidR="00FA796C" w:rsidRPr="00FA796C" w:rsidRDefault="00507AAE">
      <w:pPr>
        <w:pStyle w:val="2"/>
        <w:rPr>
          <w:del w:id="810" w:author="11046017_鄭兆媗" w:date="2024-03-25T23:48:00Z"/>
        </w:rPr>
        <w:pPrChange w:id="811" w:author="11046021_蔡元振" w:date="2024-03-26T14:25:00Z">
          <w:pPr>
            <w:ind w:firstLineChars="50" w:firstLine="140"/>
          </w:pPr>
        </w:pPrChange>
      </w:pPr>
      <w:bookmarkStart w:id="812" w:name="_Toc162279006"/>
      <w:ins w:id="813" w:author="11046021_蔡元振" w:date="2024-03-26T14:17:00Z">
        <w:r>
          <w:rPr>
            <w:rFonts w:hint="eastAsia"/>
          </w:rPr>
          <w:t xml:space="preserve"> </w:t>
        </w:r>
      </w:ins>
      <w:ins w:id="814" w:author="11046014_劉育彤" w:date="2024-03-25T14:55:00Z">
        <w:del w:id="815" w:author="11046017_鄭兆媗" w:date="2024-03-25T23:50:00Z">
          <w:r w:rsidR="00866CA4" w:rsidRPr="004807DA" w:rsidDel="00FD38EC">
            <w:rPr>
              <w:rFonts w:hint="eastAsia"/>
            </w:rPr>
            <w:delText>2</w:delText>
          </w:r>
        </w:del>
      </w:ins>
      <w:ins w:id="816" w:author="11046014_劉育彤" w:date="2024-03-25T14:54:00Z">
        <w:del w:id="817" w:author="11046017_鄭兆媗" w:date="2024-03-25T23:50:00Z">
          <w:r w:rsidR="00B202F1" w:rsidRPr="004807DA" w:rsidDel="00FD38EC">
            <w:rPr>
              <w:rFonts w:hint="eastAsia"/>
            </w:rPr>
            <w:delText>-3</w:delText>
          </w:r>
          <w:r w:rsidR="00B202F1" w:rsidRPr="004807DA" w:rsidDel="00FD38EC">
            <w:delText xml:space="preserve"> </w:delText>
          </w:r>
        </w:del>
      </w:ins>
      <w:ins w:id="818" w:author="11046014_劉育彤" w:date="2024-03-25T14:55:00Z">
        <w:del w:id="819" w:author="11046017_鄭兆媗" w:date="2024-03-25T23:50:00Z">
          <w:r w:rsidR="00866CA4" w:rsidRPr="004807DA" w:rsidDel="00FD38EC">
            <w:rPr>
              <w:rFonts w:hint="eastAsia"/>
            </w:rPr>
            <w:delText>市場分析</w:delText>
          </w:r>
        </w:del>
      </w:ins>
      <w:ins w:id="820" w:author="11046014_劉育彤" w:date="2024-03-25T14:56:00Z">
        <w:del w:id="821" w:author="11046017_鄭兆媗" w:date="2024-03-25T23:50:00Z">
          <w:r w:rsidR="00620913" w:rsidRPr="004807DA" w:rsidDel="00FD38EC">
            <w:rPr>
              <w:rFonts w:hint="eastAsia"/>
            </w:rPr>
            <w:delText>STP</w:delText>
          </w:r>
        </w:del>
      </w:ins>
      <w:bookmarkStart w:id="822" w:name="_Toc162303277"/>
      <w:bookmarkStart w:id="823" w:name="_Toc166433924"/>
      <w:bookmarkEnd w:id="812"/>
      <w:bookmarkEnd w:id="822"/>
      <w:bookmarkEnd w:id="823"/>
    </w:p>
    <w:p w14:paraId="32762DF9" w14:textId="7CE60B29" w:rsidR="00250220" w:rsidRPr="00250220" w:rsidRDefault="00295277">
      <w:pPr>
        <w:pStyle w:val="2"/>
        <w:rPr>
          <w:ins w:id="824" w:author="11046017_鄭兆媗" w:date="2024-03-25T23:50:00Z"/>
        </w:rPr>
        <w:pPrChange w:id="825" w:author="11046021_蔡元振" w:date="2024-03-26T14:25:00Z">
          <w:pPr/>
        </w:pPrChange>
      </w:pPr>
      <w:bookmarkStart w:id="826" w:name="_Toc166433925"/>
      <w:ins w:id="827" w:author="11046021_蔡元振" w:date="2024-03-25T23:42:00Z">
        <w:r w:rsidRPr="00B6177C">
          <w:rPr>
            <w:rFonts w:hint="eastAsia"/>
          </w:rPr>
          <w:t>市場</w:t>
        </w:r>
        <w:del w:id="828" w:author="11046017_鄭兆媗" w:date="2024-03-25T23:50:00Z">
          <w:r w:rsidRPr="00B6177C" w:rsidDel="00B6177C">
            <w:rPr>
              <w:rFonts w:hint="eastAsia"/>
            </w:rPr>
            <w:delText>區隔</w:delText>
          </w:r>
          <w:r w:rsidRPr="00B6177C" w:rsidDel="00B6177C">
            <w:rPr>
              <w:rFonts w:hint="eastAsia"/>
            </w:rPr>
            <w:delText>(Seg</w:delText>
          </w:r>
        </w:del>
      </w:ins>
      <w:ins w:id="829" w:author="11046017_鄭兆媗" w:date="2024-03-25T23:50:00Z">
        <w:r w:rsidR="00B6177C">
          <w:rPr>
            <w:rFonts w:hint="eastAsia"/>
          </w:rPr>
          <w:t>分析</w:t>
        </w:r>
        <w:r w:rsidR="00B6177C">
          <w:rPr>
            <w:rFonts w:hint="eastAsia"/>
          </w:rPr>
          <w:t>STP</w:t>
        </w:r>
      </w:ins>
      <w:bookmarkEnd w:id="826"/>
      <w:ins w:id="830" w:author="11046021_蔡元振" w:date="2024-03-25T23:42:00Z">
        <w:del w:id="831" w:author="11046017_鄭兆媗" w:date="2024-03-25T23:50:00Z">
          <w:r w:rsidRPr="00B6177C" w:rsidDel="00B6177C">
            <w:rPr>
              <w:rFonts w:hint="eastAsia"/>
            </w:rPr>
            <w:delText>mentation)</w:delText>
          </w:r>
          <w:r w:rsidRPr="00B6177C" w:rsidDel="00B6177C">
            <w:rPr>
              <w:rFonts w:hint="eastAsia"/>
            </w:rPr>
            <w:delText>：</w:delText>
          </w:r>
        </w:del>
        <w:del w:id="832" w:author="11046017_鄭兆媗" w:date="2024-03-25T23:49:00Z">
          <w:r w:rsidRPr="00B6177C" w:rsidDel="00B6177C">
            <w:rPr>
              <w:rFonts w:hint="eastAsia"/>
            </w:rPr>
            <w:delText xml:space="preserve"> </w:delText>
          </w:r>
        </w:del>
      </w:ins>
    </w:p>
    <w:p w14:paraId="58B35EBA" w14:textId="1C8AD53D" w:rsidR="00B6177C" w:rsidRDefault="001D6655" w:rsidP="00B6177C">
      <w:pPr>
        <w:rPr>
          <w:ins w:id="833" w:author="11046021_蔡元振" w:date="2024-04-24T21:01:00Z" w16du:dateUtc="2024-04-24T13:01:00Z"/>
        </w:rPr>
      </w:pPr>
      <w:ins w:id="834" w:author="11046021_蔡元振" w:date="2024-03-26T14:26:00Z">
        <w:r w:rsidRPr="001D6655">
          <w:rPr>
            <w:rFonts w:hint="eastAsia"/>
          </w:rPr>
          <w:t>S</w:t>
        </w:r>
      </w:ins>
      <w:ins w:id="835"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36" w:author="11046021_蔡元振" w:date="2024-03-25T23:42:00Z"/>
        </w:rPr>
        <w:pPrChange w:id="837" w:author="11046021_蔡元振" w:date="2024-04-24T21:43:00Z" w16du:dateUtc="2024-04-24T13:43:00Z">
          <w:pPr/>
        </w:pPrChange>
      </w:pPr>
      <w:proofErr w:type="gramStart"/>
      <w:ins w:id="838" w:author="11046021_蔡元振" w:date="2024-04-24T21:02:00Z" w16du:dateUtc="2024-04-24T13:02:00Z">
        <w:r>
          <w:rPr>
            <w:rFonts w:hint="eastAsia"/>
          </w:rPr>
          <w:t>本組以</w:t>
        </w:r>
        <w:proofErr w:type="gramEnd"/>
        <w:r>
          <w:rPr>
            <w:rFonts w:hint="eastAsia"/>
          </w:rPr>
          <w:t>熱愛</w:t>
        </w:r>
      </w:ins>
      <w:ins w:id="839" w:author="11046021_蔡元振" w:date="2024-04-24T21:03:00Z" w16du:dateUtc="2024-04-24T13:03:00Z">
        <w:r>
          <w:rPr>
            <w:rFonts w:hint="eastAsia"/>
          </w:rPr>
          <w:t>羽球</w:t>
        </w:r>
      </w:ins>
      <w:proofErr w:type="gramStart"/>
      <w:ins w:id="840" w:author="11046021_蔡元振" w:date="2024-04-24T21:42:00Z" w16du:dateUtc="2024-04-24T13:42:00Z">
        <w:r w:rsidR="00516739">
          <w:rPr>
            <w:rFonts w:hint="eastAsia"/>
          </w:rPr>
          <w:t>及</w:t>
        </w:r>
      </w:ins>
      <w:ins w:id="841" w:author="11046021_蔡元振" w:date="2024-04-24T21:41:00Z" w16du:dateUtc="2024-04-24T13:41:00Z">
        <w:r w:rsidR="006A0625">
          <w:rPr>
            <w:rFonts w:hint="eastAsia"/>
          </w:rPr>
          <w:t>想</w:t>
        </w:r>
      </w:ins>
      <w:ins w:id="842" w:author="11046021_蔡元振" w:date="2024-04-24T21:42:00Z" w16du:dateUtc="2024-04-24T13:42:00Z">
        <w:r w:rsidR="00516739">
          <w:rPr>
            <w:rFonts w:hint="eastAsia"/>
          </w:rPr>
          <w:t>精進</w:t>
        </w:r>
        <w:proofErr w:type="gramEnd"/>
        <w:r w:rsidR="00516739">
          <w:rPr>
            <w:rFonts w:hint="eastAsia"/>
          </w:rPr>
          <w:t>球技</w:t>
        </w:r>
      </w:ins>
      <w:ins w:id="843" w:author="11046021_蔡元振" w:date="2024-04-24T21:03:00Z" w16du:dateUtc="2024-04-24T13:03:00Z">
        <w:r>
          <w:rPr>
            <w:rFonts w:hint="eastAsia"/>
          </w:rPr>
          <w:t>的學生做為區隔，在</w:t>
        </w:r>
      </w:ins>
      <w:ins w:id="844" w:author="11046021_蔡元振" w:date="2024-04-24T21:10:00Z" w16du:dateUtc="2024-04-24T13:10:00Z">
        <w:r w:rsidR="008D0C1B">
          <w:rPr>
            <w:rFonts w:hint="eastAsia"/>
          </w:rPr>
          <w:t>各</w:t>
        </w:r>
      </w:ins>
      <w:ins w:id="845" w:author="11046021_蔡元振" w:date="2024-04-24T21:11:00Z" w16du:dateUtc="2024-04-24T13:11:00Z">
        <w:r w:rsidR="008D0C1B">
          <w:rPr>
            <w:rFonts w:hint="eastAsia"/>
          </w:rPr>
          <w:t>種平台都積極推廣羽球課程</w:t>
        </w:r>
      </w:ins>
      <w:ins w:id="846" w:author="11046021_蔡元振" w:date="2024-04-24T21:12:00Z" w16du:dateUtc="2024-04-24T13:12:00Z">
        <w:r w:rsidR="008D0C1B">
          <w:rPr>
            <w:rFonts w:hint="eastAsia"/>
          </w:rPr>
          <w:t>的情況下</w:t>
        </w:r>
      </w:ins>
      <w:ins w:id="847" w:author="11046021_蔡元振" w:date="2024-04-24T21:13:00Z" w16du:dateUtc="2024-04-24T13:13:00Z">
        <w:r w:rsidR="008D0C1B">
          <w:rPr>
            <w:rFonts w:hint="eastAsia"/>
          </w:rPr>
          <w:t>針對數據分為下圖</w:t>
        </w:r>
      </w:ins>
      <w:ins w:id="848" w:author="11046021_蔡元振" w:date="2024-04-24T21:14:00Z" w16du:dateUtc="2024-04-24T13:14:00Z">
        <w:r w:rsidR="009237E9">
          <w:rPr>
            <w:rFonts w:hint="eastAsia"/>
          </w:rPr>
          <w:t>：</w:t>
        </w:r>
      </w:ins>
    </w:p>
    <w:p w14:paraId="6B817357" w14:textId="77777777" w:rsidR="00BB3699" w:rsidRDefault="00BB3699">
      <w:pPr>
        <w:jc w:val="center"/>
        <w:rPr>
          <w:ins w:id="849" w:author="11046021_蔡元振" w:date="2024-04-24T20:52:00Z" w16du:dateUtc="2024-04-24T12:52:00Z"/>
          <w:szCs w:val="28"/>
        </w:rPr>
        <w:pPrChange w:id="850" w:author="11046021_蔡元振" w:date="2024-04-24T20:52:00Z" w16du:dateUtc="2024-04-24T12:52:00Z">
          <w:pPr/>
        </w:pPrChange>
      </w:pPr>
      <w:ins w:id="851" w:author="11046021_蔡元振" w:date="2024-04-24T20:51:00Z" w16du:dateUtc="2024-04-24T12:51:00Z">
        <w:r w:rsidRPr="00496163">
          <w:rPr>
            <w:noProof/>
          </w:rPr>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1"/>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852" w:author="11046021_蔡元振" w:date="2024-03-25T23:42:00Z"/>
          <w:szCs w:val="28"/>
        </w:rPr>
      </w:pPr>
      <w:ins w:id="853" w:author="11046021_蔡元振" w:date="2024-03-26T14:26:00Z">
        <w:r>
          <w:rPr>
            <w:rFonts w:hint="eastAsia"/>
            <w:szCs w:val="28"/>
          </w:rPr>
          <w:t>T</w:t>
        </w:r>
      </w:ins>
      <w:ins w:id="854"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855" w:author="11046021_蔡元振" w:date="2024-03-25T23:42:00Z"/>
          <w:szCs w:val="28"/>
        </w:rPr>
        <w:pPrChange w:id="856" w:author="11046021_蔡元振" w:date="2024-03-26T14:19:00Z">
          <w:pPr/>
        </w:pPrChange>
      </w:pPr>
      <w:ins w:id="857" w:author="11046021_蔡元振" w:date="2024-03-26T14:26:00Z">
        <w:r>
          <w:rPr>
            <w:rFonts w:hint="eastAsia"/>
            <w:szCs w:val="28"/>
          </w:rPr>
          <w:t>1.</w:t>
        </w:r>
      </w:ins>
      <w:ins w:id="858"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859" w:author="11046021_蔡元振" w:date="2024-03-25T23:42:00Z"/>
          <w:szCs w:val="28"/>
        </w:rPr>
        <w:pPrChange w:id="860" w:author="11046021_蔡元振" w:date="2024-03-26T14:19:00Z">
          <w:pPr/>
        </w:pPrChange>
      </w:pPr>
      <w:ins w:id="861" w:author="11046021_蔡元振" w:date="2024-03-26T14:26:00Z">
        <w:r>
          <w:rPr>
            <w:rFonts w:hint="eastAsia"/>
            <w:szCs w:val="28"/>
          </w:rPr>
          <w:t>2.</w:t>
        </w:r>
      </w:ins>
      <w:ins w:id="862" w:author="11046021_蔡元振" w:date="2024-03-25T23:42:00Z">
        <w:r w:rsidR="00295277" w:rsidRPr="001D6655">
          <w:rPr>
            <w:rFonts w:hint="eastAsia"/>
            <w:szCs w:val="28"/>
          </w:rPr>
          <w:t>想要</w:t>
        </w:r>
      </w:ins>
      <w:ins w:id="863" w:author="11046021_蔡元振" w:date="2024-03-26T14:38:00Z">
        <w:r w:rsidR="001F32F5">
          <w:rPr>
            <w:rFonts w:hint="eastAsia"/>
            <w:szCs w:val="28"/>
          </w:rPr>
          <w:t>透</w:t>
        </w:r>
      </w:ins>
      <w:ins w:id="864" w:author="11046021_蔡元振" w:date="2024-03-26T14:39:00Z">
        <w:r w:rsidR="001F32F5">
          <w:rPr>
            <w:rFonts w:hint="eastAsia"/>
            <w:szCs w:val="28"/>
          </w:rPr>
          <w:t>過個別訓練</w:t>
        </w:r>
      </w:ins>
      <w:ins w:id="865" w:author="11046021_蔡元振" w:date="2024-03-25T23:42:00Z">
        <w:r w:rsidR="00295277" w:rsidRPr="001D6655">
          <w:rPr>
            <w:rFonts w:hint="eastAsia"/>
            <w:szCs w:val="28"/>
          </w:rPr>
          <w:t>提高競技水平的</w:t>
        </w:r>
      </w:ins>
      <w:ins w:id="866" w:author="11046021_蔡元振" w:date="2024-04-24T21:27:00Z" w16du:dateUtc="2024-04-24T13:27:00Z">
        <w:r w:rsidR="000928AF">
          <w:rPr>
            <w:rFonts w:hint="eastAsia"/>
            <w:szCs w:val="28"/>
          </w:rPr>
          <w:t>各階級</w:t>
        </w:r>
      </w:ins>
      <w:ins w:id="867" w:author="11046021_蔡元振" w:date="2024-03-25T23:42:00Z">
        <w:r w:rsidR="00295277" w:rsidRPr="001D6655">
          <w:rPr>
            <w:rFonts w:hint="eastAsia"/>
            <w:szCs w:val="28"/>
          </w:rPr>
          <w:t>球員</w:t>
        </w:r>
      </w:ins>
    </w:p>
    <w:p w14:paraId="3F04A8F6" w14:textId="603AEEED" w:rsidR="00295277" w:rsidRDefault="001D6655">
      <w:pPr>
        <w:rPr>
          <w:ins w:id="868" w:author="11046004_陳冠廷" w:date="2024-03-31T21:51:00Z" w16du:dateUtc="2024-03-31T13:51:00Z"/>
          <w:szCs w:val="28"/>
        </w:rPr>
      </w:pPr>
      <w:ins w:id="869" w:author="11046021_蔡元振" w:date="2024-03-26T14:26:00Z">
        <w:r w:rsidRPr="001D6655">
          <w:rPr>
            <w:rFonts w:hint="eastAsia"/>
            <w:szCs w:val="28"/>
          </w:rPr>
          <w:t>P</w:t>
        </w:r>
      </w:ins>
      <w:ins w:id="870"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23E28757" w:rsidR="002112A8" w:rsidRDefault="0047045B" w:rsidP="0047045B">
      <w:pPr>
        <w:ind w:leftChars="200" w:left="560"/>
        <w:rPr>
          <w:ins w:id="871" w:author="11046021_蔡元振" w:date="2024-04-22T15:35:00Z" w16du:dateUtc="2024-04-22T07:35:00Z"/>
          <w:szCs w:val="28"/>
        </w:rPr>
      </w:pPr>
      <w:proofErr w:type="gramStart"/>
      <w:ins w:id="872" w:author="11046004_陳冠廷" w:date="2024-03-31T21:52:00Z" w16du:dateUtc="2024-03-31T13:52:00Z">
        <w:r>
          <w:rPr>
            <w:rFonts w:hint="eastAsia"/>
            <w:szCs w:val="28"/>
          </w:rPr>
          <w:t>本組</w:t>
        </w:r>
        <w:r w:rsidR="00AD4B8E">
          <w:rPr>
            <w:rFonts w:hint="eastAsia"/>
            <w:szCs w:val="28"/>
          </w:rPr>
          <w:t>把</w:t>
        </w:r>
      </w:ins>
      <w:proofErr w:type="gramEnd"/>
      <w:ins w:id="873" w:author="11046004_陳冠廷" w:date="2024-03-31T21:53:00Z" w16du:dateUtc="2024-03-31T13:53:00Z">
        <w:r w:rsidR="00AD4B8E">
          <w:rPr>
            <w:rFonts w:hint="eastAsia"/>
            <w:szCs w:val="28"/>
          </w:rPr>
          <w:t>此系統定位成「</w:t>
        </w:r>
        <w:del w:id="874" w:author="11046021_蔡元振" w:date="2024-04-24T21:31:00Z" w16du:dateUtc="2024-04-24T13:31:00Z">
          <w:r w:rsidR="00CD4F1B" w:rsidDel="00F416BF">
            <w:rPr>
              <w:rFonts w:hint="eastAsia"/>
              <w:szCs w:val="28"/>
            </w:rPr>
            <w:delText>突出</w:delText>
          </w:r>
        </w:del>
        <w:del w:id="875"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876" w:author="11046021_蔡元振" w:date="2024-04-24T21:35:00Z" w16du:dateUtc="2024-04-24T13:35:00Z">
        <w:r w:rsidR="00620434">
          <w:rPr>
            <w:rFonts w:hint="eastAsia"/>
            <w:szCs w:val="28"/>
          </w:rPr>
          <w:t>和</w:t>
        </w:r>
        <w:proofErr w:type="gramStart"/>
        <w:r w:rsidR="00620434">
          <w:rPr>
            <w:rFonts w:hint="eastAsia"/>
            <w:szCs w:val="28"/>
          </w:rPr>
          <w:t>客製</w:t>
        </w:r>
        <w:proofErr w:type="gramEnd"/>
        <w:r w:rsidR="00620434">
          <w:rPr>
            <w:rFonts w:hint="eastAsia"/>
            <w:szCs w:val="28"/>
          </w:rPr>
          <w:t>課程加上</w:t>
        </w:r>
      </w:ins>
      <w:ins w:id="877" w:author="11046004_陳冠廷" w:date="2024-03-31T21:56:00Z" w16du:dateUtc="2024-03-31T13:56:00Z">
        <w:del w:id="878" w:author="11046021_蔡元振" w:date="2024-04-24T21:35:00Z" w16du:dateUtc="2024-04-24T13:35:00Z">
          <w:r w:rsidR="00E81727" w:rsidDel="00620434">
            <w:rPr>
              <w:rFonts w:hint="eastAsia"/>
              <w:szCs w:val="28"/>
            </w:rPr>
            <w:delText>跟</w:delText>
          </w:r>
        </w:del>
      </w:ins>
      <w:ins w:id="879" w:author="11046004_陳冠廷" w:date="2024-03-31T21:54:00Z" w16du:dateUtc="2024-03-31T13:54:00Z">
        <w:r w:rsidR="00FD1056">
          <w:rPr>
            <w:rFonts w:hint="eastAsia"/>
            <w:szCs w:val="28"/>
          </w:rPr>
          <w:t>人性化的追蹤</w:t>
        </w:r>
        <w:del w:id="880" w:author="11046021_蔡元振" w:date="2024-04-24T21:36:00Z" w16du:dateUtc="2024-04-24T13:36:00Z">
          <w:r w:rsidR="00FD1056" w:rsidDel="00947EE9">
            <w:rPr>
              <w:rFonts w:hint="eastAsia"/>
              <w:szCs w:val="28"/>
            </w:rPr>
            <w:delText>進度</w:delText>
          </w:r>
          <w:r w:rsidR="00013C71" w:rsidDel="00947EE9">
            <w:rPr>
              <w:rFonts w:hint="eastAsia"/>
              <w:szCs w:val="28"/>
            </w:rPr>
            <w:delText>客戶</w:delText>
          </w:r>
        </w:del>
      </w:ins>
      <w:ins w:id="881" w:author="11046021_蔡元振" w:date="2024-04-24T21:36:00Z" w16du:dateUtc="2024-04-24T13:36:00Z">
        <w:r w:rsidR="00947EE9">
          <w:rPr>
            <w:rFonts w:hint="eastAsia"/>
            <w:szCs w:val="28"/>
          </w:rPr>
          <w:t>學生</w:t>
        </w:r>
      </w:ins>
      <w:ins w:id="882" w:author="11046021_蔡元振" w:date="2024-04-24T21:39:00Z" w16du:dateUtc="2024-04-24T13:39:00Z">
        <w:r w:rsidR="005F214F">
          <w:rPr>
            <w:rFonts w:hint="eastAsia"/>
            <w:szCs w:val="28"/>
          </w:rPr>
          <w:t>課後</w:t>
        </w:r>
      </w:ins>
      <w:ins w:id="883" w:author="11046004_陳冠廷" w:date="2024-03-31T21:54:00Z" w16du:dateUtc="2024-03-31T13:54:00Z">
        <w:r w:rsidR="00013C71">
          <w:rPr>
            <w:rFonts w:hint="eastAsia"/>
            <w:szCs w:val="28"/>
          </w:rPr>
          <w:t>訓練進度</w:t>
        </w:r>
      </w:ins>
      <w:ins w:id="884" w:author="11046004_陳冠廷" w:date="2024-03-31T21:57:00Z" w16du:dateUtc="2024-03-31T13:57:00Z">
        <w:r w:rsidR="00E81727">
          <w:rPr>
            <w:rFonts w:hint="eastAsia"/>
            <w:szCs w:val="28"/>
          </w:rPr>
          <w:t>，</w:t>
        </w:r>
      </w:ins>
      <w:ins w:id="885" w:author="11046004_陳冠廷" w:date="2024-03-31T21:58:00Z" w16du:dateUtc="2024-03-31T13:58:00Z">
        <w:del w:id="886" w:author="11046021_蔡元振" w:date="2024-04-24T21:38:00Z" w16du:dateUtc="2024-04-24T13:38:00Z">
          <w:r w:rsidR="00746147" w:rsidDel="005570CD">
            <w:rPr>
              <w:rFonts w:hint="eastAsia"/>
              <w:szCs w:val="28"/>
            </w:rPr>
            <w:delText>和</w:delText>
          </w:r>
        </w:del>
      </w:ins>
      <w:ins w:id="887" w:author="11046004_陳冠廷" w:date="2024-03-31T21:59:00Z" w16du:dateUtc="2024-03-31T13:59:00Z">
        <w:del w:id="888"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889" w:author="11046021_蔡元振" w:date="2024-04-24T21:38:00Z" w16du:dateUtc="2024-04-24T13:38:00Z">
        <w:r w:rsidR="005F214F">
          <w:rPr>
            <w:rFonts w:hint="eastAsia"/>
            <w:szCs w:val="28"/>
          </w:rPr>
          <w:t>以及能夠與</w:t>
        </w:r>
      </w:ins>
      <w:ins w:id="890" w:author="11046004_陳冠廷" w:date="2024-03-31T21:59:00Z" w16du:dateUtc="2024-03-31T13:59:00Z">
        <w:r w:rsidR="00C74EA6">
          <w:rPr>
            <w:rFonts w:hint="eastAsia"/>
            <w:szCs w:val="28"/>
          </w:rPr>
          <w:t>學員</w:t>
        </w:r>
      </w:ins>
      <w:ins w:id="891" w:author="11046021_蔡元振" w:date="2024-04-24T21:38:00Z" w16du:dateUtc="2024-04-24T13:38:00Z">
        <w:r w:rsidR="005F214F">
          <w:rPr>
            <w:rFonts w:hint="eastAsia"/>
            <w:szCs w:val="28"/>
          </w:rPr>
          <w:t>交流</w:t>
        </w:r>
      </w:ins>
      <w:ins w:id="892" w:author="11046004_陳冠廷" w:date="2024-03-31T21:59:00Z" w16du:dateUtc="2024-03-31T13:59:00Z">
        <w:r w:rsidR="00C74EA6">
          <w:rPr>
            <w:rFonts w:hint="eastAsia"/>
            <w:szCs w:val="28"/>
          </w:rPr>
          <w:t>互動的社群媒體」。</w:t>
        </w:r>
      </w:ins>
      <w:ins w:id="893" w:author="11046004_陳冠廷" w:date="2024-03-31T22:01:00Z" w16du:dateUtc="2024-03-31T14:01:00Z">
        <w:del w:id="894"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895" w:author="11046004_陳冠廷" w:date="2024-03-31T21:59:00Z" w16du:dateUtc="2024-03-31T13:59:00Z"/>
          <w:del w:id="896" w:author="11046021_蔡元振" w:date="2024-04-24T20:46:00Z" w16du:dateUtc="2024-04-24T12:46:00Z"/>
          <w:szCs w:val="28"/>
        </w:rPr>
      </w:pPr>
    </w:p>
    <w:p w14:paraId="230A1026" w14:textId="5EC805A7" w:rsidR="002112A8" w:rsidRPr="001D6655" w:rsidRDefault="002112A8">
      <w:pPr>
        <w:rPr>
          <w:ins w:id="897" w:author="11046021_蔡元振" w:date="2024-03-25T23:42:00Z"/>
          <w:szCs w:val="28"/>
        </w:rPr>
      </w:pPr>
      <w:ins w:id="898" w:author="11046004_陳冠廷" w:date="2024-03-31T21:51:00Z" w16du:dateUtc="2024-03-31T13:51:00Z">
        <w:del w:id="899"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2"/>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900" w:author="11046021_蔡元振" w:date="2024-03-25T23:42:00Z"/>
          <w:del w:id="901" w:author="11046004_陳冠廷" w:date="2024-03-31T21:59:00Z" w16du:dateUtc="2024-03-31T13:59:00Z"/>
        </w:rPr>
        <w:pPrChange w:id="902" w:author="11046021_蔡元振" w:date="2024-03-26T14:19:00Z">
          <w:pPr/>
        </w:pPrChange>
      </w:pPr>
      <w:ins w:id="903" w:author="11046021_蔡元振" w:date="2024-03-26T14:26:00Z">
        <w:del w:id="904" w:author="11046004_陳冠廷" w:date="2024-03-31T21:59:00Z" w16du:dateUtc="2024-03-31T13:59:00Z">
          <w:r w:rsidDel="00C74EA6">
            <w:rPr>
              <w:rFonts w:hint="eastAsia"/>
            </w:rPr>
            <w:delText>1.</w:delText>
          </w:r>
        </w:del>
      </w:ins>
      <w:ins w:id="905" w:author="11046021_蔡元振" w:date="2024-03-25T23:42:00Z">
        <w:del w:id="906" w:author="11046004_陳冠廷" w:date="2024-03-31T21:59:00Z" w16du:dateUtc="2024-03-31T13:59:00Z">
          <w:r w:rsidR="00295277" w:rsidRPr="00295277" w:rsidDel="00C74EA6">
            <w:rPr>
              <w:rFonts w:hint="eastAsia"/>
            </w:rPr>
            <w:delText>強調個人化訓練和進度追蹤的優勢</w:delText>
          </w:r>
          <w:bookmarkStart w:id="907" w:name="_Toc166433926"/>
          <w:bookmarkEnd w:id="907"/>
        </w:del>
      </w:ins>
    </w:p>
    <w:p w14:paraId="1DC7DF68" w14:textId="2AC94DE4" w:rsidR="00295277" w:rsidRPr="00295277" w:rsidDel="00C74EA6" w:rsidRDefault="001D6655">
      <w:pPr>
        <w:pStyle w:val="2"/>
        <w:rPr>
          <w:ins w:id="908" w:author="11046021_蔡元振" w:date="2024-03-25T23:42:00Z"/>
          <w:del w:id="909" w:author="11046004_陳冠廷" w:date="2024-03-31T21:59:00Z" w16du:dateUtc="2024-03-31T13:59:00Z"/>
        </w:rPr>
        <w:pPrChange w:id="910" w:author="11046021_蔡元振" w:date="2024-03-26T14:19:00Z">
          <w:pPr/>
        </w:pPrChange>
      </w:pPr>
      <w:ins w:id="911" w:author="11046021_蔡元振" w:date="2024-03-26T14:26:00Z">
        <w:del w:id="912" w:author="11046004_陳冠廷" w:date="2024-03-31T21:59:00Z" w16du:dateUtc="2024-03-31T13:59:00Z">
          <w:r w:rsidDel="00C74EA6">
            <w:rPr>
              <w:rFonts w:hint="eastAsia"/>
            </w:rPr>
            <w:delText>2.</w:delText>
          </w:r>
        </w:del>
      </w:ins>
      <w:ins w:id="913" w:author="11046021_蔡元振" w:date="2024-03-25T23:42:00Z">
        <w:del w:id="914" w:author="11046004_陳冠廷" w:date="2024-03-31T21:59:00Z" w16du:dateUtc="2024-03-31T13:59:00Z">
          <w:r w:rsidR="00295277" w:rsidRPr="00295277" w:rsidDel="00C74EA6">
            <w:rPr>
              <w:rFonts w:hint="eastAsia"/>
            </w:rPr>
            <w:delText>突出專業教練團隊和先進訓練方法</w:delText>
          </w:r>
          <w:bookmarkStart w:id="915" w:name="_Toc166433927"/>
          <w:bookmarkEnd w:id="915"/>
        </w:del>
      </w:ins>
    </w:p>
    <w:p w14:paraId="503B68C9" w14:textId="40C1BD4E" w:rsidR="00B202F1" w:rsidRPr="003E7632" w:rsidDel="00C74EA6" w:rsidRDefault="001D6655">
      <w:pPr>
        <w:pStyle w:val="2"/>
        <w:rPr>
          <w:ins w:id="916" w:author="11046014_劉育彤" w:date="2024-03-25T14:54:00Z"/>
          <w:del w:id="917" w:author="11046004_陳冠廷" w:date="2024-03-31T21:59:00Z" w16du:dateUtc="2024-03-31T13:59:00Z"/>
          <w:rPrChange w:id="918" w:author="11046014_劉育彤" w:date="2024-03-25T20:17:00Z">
            <w:rPr>
              <w:ins w:id="919" w:author="11046014_劉育彤" w:date="2024-03-25T14:54:00Z"/>
              <w:del w:id="920" w:author="11046004_陳冠廷" w:date="2024-03-31T21:59:00Z" w16du:dateUtc="2024-03-31T13:59:00Z"/>
              <w:rFonts w:ascii="標楷體" w:hAnsi="標楷體"/>
              <w:szCs w:val="28"/>
            </w:rPr>
          </w:rPrChange>
        </w:rPr>
        <w:pPrChange w:id="921" w:author="11046021_蔡元振" w:date="2024-03-26T14:19:00Z">
          <w:pPr>
            <w:ind w:firstLineChars="200" w:firstLine="560"/>
          </w:pPr>
        </w:pPrChange>
      </w:pPr>
      <w:ins w:id="922" w:author="11046021_蔡元振" w:date="2024-03-26T14:27:00Z">
        <w:del w:id="923" w:author="11046004_陳冠廷" w:date="2024-03-31T21:59:00Z" w16du:dateUtc="2024-03-31T13:59:00Z">
          <w:r w:rsidDel="00C74EA6">
            <w:rPr>
              <w:rFonts w:hint="eastAsia"/>
            </w:rPr>
            <w:delText>3.</w:delText>
          </w:r>
        </w:del>
      </w:ins>
      <w:ins w:id="924" w:author="11046021_蔡元振" w:date="2024-03-25T23:42:00Z">
        <w:del w:id="925" w:author="11046004_陳冠廷" w:date="2024-03-31T21:59:00Z" w16du:dateUtc="2024-03-31T13:59:00Z">
          <w:r w:rsidR="00295277" w:rsidRPr="00295277" w:rsidDel="00C74EA6">
            <w:rPr>
              <w:rFonts w:hint="eastAsia"/>
            </w:rPr>
            <w:delText>創建一個社群，讓學員能夠互相學習和進步</w:delText>
          </w:r>
        </w:del>
      </w:ins>
      <w:ins w:id="926" w:author="11046014_劉育彤" w:date="2024-03-25T14:54:00Z">
        <w:del w:id="927" w:author="11046004_陳冠廷" w:date="2024-03-31T21:59:00Z" w16du:dateUtc="2024-03-31T13:59:00Z">
          <w:r w:rsidR="00B202F1" w:rsidRPr="003E7632" w:rsidDel="00C74EA6">
            <w:rPr>
              <w:rPrChange w:id="928" w:author="11046014_劉育彤" w:date="2024-03-25T20:17:00Z">
                <w:rPr>
                  <w:rFonts w:ascii="標楷體" w:hAnsi="標楷體"/>
                  <w:szCs w:val="28"/>
                </w:rPr>
              </w:rPrChange>
            </w:rPr>
            <w:delText xml:space="preserve">  </w:delText>
          </w:r>
          <w:bookmarkStart w:id="929" w:name="_Toc166433928"/>
          <w:bookmarkEnd w:id="929"/>
        </w:del>
      </w:ins>
    </w:p>
    <w:p w14:paraId="122FCD00" w14:textId="6388265C" w:rsidR="00B202F1" w:rsidRPr="004807DA" w:rsidRDefault="00173105" w:rsidP="0027530B">
      <w:pPr>
        <w:pStyle w:val="2"/>
        <w:rPr>
          <w:ins w:id="930" w:author="11046004_陳冠廷" w:date="2024-03-27T23:37:00Z"/>
        </w:rPr>
      </w:pPr>
      <w:ins w:id="931" w:author="11046017_鄭兆媗" w:date="2024-03-25T17:21:00Z">
        <w:del w:id="932" w:author="11046004_陳冠廷" w:date="2024-03-31T21:59:00Z" w16du:dateUtc="2024-03-31T13:59:00Z">
          <w:r w:rsidDel="00C74EA6">
            <w:rPr>
              <w:rFonts w:hint="eastAsia"/>
            </w:rPr>
            <w:delText xml:space="preserve"> </w:delText>
          </w:r>
        </w:del>
      </w:ins>
      <w:ins w:id="933" w:author="11046014_劉育彤" w:date="2024-03-25T14:55:00Z">
        <w:del w:id="934" w:author="11046017_鄭兆媗" w:date="2024-03-25T17:16:00Z">
          <w:r w:rsidR="00737E3A" w:rsidRPr="004807DA">
            <w:rPr>
              <w:rFonts w:hint="eastAsia"/>
            </w:rPr>
            <w:delText>2</w:delText>
          </w:r>
        </w:del>
      </w:ins>
      <w:ins w:id="935" w:author="11046014_劉育彤" w:date="2024-03-25T14:54:00Z">
        <w:del w:id="936" w:author="11046017_鄭兆媗" w:date="2024-03-25T17:16:00Z">
          <w:r w:rsidR="00B202F1" w:rsidRPr="004807DA">
            <w:rPr>
              <w:rFonts w:hint="eastAsia"/>
            </w:rPr>
            <w:delText xml:space="preserve">-4 </w:delText>
          </w:r>
        </w:del>
      </w:ins>
      <w:bookmarkStart w:id="937" w:name="_Toc166433929"/>
      <w:ins w:id="938" w:author="11046014_劉育彤" w:date="2024-03-25T14:55:00Z">
        <w:r w:rsidR="00737E3A" w:rsidRPr="004807DA">
          <w:rPr>
            <w:rFonts w:hint="eastAsia"/>
          </w:rPr>
          <w:t>競爭力分析</w:t>
        </w:r>
      </w:ins>
      <w:ins w:id="939" w:author="11046014_劉育彤" w:date="2024-03-25T14:56:00Z">
        <w:r w:rsidR="00620913" w:rsidRPr="004807DA">
          <w:rPr>
            <w:rFonts w:hint="eastAsia"/>
          </w:rPr>
          <w:t xml:space="preserve"> SWOT-TOWS</w:t>
        </w:r>
      </w:ins>
      <w:bookmarkEnd w:id="937"/>
    </w:p>
    <w:p w14:paraId="436D97EC" w14:textId="41A01498" w:rsidR="004A73A9" w:rsidRPr="004A73A9" w:rsidRDefault="00F61A38">
      <w:pPr>
        <w:rPr>
          <w:ins w:id="940" w:author="11046014_劉育彤" w:date="2024-03-25T14:54:00Z"/>
        </w:rPr>
        <w:pPrChange w:id="941" w:author="11046004_陳冠廷" w:date="2024-03-27T23:37:00Z">
          <w:pPr>
            <w:ind w:firstLineChars="50" w:firstLine="140"/>
          </w:pPr>
        </w:pPrChange>
      </w:pPr>
      <w:ins w:id="942"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3"/>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2012837A" w14:textId="50972C2A" w:rsidR="00DB4733" w:rsidRPr="00DB4733" w:rsidRDefault="00B202F1">
      <w:pPr>
        <w:rPr>
          <w:ins w:id="943" w:author="11046021_蔡元振" w:date="2024-03-26T14:53:00Z"/>
          <w:szCs w:val="28"/>
        </w:rPr>
      </w:pPr>
      <w:ins w:id="944" w:author="11046014_劉育彤" w:date="2024-03-25T14:54:00Z">
        <w:del w:id="945" w:author="11046021_蔡元振" w:date="2024-03-26T14:54:00Z">
          <w:r w:rsidRPr="003E7632" w:rsidDel="00DB4733">
            <w:rPr>
              <w:szCs w:val="28"/>
              <w:rPrChange w:id="946" w:author="11046014_劉育彤" w:date="2024-03-25T20:17:00Z">
                <w:rPr>
                  <w:rFonts w:ascii="標楷體" w:hAnsi="標楷體"/>
                  <w:szCs w:val="28"/>
                </w:rPr>
              </w:rPrChange>
            </w:rPr>
            <w:delText xml:space="preserve">  </w:delText>
          </w:r>
        </w:del>
      </w:ins>
      <w:ins w:id="947" w:author="11046021_蔡元振" w:date="2024-03-26T14:53:00Z">
        <w:r w:rsidR="00DB4733" w:rsidRPr="00DB4733">
          <w:rPr>
            <w:rFonts w:hint="eastAsia"/>
            <w:szCs w:val="28"/>
          </w:rPr>
          <w:t>SWOT</w:t>
        </w:r>
        <w:r w:rsidR="00DB4733" w:rsidRPr="00DB4733">
          <w:rPr>
            <w:rFonts w:hint="eastAsia"/>
            <w:szCs w:val="28"/>
          </w:rPr>
          <w:t>分析：</w:t>
        </w:r>
      </w:ins>
    </w:p>
    <w:p w14:paraId="014AA0E3" w14:textId="77777777" w:rsidR="00DB4733" w:rsidRPr="00DB4733" w:rsidRDefault="00DB4733">
      <w:pPr>
        <w:ind w:leftChars="200" w:left="560"/>
        <w:rPr>
          <w:ins w:id="948" w:author="11046021_蔡元振" w:date="2024-03-26T14:53:00Z"/>
          <w:szCs w:val="28"/>
        </w:rPr>
        <w:pPrChange w:id="949" w:author="11046021_蔡元振" w:date="2024-03-26T14:54:00Z">
          <w:pPr/>
        </w:pPrChange>
      </w:pPr>
      <w:ins w:id="950"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270AD578" w14:textId="77777777" w:rsidR="00DB4733" w:rsidRPr="00DB4733" w:rsidRDefault="00DB4733">
      <w:pPr>
        <w:ind w:leftChars="200" w:left="560"/>
        <w:rPr>
          <w:ins w:id="951" w:author="11046021_蔡元振" w:date="2024-03-26T14:53:00Z"/>
          <w:szCs w:val="28"/>
        </w:rPr>
        <w:pPrChange w:id="952" w:author="11046021_蔡元振" w:date="2024-03-26T14:54:00Z">
          <w:pPr/>
        </w:pPrChange>
      </w:pPr>
      <w:ins w:id="953" w:author="11046021_蔡元振" w:date="2024-03-26T14:53:00Z">
        <w:r w:rsidRPr="00DB4733">
          <w:rPr>
            <w:rFonts w:hint="eastAsia"/>
            <w:szCs w:val="28"/>
          </w:rPr>
          <w:t>專業教練團隊和</w:t>
        </w:r>
        <w:proofErr w:type="gramStart"/>
        <w:r w:rsidRPr="00DB4733">
          <w:rPr>
            <w:rFonts w:hint="eastAsia"/>
            <w:szCs w:val="28"/>
          </w:rPr>
          <w:t>客製</w:t>
        </w:r>
        <w:proofErr w:type="gramEnd"/>
        <w:r w:rsidRPr="00DB4733">
          <w:rPr>
            <w:rFonts w:hint="eastAsia"/>
            <w:szCs w:val="28"/>
          </w:rPr>
          <w:t>化的一對</w:t>
        </w:r>
        <w:proofErr w:type="gramStart"/>
        <w:r w:rsidRPr="00DB4733">
          <w:rPr>
            <w:rFonts w:hint="eastAsia"/>
            <w:szCs w:val="28"/>
          </w:rPr>
          <w:t>一</w:t>
        </w:r>
        <w:proofErr w:type="gramEnd"/>
        <w:r w:rsidRPr="00DB4733">
          <w:rPr>
            <w:rFonts w:hint="eastAsia"/>
            <w:szCs w:val="28"/>
          </w:rPr>
          <w:t>課程。</w:t>
        </w:r>
      </w:ins>
    </w:p>
    <w:p w14:paraId="65AC2E7D" w14:textId="77777777" w:rsidR="00DB4733" w:rsidRPr="00DB4733" w:rsidRDefault="00DB4733">
      <w:pPr>
        <w:ind w:leftChars="200" w:left="560"/>
        <w:rPr>
          <w:ins w:id="954" w:author="11046021_蔡元振" w:date="2024-03-26T14:53:00Z"/>
          <w:szCs w:val="28"/>
        </w:rPr>
        <w:pPrChange w:id="955" w:author="11046021_蔡元振" w:date="2024-03-26T14:54:00Z">
          <w:pPr/>
        </w:pPrChange>
      </w:pPr>
      <w:ins w:id="956" w:author="11046021_蔡元振" w:date="2024-03-26T14:53:00Z">
        <w:r w:rsidRPr="00DB4733">
          <w:rPr>
            <w:rFonts w:hint="eastAsia"/>
            <w:szCs w:val="28"/>
          </w:rPr>
          <w:t>獨特的個人水平評估和課程匹配系統。</w:t>
        </w:r>
      </w:ins>
    </w:p>
    <w:p w14:paraId="19806B35" w14:textId="77777777" w:rsidR="00DB4733" w:rsidRPr="00DB4733" w:rsidRDefault="00DB4733">
      <w:pPr>
        <w:ind w:leftChars="200" w:left="560"/>
        <w:rPr>
          <w:ins w:id="957" w:author="11046021_蔡元振" w:date="2024-03-26T14:53:00Z"/>
          <w:szCs w:val="28"/>
        </w:rPr>
        <w:pPrChange w:id="958" w:author="11046021_蔡元振" w:date="2024-03-26T14:54:00Z">
          <w:pPr/>
        </w:pPrChange>
      </w:pPr>
      <w:ins w:id="959" w:author="11046021_蔡元振" w:date="2024-03-26T14:53:00Z">
        <w:r w:rsidRPr="00DB4733">
          <w:rPr>
            <w:rFonts w:hint="eastAsia"/>
            <w:szCs w:val="28"/>
          </w:rPr>
          <w:t>強大的社群互動和進度追蹤功能。</w:t>
        </w:r>
      </w:ins>
    </w:p>
    <w:p w14:paraId="6E9DA0B9" w14:textId="77777777" w:rsidR="00DB4733" w:rsidRPr="00DB4733" w:rsidRDefault="00DB4733">
      <w:pPr>
        <w:ind w:leftChars="200" w:left="560"/>
        <w:rPr>
          <w:ins w:id="960" w:author="11046021_蔡元振" w:date="2024-03-26T14:53:00Z"/>
          <w:szCs w:val="28"/>
        </w:rPr>
        <w:pPrChange w:id="961" w:author="11046021_蔡元振" w:date="2024-03-26T14:54:00Z">
          <w:pPr/>
        </w:pPrChange>
      </w:pPr>
      <w:ins w:id="962"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302BDC8F" w14:textId="77777777" w:rsidR="00DB4733" w:rsidRPr="00DB4733" w:rsidRDefault="00DB4733">
      <w:pPr>
        <w:ind w:leftChars="200" w:left="560"/>
        <w:rPr>
          <w:ins w:id="963" w:author="11046021_蔡元振" w:date="2024-03-26T14:53:00Z"/>
          <w:szCs w:val="28"/>
        </w:rPr>
        <w:pPrChange w:id="964" w:author="11046021_蔡元振" w:date="2024-03-26T14:54:00Z">
          <w:pPr/>
        </w:pPrChange>
      </w:pPr>
      <w:ins w:id="965" w:author="11046021_蔡元振" w:date="2024-03-26T14:53:00Z">
        <w:r w:rsidRPr="00DB4733">
          <w:rPr>
            <w:rFonts w:hint="eastAsia"/>
            <w:szCs w:val="28"/>
          </w:rPr>
          <w:t>新創系統可能缺乏市場知名度。</w:t>
        </w:r>
      </w:ins>
    </w:p>
    <w:p w14:paraId="1DB91D76" w14:textId="77777777" w:rsidR="00DB4733" w:rsidRPr="00DB4733" w:rsidRDefault="00DB4733">
      <w:pPr>
        <w:ind w:leftChars="200" w:left="560"/>
        <w:rPr>
          <w:ins w:id="966" w:author="11046021_蔡元振" w:date="2024-03-26T14:53:00Z"/>
          <w:szCs w:val="28"/>
        </w:rPr>
        <w:pPrChange w:id="967" w:author="11046021_蔡元振" w:date="2024-03-26T14:54:00Z">
          <w:pPr/>
        </w:pPrChange>
      </w:pPr>
      <w:ins w:id="968" w:author="11046021_蔡元振" w:date="2024-03-26T14:53:00Z">
        <w:r w:rsidRPr="00DB4733">
          <w:rPr>
            <w:rFonts w:hint="eastAsia"/>
            <w:szCs w:val="28"/>
          </w:rPr>
          <w:t>初期可能面臨資金和資源的限制。</w:t>
        </w:r>
      </w:ins>
    </w:p>
    <w:p w14:paraId="61AC0498" w14:textId="77777777" w:rsidR="00DB4733" w:rsidRPr="00DB4733" w:rsidRDefault="00DB4733">
      <w:pPr>
        <w:ind w:leftChars="200" w:left="560"/>
        <w:rPr>
          <w:ins w:id="969" w:author="11046021_蔡元振" w:date="2024-03-26T14:53:00Z"/>
          <w:szCs w:val="28"/>
        </w:rPr>
        <w:pPrChange w:id="970" w:author="11046021_蔡元振" w:date="2024-03-26T14:54:00Z">
          <w:pPr/>
        </w:pPrChange>
      </w:pPr>
      <w:ins w:id="971" w:author="11046021_蔡元振" w:date="2024-03-26T14:53:00Z">
        <w:r w:rsidRPr="00DB4733">
          <w:rPr>
            <w:rFonts w:hint="eastAsia"/>
            <w:szCs w:val="28"/>
          </w:rPr>
          <w:lastRenderedPageBreak/>
          <w:t>需要時間建立用戶信任和品牌忠誠度。</w:t>
        </w:r>
      </w:ins>
    </w:p>
    <w:p w14:paraId="1F39150F" w14:textId="77777777" w:rsidR="00DB4733" w:rsidRPr="00DB4733" w:rsidRDefault="00DB4733">
      <w:pPr>
        <w:ind w:leftChars="200" w:left="560"/>
        <w:rPr>
          <w:ins w:id="972" w:author="11046021_蔡元振" w:date="2024-03-26T14:53:00Z"/>
          <w:szCs w:val="28"/>
        </w:rPr>
        <w:pPrChange w:id="973" w:author="11046021_蔡元振" w:date="2024-03-26T14:54:00Z">
          <w:pPr/>
        </w:pPrChange>
      </w:pPr>
      <w:ins w:id="974" w:author="11046021_蔡元振" w:date="2024-03-26T14:53:00Z">
        <w:r w:rsidRPr="00DB4733">
          <w:rPr>
            <w:rFonts w:hint="eastAsia"/>
            <w:szCs w:val="28"/>
          </w:rPr>
          <w:t>機會</w:t>
        </w:r>
        <w:r w:rsidRPr="00DB4733">
          <w:rPr>
            <w:rFonts w:hint="eastAsia"/>
            <w:szCs w:val="28"/>
          </w:rPr>
          <w:t>(Opportunities, O)</w:t>
        </w:r>
        <w:r w:rsidRPr="00DB4733">
          <w:rPr>
            <w:rFonts w:hint="eastAsia"/>
            <w:szCs w:val="28"/>
          </w:rPr>
          <w:t>：</w:t>
        </w:r>
      </w:ins>
    </w:p>
    <w:p w14:paraId="6BE9B21E" w14:textId="77777777" w:rsidR="00DB4733" w:rsidRPr="00DB4733" w:rsidRDefault="00DB4733">
      <w:pPr>
        <w:ind w:leftChars="200" w:left="560"/>
        <w:rPr>
          <w:ins w:id="975" w:author="11046021_蔡元振" w:date="2024-03-26T14:53:00Z"/>
          <w:szCs w:val="28"/>
        </w:rPr>
        <w:pPrChange w:id="976" w:author="11046021_蔡元振" w:date="2024-03-26T14:54:00Z">
          <w:pPr/>
        </w:pPrChange>
      </w:pPr>
      <w:ins w:id="977" w:author="11046021_蔡元振" w:date="2024-03-26T14:53:00Z">
        <w:r w:rsidRPr="00DB4733">
          <w:rPr>
            <w:rFonts w:hint="eastAsia"/>
            <w:szCs w:val="28"/>
          </w:rPr>
          <w:t>羽球運動在台灣的普及和興盛。</w:t>
        </w:r>
      </w:ins>
    </w:p>
    <w:p w14:paraId="7F6328A6" w14:textId="77777777" w:rsidR="00DB4733" w:rsidRPr="00DB4733" w:rsidRDefault="00DB4733">
      <w:pPr>
        <w:ind w:leftChars="200" w:left="560"/>
        <w:rPr>
          <w:ins w:id="978" w:author="11046021_蔡元振" w:date="2024-03-26T14:53:00Z"/>
          <w:szCs w:val="28"/>
        </w:rPr>
        <w:pPrChange w:id="979" w:author="11046021_蔡元振" w:date="2024-03-26T14:54:00Z">
          <w:pPr/>
        </w:pPrChange>
      </w:pPr>
      <w:ins w:id="980" w:author="11046021_蔡元振" w:date="2024-03-26T14:53:00Z">
        <w:r w:rsidRPr="00DB4733">
          <w:rPr>
            <w:rFonts w:hint="eastAsia"/>
            <w:szCs w:val="28"/>
          </w:rPr>
          <w:t>數位化趨勢</w:t>
        </w:r>
        <w:proofErr w:type="gramStart"/>
        <w:r w:rsidRPr="00DB4733">
          <w:rPr>
            <w:rFonts w:hint="eastAsia"/>
            <w:szCs w:val="28"/>
          </w:rPr>
          <w:t>和線上教育</w:t>
        </w:r>
        <w:proofErr w:type="gramEnd"/>
        <w:r w:rsidRPr="00DB4733">
          <w:rPr>
            <w:rFonts w:hint="eastAsia"/>
            <w:szCs w:val="28"/>
          </w:rPr>
          <w:t>的成長。</w:t>
        </w:r>
      </w:ins>
    </w:p>
    <w:p w14:paraId="1A1B5CF8" w14:textId="77777777" w:rsidR="00DB4733" w:rsidRPr="00DB4733" w:rsidRDefault="00DB4733">
      <w:pPr>
        <w:ind w:leftChars="200" w:left="560"/>
        <w:rPr>
          <w:ins w:id="981" w:author="11046021_蔡元振" w:date="2024-03-26T14:53:00Z"/>
          <w:szCs w:val="28"/>
        </w:rPr>
        <w:pPrChange w:id="982" w:author="11046021_蔡元振" w:date="2024-03-26T14:54:00Z">
          <w:pPr/>
        </w:pPrChange>
      </w:pPr>
      <w:ins w:id="983" w:author="11046021_蔡元振" w:date="2024-03-26T14:53:00Z">
        <w:r w:rsidRPr="00DB4733">
          <w:rPr>
            <w:rFonts w:hint="eastAsia"/>
            <w:szCs w:val="28"/>
          </w:rPr>
          <w:t>政府推廣運動和健康生活的政策。</w:t>
        </w:r>
      </w:ins>
    </w:p>
    <w:p w14:paraId="26CA68E4" w14:textId="77777777" w:rsidR="00DB4733" w:rsidRPr="00DB4733" w:rsidRDefault="00DB4733">
      <w:pPr>
        <w:ind w:leftChars="200" w:left="560"/>
        <w:rPr>
          <w:ins w:id="984" w:author="11046021_蔡元振" w:date="2024-03-26T14:53:00Z"/>
          <w:szCs w:val="28"/>
        </w:rPr>
        <w:pPrChange w:id="985" w:author="11046021_蔡元振" w:date="2024-03-26T14:54:00Z">
          <w:pPr/>
        </w:pPrChange>
      </w:pPr>
      <w:ins w:id="986"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3E26C1A7" w14:textId="77777777" w:rsidR="00DB4733" w:rsidRPr="00DB4733" w:rsidRDefault="00DB4733">
      <w:pPr>
        <w:ind w:leftChars="200" w:left="560"/>
        <w:rPr>
          <w:ins w:id="987" w:author="11046021_蔡元振" w:date="2024-03-26T14:53:00Z"/>
          <w:szCs w:val="28"/>
        </w:rPr>
        <w:pPrChange w:id="988" w:author="11046021_蔡元振" w:date="2024-03-26T14:54:00Z">
          <w:pPr/>
        </w:pPrChange>
      </w:pPr>
      <w:ins w:id="989" w:author="11046021_蔡元振" w:date="2024-03-26T14:53:00Z">
        <w:r w:rsidRPr="00DB4733">
          <w:rPr>
            <w:rFonts w:hint="eastAsia"/>
            <w:szCs w:val="28"/>
          </w:rPr>
          <w:t>競爭對手可能推出類似的系統。</w:t>
        </w:r>
      </w:ins>
    </w:p>
    <w:p w14:paraId="6FE000CD" w14:textId="77777777" w:rsidR="00DB4733" w:rsidRPr="00DB4733" w:rsidRDefault="00DB4733">
      <w:pPr>
        <w:ind w:leftChars="200" w:left="560"/>
        <w:rPr>
          <w:ins w:id="990" w:author="11046021_蔡元振" w:date="2024-03-26T14:53:00Z"/>
          <w:szCs w:val="28"/>
        </w:rPr>
        <w:pPrChange w:id="991" w:author="11046021_蔡元振" w:date="2024-03-26T14:54:00Z">
          <w:pPr/>
        </w:pPrChange>
      </w:pPr>
      <w:ins w:id="992" w:author="11046021_蔡元振" w:date="2024-03-26T14:53:00Z">
        <w:r w:rsidRPr="00DB4733">
          <w:rPr>
            <w:rFonts w:hint="eastAsia"/>
            <w:szCs w:val="28"/>
          </w:rPr>
          <w:t>市場需求的變化和技術的迅速更新。</w:t>
        </w:r>
      </w:ins>
    </w:p>
    <w:p w14:paraId="7F8BB034" w14:textId="77777777" w:rsidR="00DB4733" w:rsidRPr="00DB4733" w:rsidRDefault="00DB4733">
      <w:pPr>
        <w:ind w:leftChars="200" w:left="560"/>
        <w:rPr>
          <w:ins w:id="993" w:author="11046021_蔡元振" w:date="2024-03-26T14:53:00Z"/>
          <w:szCs w:val="28"/>
        </w:rPr>
        <w:pPrChange w:id="994" w:author="11046021_蔡元振" w:date="2024-03-26T14:54:00Z">
          <w:pPr/>
        </w:pPrChange>
      </w:pPr>
      <w:ins w:id="995" w:author="11046021_蔡元振" w:date="2024-03-26T14:53:00Z">
        <w:r w:rsidRPr="00DB4733">
          <w:rPr>
            <w:rFonts w:hint="eastAsia"/>
            <w:szCs w:val="28"/>
          </w:rPr>
          <w:t>經濟環境的不確定性可能影響消費者支出。</w:t>
        </w:r>
      </w:ins>
    </w:p>
    <w:p w14:paraId="2CF3C549" w14:textId="77777777" w:rsidR="00DB4733" w:rsidRPr="00DB4733" w:rsidRDefault="00DB4733">
      <w:pPr>
        <w:rPr>
          <w:ins w:id="996" w:author="11046021_蔡元振" w:date="2024-03-26T14:53:00Z"/>
          <w:szCs w:val="28"/>
        </w:rPr>
      </w:pPr>
      <w:ins w:id="997" w:author="11046021_蔡元振" w:date="2024-03-26T14:53:00Z">
        <w:r w:rsidRPr="00DB4733">
          <w:rPr>
            <w:rFonts w:hint="eastAsia"/>
            <w:szCs w:val="28"/>
          </w:rPr>
          <w:t>TOWS</w:t>
        </w:r>
        <w:r w:rsidRPr="00DB4733">
          <w:rPr>
            <w:rFonts w:hint="eastAsia"/>
            <w:szCs w:val="28"/>
          </w:rPr>
          <w:t>策略：</w:t>
        </w:r>
      </w:ins>
    </w:p>
    <w:p w14:paraId="1EE447E1" w14:textId="77777777" w:rsidR="00DB4733" w:rsidRPr="00DB4733" w:rsidRDefault="00DB4733">
      <w:pPr>
        <w:ind w:leftChars="200" w:left="560"/>
        <w:rPr>
          <w:ins w:id="998" w:author="11046021_蔡元振" w:date="2024-03-26T14:53:00Z"/>
          <w:szCs w:val="28"/>
        </w:rPr>
        <w:pPrChange w:id="999" w:author="11046021_蔡元振" w:date="2024-03-26T14:54:00Z">
          <w:pPr/>
        </w:pPrChange>
      </w:pPr>
    </w:p>
    <w:p w14:paraId="36A64BB8" w14:textId="77777777" w:rsidR="00DB4733" w:rsidRPr="00B20DD6" w:rsidRDefault="00DB4733">
      <w:pPr>
        <w:ind w:leftChars="200" w:left="560"/>
        <w:rPr>
          <w:ins w:id="1000"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1" w:author="11046021_蔡元振" w:date="2024-03-26T15:23:00Z">
            <w:rPr>
              <w:ins w:id="1002" w:author="11046021_蔡元振" w:date="2024-03-26T14:53:00Z"/>
              <w:szCs w:val="28"/>
            </w:rPr>
          </w:rPrChange>
        </w:rPr>
        <w:pPrChange w:id="1003" w:author="11046021_蔡元振" w:date="2024-03-26T14:54:00Z">
          <w:pPr/>
        </w:pPrChange>
      </w:pPr>
      <w:ins w:id="1004"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5" w:author="11046021_蔡元振" w:date="2024-03-26T15:23:00Z">
              <w:rPr>
                <w:rFonts w:hint="eastAsia"/>
                <w:szCs w:val="28"/>
              </w:rPr>
            </w:rPrChange>
          </w:rPr>
          <w:t>利用優勢來抓住機會</w:t>
        </w:r>
      </w:ins>
    </w:p>
    <w:p w14:paraId="24B3A88A" w14:textId="77777777" w:rsidR="00DB4733" w:rsidRPr="00DB4733" w:rsidRDefault="00DB4733">
      <w:pPr>
        <w:ind w:leftChars="200" w:left="560"/>
        <w:rPr>
          <w:ins w:id="1006" w:author="11046021_蔡元振" w:date="2024-03-26T14:53:00Z"/>
          <w:szCs w:val="28"/>
        </w:rPr>
        <w:pPrChange w:id="1007" w:author="11046021_蔡元振" w:date="2024-03-26T14:54:00Z">
          <w:pPr/>
        </w:pPrChange>
      </w:pPr>
      <w:ins w:id="1008" w:author="11046021_蔡元振" w:date="2024-03-26T14:53:00Z">
        <w:r w:rsidRPr="00DB4733">
          <w:rPr>
            <w:rFonts w:hint="eastAsia"/>
            <w:szCs w:val="28"/>
          </w:rPr>
          <w:t>利用專業教練和</w:t>
        </w:r>
        <w:proofErr w:type="gramStart"/>
        <w:r w:rsidRPr="00DB4733">
          <w:rPr>
            <w:rFonts w:hint="eastAsia"/>
            <w:szCs w:val="28"/>
          </w:rPr>
          <w:t>客製</w:t>
        </w:r>
        <w:proofErr w:type="gramEnd"/>
        <w:r w:rsidRPr="00DB4733">
          <w:rPr>
            <w:rFonts w:hint="eastAsia"/>
            <w:szCs w:val="28"/>
          </w:rPr>
          <w:t>化課程來滿足羽球運動日益增長的需求。</w:t>
        </w:r>
      </w:ins>
    </w:p>
    <w:p w14:paraId="1B556FAE" w14:textId="77777777" w:rsidR="00DB4733" w:rsidRPr="00DB4733" w:rsidRDefault="00DB4733">
      <w:pPr>
        <w:ind w:leftChars="200" w:left="560"/>
        <w:rPr>
          <w:ins w:id="1009" w:author="11046021_蔡元振" w:date="2024-03-26T14:53:00Z"/>
          <w:szCs w:val="28"/>
        </w:rPr>
        <w:pPrChange w:id="1010" w:author="11046021_蔡元振" w:date="2024-03-26T14:54:00Z">
          <w:pPr/>
        </w:pPrChange>
      </w:pPr>
      <w:ins w:id="1011" w:author="11046021_蔡元振" w:date="2024-03-26T14:53:00Z">
        <w:r w:rsidRPr="00DB4733">
          <w:rPr>
            <w:rFonts w:hint="eastAsia"/>
            <w:szCs w:val="28"/>
          </w:rPr>
          <w:t>透過數位化平台，擴大服務範圍，吸引更</w:t>
        </w:r>
        <w:proofErr w:type="gramStart"/>
        <w:r w:rsidRPr="00DB4733">
          <w:rPr>
            <w:rFonts w:hint="eastAsia"/>
            <w:szCs w:val="28"/>
          </w:rPr>
          <w:t>多線上學習</w:t>
        </w:r>
        <w:proofErr w:type="gramEnd"/>
        <w:r w:rsidRPr="00DB4733">
          <w:rPr>
            <w:rFonts w:hint="eastAsia"/>
            <w:szCs w:val="28"/>
          </w:rPr>
          <w:t>的用戶。</w:t>
        </w:r>
      </w:ins>
    </w:p>
    <w:p w14:paraId="37AA2CDF" w14:textId="5E0F8AB8" w:rsidR="00DB4733" w:rsidRPr="00DB4733" w:rsidRDefault="00DB4733">
      <w:pPr>
        <w:ind w:leftChars="200" w:left="560"/>
        <w:rPr>
          <w:ins w:id="1012" w:author="11046021_蔡元振" w:date="2024-03-26T14:53:00Z"/>
          <w:szCs w:val="28"/>
        </w:rPr>
        <w:pPrChange w:id="1013" w:author="11046021_蔡元振" w:date="2024-03-26T14:54:00Z">
          <w:pPr/>
        </w:pPrChange>
      </w:pPr>
      <w:ins w:id="1014"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5" w:author="11046021_蔡元振" w:date="2024-03-26T15:23:00Z">
              <w:rPr>
                <w:rFonts w:hint="eastAsia"/>
                <w:szCs w:val="28"/>
              </w:rPr>
            </w:rPrChange>
          </w:rPr>
          <w:t>利用優勢來減少威</w:t>
        </w:r>
      </w:ins>
      <w:ins w:id="1016"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ins w:id="1017" w:author="11046021_蔡元振" w:date="2024-03-26T14:53:00Z">
        <w:del w:id="1018"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9" w:author="11046021_蔡元振" w:date="2024-03-26T15:23:00Z">
                <w:rPr>
                  <w:rFonts w:hint="eastAsia"/>
                  <w:szCs w:val="28"/>
                </w:rPr>
              </w:rPrChange>
            </w:rPr>
            <w:delText>脅</w:delText>
          </w:r>
        </w:del>
      </w:ins>
    </w:p>
    <w:p w14:paraId="16882581" w14:textId="77777777" w:rsidR="00DB4733" w:rsidRPr="00DB4733" w:rsidRDefault="00DB4733">
      <w:pPr>
        <w:ind w:leftChars="200" w:left="560"/>
        <w:rPr>
          <w:ins w:id="1020" w:author="11046021_蔡元振" w:date="2024-03-26T14:53:00Z"/>
          <w:szCs w:val="28"/>
        </w:rPr>
        <w:pPrChange w:id="1021" w:author="11046021_蔡元振" w:date="2024-03-26T14:54:00Z">
          <w:pPr/>
        </w:pPrChange>
      </w:pPr>
      <w:ins w:id="1022" w:author="11046021_蔡元振" w:date="2024-03-26T14:53:00Z">
        <w:r w:rsidRPr="00DB4733">
          <w:rPr>
            <w:rFonts w:hint="eastAsia"/>
            <w:szCs w:val="28"/>
          </w:rPr>
          <w:t>建立強大的品牌形象和用戶口碑，以對抗競爭對手的挑戰。</w:t>
        </w:r>
      </w:ins>
    </w:p>
    <w:p w14:paraId="00138C13" w14:textId="77777777" w:rsidR="00DB4733" w:rsidRPr="00DB4733" w:rsidRDefault="00DB4733">
      <w:pPr>
        <w:ind w:leftChars="200" w:left="560"/>
        <w:rPr>
          <w:ins w:id="1023" w:author="11046021_蔡元振" w:date="2024-03-26T14:53:00Z"/>
          <w:szCs w:val="28"/>
        </w:rPr>
        <w:pPrChange w:id="1024" w:author="11046021_蔡元振" w:date="2024-03-26T14:54:00Z">
          <w:pPr/>
        </w:pPrChange>
      </w:pPr>
      <w:ins w:id="1025" w:author="11046021_蔡元振" w:date="2024-03-26T14:53:00Z">
        <w:r w:rsidRPr="00DB4733">
          <w:rPr>
            <w:rFonts w:hint="eastAsia"/>
            <w:szCs w:val="28"/>
          </w:rPr>
          <w:t>持續更新技術和內容，以保持系統的先進性和吸引力。</w:t>
        </w:r>
      </w:ins>
    </w:p>
    <w:p w14:paraId="08F16FF3" w14:textId="77777777" w:rsidR="00DB4733" w:rsidRPr="00B20DD6" w:rsidRDefault="00DB4733">
      <w:pPr>
        <w:ind w:leftChars="200" w:left="560"/>
        <w:rPr>
          <w:ins w:id="1026"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27" w:author="11046021_蔡元振" w:date="2024-03-26T15:23:00Z">
            <w:rPr>
              <w:ins w:id="1028" w:author="11046021_蔡元振" w:date="2024-03-26T14:53:00Z"/>
              <w:szCs w:val="28"/>
            </w:rPr>
          </w:rPrChange>
        </w:rPr>
        <w:pPrChange w:id="1029" w:author="11046021_蔡元振" w:date="2024-03-26T14:54:00Z">
          <w:pPr/>
        </w:pPrChange>
      </w:pPr>
      <w:ins w:id="1030"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31" w:author="11046021_蔡元振" w:date="2024-03-26T15:23:00Z">
              <w:rPr>
                <w:rFonts w:hint="eastAsia"/>
                <w:szCs w:val="28"/>
              </w:rPr>
            </w:rPrChange>
          </w:rPr>
          <w:t>改善劣勢並抓住機會</w:t>
        </w:r>
      </w:ins>
    </w:p>
    <w:p w14:paraId="316075DA" w14:textId="77777777" w:rsidR="00DB4733" w:rsidRPr="00DB4733" w:rsidRDefault="00DB4733">
      <w:pPr>
        <w:ind w:leftChars="200" w:left="560"/>
        <w:rPr>
          <w:ins w:id="1032" w:author="11046021_蔡元振" w:date="2024-03-26T14:53:00Z"/>
          <w:szCs w:val="28"/>
        </w:rPr>
        <w:pPrChange w:id="1033" w:author="11046021_蔡元振" w:date="2024-03-26T14:54:00Z">
          <w:pPr/>
        </w:pPrChange>
      </w:pPr>
      <w:ins w:id="1034" w:author="11046021_蔡元振" w:date="2024-03-26T14:53:00Z">
        <w:r w:rsidRPr="00DB4733">
          <w:rPr>
            <w:rFonts w:hint="eastAsia"/>
            <w:szCs w:val="28"/>
          </w:rPr>
          <w:t>透過營銷活動和合作夥伴關係提高市場知名度。</w:t>
        </w:r>
      </w:ins>
    </w:p>
    <w:p w14:paraId="5C95F2A5" w14:textId="77777777" w:rsidR="00DB4733" w:rsidRPr="00DB4733" w:rsidRDefault="00DB4733">
      <w:pPr>
        <w:ind w:leftChars="200" w:left="560"/>
        <w:rPr>
          <w:ins w:id="1035" w:author="11046021_蔡元振" w:date="2024-03-26T14:53:00Z"/>
          <w:szCs w:val="28"/>
        </w:rPr>
        <w:pPrChange w:id="1036" w:author="11046021_蔡元振" w:date="2024-03-26T14:54:00Z">
          <w:pPr/>
        </w:pPrChange>
      </w:pPr>
      <w:ins w:id="1037" w:author="11046021_蔡元振" w:date="2024-03-26T14:53:00Z">
        <w:r w:rsidRPr="00DB4733">
          <w:rPr>
            <w:rFonts w:hint="eastAsia"/>
            <w:szCs w:val="28"/>
          </w:rPr>
          <w:t>尋找投資者或政府資助來解決資金和資源的限制。</w:t>
        </w:r>
      </w:ins>
    </w:p>
    <w:p w14:paraId="7F8A9262" w14:textId="77777777" w:rsidR="00DB4733" w:rsidRPr="00DB4733" w:rsidRDefault="00DB4733">
      <w:pPr>
        <w:ind w:leftChars="200" w:left="560"/>
        <w:rPr>
          <w:ins w:id="1038" w:author="11046021_蔡元振" w:date="2024-03-26T14:53:00Z"/>
          <w:szCs w:val="28"/>
        </w:rPr>
        <w:pPrChange w:id="1039" w:author="11046021_蔡元振" w:date="2024-03-26T14:54:00Z">
          <w:pPr/>
        </w:pPrChange>
      </w:pPr>
      <w:ins w:id="1040" w:author="11046021_蔡元振" w:date="2024-03-26T14:53:00Z">
        <w:r w:rsidRPr="00DB4733">
          <w:rPr>
            <w:rFonts w:hint="eastAsia"/>
            <w:szCs w:val="28"/>
          </w:rPr>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41" w:author="11046021_蔡元振" w:date="2024-03-26T15:23:00Z">
              <w:rPr>
                <w:rFonts w:hint="eastAsia"/>
                <w:szCs w:val="28"/>
              </w:rPr>
            </w:rPrChange>
          </w:rPr>
          <w:t>改善劣勢並避免威脅</w:t>
        </w:r>
      </w:ins>
    </w:p>
    <w:p w14:paraId="021EAFC5" w14:textId="77777777" w:rsidR="00DB4733" w:rsidRPr="00DB4733" w:rsidRDefault="00DB4733">
      <w:pPr>
        <w:ind w:leftChars="200" w:left="560"/>
        <w:rPr>
          <w:ins w:id="1042" w:author="11046021_蔡元振" w:date="2024-03-26T14:53:00Z"/>
          <w:szCs w:val="28"/>
        </w:rPr>
        <w:pPrChange w:id="1043" w:author="11046021_蔡元振" w:date="2024-03-26T14:54:00Z">
          <w:pPr/>
        </w:pPrChange>
      </w:pPr>
      <w:ins w:id="1044" w:author="11046021_蔡元振" w:date="2024-03-26T14:53:00Z">
        <w:r w:rsidRPr="00DB4733">
          <w:rPr>
            <w:rFonts w:hint="eastAsia"/>
            <w:szCs w:val="28"/>
          </w:rPr>
          <w:lastRenderedPageBreak/>
          <w:t>建立靈活的業務模式，以應對市場需求和經濟環境的變化。</w:t>
        </w:r>
      </w:ins>
    </w:p>
    <w:p w14:paraId="4ED834A4" w14:textId="3C1DA6A1" w:rsidR="00B202F1" w:rsidRPr="003E7632" w:rsidRDefault="00DB4733">
      <w:pPr>
        <w:ind w:leftChars="200" w:left="560"/>
        <w:rPr>
          <w:ins w:id="1045" w:author="11046014_劉育彤" w:date="2024-03-25T14:54:00Z"/>
          <w:szCs w:val="28"/>
          <w:rPrChange w:id="1046" w:author="11046014_劉育彤" w:date="2024-03-25T20:17:00Z">
            <w:rPr>
              <w:ins w:id="1047" w:author="11046014_劉育彤" w:date="2024-03-25T14:54:00Z"/>
              <w:rFonts w:ascii="標楷體" w:hAnsi="標楷體"/>
              <w:szCs w:val="28"/>
            </w:rPr>
          </w:rPrChange>
        </w:rPr>
        <w:pPrChange w:id="1048" w:author="11046021_蔡元振" w:date="2024-03-26T14:54:00Z">
          <w:pPr>
            <w:ind w:firstLineChars="200" w:firstLine="560"/>
          </w:pPr>
        </w:pPrChange>
      </w:pPr>
      <w:ins w:id="1049" w:author="11046021_蔡元振" w:date="2024-03-26T14:53:00Z">
        <w:r w:rsidRPr="00DB4733">
          <w:rPr>
            <w:rFonts w:hint="eastAsia"/>
            <w:szCs w:val="28"/>
          </w:rPr>
          <w:t>加強用戶數據保護和隱私安全，以建立用戶信任。</w:t>
        </w:r>
      </w:ins>
      <w:ins w:id="1050" w:author="11046014_劉育彤" w:date="2024-03-25T14:54:00Z">
        <w:del w:id="1051" w:author="11046004_陳冠廷" w:date="2024-03-27T23:34:00Z">
          <w:r w:rsidR="00B202F1" w:rsidRPr="003E7632">
            <w:rPr>
              <w:rFonts w:hint="eastAsia"/>
              <w:szCs w:val="28"/>
              <w:rPrChange w:id="1052" w:author="11046014_劉育彤" w:date="2024-03-25T20:17:00Z">
                <w:rPr>
                  <w:rFonts w:ascii="標楷體" w:hAnsi="標楷體" w:hint="eastAsia"/>
                  <w:szCs w:val="28"/>
                </w:rPr>
              </w:rPrChange>
            </w:rPr>
            <w:delText>內</w:delText>
          </w:r>
          <w:r w:rsidR="00B202F1" w:rsidRPr="003E7632">
            <w:rPr>
              <w:szCs w:val="28"/>
              <w:rPrChange w:id="1053" w:author="11046014_劉育彤" w:date="2024-03-25T20:17:00Z">
                <w:rPr>
                  <w:rFonts w:ascii="標楷體" w:hAnsi="標楷體"/>
                  <w:szCs w:val="28"/>
                </w:rPr>
              </w:rPrChange>
            </w:rPr>
            <w:delText>文</w:delText>
          </w:r>
          <w:r w:rsidR="00B202F1" w:rsidRPr="003E7632">
            <w:rPr>
              <w:rFonts w:hint="eastAsia"/>
              <w:szCs w:val="28"/>
              <w:rPrChange w:id="1054" w:author="11046014_劉育彤" w:date="2024-03-25T20:17:00Z">
                <w:rPr>
                  <w:rFonts w:ascii="標楷體" w:hAnsi="標楷體" w:hint="eastAsia"/>
                  <w:szCs w:val="28"/>
                </w:rPr>
              </w:rPrChange>
            </w:rPr>
            <w:delText>撰</w:delText>
          </w:r>
          <w:r w:rsidR="00B202F1" w:rsidRPr="003E7632">
            <w:rPr>
              <w:szCs w:val="28"/>
              <w:rPrChange w:id="1055" w:author="11046014_劉育彤" w:date="2024-03-25T20:17:00Z">
                <w:rPr>
                  <w:rFonts w:ascii="標楷體" w:hAnsi="標楷體"/>
                  <w:szCs w:val="28"/>
                </w:rPr>
              </w:rPrChange>
            </w:rPr>
            <w:delText>寫</w:delText>
          </w:r>
          <w:r w:rsidR="00B202F1" w:rsidRPr="003E7632">
            <w:rPr>
              <w:szCs w:val="28"/>
              <w:rPrChange w:id="1056" w:author="11046014_劉育彤" w:date="2024-03-25T20:17:00Z">
                <w:rPr>
                  <w:rFonts w:ascii="標楷體" w:hAnsi="標楷體"/>
                  <w:szCs w:val="28"/>
                </w:rPr>
              </w:rPrChange>
            </w:rPr>
            <w:delText>…</w:delText>
          </w:r>
        </w:del>
      </w:ins>
    </w:p>
    <w:p w14:paraId="7004E61F" w14:textId="77777777" w:rsidR="00B05515" w:rsidRPr="003E7632" w:rsidRDefault="00B05515">
      <w:pPr>
        <w:rPr>
          <w:ins w:id="1057" w:author="11046014_劉育彤" w:date="2024-03-25T14:57:00Z"/>
          <w:szCs w:val="28"/>
          <w:rPrChange w:id="1058" w:author="11046014_劉育彤" w:date="2024-03-25T20:17:00Z">
            <w:rPr>
              <w:ins w:id="1059" w:author="11046014_劉育彤" w:date="2024-03-25T14:57:00Z"/>
              <w:rFonts w:ascii="標楷體" w:hAnsi="標楷體"/>
              <w:szCs w:val="28"/>
            </w:rPr>
          </w:rPrChange>
        </w:rPr>
        <w:pPrChange w:id="1060" w:author="11046017_鄭兆媗" w:date="2024-03-25T20:17:00Z">
          <w:pPr>
            <w:ind w:firstLineChars="200" w:firstLine="560"/>
          </w:pPr>
        </w:pPrChange>
      </w:pPr>
    </w:p>
    <w:p w14:paraId="1FEA03DA" w14:textId="77777777" w:rsidR="00B05515" w:rsidRPr="003E7632" w:rsidRDefault="00B05515">
      <w:pPr>
        <w:widowControl/>
        <w:rPr>
          <w:ins w:id="1061" w:author="11046014_劉育彤" w:date="2024-03-25T14:57:00Z"/>
          <w:szCs w:val="28"/>
          <w:rPrChange w:id="1062" w:author="11046014_劉育彤" w:date="2024-03-25T20:17:00Z">
            <w:rPr>
              <w:ins w:id="1063" w:author="11046014_劉育彤" w:date="2024-03-25T14:57:00Z"/>
              <w:rFonts w:ascii="標楷體" w:hAnsi="標楷體"/>
              <w:szCs w:val="28"/>
            </w:rPr>
          </w:rPrChange>
        </w:rPr>
      </w:pPr>
      <w:ins w:id="1064" w:author="11046014_劉育彤" w:date="2024-03-25T14:57:00Z">
        <w:r w:rsidRPr="003E7632">
          <w:rPr>
            <w:szCs w:val="28"/>
            <w:rPrChange w:id="1065"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1066" w:author="11046014_劉育彤" w:date="2024-03-25T14:57:00Z"/>
        </w:rPr>
        <w:pPrChange w:id="1067" w:author="11046017_鄭兆媗" w:date="2024-03-25T20:17:00Z">
          <w:pPr>
            <w:jc w:val="center"/>
          </w:pPr>
        </w:pPrChange>
      </w:pPr>
      <w:ins w:id="1068" w:author="11046014_劉育彤" w:date="2024-03-25T14:57:00Z">
        <w:del w:id="1069"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1070" w:name="_Toc166433930"/>
        <w:r w:rsidR="004A1CB8" w:rsidRPr="00FB1867">
          <w:rPr>
            <w:rFonts w:hint="eastAsia"/>
          </w:rPr>
          <w:t>系統規格</w:t>
        </w:r>
        <w:bookmarkEnd w:id="1070"/>
      </w:ins>
    </w:p>
    <w:p w14:paraId="45BB57ED" w14:textId="36184C9E" w:rsidR="00B05515" w:rsidRPr="00FB1867" w:rsidRDefault="007449AA">
      <w:pPr>
        <w:pStyle w:val="2"/>
        <w:rPr>
          <w:ins w:id="1071" w:author="11046014_劉育彤" w:date="2024-03-25T14:57:00Z"/>
        </w:rPr>
        <w:pPrChange w:id="1072" w:author="11046021_蔡元振" w:date="2024-03-26T14:25:00Z">
          <w:pPr>
            <w:ind w:firstLineChars="50" w:firstLine="140"/>
          </w:pPr>
        </w:pPrChange>
      </w:pPr>
      <w:ins w:id="1073" w:author="11046017_鄭兆媗" w:date="2024-03-25T20:56:00Z">
        <w:r>
          <w:rPr>
            <w:rFonts w:hint="eastAsia"/>
          </w:rPr>
          <w:t xml:space="preserve"> </w:t>
        </w:r>
      </w:ins>
      <w:ins w:id="1074" w:author="11046014_劉育彤" w:date="2024-03-25T14:57:00Z">
        <w:del w:id="1075"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1076" w:name="_Toc166433931"/>
        <w:r w:rsidR="004A1CB8" w:rsidRPr="00FB1867">
          <w:rPr>
            <w:rFonts w:hint="eastAsia"/>
          </w:rPr>
          <w:t>系統</w:t>
        </w:r>
      </w:ins>
      <w:ins w:id="1077" w:author="11046014_劉育彤" w:date="2024-03-25T14:58:00Z">
        <w:r w:rsidR="004A1CB8" w:rsidRPr="00FB1867">
          <w:rPr>
            <w:rFonts w:hint="eastAsia"/>
          </w:rPr>
          <w:t>架構</w:t>
        </w:r>
      </w:ins>
      <w:bookmarkEnd w:id="1076"/>
    </w:p>
    <w:p w14:paraId="3F28E9E0" w14:textId="36431638" w:rsidR="00B05515" w:rsidRDefault="002C0448" w:rsidP="002C0448">
      <w:pPr>
        <w:jc w:val="center"/>
        <w:rPr>
          <w:szCs w:val="28"/>
        </w:rPr>
      </w:pPr>
      <w:r w:rsidRPr="002C0448">
        <w:rPr>
          <w:szCs w:val="28"/>
        </w:rPr>
        <w:drawing>
          <wp:inline distT="0" distB="0" distL="0" distR="0" wp14:anchorId="46B841E1" wp14:editId="5FC14893">
            <wp:extent cx="5334000" cy="2173014"/>
            <wp:effectExtent l="0" t="0" r="0" b="0"/>
            <wp:docPr id="15999724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2439" name=""/>
                    <pic:cNvPicPr/>
                  </pic:nvPicPr>
                  <pic:blipFill>
                    <a:blip r:embed="rId24"/>
                    <a:stretch>
                      <a:fillRect/>
                    </a:stretch>
                  </pic:blipFill>
                  <pic:spPr>
                    <a:xfrm>
                      <a:off x="0" y="0"/>
                      <a:ext cx="5339398" cy="2175213"/>
                    </a:xfrm>
                    <a:prstGeom prst="rect">
                      <a:avLst/>
                    </a:prstGeom>
                  </pic:spPr>
                </pic:pic>
              </a:graphicData>
            </a:graphic>
          </wp:inline>
        </w:drawing>
      </w:r>
    </w:p>
    <w:p w14:paraId="68F8B081" w14:textId="4E367F40" w:rsidR="002C0448" w:rsidRDefault="002C0448" w:rsidP="002C0448">
      <w:pPr>
        <w:jc w:val="center"/>
      </w:pPr>
      <w:r>
        <w:rPr>
          <w:rFonts w:hint="eastAsia"/>
          <w:szCs w:val="28"/>
        </w:rPr>
        <w:t>▲圖</w:t>
      </w:r>
      <w:r>
        <w:rPr>
          <w:rFonts w:hint="eastAsia"/>
          <w:szCs w:val="28"/>
        </w:rPr>
        <w:t xml:space="preserve"> </w:t>
      </w:r>
      <w:r>
        <w:rPr>
          <w:rFonts w:hint="eastAsia"/>
          <w:szCs w:val="28"/>
        </w:rPr>
        <w:t>3</w:t>
      </w:r>
      <w:r>
        <w:rPr>
          <w:rFonts w:hint="eastAsia"/>
          <w:szCs w:val="28"/>
        </w:rPr>
        <w:t>-</w:t>
      </w:r>
      <w:r>
        <w:rPr>
          <w:rFonts w:hint="eastAsia"/>
          <w:szCs w:val="28"/>
        </w:rPr>
        <w:t>1</w:t>
      </w:r>
      <w:r>
        <w:rPr>
          <w:rFonts w:hint="eastAsia"/>
          <w:szCs w:val="28"/>
        </w:rPr>
        <w:t>-1</w:t>
      </w:r>
      <w:r>
        <w:rPr>
          <w:rFonts w:hint="eastAsia"/>
          <w:szCs w:val="28"/>
        </w:rPr>
        <w:t>系統架構圖</w:t>
      </w:r>
    </w:p>
    <w:p w14:paraId="46DE83EB" w14:textId="28F8BFD5" w:rsidR="002C0448" w:rsidRDefault="002C0448">
      <w:pPr>
        <w:rPr>
          <w:szCs w:val="28"/>
        </w:rPr>
      </w:pPr>
      <w:r>
        <w:rPr>
          <w:rFonts w:hint="eastAsia"/>
          <w:szCs w:val="28"/>
        </w:rPr>
        <w:t>文字</w:t>
      </w:r>
    </w:p>
    <w:p w14:paraId="13FAB91A" w14:textId="2F75E41C" w:rsidR="002C0448" w:rsidRPr="002C0448" w:rsidRDefault="002C0448" w:rsidP="002C0448">
      <w:pPr>
        <w:pStyle w:val="af0"/>
        <w:jc w:val="center"/>
        <w:rPr>
          <w:ins w:id="1078" w:author="11046014_劉育彤" w:date="2024-03-30T17:10:00Z"/>
          <w:rFonts w:hint="eastAsia"/>
          <w:szCs w:val="28"/>
          <w:lang w:eastAsia="zh-TW"/>
        </w:rPr>
      </w:pPr>
      <w:proofErr w:type="gramStart"/>
      <w:ins w:id="1079" w:author="11046017_鄭兆媗" w:date="2024-03-31T16:28:00Z">
        <w:r>
          <w:rPr>
            <w:rFonts w:hint="eastAsia"/>
            <w:lang w:eastAsia="zh-TW"/>
          </w:rPr>
          <w:t>▼</w:t>
        </w:r>
      </w:ins>
      <w:proofErr w:type="gramEnd"/>
      <w:ins w:id="1080" w:author="11046017_鄭兆媗" w:date="2024-03-31T16:27:00Z">
        <w:r>
          <w:rPr>
            <w:rFonts w:hint="eastAsia"/>
            <w:lang w:eastAsia="zh-TW"/>
          </w:rPr>
          <w:t>表</w:t>
        </w:r>
        <w:r>
          <w:rPr>
            <w:rFonts w:hint="eastAsia"/>
            <w:lang w:eastAsia="zh-TW"/>
          </w:rPr>
          <w:t xml:space="preserve"> </w:t>
        </w:r>
      </w:ins>
      <w:r>
        <w:rPr>
          <w:rFonts w:hint="eastAsia"/>
          <w:lang w:eastAsia="zh-TW"/>
        </w:rPr>
        <w:t>3-1</w:t>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表</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1</w:t>
      </w:r>
      <w:r>
        <w:rPr>
          <w:lang w:eastAsia="zh-TW"/>
        </w:rPr>
        <w:fldChar w:fldCharType="end"/>
      </w:r>
      <w:ins w:id="1081" w:author="11046017_鄭兆媗" w:date="2024-03-31T16:27:00Z">
        <w:r>
          <w:rPr>
            <w:rFonts w:hint="eastAsia"/>
            <w:lang w:eastAsia="zh-TW"/>
          </w:rPr>
          <w:t xml:space="preserve"> </w:t>
        </w:r>
        <w:r>
          <w:rPr>
            <w:rFonts w:hint="eastAsia"/>
            <w:lang w:eastAsia="zh-TW"/>
          </w:rPr>
          <w:t>系統軟</w:t>
        </w:r>
      </w:ins>
      <w:ins w:id="1082" w:author="11046017_鄭兆媗" w:date="2024-03-31T16:32:00Z">
        <w:r>
          <w:rPr>
            <w:rFonts w:hint="eastAsia"/>
            <w:lang w:eastAsia="zh-TW"/>
          </w:rPr>
          <w:t>、</w:t>
        </w:r>
      </w:ins>
      <w:ins w:id="1083" w:author="11046017_鄭兆媗" w:date="2024-03-31T16:27:00Z">
        <w:r>
          <w:rPr>
            <w:rFonts w:hint="eastAsia"/>
            <w:lang w:eastAsia="zh-TW"/>
          </w:rPr>
          <w:t>硬體需求表</w:t>
        </w:r>
      </w:ins>
    </w:p>
    <w:tbl>
      <w:tblPr>
        <w:tblStyle w:val="15"/>
        <w:tblW w:w="0" w:type="auto"/>
        <w:jc w:val="center"/>
        <w:tblLook w:val="04A0" w:firstRow="1" w:lastRow="0" w:firstColumn="1" w:lastColumn="0" w:noHBand="0" w:noVBand="1"/>
      </w:tblPr>
      <w:tblGrid>
        <w:gridCol w:w="8296"/>
      </w:tblGrid>
      <w:tr w:rsidR="002C0448" w:rsidRPr="002C0448" w14:paraId="65C2AFBF" w14:textId="77777777" w:rsidTr="002C0448">
        <w:trPr>
          <w:jc w:val="center"/>
        </w:trPr>
        <w:tc>
          <w:tcPr>
            <w:tcW w:w="8296" w:type="dxa"/>
            <w:shd w:val="clear" w:color="auto" w:fill="D0CECE"/>
          </w:tcPr>
          <w:p w14:paraId="2025D0A9" w14:textId="77777777" w:rsidR="002C0448" w:rsidRPr="002C0448" w:rsidRDefault="002C0448" w:rsidP="002C0448">
            <w:pPr>
              <w:jc w:val="left"/>
              <w:rPr>
                <w:rFonts w:eastAsia="新細明體"/>
                <w:sz w:val="24"/>
                <w:szCs w:val="22"/>
              </w:rPr>
            </w:pPr>
            <w:r w:rsidRPr="002C0448">
              <w:rPr>
                <w:rFonts w:eastAsia="新細明體" w:hint="eastAsia"/>
                <w:sz w:val="24"/>
                <w:szCs w:val="22"/>
              </w:rPr>
              <w:t>URLs</w:t>
            </w:r>
          </w:p>
        </w:tc>
      </w:tr>
      <w:tr w:rsidR="002C0448" w:rsidRPr="002C0448" w14:paraId="53B1F8AA" w14:textId="77777777" w:rsidTr="002C0448">
        <w:trPr>
          <w:jc w:val="center"/>
        </w:trPr>
        <w:tc>
          <w:tcPr>
            <w:tcW w:w="8296" w:type="dxa"/>
          </w:tcPr>
          <w:p w14:paraId="78DD0FBF"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關於我們</w:t>
            </w:r>
          </w:p>
        </w:tc>
      </w:tr>
      <w:tr w:rsidR="002C0448" w:rsidRPr="002C0448" w14:paraId="4ADF6222" w14:textId="77777777" w:rsidTr="002C0448">
        <w:trPr>
          <w:jc w:val="center"/>
        </w:trPr>
        <w:tc>
          <w:tcPr>
            <w:tcW w:w="8296" w:type="dxa"/>
          </w:tcPr>
          <w:p w14:paraId="6D9D6959"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訪客</w:t>
            </w:r>
          </w:p>
        </w:tc>
      </w:tr>
      <w:tr w:rsidR="002C0448" w:rsidRPr="002C0448" w14:paraId="6E797781" w14:textId="77777777" w:rsidTr="002C0448">
        <w:trPr>
          <w:jc w:val="center"/>
        </w:trPr>
        <w:tc>
          <w:tcPr>
            <w:tcW w:w="8296" w:type="dxa"/>
          </w:tcPr>
          <w:p w14:paraId="76C49448"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登入</w:t>
            </w:r>
            <w:r w:rsidRPr="002C0448">
              <w:rPr>
                <w:rFonts w:eastAsia="新細明體" w:hint="eastAsia"/>
                <w:sz w:val="24"/>
                <w:szCs w:val="22"/>
              </w:rPr>
              <w:t>/</w:t>
            </w:r>
            <w:r w:rsidRPr="002C0448">
              <w:rPr>
                <w:rFonts w:eastAsia="新細明體" w:hint="eastAsia"/>
                <w:sz w:val="24"/>
                <w:szCs w:val="22"/>
              </w:rPr>
              <w:t>會員</w:t>
            </w:r>
          </w:p>
        </w:tc>
      </w:tr>
      <w:tr w:rsidR="002C0448" w:rsidRPr="002C0448" w14:paraId="7224D645" w14:textId="77777777" w:rsidTr="002C0448">
        <w:trPr>
          <w:jc w:val="center"/>
        </w:trPr>
        <w:tc>
          <w:tcPr>
            <w:tcW w:w="8296" w:type="dxa"/>
          </w:tcPr>
          <w:p w14:paraId="44EA78B0"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登入</w:t>
            </w:r>
            <w:r w:rsidRPr="002C0448">
              <w:rPr>
                <w:rFonts w:eastAsia="新細明體" w:hint="eastAsia"/>
                <w:sz w:val="24"/>
                <w:szCs w:val="22"/>
              </w:rPr>
              <w:t>/</w:t>
            </w:r>
            <w:r w:rsidRPr="002C0448">
              <w:rPr>
                <w:rFonts w:eastAsia="新細明體" w:hint="eastAsia"/>
                <w:sz w:val="24"/>
                <w:szCs w:val="22"/>
              </w:rPr>
              <w:t>會員</w:t>
            </w:r>
            <w:r w:rsidRPr="002C0448">
              <w:rPr>
                <w:rFonts w:eastAsia="新細明體" w:hint="eastAsia"/>
                <w:sz w:val="24"/>
                <w:szCs w:val="22"/>
              </w:rPr>
              <w:t>/</w:t>
            </w:r>
            <w:r w:rsidRPr="002C0448">
              <w:rPr>
                <w:rFonts w:eastAsia="新細明體" w:hint="eastAsia"/>
                <w:sz w:val="24"/>
                <w:szCs w:val="22"/>
              </w:rPr>
              <w:t>社群空間</w:t>
            </w:r>
          </w:p>
        </w:tc>
      </w:tr>
      <w:tr w:rsidR="002C0448" w:rsidRPr="002C0448" w14:paraId="6296FEB5" w14:textId="77777777" w:rsidTr="002C0448">
        <w:trPr>
          <w:jc w:val="center"/>
        </w:trPr>
        <w:tc>
          <w:tcPr>
            <w:tcW w:w="8296" w:type="dxa"/>
            <w:shd w:val="clear" w:color="auto" w:fill="D0CECE"/>
          </w:tcPr>
          <w:p w14:paraId="0A3D0935" w14:textId="77777777" w:rsidR="002C0448" w:rsidRPr="002C0448" w:rsidRDefault="002C0448" w:rsidP="002C0448">
            <w:pPr>
              <w:jc w:val="left"/>
              <w:rPr>
                <w:rFonts w:eastAsia="新細明體"/>
                <w:sz w:val="24"/>
                <w:szCs w:val="22"/>
              </w:rPr>
            </w:pPr>
            <w:r w:rsidRPr="002C0448">
              <w:rPr>
                <w:rFonts w:eastAsia="新細明體" w:hint="eastAsia"/>
                <w:sz w:val="24"/>
                <w:szCs w:val="22"/>
              </w:rPr>
              <w:t>Views</w:t>
            </w:r>
          </w:p>
        </w:tc>
      </w:tr>
      <w:tr w:rsidR="002C0448" w:rsidRPr="002C0448" w14:paraId="4F69F115" w14:textId="77777777" w:rsidTr="002C0448">
        <w:trPr>
          <w:jc w:val="center"/>
        </w:trPr>
        <w:tc>
          <w:tcPr>
            <w:tcW w:w="8296" w:type="dxa"/>
          </w:tcPr>
          <w:p w14:paraId="55B65865" w14:textId="77777777" w:rsidR="002C0448" w:rsidRPr="002C0448" w:rsidRDefault="002C0448" w:rsidP="002C0448">
            <w:pPr>
              <w:jc w:val="left"/>
              <w:rPr>
                <w:rFonts w:eastAsia="新細明體"/>
                <w:sz w:val="24"/>
                <w:szCs w:val="22"/>
              </w:rPr>
            </w:pPr>
            <w:r w:rsidRPr="002C0448">
              <w:rPr>
                <w:rFonts w:eastAsia="新細明體" w:hint="eastAsia"/>
                <w:sz w:val="24"/>
                <w:szCs w:val="22"/>
              </w:rPr>
              <w:t>登入</w:t>
            </w:r>
          </w:p>
        </w:tc>
      </w:tr>
      <w:tr w:rsidR="002C0448" w:rsidRPr="002C0448" w14:paraId="325EECB0" w14:textId="77777777" w:rsidTr="002C0448">
        <w:trPr>
          <w:jc w:val="center"/>
        </w:trPr>
        <w:tc>
          <w:tcPr>
            <w:tcW w:w="8296" w:type="dxa"/>
          </w:tcPr>
          <w:p w14:paraId="2E529D07" w14:textId="77777777" w:rsidR="002C0448" w:rsidRPr="002C0448" w:rsidRDefault="002C0448" w:rsidP="002C0448">
            <w:pPr>
              <w:jc w:val="left"/>
              <w:rPr>
                <w:rFonts w:eastAsia="新細明體"/>
                <w:sz w:val="24"/>
                <w:szCs w:val="22"/>
              </w:rPr>
            </w:pPr>
            <w:r w:rsidRPr="002C0448">
              <w:rPr>
                <w:rFonts w:eastAsia="新細明體" w:hint="eastAsia"/>
                <w:sz w:val="24"/>
                <w:szCs w:val="22"/>
              </w:rPr>
              <w:t>註冊</w:t>
            </w:r>
          </w:p>
        </w:tc>
      </w:tr>
      <w:tr w:rsidR="002C0448" w:rsidRPr="002C0448" w14:paraId="7B50F6C1" w14:textId="77777777" w:rsidTr="002C0448">
        <w:trPr>
          <w:jc w:val="center"/>
        </w:trPr>
        <w:tc>
          <w:tcPr>
            <w:tcW w:w="8296" w:type="dxa"/>
          </w:tcPr>
          <w:p w14:paraId="7EAAD8ED"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p>
        </w:tc>
      </w:tr>
      <w:tr w:rsidR="002C0448" w:rsidRPr="002C0448" w14:paraId="50CAC25E" w14:textId="77777777" w:rsidTr="002C0448">
        <w:trPr>
          <w:jc w:val="center"/>
        </w:trPr>
        <w:tc>
          <w:tcPr>
            <w:tcW w:w="8296" w:type="dxa"/>
          </w:tcPr>
          <w:p w14:paraId="6C17314A" w14:textId="77777777" w:rsidR="002C0448" w:rsidRPr="002C0448" w:rsidRDefault="002C0448" w:rsidP="002C0448">
            <w:pPr>
              <w:jc w:val="left"/>
              <w:rPr>
                <w:rFonts w:eastAsia="新細明體"/>
                <w:sz w:val="24"/>
                <w:szCs w:val="22"/>
              </w:rPr>
            </w:pPr>
            <w:r w:rsidRPr="002C0448">
              <w:rPr>
                <w:rFonts w:eastAsia="新細明體" w:hint="eastAsia"/>
                <w:sz w:val="24"/>
                <w:szCs w:val="22"/>
              </w:rPr>
              <w:t>課程介紹</w:t>
            </w:r>
          </w:p>
        </w:tc>
      </w:tr>
      <w:tr w:rsidR="002C0448" w:rsidRPr="002C0448" w14:paraId="522C9D38" w14:textId="77777777" w:rsidTr="002C0448">
        <w:trPr>
          <w:jc w:val="center"/>
        </w:trPr>
        <w:tc>
          <w:tcPr>
            <w:tcW w:w="8296" w:type="dxa"/>
          </w:tcPr>
          <w:p w14:paraId="0D8F6BF0" w14:textId="77777777" w:rsidR="002C0448" w:rsidRPr="002C0448" w:rsidRDefault="002C0448" w:rsidP="002C0448">
            <w:pPr>
              <w:jc w:val="left"/>
              <w:rPr>
                <w:rFonts w:eastAsia="新細明體"/>
                <w:sz w:val="24"/>
                <w:szCs w:val="22"/>
              </w:rPr>
            </w:pPr>
            <w:r w:rsidRPr="002C0448">
              <w:rPr>
                <w:rFonts w:eastAsia="新細明體" w:hint="eastAsia"/>
                <w:sz w:val="24"/>
                <w:szCs w:val="22"/>
              </w:rPr>
              <w:t>教練團隊</w:t>
            </w:r>
          </w:p>
        </w:tc>
      </w:tr>
      <w:tr w:rsidR="002C0448" w:rsidRPr="002C0448" w14:paraId="320F1AD1" w14:textId="77777777" w:rsidTr="002C0448">
        <w:trPr>
          <w:jc w:val="center"/>
        </w:trPr>
        <w:tc>
          <w:tcPr>
            <w:tcW w:w="8296" w:type="dxa"/>
          </w:tcPr>
          <w:p w14:paraId="14984EAE" w14:textId="77777777" w:rsidR="002C0448" w:rsidRPr="002C0448" w:rsidRDefault="002C0448" w:rsidP="002C0448">
            <w:pPr>
              <w:jc w:val="left"/>
              <w:rPr>
                <w:rFonts w:eastAsia="新細明體"/>
                <w:sz w:val="24"/>
                <w:szCs w:val="22"/>
              </w:rPr>
            </w:pPr>
            <w:r w:rsidRPr="002C0448">
              <w:rPr>
                <w:rFonts w:eastAsia="新細明體" w:hint="eastAsia"/>
                <w:sz w:val="24"/>
                <w:szCs w:val="22"/>
              </w:rPr>
              <w:t>羽球教學</w:t>
            </w:r>
          </w:p>
        </w:tc>
      </w:tr>
      <w:tr w:rsidR="002C0448" w:rsidRPr="002C0448" w14:paraId="5E4FABCB" w14:textId="77777777" w:rsidTr="002C0448">
        <w:trPr>
          <w:jc w:val="center"/>
        </w:trPr>
        <w:tc>
          <w:tcPr>
            <w:tcW w:w="8296" w:type="dxa"/>
          </w:tcPr>
          <w:p w14:paraId="088480D9" w14:textId="77777777" w:rsidR="002C0448" w:rsidRPr="002C0448" w:rsidRDefault="002C0448" w:rsidP="002C0448">
            <w:pPr>
              <w:jc w:val="left"/>
              <w:rPr>
                <w:rFonts w:eastAsia="新細明體"/>
                <w:sz w:val="24"/>
                <w:szCs w:val="22"/>
              </w:rPr>
            </w:pPr>
            <w:r w:rsidRPr="002C0448">
              <w:rPr>
                <w:rFonts w:eastAsia="新細明體" w:hint="eastAsia"/>
                <w:sz w:val="24"/>
                <w:szCs w:val="22"/>
              </w:rPr>
              <w:t>社群空間</w:t>
            </w:r>
          </w:p>
        </w:tc>
      </w:tr>
      <w:tr w:rsidR="002C0448" w:rsidRPr="002C0448" w14:paraId="5B808229" w14:textId="77777777" w:rsidTr="002C0448">
        <w:trPr>
          <w:jc w:val="center"/>
        </w:trPr>
        <w:tc>
          <w:tcPr>
            <w:tcW w:w="8296" w:type="dxa"/>
          </w:tcPr>
          <w:p w14:paraId="317E75F8" w14:textId="77777777" w:rsidR="002C0448" w:rsidRPr="002C0448" w:rsidRDefault="002C0448" w:rsidP="002C0448">
            <w:pPr>
              <w:jc w:val="left"/>
              <w:rPr>
                <w:rFonts w:eastAsia="新細明體"/>
                <w:sz w:val="24"/>
                <w:szCs w:val="22"/>
              </w:rPr>
            </w:pPr>
            <w:r w:rsidRPr="002C0448">
              <w:rPr>
                <w:rFonts w:eastAsia="新細明體" w:hint="eastAsia"/>
                <w:sz w:val="24"/>
                <w:szCs w:val="22"/>
              </w:rPr>
              <w:t>修改個人資料</w:t>
            </w:r>
          </w:p>
        </w:tc>
      </w:tr>
      <w:tr w:rsidR="002C0448" w:rsidRPr="002C0448" w14:paraId="79051192" w14:textId="77777777" w:rsidTr="002C0448">
        <w:trPr>
          <w:jc w:val="center"/>
        </w:trPr>
        <w:tc>
          <w:tcPr>
            <w:tcW w:w="8296" w:type="dxa"/>
            <w:shd w:val="clear" w:color="auto" w:fill="D0CECE"/>
          </w:tcPr>
          <w:p w14:paraId="6C0E3B47" w14:textId="77777777" w:rsidR="002C0448" w:rsidRPr="002C0448" w:rsidRDefault="002C0448" w:rsidP="002C0448">
            <w:pPr>
              <w:jc w:val="left"/>
              <w:rPr>
                <w:rFonts w:eastAsia="新細明體"/>
                <w:sz w:val="24"/>
                <w:szCs w:val="22"/>
              </w:rPr>
            </w:pPr>
            <w:r w:rsidRPr="002C0448">
              <w:rPr>
                <w:rFonts w:eastAsia="新細明體" w:hint="eastAsia"/>
                <w:sz w:val="24"/>
                <w:szCs w:val="22"/>
              </w:rPr>
              <w:t>Models</w:t>
            </w:r>
          </w:p>
        </w:tc>
      </w:tr>
      <w:tr w:rsidR="002C0448" w:rsidRPr="002C0448" w14:paraId="11DDDE3F" w14:textId="77777777" w:rsidTr="002C0448">
        <w:trPr>
          <w:jc w:val="center"/>
        </w:trPr>
        <w:tc>
          <w:tcPr>
            <w:tcW w:w="8296" w:type="dxa"/>
          </w:tcPr>
          <w:p w14:paraId="527FF4C4" w14:textId="77777777" w:rsidR="002C0448" w:rsidRPr="002C0448" w:rsidRDefault="002C0448" w:rsidP="002C0448">
            <w:pPr>
              <w:jc w:val="left"/>
              <w:rPr>
                <w:rFonts w:eastAsia="新細明體"/>
                <w:sz w:val="24"/>
                <w:szCs w:val="22"/>
              </w:rPr>
            </w:pPr>
            <w:r w:rsidRPr="002C0448">
              <w:rPr>
                <w:rFonts w:eastAsia="新細明體" w:hint="eastAsia"/>
                <w:sz w:val="24"/>
                <w:szCs w:val="22"/>
              </w:rPr>
              <w:t>使用者帳號密碼資訊</w:t>
            </w:r>
          </w:p>
        </w:tc>
      </w:tr>
      <w:tr w:rsidR="002C0448" w:rsidRPr="002C0448" w14:paraId="2FD3D7C3" w14:textId="77777777" w:rsidTr="002C0448">
        <w:trPr>
          <w:jc w:val="center"/>
        </w:trPr>
        <w:tc>
          <w:tcPr>
            <w:tcW w:w="8296" w:type="dxa"/>
          </w:tcPr>
          <w:p w14:paraId="07A3BE9A" w14:textId="77777777" w:rsidR="002C0448" w:rsidRPr="002C0448" w:rsidRDefault="002C0448" w:rsidP="002C0448">
            <w:pPr>
              <w:jc w:val="left"/>
              <w:rPr>
                <w:rFonts w:eastAsia="新細明體"/>
                <w:sz w:val="24"/>
                <w:szCs w:val="22"/>
              </w:rPr>
            </w:pPr>
            <w:r w:rsidRPr="002C0448">
              <w:rPr>
                <w:rFonts w:eastAsia="新細明體" w:hint="eastAsia"/>
                <w:sz w:val="24"/>
                <w:szCs w:val="22"/>
              </w:rPr>
              <w:t>課程資料</w:t>
            </w:r>
          </w:p>
        </w:tc>
      </w:tr>
      <w:tr w:rsidR="002C0448" w:rsidRPr="002C0448" w14:paraId="1352A796" w14:textId="77777777" w:rsidTr="002C0448">
        <w:trPr>
          <w:jc w:val="center"/>
        </w:trPr>
        <w:tc>
          <w:tcPr>
            <w:tcW w:w="8296" w:type="dxa"/>
          </w:tcPr>
          <w:p w14:paraId="6D09280F" w14:textId="77777777" w:rsidR="002C0448" w:rsidRPr="002C0448" w:rsidRDefault="002C0448" w:rsidP="002C0448">
            <w:pPr>
              <w:jc w:val="left"/>
              <w:rPr>
                <w:rFonts w:eastAsia="新細明體"/>
                <w:sz w:val="24"/>
                <w:szCs w:val="22"/>
              </w:rPr>
            </w:pPr>
            <w:r w:rsidRPr="002C0448">
              <w:rPr>
                <w:rFonts w:eastAsia="新細明體" w:hint="eastAsia"/>
                <w:sz w:val="24"/>
                <w:szCs w:val="22"/>
              </w:rPr>
              <w:t>教練團隊資料</w:t>
            </w:r>
          </w:p>
        </w:tc>
      </w:tr>
      <w:tr w:rsidR="002C0448" w:rsidRPr="002C0448" w14:paraId="7A1C70A9" w14:textId="77777777" w:rsidTr="002C0448">
        <w:trPr>
          <w:jc w:val="center"/>
        </w:trPr>
        <w:tc>
          <w:tcPr>
            <w:tcW w:w="8296" w:type="dxa"/>
          </w:tcPr>
          <w:p w14:paraId="64F3DAC4" w14:textId="77777777" w:rsidR="002C0448" w:rsidRPr="002C0448" w:rsidRDefault="002C0448" w:rsidP="002C0448">
            <w:pPr>
              <w:jc w:val="left"/>
              <w:rPr>
                <w:rFonts w:eastAsia="新細明體"/>
                <w:sz w:val="24"/>
                <w:szCs w:val="22"/>
              </w:rPr>
            </w:pPr>
            <w:r w:rsidRPr="002C0448">
              <w:rPr>
                <w:rFonts w:eastAsia="新細明體" w:hint="eastAsia"/>
                <w:sz w:val="24"/>
                <w:szCs w:val="22"/>
              </w:rPr>
              <w:t>羽球教學資料</w:t>
            </w:r>
          </w:p>
        </w:tc>
      </w:tr>
      <w:tr w:rsidR="002C0448" w:rsidRPr="002C0448" w14:paraId="1401BD63" w14:textId="77777777" w:rsidTr="002C0448">
        <w:trPr>
          <w:jc w:val="center"/>
        </w:trPr>
        <w:tc>
          <w:tcPr>
            <w:tcW w:w="8296" w:type="dxa"/>
          </w:tcPr>
          <w:p w14:paraId="301AECF8" w14:textId="77777777" w:rsidR="002C0448" w:rsidRPr="002C0448" w:rsidRDefault="002C0448" w:rsidP="002C0448">
            <w:pPr>
              <w:jc w:val="left"/>
              <w:rPr>
                <w:rFonts w:eastAsia="新細明體"/>
                <w:sz w:val="24"/>
                <w:szCs w:val="22"/>
              </w:rPr>
            </w:pPr>
            <w:r w:rsidRPr="002C0448">
              <w:rPr>
                <w:rFonts w:eastAsia="新細明體" w:hint="eastAsia"/>
                <w:sz w:val="24"/>
                <w:szCs w:val="22"/>
              </w:rPr>
              <w:t>報名課程資料</w:t>
            </w:r>
          </w:p>
        </w:tc>
      </w:tr>
      <w:tr w:rsidR="002C0448" w:rsidRPr="002C0448" w14:paraId="0EDEA23F" w14:textId="77777777" w:rsidTr="002C0448">
        <w:trPr>
          <w:jc w:val="center"/>
        </w:trPr>
        <w:tc>
          <w:tcPr>
            <w:tcW w:w="8296" w:type="dxa"/>
          </w:tcPr>
          <w:p w14:paraId="21CB49E5" w14:textId="77777777" w:rsidR="002C0448" w:rsidRPr="002C0448" w:rsidRDefault="002C0448" w:rsidP="002C0448">
            <w:pPr>
              <w:jc w:val="left"/>
              <w:rPr>
                <w:rFonts w:eastAsia="新細明體"/>
                <w:sz w:val="24"/>
                <w:szCs w:val="22"/>
              </w:rPr>
            </w:pPr>
            <w:r w:rsidRPr="002C0448">
              <w:rPr>
                <w:rFonts w:eastAsia="新細明體" w:hint="eastAsia"/>
                <w:sz w:val="24"/>
                <w:szCs w:val="22"/>
              </w:rPr>
              <w:lastRenderedPageBreak/>
              <w:t>社群空間留言板</w:t>
            </w:r>
          </w:p>
        </w:tc>
      </w:tr>
      <w:tr w:rsidR="002C0448" w:rsidRPr="002C0448" w14:paraId="25FE8F46" w14:textId="77777777" w:rsidTr="002C0448">
        <w:trPr>
          <w:jc w:val="center"/>
        </w:trPr>
        <w:tc>
          <w:tcPr>
            <w:tcW w:w="8296" w:type="dxa"/>
            <w:shd w:val="clear" w:color="auto" w:fill="D0CECE"/>
          </w:tcPr>
          <w:p w14:paraId="0E030C61" w14:textId="77777777" w:rsidR="002C0448" w:rsidRPr="002C0448" w:rsidRDefault="002C0448" w:rsidP="002C0448">
            <w:pPr>
              <w:jc w:val="left"/>
              <w:rPr>
                <w:rFonts w:eastAsia="新細明體"/>
                <w:sz w:val="24"/>
                <w:szCs w:val="22"/>
              </w:rPr>
            </w:pPr>
            <w:r w:rsidRPr="002C0448">
              <w:rPr>
                <w:rFonts w:eastAsia="新細明體" w:hint="eastAsia"/>
                <w:sz w:val="24"/>
                <w:szCs w:val="22"/>
              </w:rPr>
              <w:t>Templates</w:t>
            </w:r>
          </w:p>
        </w:tc>
      </w:tr>
      <w:tr w:rsidR="002C0448" w:rsidRPr="002C0448" w14:paraId="5E5A7155" w14:textId="77777777" w:rsidTr="002C0448">
        <w:trPr>
          <w:jc w:val="center"/>
        </w:trPr>
        <w:tc>
          <w:tcPr>
            <w:tcW w:w="8296" w:type="dxa"/>
          </w:tcPr>
          <w:p w14:paraId="31CB4673"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p>
        </w:tc>
      </w:tr>
      <w:tr w:rsidR="002C0448" w:rsidRPr="002C0448" w14:paraId="6BD69C9B" w14:textId="77777777" w:rsidTr="002C0448">
        <w:trPr>
          <w:jc w:val="center"/>
        </w:trPr>
        <w:tc>
          <w:tcPr>
            <w:tcW w:w="8296" w:type="dxa"/>
          </w:tcPr>
          <w:p w14:paraId="4EBAB5A0" w14:textId="77777777" w:rsidR="002C0448" w:rsidRPr="002C0448" w:rsidRDefault="002C0448" w:rsidP="002C0448">
            <w:pPr>
              <w:jc w:val="left"/>
              <w:rPr>
                <w:rFonts w:eastAsia="新細明體"/>
                <w:sz w:val="24"/>
                <w:szCs w:val="22"/>
              </w:rPr>
            </w:pPr>
            <w:r w:rsidRPr="002C0448">
              <w:rPr>
                <w:rFonts w:eastAsia="新細明體" w:hint="eastAsia"/>
                <w:sz w:val="24"/>
                <w:szCs w:val="22"/>
              </w:rPr>
              <w:t>會員登入頁面</w:t>
            </w:r>
          </w:p>
        </w:tc>
      </w:tr>
      <w:tr w:rsidR="002C0448" w:rsidRPr="002C0448" w14:paraId="54A10EA7" w14:textId="77777777" w:rsidTr="002C0448">
        <w:trPr>
          <w:jc w:val="center"/>
        </w:trPr>
        <w:tc>
          <w:tcPr>
            <w:tcW w:w="8296" w:type="dxa"/>
          </w:tcPr>
          <w:p w14:paraId="2342CC37" w14:textId="77777777" w:rsidR="002C0448" w:rsidRPr="002C0448" w:rsidRDefault="002C0448" w:rsidP="002C0448">
            <w:pPr>
              <w:jc w:val="left"/>
              <w:rPr>
                <w:rFonts w:eastAsia="新細明體"/>
                <w:sz w:val="24"/>
                <w:szCs w:val="22"/>
              </w:rPr>
            </w:pPr>
            <w:r w:rsidRPr="002C0448">
              <w:rPr>
                <w:rFonts w:eastAsia="新細明體" w:hint="eastAsia"/>
                <w:sz w:val="24"/>
                <w:szCs w:val="22"/>
              </w:rPr>
              <w:t>報名課程頁面</w:t>
            </w:r>
          </w:p>
        </w:tc>
      </w:tr>
      <w:tr w:rsidR="002C0448" w:rsidRPr="002C0448" w14:paraId="66E91CFC" w14:textId="77777777" w:rsidTr="002C0448">
        <w:trPr>
          <w:jc w:val="center"/>
        </w:trPr>
        <w:tc>
          <w:tcPr>
            <w:tcW w:w="8296" w:type="dxa"/>
          </w:tcPr>
          <w:p w14:paraId="41BC111B" w14:textId="77777777" w:rsidR="002C0448" w:rsidRPr="002C0448" w:rsidRDefault="002C0448" w:rsidP="002C0448">
            <w:pPr>
              <w:jc w:val="left"/>
              <w:rPr>
                <w:rFonts w:eastAsia="新細明體"/>
                <w:sz w:val="24"/>
                <w:szCs w:val="22"/>
              </w:rPr>
            </w:pPr>
            <w:r w:rsidRPr="002C0448">
              <w:rPr>
                <w:rFonts w:eastAsia="新細明體" w:hint="eastAsia"/>
                <w:sz w:val="24"/>
                <w:szCs w:val="22"/>
              </w:rPr>
              <w:t>社群空間頁面</w:t>
            </w:r>
          </w:p>
        </w:tc>
      </w:tr>
    </w:tbl>
    <w:p w14:paraId="3E46CD74" w14:textId="77777777" w:rsidR="00773ED8" w:rsidRDefault="00773ED8">
      <w:pPr>
        <w:rPr>
          <w:szCs w:val="28"/>
        </w:rPr>
      </w:pPr>
    </w:p>
    <w:p w14:paraId="013101B3" w14:textId="77777777" w:rsidR="002C0448" w:rsidRDefault="002C0448">
      <w:pPr>
        <w:rPr>
          <w:szCs w:val="28"/>
        </w:rPr>
      </w:pPr>
    </w:p>
    <w:p w14:paraId="32C1BB99" w14:textId="77777777" w:rsidR="002C0448" w:rsidRDefault="002C0448">
      <w:pPr>
        <w:rPr>
          <w:ins w:id="1084" w:author="11046014_劉育彤" w:date="2024-03-30T17:10:00Z"/>
          <w:rFonts w:hint="eastAsia"/>
          <w:szCs w:val="28"/>
        </w:rPr>
      </w:pPr>
    </w:p>
    <w:p w14:paraId="69D527FA" w14:textId="39A22562" w:rsidR="00773ED8" w:rsidRDefault="00773ED8">
      <w:pPr>
        <w:rPr>
          <w:ins w:id="1085" w:author="11046014_劉育彤" w:date="2024-03-30T17:10:00Z"/>
          <w:szCs w:val="28"/>
        </w:rPr>
      </w:pPr>
      <w:ins w:id="1086"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5"/>
                      <a:stretch>
                        <a:fillRect/>
                      </a:stretch>
                    </pic:blipFill>
                    <pic:spPr>
                      <a:xfrm>
                        <a:off x="0" y="0"/>
                        <a:ext cx="6479540" cy="2398395"/>
                      </a:xfrm>
                      <a:prstGeom prst="rect">
                        <a:avLst/>
                      </a:prstGeom>
                    </pic:spPr>
                  </pic:pic>
                </a:graphicData>
              </a:graphic>
            </wp:inline>
          </w:drawing>
        </w:r>
      </w:ins>
    </w:p>
    <w:p w14:paraId="04AC74D6" w14:textId="75DBBAEA" w:rsidR="00773ED8" w:rsidRDefault="00C5799D">
      <w:pPr>
        <w:rPr>
          <w:ins w:id="1087" w:author="11046014_劉育彤" w:date="2024-03-30T17:49:00Z"/>
          <w:szCs w:val="28"/>
        </w:rPr>
      </w:pPr>
      <w:ins w:id="1088"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1089" w:author="11046014_劉育彤" w:date="2024-03-30T17:50:00Z"/>
          <w:szCs w:val="28"/>
        </w:rPr>
      </w:pPr>
      <w:ins w:id="1090" w:author="11046014_劉育彤" w:date="2024-03-30T17:50:00Z">
        <w:r>
          <w:rPr>
            <w:rFonts w:hint="eastAsia"/>
            <w:szCs w:val="28"/>
          </w:rPr>
          <w:t>登入、註冊、忘記密碼</w:t>
        </w:r>
      </w:ins>
      <w:ins w:id="1091" w:author="11046014_劉育彤" w:date="2024-03-31T16:47:00Z">
        <w:r w:rsidR="00E11A9D">
          <w:rPr>
            <w:rFonts w:hint="eastAsia"/>
            <w:szCs w:val="28"/>
          </w:rPr>
          <w:t xml:space="preserve"> </w:t>
        </w:r>
      </w:ins>
    </w:p>
    <w:p w14:paraId="47529A01" w14:textId="75BF138D" w:rsidR="00C5799D" w:rsidRDefault="00017127">
      <w:pPr>
        <w:rPr>
          <w:ins w:id="1092" w:author="11046014_劉育彤" w:date="2024-03-30T17:51:00Z"/>
        </w:rPr>
      </w:pPr>
      <w:ins w:id="1093" w:author="11046014_劉育彤" w:date="2024-03-30T17:50:00Z">
        <w:r>
          <w:t>若為首次進入系統，使用者可先進行註冊，再登入使用此</w:t>
        </w:r>
        <w:r>
          <w:rPr>
            <w:rFonts w:hint="eastAsia"/>
          </w:rPr>
          <w:t>網站</w:t>
        </w:r>
        <w:r>
          <w:t>完整的功能。</w:t>
        </w:r>
        <w:r>
          <w:t xml:space="preserve"> </w:t>
        </w:r>
        <w:r>
          <w:t>若忘記密碼，使用者可以透過</w:t>
        </w:r>
      </w:ins>
      <w:ins w:id="1094" w:author="11046014_劉育彤" w:date="2024-03-30T17:51:00Z">
        <w:r w:rsidR="003F4933">
          <w:rPr>
            <w:rFonts w:hint="eastAsia"/>
          </w:rPr>
          <w:t>此</w:t>
        </w:r>
      </w:ins>
      <w:ins w:id="1095" w:author="11046014_劉育彤" w:date="2024-03-30T17:50:00Z">
        <w:r>
          <w:t>功能，再重新設定密碼。</w:t>
        </w:r>
      </w:ins>
    </w:p>
    <w:p w14:paraId="20A50BBD" w14:textId="06514A55" w:rsidR="003F4933" w:rsidRDefault="003F4933">
      <w:pPr>
        <w:rPr>
          <w:ins w:id="1096" w:author="11046014_劉育彤" w:date="2024-03-30T17:51:00Z"/>
        </w:rPr>
      </w:pPr>
      <w:ins w:id="1097" w:author="11046014_劉育彤" w:date="2024-03-30T17:51:00Z">
        <w:r>
          <w:rPr>
            <w:rFonts w:hint="eastAsia"/>
          </w:rPr>
          <w:t>課程詳情</w:t>
        </w:r>
      </w:ins>
    </w:p>
    <w:p w14:paraId="7BD264AF" w14:textId="07BD6065" w:rsidR="003F4933" w:rsidRDefault="003F4933">
      <w:pPr>
        <w:rPr>
          <w:ins w:id="1098" w:author="11046014_劉育彤" w:date="2024-03-30T20:43:00Z"/>
        </w:rPr>
      </w:pPr>
      <w:ins w:id="1099" w:author="11046014_劉育彤" w:date="2024-03-30T17:51:00Z">
        <w:r>
          <w:rPr>
            <w:rFonts w:hint="eastAsia"/>
          </w:rPr>
          <w:t>透過</w:t>
        </w:r>
      </w:ins>
      <w:ins w:id="1100" w:author="11046014_劉育彤" w:date="2024-03-30T17:55:00Z">
        <w:r w:rsidR="00CC45F9">
          <w:rPr>
            <w:rFonts w:hint="eastAsia"/>
          </w:rPr>
          <w:t>課程展示</w:t>
        </w:r>
      </w:ins>
      <w:ins w:id="1101" w:author="11046014_劉育彤" w:date="2024-03-30T18:43:00Z">
        <w:r w:rsidR="008A402D">
          <w:rPr>
            <w:rFonts w:hint="eastAsia"/>
          </w:rPr>
          <w:t>，使用者能從</w:t>
        </w:r>
      </w:ins>
      <w:ins w:id="1102" w:author="11046014_劉育彤" w:date="2024-03-30T19:05:00Z">
        <w:r w:rsidR="00067F52">
          <w:rPr>
            <w:rFonts w:hint="eastAsia"/>
          </w:rPr>
          <w:t>網站上直接查看</w:t>
        </w:r>
      </w:ins>
      <w:ins w:id="1103" w:author="11046014_劉育彤" w:date="2024-03-30T19:06:00Z">
        <w:r w:rsidR="00067F52">
          <w:rPr>
            <w:rFonts w:hint="eastAsia"/>
          </w:rPr>
          <w:t>不同種類課程的</w:t>
        </w:r>
      </w:ins>
      <w:ins w:id="1104" w:author="11046014_劉育彤" w:date="2024-03-30T19:15:00Z">
        <w:r w:rsidR="00A36851">
          <w:rPr>
            <w:rFonts w:hint="eastAsia"/>
          </w:rPr>
          <w:t>內容介紹</w:t>
        </w:r>
      </w:ins>
      <w:ins w:id="1105" w:author="11046014_劉育彤" w:date="2024-03-30T20:43:00Z">
        <w:r w:rsidR="00323246">
          <w:rPr>
            <w:rFonts w:hint="eastAsia"/>
          </w:rPr>
          <w:t>。</w:t>
        </w:r>
      </w:ins>
    </w:p>
    <w:p w14:paraId="7698B0BE" w14:textId="68A00006" w:rsidR="00323246" w:rsidRDefault="00323246">
      <w:pPr>
        <w:rPr>
          <w:ins w:id="1106" w:author="11046014_劉育彤" w:date="2024-03-30T20:44:00Z"/>
        </w:rPr>
      </w:pPr>
      <w:ins w:id="1107" w:author="11046014_劉育彤" w:date="2024-03-30T20:43:00Z">
        <w:r>
          <w:rPr>
            <w:rFonts w:hint="eastAsia"/>
          </w:rPr>
          <w:t>教練詳情</w:t>
        </w:r>
      </w:ins>
    </w:p>
    <w:p w14:paraId="6F73357E" w14:textId="1A85D6EA" w:rsidR="00DB0C9F" w:rsidRDefault="00DB0C9F" w:rsidP="00DB0C9F">
      <w:pPr>
        <w:rPr>
          <w:ins w:id="1108" w:author="11046014_劉育彤" w:date="2024-03-30T20:45:00Z"/>
        </w:rPr>
      </w:pPr>
      <w:ins w:id="1109" w:author="11046014_劉育彤" w:date="2024-03-30T20:44:00Z">
        <w:r>
          <w:rPr>
            <w:rFonts w:hint="eastAsia"/>
          </w:rPr>
          <w:t>透過教練團隊，使用者能從網站上查看</w:t>
        </w:r>
      </w:ins>
      <w:ins w:id="1110"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111" w:author="11046014_劉育彤" w:date="2024-03-30T20:44:00Z">
        <w:r>
          <w:rPr>
            <w:rFonts w:hint="eastAsia"/>
          </w:rPr>
          <w:t>。</w:t>
        </w:r>
      </w:ins>
    </w:p>
    <w:p w14:paraId="7AD0858D" w14:textId="3B4CA4D6" w:rsidR="001272A4" w:rsidRDefault="0040195E" w:rsidP="00DB0C9F">
      <w:pPr>
        <w:rPr>
          <w:ins w:id="1112" w:author="11046014_劉育彤" w:date="2024-03-30T20:48:00Z"/>
        </w:rPr>
      </w:pPr>
      <w:ins w:id="1113" w:author="11046014_劉育彤" w:date="2024-03-30T20:47:00Z">
        <w:r>
          <w:rPr>
            <w:rFonts w:hint="eastAsia"/>
          </w:rPr>
          <w:t>教學詳情</w:t>
        </w:r>
      </w:ins>
    </w:p>
    <w:p w14:paraId="554C0DFB" w14:textId="633E417A" w:rsidR="0040195E" w:rsidRPr="001272A4" w:rsidRDefault="0040195E" w:rsidP="00DB0C9F">
      <w:pPr>
        <w:rPr>
          <w:ins w:id="1114" w:author="11046014_劉育彤" w:date="2024-03-30T20:44:00Z"/>
        </w:rPr>
      </w:pPr>
      <w:ins w:id="1115" w:author="11046014_劉育彤" w:date="2024-03-30T20:48:00Z">
        <w:r>
          <w:rPr>
            <w:rFonts w:hint="eastAsia"/>
          </w:rPr>
          <w:t>透過</w:t>
        </w:r>
        <w:r w:rsidR="002A637E">
          <w:rPr>
            <w:rFonts w:hint="eastAsia"/>
          </w:rPr>
          <w:t>羽球教學可以觀看</w:t>
        </w:r>
      </w:ins>
      <w:ins w:id="1116" w:author="11046014_劉育彤" w:date="2024-03-30T20:49:00Z">
        <w:r w:rsidR="002A637E">
          <w:rPr>
            <w:rFonts w:hint="eastAsia"/>
          </w:rPr>
          <w:t>一些</w:t>
        </w:r>
      </w:ins>
      <w:ins w:id="1117" w:author="11046014_劉育彤" w:date="2024-03-30T20:50:00Z">
        <w:r w:rsidR="001548BE">
          <w:rPr>
            <w:rFonts w:hint="eastAsia"/>
          </w:rPr>
          <w:t>關於羽球技巧</w:t>
        </w:r>
      </w:ins>
      <w:ins w:id="1118" w:author="11046014_劉育彤" w:date="2024-03-30T20:49:00Z">
        <w:r w:rsidR="002A637E">
          <w:rPr>
            <w:rFonts w:hint="eastAsia"/>
          </w:rPr>
          <w:t>的動作</w:t>
        </w:r>
      </w:ins>
      <w:ins w:id="1119" w:author="11046014_劉育彤" w:date="2024-03-30T20:51:00Z">
        <w:r w:rsidR="001548BE">
          <w:rPr>
            <w:rFonts w:hint="eastAsia"/>
          </w:rPr>
          <w:t>。</w:t>
        </w:r>
      </w:ins>
    </w:p>
    <w:p w14:paraId="5553F73E" w14:textId="77777777" w:rsidR="008517B2" w:rsidRDefault="001548BE">
      <w:pPr>
        <w:rPr>
          <w:ins w:id="1120" w:author="11046014_劉育彤" w:date="2024-03-31T14:07:00Z"/>
          <w:szCs w:val="28"/>
        </w:rPr>
      </w:pPr>
      <w:ins w:id="1121" w:author="11046014_劉育彤" w:date="2024-03-30T20:51:00Z">
        <w:r>
          <w:rPr>
            <w:rFonts w:hint="eastAsia"/>
            <w:szCs w:val="28"/>
          </w:rPr>
          <w:lastRenderedPageBreak/>
          <w:t>社群</w:t>
        </w:r>
      </w:ins>
      <w:ins w:id="1122" w:author="11046014_劉育彤" w:date="2024-03-31T13:53:00Z">
        <w:r w:rsidR="00FF525C">
          <w:rPr>
            <w:rFonts w:hint="eastAsia"/>
            <w:szCs w:val="28"/>
          </w:rPr>
          <w:t>空間</w:t>
        </w:r>
      </w:ins>
    </w:p>
    <w:p w14:paraId="3F7F5CE1" w14:textId="1D769CAA" w:rsidR="00FF525C" w:rsidRPr="008E1EC9" w:rsidRDefault="008517B2">
      <w:pPr>
        <w:rPr>
          <w:ins w:id="1123" w:author="11046014_劉育彤" w:date="2024-03-31T15:45:00Z"/>
          <w:color w:val="000000" w:themeColor="text1"/>
        </w:rPr>
      </w:pPr>
      <w:ins w:id="1124" w:author="11046014_劉育彤" w:date="2024-03-31T14:07:00Z">
        <w:r>
          <w:rPr>
            <w:rFonts w:hint="eastAsia"/>
            <w:szCs w:val="28"/>
          </w:rPr>
          <w:t>使用</w:t>
        </w:r>
      </w:ins>
      <w:ins w:id="1125" w:author="11046014_劉育彤" w:date="2024-03-31T14:08:00Z">
        <w:r>
          <w:rPr>
            <w:rFonts w:hint="eastAsia"/>
            <w:szCs w:val="28"/>
          </w:rPr>
          <w:t>者可以在</w:t>
        </w:r>
      </w:ins>
      <w:ins w:id="1126" w:author="11046014_劉育彤" w:date="2024-03-31T15:37:00Z">
        <w:r w:rsidR="004D1910">
          <w:rPr>
            <w:rFonts w:hint="eastAsia"/>
            <w:szCs w:val="28"/>
          </w:rPr>
          <w:t>透過</w:t>
        </w:r>
      </w:ins>
      <w:ins w:id="1127" w:author="11046014_劉育彤" w:date="2024-03-31T14:08:00Z">
        <w:r>
          <w:rPr>
            <w:rFonts w:hint="eastAsia"/>
            <w:szCs w:val="28"/>
          </w:rPr>
          <w:t>社群空間觀看會員在</w:t>
        </w:r>
      </w:ins>
      <w:ins w:id="1128" w:author="11046014_劉育彤" w:date="2024-03-31T14:09:00Z">
        <w:r>
          <w:rPr>
            <w:rFonts w:hint="eastAsia"/>
            <w:szCs w:val="28"/>
          </w:rPr>
          <w:t>評論區</w:t>
        </w:r>
      </w:ins>
      <w:ins w:id="1129" w:author="11046014_劉育彤" w:date="2024-03-31T14:10:00Z">
        <w:r w:rsidR="00782EC8" w:rsidRPr="008E1EC9">
          <w:rPr>
            <w:rFonts w:hint="eastAsia"/>
            <w:color w:val="000000" w:themeColor="text1"/>
          </w:rPr>
          <w:t>分享</w:t>
        </w:r>
      </w:ins>
      <w:ins w:id="1130" w:author="11046014_劉育彤" w:date="2024-03-31T15:37:00Z">
        <w:r w:rsidR="004D1910" w:rsidRPr="008E1EC9">
          <w:rPr>
            <w:rFonts w:hint="eastAsia"/>
            <w:color w:val="000000" w:themeColor="text1"/>
          </w:rPr>
          <w:t>的</w:t>
        </w:r>
      </w:ins>
      <w:ins w:id="1131" w:author="11046014_劉育彤" w:date="2024-03-31T14:10:00Z">
        <w:r w:rsidR="00782EC8" w:rsidRPr="008E1EC9">
          <w:rPr>
            <w:rFonts w:hint="eastAsia"/>
            <w:color w:val="000000" w:themeColor="text1"/>
          </w:rPr>
          <w:t>經驗</w:t>
        </w:r>
      </w:ins>
      <w:ins w:id="1132" w:author="11046014_劉育彤" w:date="2024-03-31T15:45:00Z">
        <w:r w:rsidR="000164C1" w:rsidRPr="008E1EC9">
          <w:rPr>
            <w:rFonts w:hint="eastAsia"/>
            <w:color w:val="000000" w:themeColor="text1"/>
          </w:rPr>
          <w:t>。</w:t>
        </w:r>
      </w:ins>
    </w:p>
    <w:p w14:paraId="512AFB44" w14:textId="266CEE1F" w:rsidR="000164C1" w:rsidRPr="008E1EC9" w:rsidRDefault="000164C1">
      <w:pPr>
        <w:rPr>
          <w:ins w:id="1133" w:author="11046014_劉育彤" w:date="2024-03-31T15:45:00Z"/>
          <w:color w:val="000000" w:themeColor="text1"/>
        </w:rPr>
      </w:pPr>
      <w:ins w:id="1134"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135" w:author="11046014_劉育彤" w:date="2024-03-31T15:47:00Z"/>
          <w:color w:val="000000" w:themeColor="text1"/>
        </w:rPr>
      </w:pPr>
      <w:ins w:id="1136"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137"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138" w:author="11046017_鄭兆媗" w:date="2024-03-31T16:32:00Z"/>
          <w:color w:val="000000" w:themeColor="text1"/>
        </w:rPr>
      </w:pPr>
      <w:ins w:id="1139" w:author="11046017_鄭兆媗" w:date="2024-03-31T16:32:00Z">
        <w:r>
          <w:rPr>
            <w:color w:val="000000" w:themeColor="text1"/>
          </w:rPr>
          <w:br w:type="page"/>
        </w:r>
      </w:ins>
    </w:p>
    <w:p w14:paraId="24883350" w14:textId="724F0CA1" w:rsidR="003C5C93" w:rsidRPr="008E1EC9" w:rsidDel="0051407F" w:rsidRDefault="003C5C93">
      <w:pPr>
        <w:pStyle w:val="2"/>
        <w:rPr>
          <w:ins w:id="1140" w:author="11046014_劉育彤" w:date="2024-03-25T14:57:00Z"/>
          <w:del w:id="1141" w:author="11046017_鄭兆媗" w:date="2024-03-31T16:32:00Z"/>
          <w:rPrChange w:id="1142" w:author="11046014_劉育彤" w:date="2024-03-31T15:45:00Z">
            <w:rPr>
              <w:ins w:id="1143" w:author="11046014_劉育彤" w:date="2024-03-25T14:57:00Z"/>
              <w:del w:id="1144" w:author="11046017_鄭兆媗" w:date="2024-03-31T16:32:00Z"/>
              <w:rFonts w:ascii="標楷體" w:hAnsi="標楷體"/>
              <w:szCs w:val="28"/>
            </w:rPr>
          </w:rPrChange>
        </w:rPr>
        <w:pPrChange w:id="1145" w:author="11046017_鄭兆媗" w:date="2024-03-31T16:32:00Z">
          <w:pPr>
            <w:ind w:firstLineChars="200" w:firstLine="560"/>
          </w:pPr>
        </w:pPrChange>
      </w:pPr>
      <w:bookmarkStart w:id="1146" w:name="_Toc166433932"/>
      <w:bookmarkEnd w:id="1146"/>
    </w:p>
    <w:p w14:paraId="1FA11ADB" w14:textId="7EA400E3" w:rsidR="00B05515" w:rsidRPr="00FB1867" w:rsidRDefault="007449AA">
      <w:pPr>
        <w:pStyle w:val="2"/>
        <w:rPr>
          <w:ins w:id="1147" w:author="11046014_劉育彤" w:date="2024-03-25T14:57:00Z"/>
        </w:rPr>
        <w:pPrChange w:id="1148" w:author="11046021_蔡元振" w:date="2024-03-26T14:25:00Z">
          <w:pPr>
            <w:ind w:firstLineChars="50" w:firstLine="140"/>
          </w:pPr>
        </w:pPrChange>
      </w:pPr>
      <w:ins w:id="1149" w:author="11046017_鄭兆媗" w:date="2024-03-25T20:56:00Z">
        <w:r>
          <w:rPr>
            <w:rFonts w:hint="eastAsia"/>
          </w:rPr>
          <w:t xml:space="preserve"> </w:t>
        </w:r>
      </w:ins>
      <w:ins w:id="1150" w:author="11046014_劉育彤" w:date="2024-03-25T14:58:00Z">
        <w:del w:id="1151" w:author="11046017_鄭兆媗" w:date="2024-03-25T17:16:00Z">
          <w:r w:rsidR="004A1CB8" w:rsidRPr="00FB1867">
            <w:rPr>
              <w:rFonts w:hint="eastAsia"/>
            </w:rPr>
            <w:delText>3</w:delText>
          </w:r>
        </w:del>
      </w:ins>
      <w:ins w:id="1152" w:author="11046014_劉育彤" w:date="2024-03-25T14:57:00Z">
        <w:del w:id="1153" w:author="11046017_鄭兆媗" w:date="2024-03-25T17:16:00Z">
          <w:r w:rsidR="00B05515" w:rsidRPr="00FB1867">
            <w:rPr>
              <w:rFonts w:hint="eastAsia"/>
            </w:rPr>
            <w:delText xml:space="preserve">-2 </w:delText>
          </w:r>
        </w:del>
      </w:ins>
      <w:bookmarkStart w:id="1154" w:name="_Toc166433933"/>
      <w:ins w:id="1155" w:author="11046014_劉育彤" w:date="2024-03-25T14:58:00Z">
        <w:r w:rsidR="004A1CB8" w:rsidRPr="00FB1867">
          <w:rPr>
            <w:rFonts w:hint="eastAsia"/>
          </w:rPr>
          <w:t>系統軟、硬體需求與技術平台</w:t>
        </w:r>
      </w:ins>
      <w:bookmarkEnd w:id="1154"/>
    </w:p>
    <w:p w14:paraId="2355CAC4" w14:textId="3631DEBD" w:rsidR="00EC690F" w:rsidRPr="008E1EC9" w:rsidRDefault="00AC5662">
      <w:pPr>
        <w:pStyle w:val="af0"/>
        <w:jc w:val="center"/>
        <w:rPr>
          <w:ins w:id="1156" w:author="11046014_劉育彤" w:date="2024-03-30T12:54:00Z"/>
          <w:szCs w:val="28"/>
          <w:lang w:eastAsia="zh-TW"/>
        </w:rPr>
        <w:pPrChange w:id="1157" w:author="11046017_鄭兆媗" w:date="2024-03-31T16:29:00Z">
          <w:pPr/>
        </w:pPrChange>
      </w:pPr>
      <w:proofErr w:type="gramStart"/>
      <w:ins w:id="1158" w:author="11046017_鄭兆媗" w:date="2024-03-31T16:28:00Z">
        <w:r>
          <w:rPr>
            <w:rFonts w:hint="eastAsia"/>
            <w:lang w:eastAsia="zh-TW"/>
          </w:rPr>
          <w:t>▼</w:t>
        </w:r>
      </w:ins>
      <w:proofErr w:type="gramEnd"/>
      <w:ins w:id="1159" w:author="11046017_鄭兆媗" w:date="2024-03-31T16:27: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160" w:author="11046017_鄭兆媗" w:date="2024-03-31T16:27:00Z">
        <w:r>
          <w:rPr>
            <w:rFonts w:hint="eastAsia"/>
            <w:lang w:eastAsia="zh-TW"/>
          </w:rPr>
          <w:t xml:space="preserve"> </w:t>
        </w:r>
        <w:r>
          <w:rPr>
            <w:rFonts w:hint="eastAsia"/>
            <w:lang w:eastAsia="zh-TW"/>
          </w:rPr>
          <w:t>系統軟</w:t>
        </w:r>
      </w:ins>
      <w:ins w:id="1161" w:author="11046017_鄭兆媗" w:date="2024-03-31T16:32:00Z">
        <w:r w:rsidR="00840F86">
          <w:rPr>
            <w:rFonts w:hint="eastAsia"/>
            <w:lang w:eastAsia="zh-TW"/>
          </w:rPr>
          <w:t>、</w:t>
        </w:r>
      </w:ins>
      <w:ins w:id="1162"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163"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164">
          <w:tblGrid>
            <w:gridCol w:w="2827"/>
            <w:gridCol w:w="3965"/>
            <w:gridCol w:w="3396"/>
          </w:tblGrid>
        </w:tblGridChange>
      </w:tblGrid>
      <w:tr w:rsidR="005D3599" w:rsidRPr="005D3599" w14:paraId="2ABAD226" w14:textId="77777777" w:rsidTr="003A7916">
        <w:trPr>
          <w:ins w:id="1165" w:author="11046014_劉育彤" w:date="2024-03-30T13:01:00Z"/>
        </w:trPr>
        <w:tc>
          <w:tcPr>
            <w:tcW w:w="10188" w:type="dxa"/>
            <w:gridSpan w:val="3"/>
            <w:shd w:val="clear" w:color="auto" w:fill="E8E8E8" w:themeFill="background2"/>
            <w:vAlign w:val="center"/>
            <w:tcPrChange w:id="1166" w:author="11046014_劉育彤" w:date="2024-03-30T13:02:00Z">
              <w:tcPr>
                <w:tcW w:w="10188" w:type="dxa"/>
                <w:gridSpan w:val="3"/>
              </w:tcPr>
            </w:tcPrChange>
          </w:tcPr>
          <w:p w14:paraId="3B619C6D" w14:textId="076E46E7" w:rsidR="005D3599" w:rsidRPr="00A5130A" w:rsidRDefault="005D3599">
            <w:pPr>
              <w:spacing w:line="400" w:lineRule="exact"/>
              <w:jc w:val="center"/>
              <w:rPr>
                <w:ins w:id="1167" w:author="11046014_劉育彤" w:date="2024-03-30T13:01:00Z"/>
                <w:rFonts w:ascii="Times New Roman" w:hAnsi="Times New Roman"/>
                <w:szCs w:val="28"/>
              </w:rPr>
              <w:pPrChange w:id="1168" w:author="11046014_劉育彤" w:date="2024-03-30T13:02:00Z">
                <w:pPr/>
              </w:pPrChange>
            </w:pPr>
            <w:ins w:id="1169"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170" w:author="11046014_劉育彤" w:date="2024-03-30T12:54:00Z"/>
        </w:trPr>
        <w:tc>
          <w:tcPr>
            <w:tcW w:w="2827" w:type="dxa"/>
            <w:vMerge w:val="restart"/>
            <w:vAlign w:val="center"/>
            <w:tcPrChange w:id="1171" w:author="11046014_劉育彤" w:date="2024-03-30T13:02:00Z">
              <w:tcPr>
                <w:tcW w:w="2827" w:type="dxa"/>
                <w:vMerge w:val="restart"/>
              </w:tcPr>
            </w:tcPrChange>
          </w:tcPr>
          <w:p w14:paraId="4A42D915" w14:textId="66017986" w:rsidR="00FE33CC" w:rsidRPr="00A5130A" w:rsidRDefault="00FE33CC">
            <w:pPr>
              <w:spacing w:line="400" w:lineRule="exact"/>
              <w:rPr>
                <w:ins w:id="1172" w:author="11046014_劉育彤" w:date="2024-03-30T12:54:00Z"/>
                <w:rFonts w:ascii="Times New Roman" w:hAnsi="Times New Roman"/>
                <w:szCs w:val="28"/>
              </w:rPr>
              <w:pPrChange w:id="1173" w:author="11046014_劉育彤" w:date="2024-03-30T13:02:00Z">
                <w:pPr/>
              </w:pPrChange>
            </w:pPr>
            <w:ins w:id="1174" w:author="11046014_劉育彤" w:date="2024-03-30T12:54:00Z">
              <w:r w:rsidRPr="00A5130A">
                <w:rPr>
                  <w:rFonts w:ascii="Times New Roman" w:hAnsi="Times New Roman" w:hint="eastAsia"/>
                  <w:szCs w:val="28"/>
                </w:rPr>
                <w:t>作業</w:t>
              </w:r>
            </w:ins>
            <w:ins w:id="1175" w:author="11046014_劉育彤" w:date="2024-03-30T12:55:00Z">
              <w:r w:rsidRPr="00A5130A">
                <w:rPr>
                  <w:rFonts w:ascii="Times New Roman" w:hAnsi="Times New Roman" w:hint="eastAsia"/>
                  <w:szCs w:val="28"/>
                </w:rPr>
                <w:t>系統版本</w:t>
              </w:r>
            </w:ins>
          </w:p>
        </w:tc>
        <w:tc>
          <w:tcPr>
            <w:tcW w:w="3119" w:type="dxa"/>
            <w:vAlign w:val="center"/>
            <w:tcPrChange w:id="1176" w:author="11046014_劉育彤" w:date="2024-03-30T13:02:00Z">
              <w:tcPr>
                <w:tcW w:w="3965" w:type="dxa"/>
              </w:tcPr>
            </w:tcPrChange>
          </w:tcPr>
          <w:p w14:paraId="018EE6D4" w14:textId="5B41E41F" w:rsidR="00FE33CC" w:rsidRPr="00A5130A" w:rsidRDefault="00FE33CC">
            <w:pPr>
              <w:spacing w:line="400" w:lineRule="exact"/>
              <w:rPr>
                <w:ins w:id="1177" w:author="11046014_劉育彤" w:date="2024-03-30T12:54:00Z"/>
                <w:rFonts w:ascii="Times New Roman" w:hAnsi="Times New Roman"/>
                <w:szCs w:val="28"/>
              </w:rPr>
              <w:pPrChange w:id="1178" w:author="11046014_劉育彤" w:date="2024-03-30T13:02:00Z">
                <w:pPr/>
              </w:pPrChange>
            </w:pPr>
            <w:ins w:id="1179" w:author="11046014_劉育彤" w:date="2024-03-30T12:55:00Z">
              <w:r w:rsidRPr="00A5130A">
                <w:rPr>
                  <w:rFonts w:ascii="Times New Roman" w:hAnsi="Times New Roman" w:hint="eastAsia"/>
                  <w:szCs w:val="28"/>
                </w:rPr>
                <w:t>最低系統需求</w:t>
              </w:r>
            </w:ins>
          </w:p>
        </w:tc>
        <w:tc>
          <w:tcPr>
            <w:tcW w:w="4242" w:type="dxa"/>
            <w:vAlign w:val="center"/>
            <w:tcPrChange w:id="1180" w:author="11046014_劉育彤" w:date="2024-03-30T13:02:00Z">
              <w:tcPr>
                <w:tcW w:w="3396" w:type="dxa"/>
              </w:tcPr>
            </w:tcPrChange>
          </w:tcPr>
          <w:p w14:paraId="623A1194" w14:textId="660531AB" w:rsidR="00FE33CC" w:rsidRPr="00A5130A" w:rsidRDefault="00FE33CC">
            <w:pPr>
              <w:spacing w:line="400" w:lineRule="exact"/>
              <w:rPr>
                <w:ins w:id="1181" w:author="11046014_劉育彤" w:date="2024-03-30T12:54:00Z"/>
                <w:rFonts w:ascii="Times New Roman" w:hAnsi="Times New Roman"/>
                <w:szCs w:val="28"/>
              </w:rPr>
              <w:pPrChange w:id="1182" w:author="11046014_劉育彤" w:date="2024-03-30T13:02:00Z">
                <w:pPr/>
              </w:pPrChange>
            </w:pPr>
            <w:ins w:id="1183"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184" w:author="11046014_劉育彤" w:date="2024-03-30T12:54:00Z"/>
        </w:trPr>
        <w:tc>
          <w:tcPr>
            <w:tcW w:w="2827" w:type="dxa"/>
            <w:vMerge/>
            <w:vAlign w:val="center"/>
            <w:tcPrChange w:id="1185" w:author="11046014_劉育彤" w:date="2024-03-30T13:02:00Z">
              <w:tcPr>
                <w:tcW w:w="2827" w:type="dxa"/>
                <w:vMerge/>
              </w:tcPr>
            </w:tcPrChange>
          </w:tcPr>
          <w:p w14:paraId="5AE5EF16" w14:textId="77777777" w:rsidR="00FE33CC" w:rsidRPr="00A5130A" w:rsidRDefault="00FE33CC">
            <w:pPr>
              <w:spacing w:line="400" w:lineRule="exact"/>
              <w:rPr>
                <w:ins w:id="1186" w:author="11046014_劉育彤" w:date="2024-03-30T12:54:00Z"/>
                <w:rFonts w:ascii="Times New Roman" w:hAnsi="Times New Roman"/>
                <w:szCs w:val="28"/>
              </w:rPr>
              <w:pPrChange w:id="1187" w:author="11046014_劉育彤" w:date="2024-03-30T13:02:00Z">
                <w:pPr/>
              </w:pPrChange>
            </w:pPr>
          </w:p>
        </w:tc>
        <w:tc>
          <w:tcPr>
            <w:tcW w:w="3119" w:type="dxa"/>
            <w:vAlign w:val="center"/>
            <w:tcPrChange w:id="1188" w:author="11046014_劉育彤" w:date="2024-03-30T13:02:00Z">
              <w:tcPr>
                <w:tcW w:w="3965" w:type="dxa"/>
              </w:tcPr>
            </w:tcPrChange>
          </w:tcPr>
          <w:p w14:paraId="4211F649" w14:textId="14217AC7" w:rsidR="00FE33CC" w:rsidRPr="00A5130A" w:rsidRDefault="00FE33CC">
            <w:pPr>
              <w:spacing w:line="400" w:lineRule="exact"/>
              <w:rPr>
                <w:ins w:id="1189" w:author="11046014_劉育彤" w:date="2024-03-30T12:54:00Z"/>
                <w:rFonts w:ascii="Times New Roman" w:hAnsi="Times New Roman"/>
                <w:szCs w:val="28"/>
              </w:rPr>
              <w:pPrChange w:id="1190" w:author="11046014_劉育彤" w:date="2024-03-30T13:02:00Z">
                <w:pPr/>
              </w:pPrChange>
            </w:pPr>
            <w:ins w:id="1191"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192" w:author="11046014_劉育彤" w:date="2024-03-30T13:02:00Z">
              <w:tcPr>
                <w:tcW w:w="3396" w:type="dxa"/>
              </w:tcPr>
            </w:tcPrChange>
          </w:tcPr>
          <w:p w14:paraId="46221973" w14:textId="07CB824F" w:rsidR="00FE33CC" w:rsidRPr="00A5130A" w:rsidRDefault="00FE33CC">
            <w:pPr>
              <w:spacing w:line="400" w:lineRule="exact"/>
              <w:rPr>
                <w:ins w:id="1193" w:author="11046014_劉育彤" w:date="2024-03-30T12:54:00Z"/>
                <w:rFonts w:ascii="Times New Roman" w:hAnsi="Times New Roman"/>
                <w:szCs w:val="28"/>
              </w:rPr>
              <w:pPrChange w:id="1194" w:author="11046014_劉育彤" w:date="2024-03-30T13:02:00Z">
                <w:pPr/>
              </w:pPrChange>
            </w:pPr>
            <w:ins w:id="1195"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196" w:author="11046014_劉育彤" w:date="2024-03-30T12:54:00Z"/>
        </w:trPr>
        <w:tc>
          <w:tcPr>
            <w:tcW w:w="2827" w:type="dxa"/>
            <w:vMerge w:val="restart"/>
            <w:vAlign w:val="center"/>
            <w:tcPrChange w:id="1197" w:author="11046014_劉育彤" w:date="2024-03-30T13:02:00Z">
              <w:tcPr>
                <w:tcW w:w="2827" w:type="dxa"/>
                <w:vMerge w:val="restart"/>
              </w:tcPr>
            </w:tcPrChange>
          </w:tcPr>
          <w:p w14:paraId="4E59D8DE" w14:textId="7FDA263B" w:rsidR="00FE33CC" w:rsidRPr="00A5130A" w:rsidRDefault="00FE33CC">
            <w:pPr>
              <w:spacing w:line="400" w:lineRule="exact"/>
              <w:rPr>
                <w:ins w:id="1198" w:author="11046014_劉育彤" w:date="2024-03-30T12:54:00Z"/>
                <w:rFonts w:ascii="Times New Roman" w:hAnsi="Times New Roman"/>
                <w:szCs w:val="28"/>
              </w:rPr>
              <w:pPrChange w:id="1199" w:author="11046014_劉育彤" w:date="2024-03-30T13:02:00Z">
                <w:pPr/>
              </w:pPrChange>
            </w:pPr>
            <w:ins w:id="1200" w:author="11046014_劉育彤" w:date="2024-03-30T12:57:00Z">
              <w:r w:rsidRPr="00A5130A">
                <w:rPr>
                  <w:rFonts w:ascii="Times New Roman" w:hAnsi="Times New Roman" w:hint="eastAsia"/>
                  <w:szCs w:val="28"/>
                </w:rPr>
                <w:t>處理器磁碟可用空間</w:t>
              </w:r>
            </w:ins>
          </w:p>
        </w:tc>
        <w:tc>
          <w:tcPr>
            <w:tcW w:w="3119" w:type="dxa"/>
            <w:vAlign w:val="center"/>
            <w:tcPrChange w:id="1201" w:author="11046014_劉育彤" w:date="2024-03-30T13:02:00Z">
              <w:tcPr>
                <w:tcW w:w="3965" w:type="dxa"/>
              </w:tcPr>
            </w:tcPrChange>
          </w:tcPr>
          <w:p w14:paraId="67E18D0B" w14:textId="3B724645" w:rsidR="00FE33CC" w:rsidRPr="00A5130A" w:rsidRDefault="00FE33CC">
            <w:pPr>
              <w:spacing w:line="400" w:lineRule="exact"/>
              <w:rPr>
                <w:ins w:id="1202" w:author="11046014_劉育彤" w:date="2024-03-30T12:54:00Z"/>
                <w:rFonts w:ascii="Times New Roman" w:hAnsi="Times New Roman"/>
                <w:szCs w:val="28"/>
              </w:rPr>
              <w:pPrChange w:id="1203" w:author="11046014_劉育彤" w:date="2024-03-30T13:02:00Z">
                <w:pPr/>
              </w:pPrChange>
            </w:pPr>
            <w:ins w:id="1204" w:author="11046014_劉育彤" w:date="2024-03-30T12:59:00Z">
              <w:r w:rsidRPr="00A5130A">
                <w:rPr>
                  <w:rFonts w:ascii="Times New Roman" w:hAnsi="Times New Roman" w:hint="eastAsia"/>
                  <w:szCs w:val="28"/>
                </w:rPr>
                <w:t>雙核心以上</w:t>
              </w:r>
            </w:ins>
          </w:p>
        </w:tc>
        <w:tc>
          <w:tcPr>
            <w:tcW w:w="4242" w:type="dxa"/>
            <w:vAlign w:val="center"/>
            <w:tcPrChange w:id="1205" w:author="11046014_劉育彤" w:date="2024-03-30T13:02:00Z">
              <w:tcPr>
                <w:tcW w:w="3396" w:type="dxa"/>
              </w:tcPr>
            </w:tcPrChange>
          </w:tcPr>
          <w:p w14:paraId="52ECDB60" w14:textId="4651CEBC" w:rsidR="00FE33CC" w:rsidRPr="00A5130A" w:rsidRDefault="00FE33CC">
            <w:pPr>
              <w:spacing w:line="400" w:lineRule="exact"/>
              <w:rPr>
                <w:ins w:id="1206" w:author="11046014_劉育彤" w:date="2024-03-30T12:54:00Z"/>
                <w:rFonts w:ascii="Times New Roman" w:hAnsi="Times New Roman"/>
                <w:szCs w:val="28"/>
              </w:rPr>
              <w:pPrChange w:id="1207" w:author="11046014_劉育彤" w:date="2024-03-30T13:02:00Z">
                <w:pPr/>
              </w:pPrChange>
            </w:pPr>
            <w:ins w:id="1208"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209" w:author="11046014_劉育彤" w:date="2024-03-30T12:54:00Z"/>
        </w:trPr>
        <w:tc>
          <w:tcPr>
            <w:tcW w:w="2827" w:type="dxa"/>
            <w:vMerge/>
            <w:vAlign w:val="center"/>
            <w:tcPrChange w:id="1210" w:author="11046014_劉育彤" w:date="2024-03-30T13:02:00Z">
              <w:tcPr>
                <w:tcW w:w="2827" w:type="dxa"/>
                <w:vMerge/>
              </w:tcPr>
            </w:tcPrChange>
          </w:tcPr>
          <w:p w14:paraId="609E5A7E" w14:textId="77777777" w:rsidR="00FE33CC" w:rsidRPr="00A5130A" w:rsidRDefault="00FE33CC">
            <w:pPr>
              <w:spacing w:line="400" w:lineRule="exact"/>
              <w:rPr>
                <w:ins w:id="1211" w:author="11046014_劉育彤" w:date="2024-03-30T12:54:00Z"/>
                <w:rFonts w:ascii="Times New Roman" w:hAnsi="Times New Roman"/>
                <w:szCs w:val="28"/>
              </w:rPr>
              <w:pPrChange w:id="1212" w:author="11046014_劉育彤" w:date="2024-03-30T13:02:00Z">
                <w:pPr/>
              </w:pPrChange>
            </w:pPr>
          </w:p>
        </w:tc>
        <w:tc>
          <w:tcPr>
            <w:tcW w:w="3119" w:type="dxa"/>
            <w:vAlign w:val="center"/>
            <w:tcPrChange w:id="1213" w:author="11046014_劉育彤" w:date="2024-03-30T13:02:00Z">
              <w:tcPr>
                <w:tcW w:w="3965" w:type="dxa"/>
              </w:tcPr>
            </w:tcPrChange>
          </w:tcPr>
          <w:p w14:paraId="36027542" w14:textId="582C4071" w:rsidR="00FE33CC" w:rsidRPr="00A5130A" w:rsidRDefault="00FE33CC">
            <w:pPr>
              <w:spacing w:line="400" w:lineRule="exact"/>
              <w:rPr>
                <w:ins w:id="1214" w:author="11046014_劉育彤" w:date="2024-03-30T12:54:00Z"/>
                <w:rFonts w:ascii="Times New Roman" w:hAnsi="Times New Roman"/>
                <w:szCs w:val="28"/>
              </w:rPr>
              <w:pPrChange w:id="1215" w:author="11046014_劉育彤" w:date="2024-03-30T13:02:00Z">
                <w:pPr/>
              </w:pPrChange>
            </w:pPr>
            <w:ins w:id="1216"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217" w:author="11046014_劉育彤" w:date="2024-03-30T13:02:00Z">
              <w:tcPr>
                <w:tcW w:w="3396" w:type="dxa"/>
              </w:tcPr>
            </w:tcPrChange>
          </w:tcPr>
          <w:p w14:paraId="17592485" w14:textId="68FAE1A2" w:rsidR="00FE33CC" w:rsidRPr="00A5130A" w:rsidRDefault="00FE33CC">
            <w:pPr>
              <w:spacing w:line="400" w:lineRule="exact"/>
              <w:rPr>
                <w:ins w:id="1218" w:author="11046014_劉育彤" w:date="2024-03-30T12:54:00Z"/>
                <w:rFonts w:ascii="Times New Roman" w:hAnsi="Times New Roman"/>
                <w:szCs w:val="28"/>
              </w:rPr>
              <w:pPrChange w:id="1219" w:author="11046014_劉育彤" w:date="2024-03-30T13:02:00Z">
                <w:pPr/>
              </w:pPrChange>
            </w:pPr>
            <w:ins w:id="1220"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221" w:author="11046014_劉育彤" w:date="2024-03-30T12:54:00Z"/>
        </w:trPr>
        <w:tc>
          <w:tcPr>
            <w:tcW w:w="2827" w:type="dxa"/>
            <w:vMerge w:val="restart"/>
            <w:vAlign w:val="center"/>
            <w:tcPrChange w:id="1222" w:author="11046014_劉育彤" w:date="2024-03-30T13:02:00Z">
              <w:tcPr>
                <w:tcW w:w="2827" w:type="dxa"/>
                <w:vMerge w:val="restart"/>
              </w:tcPr>
            </w:tcPrChange>
          </w:tcPr>
          <w:p w14:paraId="4EAAFC59" w14:textId="32A2F758" w:rsidR="00FE33CC" w:rsidRPr="00A5130A" w:rsidRDefault="00FE33CC">
            <w:pPr>
              <w:spacing w:line="400" w:lineRule="exact"/>
              <w:rPr>
                <w:ins w:id="1223" w:author="11046014_劉育彤" w:date="2024-03-30T12:54:00Z"/>
                <w:rFonts w:ascii="Times New Roman" w:hAnsi="Times New Roman"/>
                <w:szCs w:val="28"/>
              </w:rPr>
              <w:pPrChange w:id="1224" w:author="11046014_劉育彤" w:date="2024-03-30T13:02:00Z">
                <w:pPr/>
              </w:pPrChange>
            </w:pPr>
            <w:ins w:id="1225"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226" w:author="11046014_劉育彤" w:date="2024-03-30T13:02:00Z">
              <w:tcPr>
                <w:tcW w:w="3965" w:type="dxa"/>
              </w:tcPr>
            </w:tcPrChange>
          </w:tcPr>
          <w:p w14:paraId="109FC684" w14:textId="20F22967" w:rsidR="00FE33CC" w:rsidRPr="00A5130A" w:rsidRDefault="00FE33CC">
            <w:pPr>
              <w:spacing w:line="400" w:lineRule="exact"/>
              <w:rPr>
                <w:ins w:id="1227" w:author="11046014_劉育彤" w:date="2024-03-30T12:54:00Z"/>
                <w:rFonts w:ascii="Times New Roman" w:hAnsi="Times New Roman"/>
                <w:szCs w:val="28"/>
              </w:rPr>
              <w:pPrChange w:id="1228" w:author="11046014_劉育彤" w:date="2024-03-30T13:02:00Z">
                <w:pPr/>
              </w:pPrChange>
            </w:pPr>
            <w:ins w:id="1229"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230" w:author="11046014_劉育彤" w:date="2024-03-30T13:02:00Z">
              <w:tcPr>
                <w:tcW w:w="3396" w:type="dxa"/>
              </w:tcPr>
            </w:tcPrChange>
          </w:tcPr>
          <w:p w14:paraId="5C8F63CF" w14:textId="4DAB551F" w:rsidR="00FE33CC" w:rsidRPr="00A5130A" w:rsidRDefault="00FE33CC">
            <w:pPr>
              <w:spacing w:line="400" w:lineRule="exact"/>
              <w:rPr>
                <w:ins w:id="1231" w:author="11046014_劉育彤" w:date="2024-03-30T12:54:00Z"/>
                <w:rFonts w:ascii="Times New Roman" w:hAnsi="Times New Roman"/>
                <w:szCs w:val="28"/>
              </w:rPr>
              <w:pPrChange w:id="1232" w:author="11046014_劉育彤" w:date="2024-03-30T13:02:00Z">
                <w:pPr/>
              </w:pPrChange>
            </w:pPr>
            <w:ins w:id="1233"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234" w:author="11046014_劉育彤" w:date="2024-03-30T12:54:00Z"/>
        </w:trPr>
        <w:tc>
          <w:tcPr>
            <w:tcW w:w="2827" w:type="dxa"/>
            <w:vMerge/>
            <w:vAlign w:val="center"/>
            <w:tcPrChange w:id="1235" w:author="11046014_劉育彤" w:date="2024-03-30T13:02:00Z">
              <w:tcPr>
                <w:tcW w:w="2827" w:type="dxa"/>
                <w:vMerge/>
              </w:tcPr>
            </w:tcPrChange>
          </w:tcPr>
          <w:p w14:paraId="63B58470" w14:textId="77777777" w:rsidR="005D3599" w:rsidRPr="00A5130A" w:rsidRDefault="005D3599">
            <w:pPr>
              <w:spacing w:line="400" w:lineRule="exact"/>
              <w:rPr>
                <w:ins w:id="1236" w:author="11046014_劉育彤" w:date="2024-03-30T12:54:00Z"/>
                <w:rFonts w:ascii="Times New Roman" w:hAnsi="Times New Roman"/>
                <w:szCs w:val="28"/>
              </w:rPr>
              <w:pPrChange w:id="1237" w:author="11046014_劉育彤" w:date="2024-03-30T13:02:00Z">
                <w:pPr/>
              </w:pPrChange>
            </w:pPr>
          </w:p>
        </w:tc>
        <w:tc>
          <w:tcPr>
            <w:tcW w:w="7361" w:type="dxa"/>
            <w:gridSpan w:val="2"/>
            <w:vAlign w:val="center"/>
            <w:tcPrChange w:id="1238" w:author="11046014_劉育彤" w:date="2024-03-30T13:02:00Z">
              <w:tcPr>
                <w:tcW w:w="7361" w:type="dxa"/>
                <w:gridSpan w:val="2"/>
              </w:tcPr>
            </w:tcPrChange>
          </w:tcPr>
          <w:p w14:paraId="28758AD4" w14:textId="3BAFA8AD" w:rsidR="005D3599" w:rsidRPr="0063306C" w:rsidRDefault="005D3599">
            <w:pPr>
              <w:widowControl/>
              <w:spacing w:line="400" w:lineRule="exact"/>
              <w:rPr>
                <w:ins w:id="1239" w:author="11046014_劉育彤" w:date="2024-03-30T12:54:00Z"/>
                <w:rFonts w:ascii="Times New Roman" w:hAnsi="Times New Roman" w:cs="Calibri"/>
                <w:kern w:val="0"/>
                <w:szCs w:val="28"/>
                <w:rPrChange w:id="1240" w:author="11046014_劉育彤" w:date="2024-03-30T13:02:00Z">
                  <w:rPr>
                    <w:ins w:id="1241" w:author="11046014_劉育彤" w:date="2024-03-30T12:54:00Z"/>
                    <w:szCs w:val="28"/>
                  </w:rPr>
                </w:rPrChange>
              </w:rPr>
              <w:pPrChange w:id="1242" w:author="11046014_劉育彤" w:date="2024-03-30T13:02:00Z">
                <w:pPr/>
              </w:pPrChange>
            </w:pPr>
            <w:ins w:id="1243"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244" w:author="11046014_劉育彤" w:date="2024-03-30T12:54:00Z"/>
          <w:trPrChange w:id="1245" w:author="11046017_鄭兆媗" w:date="2024-03-31T16:28:00Z">
            <w:trPr>
              <w:trHeight w:val="278"/>
            </w:trPr>
          </w:trPrChange>
        </w:trPr>
        <w:tc>
          <w:tcPr>
            <w:tcW w:w="10188" w:type="dxa"/>
            <w:gridSpan w:val="3"/>
            <w:shd w:val="clear" w:color="auto" w:fill="E8E8E8" w:themeFill="background2"/>
            <w:vAlign w:val="center"/>
            <w:tcPrChange w:id="1246"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247" w:author="11046014_劉育彤" w:date="2024-03-30T12:54:00Z"/>
                <w:rFonts w:ascii="Times New Roman" w:hAnsi="Times New Roman"/>
                <w:szCs w:val="28"/>
              </w:rPr>
              <w:pPrChange w:id="1248" w:author="11046014_劉育彤" w:date="2024-03-30T13:02:00Z">
                <w:pPr/>
              </w:pPrChange>
            </w:pPr>
            <w:ins w:id="1249"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250" w:author="11046014_劉育彤" w:date="2024-03-30T12:54:00Z"/>
        </w:trPr>
        <w:tc>
          <w:tcPr>
            <w:tcW w:w="2827" w:type="dxa"/>
            <w:vAlign w:val="center"/>
            <w:tcPrChange w:id="1251" w:author="11046014_劉育彤" w:date="2024-03-30T13:02:00Z">
              <w:tcPr>
                <w:tcW w:w="2827" w:type="dxa"/>
              </w:tcPr>
            </w:tcPrChange>
          </w:tcPr>
          <w:p w14:paraId="33CDDF92" w14:textId="5A6D7FC1" w:rsidR="005D3599" w:rsidRPr="00A5130A" w:rsidRDefault="005D3599">
            <w:pPr>
              <w:spacing w:line="400" w:lineRule="exact"/>
              <w:rPr>
                <w:ins w:id="1252" w:author="11046014_劉育彤" w:date="2024-03-30T12:54:00Z"/>
                <w:rFonts w:ascii="Times New Roman" w:hAnsi="Times New Roman"/>
                <w:szCs w:val="28"/>
              </w:rPr>
              <w:pPrChange w:id="1253" w:author="11046014_劉育彤" w:date="2024-03-30T13:02:00Z">
                <w:pPr/>
              </w:pPrChange>
            </w:pPr>
            <w:ins w:id="1254"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255" w:author="11046014_劉育彤" w:date="2024-03-30T13:02:00Z">
              <w:tcPr>
                <w:tcW w:w="7361" w:type="dxa"/>
                <w:gridSpan w:val="2"/>
              </w:tcPr>
            </w:tcPrChange>
          </w:tcPr>
          <w:p w14:paraId="264DF957" w14:textId="244CDC38" w:rsidR="005D3599" w:rsidRPr="0063306C" w:rsidRDefault="005D3599">
            <w:pPr>
              <w:widowControl/>
              <w:spacing w:line="400" w:lineRule="exact"/>
              <w:rPr>
                <w:ins w:id="1256" w:author="11046014_劉育彤" w:date="2024-03-30T12:54:00Z"/>
                <w:rFonts w:ascii="Times New Roman" w:hAnsi="Times New Roman" w:cs="Calibri"/>
                <w:kern w:val="0"/>
                <w:szCs w:val="28"/>
                <w:rPrChange w:id="1257" w:author="11046014_劉育彤" w:date="2024-03-30T13:02:00Z">
                  <w:rPr>
                    <w:ins w:id="1258" w:author="11046014_劉育彤" w:date="2024-03-30T12:54:00Z"/>
                    <w:szCs w:val="28"/>
                  </w:rPr>
                </w:rPrChange>
              </w:rPr>
              <w:pPrChange w:id="1259" w:author="11046014_劉育彤" w:date="2024-03-30T13:02:00Z">
                <w:pPr/>
              </w:pPrChange>
            </w:pPr>
            <w:ins w:id="1260"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261" w:author="11046014_劉育彤" w:date="2024-03-30T12:58:00Z"/>
        </w:trPr>
        <w:tc>
          <w:tcPr>
            <w:tcW w:w="2827" w:type="dxa"/>
            <w:vAlign w:val="center"/>
            <w:tcPrChange w:id="1262" w:author="11046014_劉育彤" w:date="2024-03-30T13:02:00Z">
              <w:tcPr>
                <w:tcW w:w="2827" w:type="dxa"/>
              </w:tcPr>
            </w:tcPrChange>
          </w:tcPr>
          <w:p w14:paraId="6B07C9BF" w14:textId="3B0254D4" w:rsidR="005D3599" w:rsidRPr="0063306C" w:rsidRDefault="005D3599">
            <w:pPr>
              <w:spacing w:line="400" w:lineRule="exact"/>
              <w:rPr>
                <w:ins w:id="1263" w:author="11046014_劉育彤" w:date="2024-03-30T12:58:00Z"/>
                <w:rFonts w:ascii="Times New Roman" w:hAnsi="Times New Roman"/>
                <w:caps/>
                <w:szCs w:val="28"/>
                <w:rPrChange w:id="1264" w:author="11046014_劉育彤" w:date="2024-03-30T13:02:00Z">
                  <w:rPr>
                    <w:ins w:id="1265" w:author="11046014_劉育彤" w:date="2024-03-30T12:58:00Z"/>
                    <w:szCs w:val="28"/>
                  </w:rPr>
                </w:rPrChange>
              </w:rPr>
              <w:pPrChange w:id="1266" w:author="11046014_劉育彤" w:date="2024-03-30T13:02:00Z">
                <w:pPr/>
              </w:pPrChange>
            </w:pPr>
            <w:ins w:id="1267"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268" w:author="11046014_劉育彤" w:date="2024-03-30T13:02:00Z">
              <w:tcPr>
                <w:tcW w:w="7361" w:type="dxa"/>
                <w:gridSpan w:val="2"/>
              </w:tcPr>
            </w:tcPrChange>
          </w:tcPr>
          <w:p w14:paraId="647B1C54" w14:textId="068DC20D" w:rsidR="005D3599" w:rsidRPr="0063306C" w:rsidRDefault="005D3599">
            <w:pPr>
              <w:widowControl/>
              <w:spacing w:line="400" w:lineRule="exact"/>
              <w:rPr>
                <w:ins w:id="1269" w:author="11046014_劉育彤" w:date="2024-03-30T12:58:00Z"/>
                <w:rFonts w:ascii="Times New Roman" w:hAnsi="Times New Roman" w:cs="Calibri"/>
                <w:kern w:val="0"/>
                <w:szCs w:val="28"/>
                <w:rPrChange w:id="1270" w:author="11046014_劉育彤" w:date="2024-03-30T13:02:00Z">
                  <w:rPr>
                    <w:ins w:id="1271" w:author="11046014_劉育彤" w:date="2024-03-30T12:58:00Z"/>
                    <w:szCs w:val="28"/>
                  </w:rPr>
                </w:rPrChange>
              </w:rPr>
              <w:pPrChange w:id="1272" w:author="11046014_劉育彤" w:date="2024-03-30T13:02:00Z">
                <w:pPr/>
              </w:pPrChange>
            </w:pPr>
            <w:ins w:id="1273"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274" w:author="11046014_劉育彤" w:date="2024-03-30T12:58:00Z"/>
        </w:trPr>
        <w:tc>
          <w:tcPr>
            <w:tcW w:w="2827" w:type="dxa"/>
            <w:vAlign w:val="center"/>
            <w:tcPrChange w:id="1275" w:author="11046014_劉育彤" w:date="2024-03-30T13:02:00Z">
              <w:tcPr>
                <w:tcW w:w="2827" w:type="dxa"/>
              </w:tcPr>
            </w:tcPrChange>
          </w:tcPr>
          <w:p w14:paraId="608721BB" w14:textId="36D5A211" w:rsidR="005D3599" w:rsidRPr="00A5130A" w:rsidRDefault="005D3599">
            <w:pPr>
              <w:spacing w:line="400" w:lineRule="exact"/>
              <w:rPr>
                <w:ins w:id="1276" w:author="11046014_劉育彤" w:date="2024-03-30T12:58:00Z"/>
                <w:rFonts w:ascii="Times New Roman" w:hAnsi="Times New Roman"/>
                <w:szCs w:val="28"/>
              </w:rPr>
              <w:pPrChange w:id="1277" w:author="11046014_劉育彤" w:date="2024-03-30T13:02:00Z">
                <w:pPr/>
              </w:pPrChange>
            </w:pPr>
            <w:ins w:id="1278" w:author="11046014_劉育彤" w:date="2024-03-30T12:58:00Z">
              <w:r w:rsidRPr="00A5130A">
                <w:rPr>
                  <w:rFonts w:ascii="Times New Roman" w:hAnsi="Times New Roman" w:hint="eastAsia"/>
                  <w:szCs w:val="28"/>
                </w:rPr>
                <w:t>網路</w:t>
              </w:r>
            </w:ins>
          </w:p>
        </w:tc>
        <w:tc>
          <w:tcPr>
            <w:tcW w:w="7361" w:type="dxa"/>
            <w:gridSpan w:val="2"/>
            <w:vAlign w:val="center"/>
            <w:tcPrChange w:id="1279" w:author="11046014_劉育彤" w:date="2024-03-30T13:02:00Z">
              <w:tcPr>
                <w:tcW w:w="7361" w:type="dxa"/>
                <w:gridSpan w:val="2"/>
              </w:tcPr>
            </w:tcPrChange>
          </w:tcPr>
          <w:p w14:paraId="3B089643" w14:textId="6293F8D7" w:rsidR="005D3599" w:rsidRPr="00A5130A" w:rsidRDefault="005D3599">
            <w:pPr>
              <w:spacing w:line="400" w:lineRule="exact"/>
              <w:rPr>
                <w:ins w:id="1280" w:author="11046014_劉育彤" w:date="2024-03-30T12:58:00Z"/>
                <w:rFonts w:ascii="Times New Roman" w:hAnsi="Times New Roman"/>
                <w:szCs w:val="28"/>
              </w:rPr>
              <w:pPrChange w:id="1281" w:author="11046014_劉育彤" w:date="2024-03-30T13:02:00Z">
                <w:pPr/>
              </w:pPrChange>
            </w:pPr>
            <w:ins w:id="1282"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283" w:author="11046014_劉育彤" w:date="2024-03-25T14:57:00Z"/>
          <w:del w:id="1284" w:author="11046017_鄭兆媗" w:date="2024-03-31T16:32:00Z"/>
          <w:rPrChange w:id="1285" w:author="11046014_劉育彤" w:date="2024-03-25T20:17:00Z">
            <w:rPr>
              <w:ins w:id="1286" w:author="11046014_劉育彤" w:date="2024-03-25T14:57:00Z"/>
              <w:del w:id="1287" w:author="11046017_鄭兆媗" w:date="2024-03-31T16:32:00Z"/>
              <w:rFonts w:ascii="標楷體" w:hAnsi="標楷體"/>
              <w:szCs w:val="28"/>
            </w:rPr>
          </w:rPrChange>
        </w:rPr>
        <w:pPrChange w:id="1288" w:author="11046017_鄭兆媗" w:date="2024-03-25T20:17:00Z">
          <w:pPr>
            <w:ind w:firstLineChars="200" w:firstLine="560"/>
          </w:pPr>
        </w:pPrChange>
      </w:pPr>
      <w:bookmarkStart w:id="1289" w:name="_Toc166433934"/>
      <w:bookmarkEnd w:id="1289"/>
    </w:p>
    <w:p w14:paraId="6B5A9F87" w14:textId="30D7F3BE" w:rsidR="00B05515" w:rsidRPr="00FB1867" w:rsidRDefault="004A1CB8">
      <w:pPr>
        <w:pStyle w:val="2"/>
        <w:rPr>
          <w:ins w:id="1290" w:author="11046014_劉育彤" w:date="2024-03-25T14:57:00Z"/>
        </w:rPr>
        <w:pPrChange w:id="1291" w:author="11046021_蔡元振" w:date="2024-03-26T14:25:00Z">
          <w:pPr>
            <w:ind w:firstLineChars="50" w:firstLine="140"/>
          </w:pPr>
        </w:pPrChange>
      </w:pPr>
      <w:ins w:id="1292" w:author="11046014_劉育彤" w:date="2024-03-25T14:58:00Z">
        <w:del w:id="1293" w:author="11046017_鄭兆媗" w:date="2024-03-25T17:16:00Z">
          <w:r w:rsidRPr="00FB1867">
            <w:rPr>
              <w:rFonts w:hint="eastAsia"/>
            </w:rPr>
            <w:delText>3</w:delText>
          </w:r>
        </w:del>
      </w:ins>
      <w:ins w:id="1294" w:author="11046014_劉育彤" w:date="2024-03-25T14:57:00Z">
        <w:del w:id="1295" w:author="11046017_鄭兆媗" w:date="2024-03-25T17:16:00Z">
          <w:r w:rsidR="00B05515" w:rsidRPr="00FB1867">
            <w:rPr>
              <w:rFonts w:hint="eastAsia"/>
            </w:rPr>
            <w:delText>-3</w:delText>
          </w:r>
        </w:del>
        <w:r w:rsidR="00B05515" w:rsidRPr="00FB1867">
          <w:t xml:space="preserve"> </w:t>
        </w:r>
      </w:ins>
      <w:bookmarkStart w:id="1296" w:name="_Toc166433935"/>
      <w:ins w:id="1297" w:author="11046014_劉育彤" w:date="2024-03-25T14:58:00Z">
        <w:r w:rsidRPr="00FB1867">
          <w:rPr>
            <w:rFonts w:hint="eastAsia"/>
          </w:rPr>
          <w:t>使用標準</w:t>
        </w:r>
      </w:ins>
      <w:ins w:id="1298" w:author="11046014_劉育彤" w:date="2024-03-25T14:59:00Z">
        <w:r w:rsidRPr="00FB1867">
          <w:rPr>
            <w:rFonts w:hint="eastAsia"/>
          </w:rPr>
          <w:t>與工具</w:t>
        </w:r>
      </w:ins>
      <w:bookmarkEnd w:id="1296"/>
    </w:p>
    <w:p w14:paraId="6953455B" w14:textId="5F389686" w:rsidR="00AC5662" w:rsidRPr="00533A7A" w:rsidRDefault="00AC5662">
      <w:pPr>
        <w:pStyle w:val="af0"/>
        <w:jc w:val="center"/>
        <w:rPr>
          <w:lang w:eastAsia="zh-TW"/>
        </w:rPr>
        <w:pPrChange w:id="1299" w:author="11046017_鄭兆媗" w:date="2024-03-31T16:29:00Z">
          <w:pPr/>
        </w:pPrChange>
      </w:pPr>
      <w:proofErr w:type="gramStart"/>
      <w:ins w:id="1300" w:author="11046017_鄭兆媗" w:date="2024-03-31T16:29:00Z">
        <w:r>
          <w:rPr>
            <w:rFonts w:hint="eastAsia"/>
            <w:szCs w:val="28"/>
            <w:lang w:eastAsia="zh-TW"/>
          </w:rPr>
          <w:t>▼</w:t>
        </w:r>
      </w:ins>
      <w:proofErr w:type="gramEnd"/>
      <w:ins w:id="1301" w:author="11046014_劉育彤" w:date="2024-03-25T14:57:00Z">
        <w:del w:id="1302" w:author="11046017_鄭兆媗" w:date="2024-03-31T16:28:00Z">
          <w:r w:rsidR="00B05515" w:rsidRPr="008E1EC9" w:rsidDel="00AC5662">
            <w:rPr>
              <w:szCs w:val="28"/>
              <w:lang w:eastAsia="zh-TW"/>
              <w:rPrChange w:id="1303"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304" w:author="11046014_劉育彤" w:date="2024-03-25T20:17:00Z">
                <w:rPr>
                  <w:rFonts w:ascii="標楷體" w:hAnsi="標楷體" w:hint="eastAsia"/>
                  <w:szCs w:val="28"/>
                </w:rPr>
              </w:rPrChange>
            </w:rPr>
            <w:delText>內</w:delText>
          </w:r>
          <w:r w:rsidR="00B05515" w:rsidRPr="008E1EC9" w:rsidDel="00AC5662">
            <w:rPr>
              <w:szCs w:val="28"/>
              <w:lang w:eastAsia="zh-TW"/>
              <w:rPrChange w:id="1305" w:author="11046014_劉育彤" w:date="2024-03-25T20:17:00Z">
                <w:rPr>
                  <w:rFonts w:ascii="標楷體" w:hAnsi="標楷體"/>
                  <w:szCs w:val="28"/>
                </w:rPr>
              </w:rPrChange>
            </w:rPr>
            <w:delText>文</w:delText>
          </w:r>
          <w:r w:rsidR="00B05515" w:rsidRPr="008E1EC9" w:rsidDel="00AC5662">
            <w:rPr>
              <w:rFonts w:hint="eastAsia"/>
              <w:szCs w:val="28"/>
              <w:lang w:eastAsia="zh-TW"/>
              <w:rPrChange w:id="1306" w:author="11046014_劉育彤" w:date="2024-03-25T20:17:00Z">
                <w:rPr>
                  <w:rFonts w:ascii="標楷體" w:hAnsi="標楷體" w:hint="eastAsia"/>
                  <w:szCs w:val="28"/>
                </w:rPr>
              </w:rPrChange>
            </w:rPr>
            <w:delText>撰</w:delText>
          </w:r>
          <w:r w:rsidR="00B05515" w:rsidRPr="008E1EC9" w:rsidDel="00AC5662">
            <w:rPr>
              <w:szCs w:val="28"/>
              <w:lang w:eastAsia="zh-TW"/>
              <w:rPrChange w:id="1307" w:author="11046014_劉育彤" w:date="2024-03-25T20:17:00Z">
                <w:rPr>
                  <w:rFonts w:ascii="標楷體" w:hAnsi="標楷體"/>
                  <w:szCs w:val="28"/>
                </w:rPr>
              </w:rPrChange>
            </w:rPr>
            <w:delText>寫</w:delText>
          </w:r>
          <w:r w:rsidR="00B05515" w:rsidRPr="008E1EC9" w:rsidDel="00AC5662">
            <w:rPr>
              <w:szCs w:val="28"/>
              <w:lang w:eastAsia="zh-TW"/>
              <w:rPrChange w:id="1308" w:author="11046014_劉育彤" w:date="2024-03-25T20:17:00Z">
                <w:rPr>
                  <w:rFonts w:ascii="標楷體" w:hAnsi="標楷體"/>
                  <w:szCs w:val="28"/>
                </w:rPr>
              </w:rPrChange>
            </w:rPr>
            <w:delText>…</w:delText>
          </w:r>
        </w:del>
      </w:ins>
      <w:ins w:id="1309" w:author="11046017_鄭兆媗" w:date="2024-03-31T16:29: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310" w:author="11046017_鄭兆媗" w:date="2024-03-31T16:29:00Z">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311" w:author="11046017_鄭兆媗" w:date="2024-03-31T16:31:00Z">
          <w:tblPr>
            <w:tblStyle w:val="ac"/>
            <w:tblW w:w="0" w:type="auto"/>
            <w:tblLook w:val="04A0" w:firstRow="1" w:lastRow="0" w:firstColumn="1" w:lastColumn="0" w:noHBand="0" w:noVBand="1"/>
          </w:tblPr>
        </w:tblPrChange>
      </w:tblPr>
      <w:tblGrid>
        <w:gridCol w:w="6"/>
        <w:gridCol w:w="2665"/>
        <w:gridCol w:w="7438"/>
        <w:tblGridChange w:id="1312">
          <w:tblGrid>
            <w:gridCol w:w="5"/>
            <w:gridCol w:w="1"/>
            <w:gridCol w:w="2684"/>
            <w:gridCol w:w="7419"/>
            <w:gridCol w:w="79"/>
          </w:tblGrid>
        </w:tblGridChange>
      </w:tblGrid>
      <w:tr w:rsidR="00E42B99" w:rsidRPr="00E42B99" w14:paraId="3D9AAAF4" w14:textId="77777777" w:rsidTr="0062641F">
        <w:trPr>
          <w:gridBefore w:val="1"/>
          <w:wBefore w:w="6" w:type="dxa"/>
          <w:trPrChange w:id="1313" w:author="11046017_鄭兆媗" w:date="2024-03-31T16:31:00Z">
            <w:trPr>
              <w:gridBefore w:val="1"/>
            </w:trPr>
          </w:trPrChange>
        </w:trPr>
        <w:tc>
          <w:tcPr>
            <w:tcW w:w="10103" w:type="dxa"/>
            <w:gridSpan w:val="2"/>
            <w:shd w:val="clear" w:color="auto" w:fill="E8E8E8" w:themeFill="background2"/>
            <w:tcPrChange w:id="1314"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315"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316"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317" w:author="11046017_鄭兆媗" w:date="2024-03-31T16:31:00Z">
                <w:pPr>
                  <w:spacing w:line="360" w:lineRule="exact"/>
                </w:pPr>
              </w:pPrChange>
            </w:pPr>
            <w:ins w:id="1318" w:author="11046014_劉育彤" w:date="2024-03-30T13:03:00Z">
              <w:r w:rsidRPr="001452B0">
                <w:rPr>
                  <w:rFonts w:cs="Calibri" w:hint="eastAsia"/>
                  <w:szCs w:val="28"/>
                </w:rPr>
                <w:t>作業系統</w:t>
              </w:r>
            </w:ins>
          </w:p>
        </w:tc>
        <w:tc>
          <w:tcPr>
            <w:tcW w:w="7438" w:type="dxa"/>
            <w:tcPrChange w:id="1319"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320"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321"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322"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323"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324"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325"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326"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327"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328"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329"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330"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331"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332"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333"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334"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335"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336"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337"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338"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339"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340"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341"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342"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343"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344"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345" w:author="11046017_鄭兆媗" w:date="2024-03-31T16:31:00Z">
            <w:trPr>
              <w:gridBefore w:val="1"/>
            </w:trPr>
          </w:trPrChange>
        </w:trPr>
        <w:tc>
          <w:tcPr>
            <w:tcW w:w="10103" w:type="dxa"/>
            <w:gridSpan w:val="2"/>
            <w:shd w:val="clear" w:color="auto" w:fill="E8E8E8" w:themeFill="background2"/>
            <w:tcPrChange w:id="1346"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347"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348"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349"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350"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351"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352"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353"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354"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355"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356"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357"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358"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359"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360" w:author="11046017_鄭兆媗" w:date="2024-03-31T16:31:00Z">
            <w:trPr>
              <w:gridBefore w:val="1"/>
            </w:trPr>
          </w:trPrChange>
        </w:trPr>
        <w:tc>
          <w:tcPr>
            <w:tcW w:w="10103" w:type="dxa"/>
            <w:gridSpan w:val="2"/>
            <w:shd w:val="clear" w:color="auto" w:fill="E8E8E8" w:themeFill="background2"/>
            <w:tcPrChange w:id="1361"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362"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363"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364"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365"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366"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367"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368"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369"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370"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371"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372"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373"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374"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375"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376"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377"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378"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379" w:author="11046014_劉育彤" w:date="2024-03-25T15:00:00Z"/>
          <w:del w:id="1380" w:author="11046017_鄭兆媗" w:date="2024-03-31T16:32:00Z"/>
          <w:szCs w:val="28"/>
          <w:rPrChange w:id="1381" w:author="11046014_劉育彤" w:date="2024-03-25T20:17:00Z">
            <w:rPr>
              <w:ins w:id="1382" w:author="11046014_劉育彤" w:date="2024-03-25T15:00:00Z"/>
              <w:del w:id="1383" w:author="11046017_鄭兆媗" w:date="2024-03-31T16:32:00Z"/>
              <w:rFonts w:ascii="標楷體" w:hAnsi="標楷體"/>
              <w:szCs w:val="28"/>
            </w:rPr>
          </w:rPrChange>
        </w:rPr>
      </w:pPr>
    </w:p>
    <w:p w14:paraId="2904131F" w14:textId="77777777" w:rsidR="00C84132" w:rsidRPr="003E7632" w:rsidRDefault="00C84132">
      <w:pPr>
        <w:widowControl/>
        <w:rPr>
          <w:ins w:id="1384" w:author="11046014_劉育彤" w:date="2024-03-25T15:00:00Z"/>
          <w:szCs w:val="28"/>
          <w:rPrChange w:id="1385" w:author="11046014_劉育彤" w:date="2024-03-25T20:17:00Z">
            <w:rPr>
              <w:ins w:id="1386" w:author="11046014_劉育彤" w:date="2024-03-25T15:00:00Z"/>
              <w:rFonts w:ascii="標楷體" w:hAnsi="標楷體"/>
              <w:szCs w:val="28"/>
            </w:rPr>
          </w:rPrChange>
        </w:rPr>
      </w:pPr>
      <w:ins w:id="1387" w:author="11046014_劉育彤" w:date="2024-03-25T15:00:00Z">
        <w:r w:rsidRPr="003E7632">
          <w:rPr>
            <w:szCs w:val="28"/>
            <w:rPrChange w:id="1388"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389" w:author="11046014_劉育彤" w:date="2024-03-25T15:00:00Z"/>
        </w:rPr>
        <w:pPrChange w:id="1390" w:author="11046017_鄭兆媗" w:date="2024-03-25T20:17:00Z">
          <w:pPr>
            <w:jc w:val="center"/>
          </w:pPr>
        </w:pPrChange>
      </w:pPr>
      <w:ins w:id="1391" w:author="11046014_劉育彤" w:date="2024-03-25T15:00:00Z">
        <w:del w:id="1392"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393" w:name="_Toc166433936"/>
      <w:ins w:id="1394" w:author="11046014_劉育彤" w:date="2024-03-25T15:01:00Z">
        <w:r w:rsidRPr="00FB1867">
          <w:rPr>
            <w:rFonts w:hint="eastAsia"/>
          </w:rPr>
          <w:t>專案時程與組織分工</w:t>
        </w:r>
      </w:ins>
      <w:bookmarkEnd w:id="1393"/>
    </w:p>
    <w:p w14:paraId="1D081FFC" w14:textId="185DF9D4" w:rsidR="00C84132" w:rsidRPr="008B471C" w:rsidRDefault="00135C39">
      <w:pPr>
        <w:pStyle w:val="2"/>
        <w:rPr>
          <w:ins w:id="1395" w:author="11046014_劉育彤" w:date="2024-03-25T15:00:00Z"/>
        </w:rPr>
        <w:pPrChange w:id="1396" w:author="11046021_蔡元振" w:date="2024-03-26T14:25:00Z">
          <w:pPr>
            <w:ind w:firstLineChars="50" w:firstLine="140"/>
          </w:pPr>
        </w:pPrChange>
      </w:pPr>
      <w:ins w:id="1397" w:author="11046017_鄭兆媗" w:date="2024-03-25T20:56:00Z">
        <w:r>
          <w:rPr>
            <w:rFonts w:hint="eastAsia"/>
          </w:rPr>
          <w:t xml:space="preserve"> </w:t>
        </w:r>
      </w:ins>
      <w:ins w:id="1398" w:author="11046014_劉育彤" w:date="2024-03-25T15:01:00Z">
        <w:del w:id="1399" w:author="11046017_鄭兆媗" w:date="2024-03-25T17:16:00Z">
          <w:r w:rsidR="00D0120F" w:rsidRPr="008B471C">
            <w:rPr>
              <w:rFonts w:hint="eastAsia"/>
            </w:rPr>
            <w:delText>4</w:delText>
          </w:r>
        </w:del>
      </w:ins>
      <w:ins w:id="1400" w:author="11046014_劉育彤" w:date="2024-03-25T15:00:00Z">
        <w:del w:id="1401" w:author="11046017_鄭兆媗" w:date="2024-03-25T17:16:00Z">
          <w:r w:rsidR="00C84132" w:rsidRPr="008B471C">
            <w:rPr>
              <w:rFonts w:hint="eastAsia"/>
            </w:rPr>
            <w:delText>-1</w:delText>
          </w:r>
          <w:r w:rsidR="00C84132" w:rsidRPr="008B471C">
            <w:delText xml:space="preserve"> </w:delText>
          </w:r>
        </w:del>
      </w:ins>
      <w:bookmarkStart w:id="1402" w:name="_Toc166433937"/>
      <w:ins w:id="1403" w:author="11046014_劉育彤" w:date="2024-03-25T15:01:00Z">
        <w:r w:rsidR="00D0120F" w:rsidRPr="008B471C">
          <w:rPr>
            <w:rFonts w:hint="eastAsia"/>
          </w:rPr>
          <w:t>專案時程</w:t>
        </w:r>
      </w:ins>
      <w:bookmarkEnd w:id="1402"/>
    </w:p>
    <w:p w14:paraId="5BBFD2F9" w14:textId="77777777" w:rsidR="00C84132" w:rsidRPr="008E1EC9" w:rsidRDefault="00C84132">
      <w:pPr>
        <w:rPr>
          <w:ins w:id="1404" w:author="11046017_鄭兆媗" w:date="2024-03-25T16:48:00Z"/>
          <w:sz w:val="24"/>
          <w:szCs w:val="28"/>
        </w:rPr>
        <w:pPrChange w:id="1405" w:author="11046017_鄭兆媗" w:date="2024-03-25T20:17:00Z">
          <w:pPr>
            <w:ind w:firstLineChars="200" w:firstLine="560"/>
          </w:pPr>
        </w:pPrChange>
      </w:pPr>
      <w:ins w:id="1406" w:author="11046014_劉育彤" w:date="2024-03-25T15:00:00Z">
        <w:r w:rsidRPr="003E7632">
          <w:rPr>
            <w:szCs w:val="28"/>
            <w:rPrChange w:id="1407" w:author="11046014_劉育彤" w:date="2024-03-25T20:17:00Z">
              <w:rPr>
                <w:rFonts w:ascii="標楷體" w:hAnsi="標楷體"/>
                <w:szCs w:val="28"/>
              </w:rPr>
            </w:rPrChange>
          </w:rPr>
          <w:t xml:space="preserve">  </w:t>
        </w:r>
        <w:r w:rsidRPr="003E7632">
          <w:rPr>
            <w:rFonts w:hint="eastAsia"/>
            <w:szCs w:val="28"/>
            <w:rPrChange w:id="1408" w:author="11046014_劉育彤" w:date="2024-03-25T20:17:00Z">
              <w:rPr>
                <w:rFonts w:ascii="標楷體" w:hAnsi="標楷體" w:hint="eastAsia"/>
                <w:szCs w:val="28"/>
              </w:rPr>
            </w:rPrChange>
          </w:rPr>
          <w:t>內</w:t>
        </w:r>
        <w:r w:rsidRPr="003E7632">
          <w:rPr>
            <w:szCs w:val="28"/>
            <w:rPrChange w:id="1409" w:author="11046014_劉育彤" w:date="2024-03-25T20:17:00Z">
              <w:rPr>
                <w:rFonts w:ascii="標楷體" w:hAnsi="標楷體"/>
                <w:szCs w:val="28"/>
              </w:rPr>
            </w:rPrChange>
          </w:rPr>
          <w:t>文</w:t>
        </w:r>
        <w:r w:rsidRPr="003E7632">
          <w:rPr>
            <w:rFonts w:hint="eastAsia"/>
            <w:szCs w:val="28"/>
            <w:rPrChange w:id="1410" w:author="11046014_劉育彤" w:date="2024-03-25T20:17:00Z">
              <w:rPr>
                <w:rFonts w:ascii="標楷體" w:hAnsi="標楷體" w:hint="eastAsia"/>
                <w:szCs w:val="28"/>
              </w:rPr>
            </w:rPrChange>
          </w:rPr>
          <w:t>撰</w:t>
        </w:r>
        <w:r w:rsidRPr="003E7632">
          <w:rPr>
            <w:szCs w:val="28"/>
            <w:rPrChange w:id="1411" w:author="11046014_劉育彤" w:date="2024-03-25T20:17:00Z">
              <w:rPr>
                <w:rFonts w:ascii="標楷體" w:hAnsi="標楷體"/>
                <w:szCs w:val="28"/>
              </w:rPr>
            </w:rPrChange>
          </w:rPr>
          <w:t>寫</w:t>
        </w:r>
        <w:r w:rsidRPr="003E7632">
          <w:rPr>
            <w:szCs w:val="28"/>
            <w:rPrChange w:id="1412" w:author="11046014_劉育彤" w:date="2024-03-25T20:17:00Z">
              <w:rPr>
                <w:rFonts w:ascii="標楷體" w:hAnsi="標楷體"/>
                <w:szCs w:val="28"/>
              </w:rPr>
            </w:rPrChange>
          </w:rPr>
          <w:t>…</w:t>
        </w:r>
      </w:ins>
    </w:p>
    <w:p w14:paraId="25DCE3D4" w14:textId="77777777" w:rsidR="00921BB3" w:rsidRDefault="00921BB3" w:rsidP="00173105">
      <w:pPr>
        <w:widowControl/>
        <w:rPr>
          <w:ins w:id="1413" w:author="11046017_鄭兆媗" w:date="2024-03-25T16:48:00Z"/>
          <w:szCs w:val="28"/>
        </w:rPr>
      </w:pPr>
      <w:ins w:id="1414" w:author="11046017_鄭兆媗" w:date="2024-03-25T16:48:00Z">
        <w:r>
          <w:rPr>
            <w:szCs w:val="28"/>
          </w:rPr>
          <w:br w:type="page"/>
        </w:r>
      </w:ins>
    </w:p>
    <w:p w14:paraId="16E224B4" w14:textId="09057581" w:rsidR="00C84132" w:rsidRPr="003E7632" w:rsidDel="008B471C" w:rsidRDefault="00C84132">
      <w:pPr>
        <w:pStyle w:val="2"/>
        <w:rPr>
          <w:ins w:id="1415" w:author="11046014_劉育彤" w:date="2024-03-25T15:00:00Z"/>
          <w:del w:id="1416" w:author="11046017_鄭兆媗" w:date="2024-03-25T17:29:00Z"/>
          <w:rPrChange w:id="1417" w:author="11046014_劉育彤" w:date="2024-03-25T15:57:00Z">
            <w:rPr>
              <w:ins w:id="1418" w:author="11046014_劉育彤" w:date="2024-03-25T15:00:00Z"/>
              <w:del w:id="1419" w:author="11046017_鄭兆媗" w:date="2024-03-25T17:29:00Z"/>
              <w:rFonts w:ascii="標楷體" w:hAnsi="標楷體"/>
              <w:szCs w:val="28"/>
            </w:rPr>
          </w:rPrChange>
        </w:rPr>
        <w:pPrChange w:id="1420" w:author="11046021_蔡元振" w:date="2024-03-26T14:25:00Z">
          <w:pPr>
            <w:ind w:firstLineChars="200" w:firstLine="560"/>
          </w:pPr>
        </w:pPrChange>
      </w:pPr>
      <w:bookmarkStart w:id="1421" w:name="_Toc162302609"/>
      <w:bookmarkStart w:id="1422" w:name="_Toc162302662"/>
      <w:bookmarkStart w:id="1423" w:name="_Toc162303286"/>
      <w:bookmarkStart w:id="1424" w:name="_Toc166433938"/>
      <w:bookmarkEnd w:id="1421"/>
      <w:bookmarkEnd w:id="1422"/>
      <w:bookmarkEnd w:id="1423"/>
      <w:bookmarkEnd w:id="1424"/>
    </w:p>
    <w:p w14:paraId="690D7EC9" w14:textId="1F541C88" w:rsidR="00C84132" w:rsidRPr="008B471C" w:rsidRDefault="00D0120F" w:rsidP="0027530B">
      <w:pPr>
        <w:pStyle w:val="2"/>
        <w:rPr>
          <w:del w:id="1425" w:author="11046017_鄭兆媗" w:date="2024-03-25T17:27:00Z"/>
        </w:rPr>
      </w:pPr>
      <w:ins w:id="1426" w:author="11046014_劉育彤" w:date="2024-03-25T15:01:00Z">
        <w:del w:id="1427" w:author="11046017_鄭兆媗" w:date="2024-03-25T17:16:00Z">
          <w:r w:rsidRPr="008B471C">
            <w:rPr>
              <w:rFonts w:hint="eastAsia"/>
            </w:rPr>
            <w:delText>4</w:delText>
          </w:r>
        </w:del>
      </w:ins>
      <w:ins w:id="1428" w:author="11046014_劉育彤" w:date="2024-03-25T15:00:00Z">
        <w:del w:id="1429" w:author="11046017_鄭兆媗" w:date="2024-03-25T17:16:00Z">
          <w:r w:rsidR="00C84132" w:rsidRPr="008B471C">
            <w:rPr>
              <w:rFonts w:hint="eastAsia"/>
            </w:rPr>
            <w:delText xml:space="preserve">-2 </w:delText>
          </w:r>
        </w:del>
      </w:ins>
      <w:ins w:id="1430" w:author="11046014_劉育彤" w:date="2024-03-25T15:01:00Z">
        <w:del w:id="1431" w:author="11046017_鄭兆媗" w:date="2024-03-25T17:28:00Z">
          <w:r w:rsidRPr="008B471C">
            <w:rPr>
              <w:rFonts w:hint="eastAsia"/>
            </w:rPr>
            <w:delText>專案組織與</w:delText>
          </w:r>
        </w:del>
      </w:ins>
      <w:ins w:id="1432" w:author="11046014_劉育彤" w:date="2024-03-25T15:02:00Z">
        <w:del w:id="1433" w:author="11046017_鄭兆媗" w:date="2024-03-25T17:28:00Z">
          <w:r w:rsidRPr="008B471C">
            <w:rPr>
              <w:rFonts w:hint="eastAsia"/>
            </w:rPr>
            <w:delText>分工</w:delText>
          </w:r>
        </w:del>
      </w:ins>
      <w:bookmarkStart w:id="1434" w:name="_Toc162302610"/>
      <w:bookmarkStart w:id="1435" w:name="_Toc162302663"/>
      <w:bookmarkStart w:id="1436" w:name="_Toc162303287"/>
      <w:bookmarkStart w:id="1437" w:name="_Toc166433939"/>
      <w:bookmarkEnd w:id="1434"/>
      <w:bookmarkEnd w:id="1435"/>
      <w:bookmarkEnd w:id="1436"/>
      <w:bookmarkEnd w:id="1437"/>
    </w:p>
    <w:p w14:paraId="45C5C72D" w14:textId="467D6BCF" w:rsidR="00C84132" w:rsidRPr="00184190" w:rsidRDefault="00C84132">
      <w:pPr>
        <w:pStyle w:val="2"/>
        <w:rPr>
          <w:ins w:id="1438" w:author="11046014_劉育彤" w:date="2024-03-25T15:00:00Z"/>
          <w:del w:id="1439" w:author="11046017_鄭兆媗" w:date="2024-03-25T16:46:00Z"/>
          <w:rPrChange w:id="1440" w:author="11046017_鄭兆媗" w:date="2024-03-25T20:17:00Z">
            <w:rPr>
              <w:ins w:id="1441" w:author="11046014_劉育彤" w:date="2024-03-25T15:00:00Z"/>
              <w:del w:id="1442" w:author="11046017_鄭兆媗" w:date="2024-03-25T16:46:00Z"/>
              <w:rFonts w:ascii="標楷體" w:hAnsi="標楷體"/>
              <w:szCs w:val="28"/>
            </w:rPr>
          </w:rPrChange>
        </w:rPr>
        <w:pPrChange w:id="1443" w:author="11046021_蔡元振" w:date="2024-03-26T14:25:00Z">
          <w:pPr>
            <w:ind w:firstLineChars="200" w:firstLine="560"/>
          </w:pPr>
        </w:pPrChange>
      </w:pPr>
      <w:ins w:id="1444" w:author="11046014_劉育彤" w:date="2024-03-25T15:00:00Z">
        <w:del w:id="1445" w:author="11046017_鄭兆媗" w:date="2024-03-25T16:46:00Z">
          <w:r w:rsidRPr="00184190">
            <w:rPr>
              <w:rFonts w:hint="eastAsia"/>
              <w:rPrChange w:id="1446" w:author="11046017_鄭兆媗" w:date="2024-03-25T20:17:00Z">
                <w:rPr>
                  <w:rFonts w:ascii="標楷體" w:hAnsi="標楷體" w:hint="eastAsia"/>
                  <w:szCs w:val="28"/>
                </w:rPr>
              </w:rPrChange>
            </w:rPr>
            <w:delText>內</w:delText>
          </w:r>
          <w:r w:rsidRPr="00184190">
            <w:rPr>
              <w:rPrChange w:id="1447" w:author="11046017_鄭兆媗" w:date="2024-03-25T20:17:00Z">
                <w:rPr>
                  <w:rFonts w:ascii="標楷體" w:hAnsi="標楷體"/>
                  <w:szCs w:val="28"/>
                </w:rPr>
              </w:rPrChange>
            </w:rPr>
            <w:delText>文</w:delText>
          </w:r>
          <w:r w:rsidRPr="00184190">
            <w:rPr>
              <w:rFonts w:hint="eastAsia"/>
              <w:rPrChange w:id="1448" w:author="11046017_鄭兆媗" w:date="2024-03-25T20:17:00Z">
                <w:rPr>
                  <w:rFonts w:ascii="標楷體" w:hAnsi="標楷體" w:hint="eastAsia"/>
                  <w:szCs w:val="28"/>
                </w:rPr>
              </w:rPrChange>
            </w:rPr>
            <w:delText>撰</w:delText>
          </w:r>
          <w:r w:rsidRPr="00184190">
            <w:rPr>
              <w:rPrChange w:id="1449" w:author="11046017_鄭兆媗" w:date="2024-03-25T20:17:00Z">
                <w:rPr>
                  <w:rFonts w:ascii="標楷體" w:hAnsi="標楷體"/>
                  <w:szCs w:val="28"/>
                </w:rPr>
              </w:rPrChange>
            </w:rPr>
            <w:delText>寫</w:delText>
          </w:r>
          <w:r w:rsidRPr="00184190">
            <w:rPr>
              <w:rPrChange w:id="1450" w:author="11046017_鄭兆媗" w:date="2024-03-25T20:17:00Z">
                <w:rPr>
                  <w:rFonts w:ascii="標楷體" w:hAnsi="標楷體"/>
                  <w:szCs w:val="28"/>
                </w:rPr>
              </w:rPrChange>
            </w:rPr>
            <w:delText>…</w:delText>
          </w:r>
          <w:bookmarkStart w:id="1451" w:name="_Toc162302611"/>
          <w:bookmarkStart w:id="1452" w:name="_Toc162302664"/>
          <w:bookmarkStart w:id="1453" w:name="_Toc162303288"/>
          <w:bookmarkStart w:id="1454" w:name="_Toc166433940"/>
          <w:bookmarkEnd w:id="1451"/>
          <w:bookmarkEnd w:id="1452"/>
          <w:bookmarkEnd w:id="1453"/>
          <w:bookmarkEnd w:id="1454"/>
        </w:del>
      </w:ins>
    </w:p>
    <w:p w14:paraId="1F01C31F" w14:textId="77777777" w:rsidR="00C30C21" w:rsidRPr="00B303A6" w:rsidRDefault="00C30C21">
      <w:pPr>
        <w:pStyle w:val="2"/>
        <w:rPr>
          <w:ins w:id="1455" w:author="11046014_劉育彤" w:date="2024-03-25T14:50:00Z"/>
          <w:del w:id="1456" w:author="11046017_鄭兆媗" w:date="2024-03-25T16:46:00Z"/>
          <w:rPrChange w:id="1457" w:author="11046017_鄭兆媗" w:date="2024-03-25T20:17:00Z">
            <w:rPr>
              <w:ins w:id="1458" w:author="11046014_劉育彤" w:date="2024-03-25T14:50:00Z"/>
              <w:del w:id="1459" w:author="11046017_鄭兆媗" w:date="2024-03-25T16:46:00Z"/>
              <w:rFonts w:ascii="標楷體" w:hAnsi="標楷體"/>
              <w:szCs w:val="28"/>
            </w:rPr>
          </w:rPrChange>
        </w:rPr>
        <w:pPrChange w:id="1460" w:author="11046021_蔡元振" w:date="2024-03-26T14:25:00Z">
          <w:pPr>
            <w:ind w:firstLineChars="200" w:firstLine="560"/>
          </w:pPr>
        </w:pPrChange>
      </w:pPr>
      <w:bookmarkStart w:id="1461" w:name="_Toc162302612"/>
      <w:bookmarkStart w:id="1462" w:name="_Toc162302665"/>
      <w:bookmarkStart w:id="1463" w:name="_Toc162303289"/>
      <w:bookmarkStart w:id="1464" w:name="_Toc166433941"/>
      <w:bookmarkEnd w:id="1461"/>
      <w:bookmarkEnd w:id="1462"/>
      <w:bookmarkEnd w:id="1463"/>
      <w:bookmarkEnd w:id="1464"/>
    </w:p>
    <w:p w14:paraId="1006E55B" w14:textId="4C9DD04E" w:rsidR="00CD5906" w:rsidRPr="00B303A6" w:rsidDel="00C30C21" w:rsidRDefault="00CD5906">
      <w:pPr>
        <w:pStyle w:val="2"/>
        <w:rPr>
          <w:del w:id="1465" w:author="11046017_鄭兆媗" w:date="2024-03-25T17:28:00Z"/>
          <w:rPrChange w:id="1466" w:author="11046014_劉育彤" w:date="2024-03-25T20:38:00Z">
            <w:rPr>
              <w:del w:id="1467" w:author="11046017_鄭兆媗" w:date="2024-03-25T17:28:00Z"/>
              <w:rFonts w:ascii="標楷體" w:hAnsi="標楷體"/>
              <w:sz w:val="32"/>
              <w:szCs w:val="32"/>
            </w:rPr>
          </w:rPrChange>
        </w:rPr>
        <w:pPrChange w:id="1468" w:author="11046021_蔡元振" w:date="2024-03-26T14:25:00Z">
          <w:pPr>
            <w:ind w:firstLineChars="50" w:firstLine="160"/>
          </w:pPr>
        </w:pPrChange>
      </w:pPr>
      <w:del w:id="1469" w:author="11046017_鄭兆媗" w:date="2024-03-25T17:28:00Z">
        <w:r w:rsidRPr="00B303A6" w:rsidDel="00C30C21">
          <w:rPr>
            <w:rPrChange w:id="1470" w:author="11046017_鄭兆媗" w:date="2024-03-25T20:17:00Z">
              <w:rPr>
                <w:rFonts w:ascii="標楷體" w:hAnsi="標楷體"/>
                <w:sz w:val="32"/>
                <w:szCs w:val="32"/>
              </w:rPr>
            </w:rPrChange>
          </w:rPr>
          <w:delText>1-1</w:delText>
        </w:r>
        <w:r w:rsidRPr="00B303A6" w:rsidDel="00C30C21">
          <w:rPr>
            <w:rPrChange w:id="1471" w:author="11046014_劉育彤" w:date="2024-03-25T20:38:00Z">
              <w:rPr>
                <w:rFonts w:ascii="標楷體" w:hAnsi="標楷體"/>
                <w:sz w:val="32"/>
                <w:szCs w:val="32"/>
              </w:rPr>
            </w:rPrChange>
          </w:rPr>
          <w:delText xml:space="preserve"> </w:delText>
        </w:r>
        <w:r w:rsidR="00940676" w:rsidRPr="00B303A6" w:rsidDel="00C30C21">
          <w:rPr>
            <w:rFonts w:hint="eastAsia"/>
            <w:rPrChange w:id="1472" w:author="11046014_劉育彤" w:date="2024-03-25T20:38:00Z">
              <w:rPr>
                <w:rFonts w:ascii="標楷體" w:hAnsi="標楷體" w:hint="eastAsia"/>
                <w:sz w:val="32"/>
                <w:szCs w:val="32"/>
              </w:rPr>
            </w:rPrChange>
          </w:rPr>
          <w:delText>背景</w:delText>
        </w:r>
        <w:r w:rsidR="00940676" w:rsidRPr="00B303A6" w:rsidDel="00C30C21">
          <w:rPr>
            <w:rPrChange w:id="1473" w:author="11046014_劉育彤" w:date="2024-03-25T20:38:00Z">
              <w:rPr>
                <w:rFonts w:ascii="標楷體" w:hAnsi="標楷體"/>
                <w:sz w:val="32"/>
                <w:szCs w:val="32"/>
              </w:rPr>
            </w:rPrChange>
          </w:rPr>
          <w:delText>介</w:delText>
        </w:r>
        <w:r w:rsidR="00940676" w:rsidRPr="00B303A6" w:rsidDel="00C30C21">
          <w:rPr>
            <w:rFonts w:hint="eastAsia"/>
            <w:rPrChange w:id="1474" w:author="11046014_劉育彤" w:date="2024-03-25T20:38:00Z">
              <w:rPr>
                <w:rFonts w:ascii="標楷體" w:hAnsi="標楷體" w:hint="eastAsia"/>
                <w:sz w:val="32"/>
                <w:szCs w:val="32"/>
              </w:rPr>
            </w:rPrChange>
          </w:rPr>
          <w:delText>紹</w:delText>
        </w:r>
        <w:bookmarkStart w:id="1475" w:name="_Toc162302613"/>
        <w:bookmarkStart w:id="1476" w:name="_Toc162302666"/>
        <w:bookmarkStart w:id="1477" w:name="_Toc162303290"/>
        <w:bookmarkStart w:id="1478" w:name="_Toc166433942"/>
        <w:bookmarkEnd w:id="1475"/>
        <w:bookmarkEnd w:id="1476"/>
        <w:bookmarkEnd w:id="1477"/>
        <w:bookmarkEnd w:id="1478"/>
      </w:del>
    </w:p>
    <w:p w14:paraId="73997F11" w14:textId="6970BFB1" w:rsidR="00CD5906" w:rsidRPr="00B303A6" w:rsidDel="00C30C21" w:rsidRDefault="00CD5906">
      <w:pPr>
        <w:pStyle w:val="2"/>
        <w:rPr>
          <w:del w:id="1479" w:author="11046017_鄭兆媗" w:date="2024-03-25T17:28:00Z"/>
          <w:rPrChange w:id="1480" w:author="11046017_鄭兆媗" w:date="2024-03-25T20:17:00Z">
            <w:rPr>
              <w:del w:id="1481" w:author="11046017_鄭兆媗" w:date="2024-03-25T17:28:00Z"/>
              <w:rFonts w:ascii="標楷體" w:hAnsi="標楷體"/>
              <w:szCs w:val="28"/>
            </w:rPr>
          </w:rPrChange>
        </w:rPr>
        <w:pPrChange w:id="1482" w:author="11046021_蔡元振" w:date="2024-03-26T14:25:00Z">
          <w:pPr>
            <w:ind w:firstLineChars="200" w:firstLine="560"/>
          </w:pPr>
        </w:pPrChange>
      </w:pPr>
      <w:del w:id="1483" w:author="11046017_鄭兆媗" w:date="2024-03-25T17:28:00Z">
        <w:r w:rsidRPr="00B303A6" w:rsidDel="00C30C21">
          <w:rPr>
            <w:rPrChange w:id="1484" w:author="11046017_鄭兆媗" w:date="2024-03-25T20:17:00Z">
              <w:rPr>
                <w:rFonts w:ascii="標楷體" w:hAnsi="標楷體"/>
                <w:szCs w:val="28"/>
              </w:rPr>
            </w:rPrChange>
          </w:rPr>
          <w:delText xml:space="preserve">  </w:delText>
        </w:r>
        <w:r w:rsidRPr="00B303A6" w:rsidDel="00C30C21">
          <w:rPr>
            <w:rFonts w:hint="eastAsia"/>
            <w:rPrChange w:id="1485" w:author="11046017_鄭兆媗" w:date="2024-03-25T20:17:00Z">
              <w:rPr>
                <w:rFonts w:ascii="標楷體" w:hAnsi="標楷體" w:hint="eastAsia"/>
                <w:szCs w:val="28"/>
              </w:rPr>
            </w:rPrChange>
          </w:rPr>
          <w:delText>內</w:delText>
        </w:r>
        <w:r w:rsidRPr="00B303A6" w:rsidDel="00C30C21">
          <w:rPr>
            <w:rPrChange w:id="1486" w:author="11046017_鄭兆媗" w:date="2024-03-25T20:17:00Z">
              <w:rPr>
                <w:rFonts w:ascii="標楷體" w:hAnsi="標楷體"/>
                <w:szCs w:val="28"/>
              </w:rPr>
            </w:rPrChange>
          </w:rPr>
          <w:delText>文</w:delText>
        </w:r>
        <w:r w:rsidRPr="00B303A6" w:rsidDel="00C30C21">
          <w:rPr>
            <w:rFonts w:hint="eastAsia"/>
            <w:rPrChange w:id="1487" w:author="11046017_鄭兆媗" w:date="2024-03-25T20:17:00Z">
              <w:rPr>
                <w:rFonts w:ascii="標楷體" w:hAnsi="標楷體" w:hint="eastAsia"/>
                <w:szCs w:val="28"/>
              </w:rPr>
            </w:rPrChange>
          </w:rPr>
          <w:delText>撰</w:delText>
        </w:r>
        <w:r w:rsidRPr="00B303A6" w:rsidDel="00C30C21">
          <w:rPr>
            <w:rPrChange w:id="1488" w:author="11046017_鄭兆媗" w:date="2024-03-25T20:17:00Z">
              <w:rPr>
                <w:rFonts w:ascii="標楷體" w:hAnsi="標楷體"/>
                <w:szCs w:val="28"/>
              </w:rPr>
            </w:rPrChange>
          </w:rPr>
          <w:delText>寫</w:delText>
        </w:r>
        <w:r w:rsidRPr="00B303A6" w:rsidDel="00C30C21">
          <w:rPr>
            <w:rPrChange w:id="1489" w:author="11046017_鄭兆媗" w:date="2024-03-25T20:17:00Z">
              <w:rPr>
                <w:rFonts w:ascii="標楷體" w:hAnsi="標楷體"/>
                <w:szCs w:val="28"/>
              </w:rPr>
            </w:rPrChange>
          </w:rPr>
          <w:delText>…</w:delText>
        </w:r>
        <w:bookmarkStart w:id="1490" w:name="_Toc162302614"/>
        <w:bookmarkStart w:id="1491" w:name="_Toc162302667"/>
        <w:bookmarkStart w:id="1492" w:name="_Toc162303291"/>
        <w:bookmarkStart w:id="1493" w:name="_Toc166433943"/>
        <w:bookmarkEnd w:id="1490"/>
        <w:bookmarkEnd w:id="1491"/>
        <w:bookmarkEnd w:id="1492"/>
        <w:bookmarkEnd w:id="1493"/>
      </w:del>
    </w:p>
    <w:p w14:paraId="62AC930E" w14:textId="591EA525" w:rsidR="000226E4" w:rsidRPr="008E1EC9" w:rsidRDefault="000226E4">
      <w:pPr>
        <w:pStyle w:val="2"/>
        <w:rPr>
          <w:del w:id="1494" w:author="11046017_鄭兆媗" w:date="2024-03-25T16:46:00Z"/>
          <w:sz w:val="24"/>
          <w:szCs w:val="24"/>
          <w:rPrChange w:id="1495" w:author="11046017_鄭兆媗" w:date="2024-03-25T20:17:00Z">
            <w:rPr>
              <w:del w:id="1496" w:author="11046017_鄭兆媗" w:date="2024-03-25T16:46:00Z"/>
              <w:b/>
              <w:color w:val="FF0000"/>
              <w:sz w:val="32"/>
              <w:szCs w:val="32"/>
            </w:rPr>
          </w:rPrChange>
        </w:rPr>
        <w:pPrChange w:id="1497" w:author="11046021_蔡元振" w:date="2024-03-26T14:25:00Z">
          <w:pPr>
            <w:widowControl/>
            <w:jc w:val="center"/>
          </w:pPr>
        </w:pPrChange>
      </w:pPr>
      <w:del w:id="1498" w:author="11046017_鄭兆媗" w:date="2024-03-25T16:46:00Z">
        <w:r w:rsidRPr="00B303A6">
          <w:rPr>
            <w:rPrChange w:id="1499" w:author="11046017_鄭兆媗" w:date="2024-03-25T20:17:00Z">
              <w:rPr>
                <w:rFonts w:ascii="標楷體" w:hAnsi="標楷體"/>
                <w:szCs w:val="28"/>
              </w:rPr>
            </w:rPrChange>
          </w:rPr>
          <w:br w:type="page"/>
        </w:r>
        <w:r w:rsidRPr="00B303A6">
          <w:rPr>
            <w:rFonts w:hint="eastAsia"/>
            <w:rPrChange w:id="1500" w:author="11046017_鄭兆媗" w:date="2024-03-25T20:17:00Z">
              <w:rPr>
                <w:rFonts w:hint="eastAsia"/>
                <w:b/>
                <w:color w:val="FF0000"/>
                <w:sz w:val="32"/>
                <w:szCs w:val="32"/>
                <w:u w:val="single"/>
              </w:rPr>
            </w:rPrChange>
          </w:rPr>
          <w:delText>表</w:delText>
        </w:r>
        <w:r w:rsidRPr="00B303A6">
          <w:rPr>
            <w:rPrChange w:id="1501" w:author="11046017_鄭兆媗" w:date="2024-03-25T20:17:00Z">
              <w:rPr>
                <w:b/>
                <w:color w:val="FF0000"/>
                <w:sz w:val="32"/>
                <w:szCs w:val="32"/>
                <w:u w:val="single"/>
              </w:rPr>
            </w:rPrChange>
          </w:rPr>
          <w:delText xml:space="preserve">4-2 </w:delText>
        </w:r>
        <w:r w:rsidRPr="00B303A6">
          <w:rPr>
            <w:rFonts w:hint="eastAsia"/>
            <w:rPrChange w:id="1502" w:author="11046017_鄭兆媗" w:date="2024-03-25T20:17:00Z">
              <w:rPr>
                <w:rFonts w:hint="eastAsia"/>
                <w:b/>
                <w:color w:val="FF0000"/>
                <w:sz w:val="32"/>
                <w:szCs w:val="32"/>
                <w:u w:val="single"/>
              </w:rPr>
            </w:rPrChange>
          </w:rPr>
          <w:delText>專案組織與分工</w:delText>
        </w:r>
        <w:r w:rsidRPr="00B303A6">
          <w:rPr>
            <w:rFonts w:hint="eastAsia"/>
            <w:rPrChange w:id="1503"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504" w:author="11046017_鄭兆媗" w:date="2024-03-25T17:29:00Z"/>
        </w:rPr>
        <w:pPrChange w:id="1505" w:author="11046021_蔡元振" w:date="2024-03-26T14:25:00Z">
          <w:pPr>
            <w:jc w:val="right"/>
          </w:pPr>
        </w:pPrChange>
      </w:pPr>
      <w:del w:id="1506" w:author="11046017_鄭兆媗" w:date="2024-03-25T16:46:00Z">
        <w:r w:rsidRPr="003E7632">
          <w:rPr>
            <w:rFonts w:hint="eastAsia"/>
            <w:rPrChange w:id="1507"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508" w:name="_Toc162302615"/>
      <w:bookmarkStart w:id="1509" w:name="_Toc162302668"/>
      <w:bookmarkStart w:id="1510" w:name="_Toc162303292"/>
      <w:bookmarkStart w:id="1511" w:name="_Toc166433944"/>
      <w:bookmarkEnd w:id="1508"/>
      <w:bookmarkEnd w:id="1509"/>
      <w:bookmarkEnd w:id="1510"/>
      <w:bookmarkEnd w:id="1511"/>
    </w:p>
    <w:p w14:paraId="0B3C8CDC" w14:textId="1E5045A8" w:rsidR="008D1382" w:rsidRDefault="00135C39">
      <w:pPr>
        <w:pStyle w:val="2"/>
        <w:rPr>
          <w:ins w:id="1512" w:author="11046017_鄭兆媗" w:date="2024-03-25T17:30:00Z"/>
        </w:rPr>
        <w:pPrChange w:id="1513" w:author="11046021_蔡元振" w:date="2024-03-26T14:25:00Z">
          <w:pPr>
            <w:widowControl/>
          </w:pPr>
        </w:pPrChange>
      </w:pPr>
      <w:ins w:id="1514" w:author="11046017_鄭兆媗" w:date="2024-03-25T20:56:00Z">
        <w:r>
          <w:rPr>
            <w:rFonts w:hint="eastAsia"/>
          </w:rPr>
          <w:t xml:space="preserve"> </w:t>
        </w:r>
      </w:ins>
      <w:bookmarkStart w:id="1515" w:name="_Toc166433945"/>
      <w:ins w:id="1516" w:author="11046017_鄭兆媗" w:date="2024-03-25T17:30:00Z">
        <w:r w:rsidR="008D1382">
          <w:rPr>
            <w:rFonts w:hint="eastAsia"/>
          </w:rPr>
          <w:t>專案組織與分工</w:t>
        </w:r>
        <w:bookmarkEnd w:id="1515"/>
      </w:ins>
    </w:p>
    <w:p w14:paraId="08AADCF0" w14:textId="4F99F9CF" w:rsidR="00357801" w:rsidRDefault="00357DCC">
      <w:pPr>
        <w:pStyle w:val="af0"/>
        <w:keepNext/>
        <w:jc w:val="center"/>
        <w:rPr>
          <w:ins w:id="1517" w:author="11046017_鄭兆媗" w:date="2024-03-25T17:32:00Z"/>
        </w:rPr>
        <w:pPrChange w:id="1518" w:author="11046017_鄭兆媗" w:date="2024-03-25T17:33:00Z">
          <w:pPr/>
        </w:pPrChange>
      </w:pPr>
      <w:bookmarkStart w:id="1519" w:name="_Toc162302671"/>
      <w:proofErr w:type="gramStart"/>
      <w:ins w:id="1520" w:author="11046017_鄭兆媗" w:date="2024-03-25T17:38:00Z">
        <w:r>
          <w:rPr>
            <w:rFonts w:hint="eastAsia"/>
            <w:lang w:eastAsia="zh-TW"/>
          </w:rPr>
          <w:t>▼</w:t>
        </w:r>
      </w:ins>
      <w:proofErr w:type="gramEnd"/>
      <w:ins w:id="1521" w:author="11046017_鄭兆媗" w:date="2024-03-25T17:32:00Z">
        <w:r w:rsidR="00357801">
          <w:rPr>
            <w:rFonts w:hint="eastAsia"/>
            <w:lang w:eastAsia="zh-TW"/>
          </w:rPr>
          <w:t>表</w:t>
        </w:r>
        <w:r w:rsidR="00357801">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522" w:author="11046017_鄭兆媗" w:date="2024-03-25T17:33:00Z">
        <w:r w:rsidR="00357801">
          <w:rPr>
            <w:rFonts w:hint="eastAsia"/>
            <w:lang w:eastAsia="zh-TW"/>
          </w:rPr>
          <w:t xml:space="preserve"> </w:t>
        </w:r>
        <w:r w:rsidR="00357801">
          <w:rPr>
            <w:rFonts w:hint="eastAsia"/>
            <w:lang w:eastAsia="zh-TW"/>
          </w:rPr>
          <w:t>專題組織與分</w:t>
        </w:r>
      </w:ins>
      <w:ins w:id="1523" w:author="11046017_鄭兆媗" w:date="2024-03-25T17:34:00Z">
        <w:r w:rsidR="00357801">
          <w:rPr>
            <w:rFonts w:hint="eastAsia"/>
            <w:lang w:eastAsia="zh-TW"/>
          </w:rPr>
          <w:t>工</w:t>
        </w:r>
      </w:ins>
      <w:bookmarkEnd w:id="151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524"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525">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526" w:author="11046017_鄭兆媗" w:date="2024-03-31T15:42:00Z">
            <w:trPr>
              <w:jc w:val="center"/>
            </w:trPr>
          </w:trPrChange>
        </w:trPr>
        <w:tc>
          <w:tcPr>
            <w:tcW w:w="1965" w:type="pct"/>
            <w:gridSpan w:val="2"/>
            <w:shd w:val="clear" w:color="auto" w:fill="auto"/>
            <w:vAlign w:val="center"/>
            <w:tcPrChange w:id="1527"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528"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529"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530" w:author="11046017_鄭兆媗" w:date="2024-03-25T14:39:00Z"/>
                <w:szCs w:val="22"/>
              </w:rPr>
              <w:pPrChange w:id="1531" w:author="11046017_鄭兆媗" w:date="2024-03-25T20:17:00Z">
                <w:pPr>
                  <w:jc w:val="center"/>
                </w:pPr>
              </w:pPrChange>
            </w:pPr>
            <w:ins w:id="1532" w:author="11046017_鄭兆媗" w:date="2024-03-25T14:39:00Z">
              <w:r>
                <w:rPr>
                  <w:rFonts w:hint="eastAsia"/>
                  <w:szCs w:val="22"/>
                </w:rPr>
                <w:t>11046004</w:t>
              </w:r>
            </w:ins>
            <w:del w:id="1533"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534" w:author="11046017_鄭兆媗" w:date="2024-03-25T20:51:00Z">
                  <w:rPr>
                    <w:sz w:val="22"/>
                    <w:szCs w:val="22"/>
                  </w:rPr>
                </w:rPrChange>
              </w:rPr>
              <w:pPrChange w:id="1535" w:author="11046017_鄭兆媗" w:date="2024-03-25T20:17:00Z">
                <w:pPr>
                  <w:jc w:val="center"/>
                </w:pPr>
              </w:pPrChange>
            </w:pPr>
            <w:ins w:id="1536" w:author="11046017_鄭兆媗" w:date="2024-03-25T14:40:00Z">
              <w:r>
                <w:rPr>
                  <w:rFonts w:hint="eastAsia"/>
                  <w:szCs w:val="22"/>
                </w:rPr>
                <w:t>陳冠廷</w:t>
              </w:r>
            </w:ins>
            <w:del w:id="1537" w:author="11046017_鄭兆媗" w:date="2024-03-25T14:39:00Z">
              <w:r w:rsidR="000226E4" w:rsidRPr="00E436C8">
                <w:rPr>
                  <w:szCs w:val="22"/>
                </w:rPr>
                <w:delText>姓名</w:delText>
              </w:r>
            </w:del>
          </w:p>
        </w:tc>
        <w:tc>
          <w:tcPr>
            <w:tcW w:w="760" w:type="pct"/>
            <w:shd w:val="clear" w:color="auto" w:fill="auto"/>
            <w:vAlign w:val="center"/>
            <w:tcPrChange w:id="1538"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539" w:author="11046017_鄭兆媗" w:date="2024-03-25T14:39:00Z"/>
                <w:szCs w:val="22"/>
              </w:rPr>
              <w:pPrChange w:id="1540" w:author="11046017_鄭兆媗" w:date="2024-03-25T20:17:00Z">
                <w:pPr>
                  <w:jc w:val="center"/>
                </w:pPr>
              </w:pPrChange>
            </w:pPr>
            <w:del w:id="1541" w:author="11046017_鄭兆媗" w:date="2024-03-25T14:39:00Z">
              <w:r w:rsidRPr="00E436C8">
                <w:rPr>
                  <w:szCs w:val="22"/>
                </w:rPr>
                <w:delText>學號</w:delText>
              </w:r>
            </w:del>
            <w:ins w:id="1542" w:author="11046017_鄭兆媗" w:date="2024-03-25T14:39:00Z">
              <w:r w:rsidR="00874E17">
                <w:rPr>
                  <w:rFonts w:hint="eastAsia"/>
                  <w:szCs w:val="22"/>
                </w:rPr>
                <w:t>11046014</w:t>
              </w:r>
            </w:ins>
            <w:r w:rsidRPr="00E436C8">
              <w:rPr>
                <w:szCs w:val="22"/>
              </w:rPr>
              <w:t>/</w:t>
            </w:r>
            <w:del w:id="1543"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544" w:author="11046017_鄭兆媗" w:date="2024-03-25T20:17:00Z">
                <w:pPr>
                  <w:jc w:val="center"/>
                </w:pPr>
              </w:pPrChange>
            </w:pPr>
            <w:ins w:id="1545" w:author="11046017_鄭兆媗" w:date="2024-03-25T14:40:00Z">
              <w:r>
                <w:rPr>
                  <w:rFonts w:hint="eastAsia"/>
                  <w:szCs w:val="22"/>
                </w:rPr>
                <w:t>劉育彤</w:t>
              </w:r>
            </w:ins>
          </w:p>
        </w:tc>
        <w:tc>
          <w:tcPr>
            <w:tcW w:w="760" w:type="pct"/>
            <w:shd w:val="clear" w:color="auto" w:fill="auto"/>
            <w:vAlign w:val="center"/>
            <w:tcPrChange w:id="1546"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547" w:author="11046017_鄭兆媗" w:date="2024-03-25T14:40:00Z"/>
                <w:szCs w:val="22"/>
              </w:rPr>
              <w:pPrChange w:id="1548" w:author="11046017_鄭兆媗" w:date="2024-03-25T20:17:00Z">
                <w:pPr>
                  <w:jc w:val="center"/>
                </w:pPr>
              </w:pPrChange>
            </w:pPr>
            <w:del w:id="1549" w:author="11046017_鄭兆媗" w:date="2024-03-25T14:39:00Z">
              <w:r w:rsidRPr="00E436C8">
                <w:rPr>
                  <w:szCs w:val="22"/>
                </w:rPr>
                <w:delText>學號</w:delText>
              </w:r>
            </w:del>
            <w:ins w:id="1550" w:author="11046017_鄭兆媗" w:date="2024-03-25T14:39:00Z">
              <w:r w:rsidR="00874E17">
                <w:rPr>
                  <w:rFonts w:hint="eastAsia"/>
                  <w:szCs w:val="22"/>
                </w:rPr>
                <w:t>11046017</w:t>
              </w:r>
            </w:ins>
            <w:r w:rsidRPr="00E436C8">
              <w:rPr>
                <w:szCs w:val="22"/>
              </w:rPr>
              <w:t>/</w:t>
            </w:r>
            <w:del w:id="1551"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552" w:author="11046017_鄭兆媗" w:date="2024-03-25T20:17:00Z">
                <w:pPr>
                  <w:jc w:val="center"/>
                </w:pPr>
              </w:pPrChange>
            </w:pPr>
            <w:ins w:id="1553" w:author="11046017_鄭兆媗" w:date="2024-03-25T14:40:00Z">
              <w:r>
                <w:rPr>
                  <w:rFonts w:hint="eastAsia"/>
                  <w:szCs w:val="22"/>
                </w:rPr>
                <w:t>鄭兆</w:t>
              </w:r>
              <w:proofErr w:type="gramStart"/>
              <w:r>
                <w:rPr>
                  <w:rFonts w:hint="eastAsia"/>
                  <w:szCs w:val="22"/>
                </w:rPr>
                <w:t>媗</w:t>
              </w:r>
            </w:ins>
            <w:proofErr w:type="gramEnd"/>
          </w:p>
        </w:tc>
        <w:tc>
          <w:tcPr>
            <w:tcW w:w="756" w:type="pct"/>
            <w:shd w:val="clear" w:color="auto" w:fill="auto"/>
            <w:vAlign w:val="center"/>
            <w:tcPrChange w:id="1554"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555" w:author="11046017_鄭兆媗" w:date="2024-03-25T14:40:00Z"/>
                <w:szCs w:val="22"/>
              </w:rPr>
              <w:pPrChange w:id="1556" w:author="11046017_鄭兆媗" w:date="2024-03-25T20:17:00Z">
                <w:pPr>
                  <w:jc w:val="center"/>
                </w:pPr>
              </w:pPrChange>
            </w:pPr>
            <w:del w:id="1557" w:author="11046017_鄭兆媗" w:date="2024-03-25T14:40:00Z">
              <w:r w:rsidRPr="00E436C8">
                <w:rPr>
                  <w:szCs w:val="22"/>
                </w:rPr>
                <w:delText>學號</w:delText>
              </w:r>
            </w:del>
            <w:ins w:id="1558"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559" w:author="11046017_鄭兆媗" w:date="2024-03-25T20:17:00Z">
                <w:pPr>
                  <w:jc w:val="center"/>
                </w:pPr>
              </w:pPrChange>
            </w:pPr>
            <w:ins w:id="1560" w:author="11046017_鄭兆媗" w:date="2024-03-25T14:40:00Z">
              <w:r>
                <w:rPr>
                  <w:rFonts w:hint="eastAsia"/>
                  <w:szCs w:val="22"/>
                </w:rPr>
                <w:t>蔡元振</w:t>
              </w:r>
            </w:ins>
            <w:del w:id="1561" w:author="11046017_鄭兆媗" w:date="2024-03-25T14:40:00Z">
              <w:r w:rsidR="000226E4" w:rsidRPr="00E436C8">
                <w:rPr>
                  <w:szCs w:val="22"/>
                </w:rPr>
                <w:delText>姓名</w:delText>
              </w:r>
            </w:del>
          </w:p>
        </w:tc>
      </w:tr>
      <w:tr w:rsidR="008366AC" w14:paraId="25620E4E" w14:textId="77777777" w:rsidTr="00812B00">
        <w:trPr>
          <w:jc w:val="center"/>
          <w:trPrChange w:id="1562" w:author="11046017_鄭兆媗" w:date="2024-03-31T15:51:00Z">
            <w:trPr>
              <w:jc w:val="center"/>
            </w:trPr>
          </w:trPrChange>
        </w:trPr>
        <w:tc>
          <w:tcPr>
            <w:tcW w:w="453" w:type="pct"/>
            <w:vMerge w:val="restart"/>
            <w:shd w:val="clear" w:color="auto" w:fill="auto"/>
            <w:textDirection w:val="tbRlV"/>
            <w:vAlign w:val="center"/>
            <w:tcPrChange w:id="1563"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564"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565"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566" w:author="11046017_鄭兆媗" w:date="2024-03-25T20:51:00Z">
                <w:pPr/>
              </w:pPrChange>
            </w:pPr>
            <w:r w:rsidRPr="00E436C8">
              <w:rPr>
                <w:rFonts w:hint="eastAsia"/>
                <w:szCs w:val="22"/>
              </w:rPr>
              <w:t>資料庫建置</w:t>
            </w:r>
          </w:p>
        </w:tc>
        <w:tc>
          <w:tcPr>
            <w:tcW w:w="759" w:type="pct"/>
            <w:shd w:val="clear" w:color="auto" w:fill="auto"/>
            <w:vAlign w:val="center"/>
            <w:tcPrChange w:id="1567"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568" w:author="11046017_鄭兆媗" w:date="2024-03-25T20:51:00Z">
                <w:pPr/>
              </w:pPrChange>
            </w:pPr>
          </w:p>
        </w:tc>
        <w:tc>
          <w:tcPr>
            <w:tcW w:w="760" w:type="pct"/>
            <w:shd w:val="clear" w:color="auto" w:fill="auto"/>
            <w:vAlign w:val="center"/>
            <w:tcPrChange w:id="1569"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570" w:author="11046017_鄭兆媗" w:date="2024-03-25T20:51:00Z">
                <w:pPr/>
              </w:pPrChange>
            </w:pPr>
            <w:ins w:id="157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72"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573" w:author="11046017_鄭兆媗" w:date="2024-03-25T20:51:00Z">
                <w:pPr/>
              </w:pPrChange>
            </w:pPr>
            <w:ins w:id="1574" w:author="11046017_鄭兆媗" w:date="2024-03-25T14:43:00Z">
              <w:r w:rsidRPr="003E7632">
                <w:rPr>
                  <w:rFonts w:hint="eastAsia"/>
                  <w:rPrChange w:id="1575" w:author="11046014_劉育彤" w:date="2024-03-25T20:17:00Z">
                    <w:rPr>
                      <w:rFonts w:ascii="標楷體" w:hAnsi="標楷體" w:hint="eastAsia"/>
                    </w:rPr>
                  </w:rPrChange>
                </w:rPr>
                <w:t>●</w:t>
              </w:r>
            </w:ins>
          </w:p>
        </w:tc>
        <w:tc>
          <w:tcPr>
            <w:tcW w:w="756" w:type="pct"/>
            <w:shd w:val="clear" w:color="auto" w:fill="auto"/>
            <w:vAlign w:val="center"/>
            <w:tcPrChange w:id="1576"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577" w:author="11046017_鄭兆媗" w:date="2024-03-25T20:51:00Z">
                <w:pPr/>
              </w:pPrChange>
            </w:pPr>
          </w:p>
        </w:tc>
      </w:tr>
      <w:tr w:rsidR="008366AC" w14:paraId="0C74C5D0" w14:textId="77777777" w:rsidTr="00812B00">
        <w:trPr>
          <w:jc w:val="center"/>
          <w:trPrChange w:id="1578" w:author="11046017_鄭兆媗" w:date="2024-03-31T15:51:00Z">
            <w:trPr>
              <w:jc w:val="center"/>
            </w:trPr>
          </w:trPrChange>
        </w:trPr>
        <w:tc>
          <w:tcPr>
            <w:tcW w:w="453" w:type="pct"/>
            <w:vMerge/>
            <w:shd w:val="clear" w:color="auto" w:fill="auto"/>
            <w:vAlign w:val="center"/>
            <w:tcPrChange w:id="1579"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580" w:author="11046017_鄭兆媗" w:date="2024-03-25T20:17:00Z">
                <w:pPr>
                  <w:jc w:val="center"/>
                </w:pPr>
              </w:pPrChange>
            </w:pPr>
          </w:p>
        </w:tc>
        <w:tc>
          <w:tcPr>
            <w:tcW w:w="1511" w:type="pct"/>
            <w:shd w:val="clear" w:color="auto" w:fill="auto"/>
            <w:vAlign w:val="center"/>
            <w:tcPrChange w:id="1581"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582" w:author="11046017_鄭兆媗" w:date="2024-03-25T20:51:00Z">
                <w:pPr/>
              </w:pPrChange>
            </w:pPr>
            <w:r w:rsidRPr="00E436C8">
              <w:rPr>
                <w:rFonts w:hint="eastAsia"/>
                <w:szCs w:val="22"/>
              </w:rPr>
              <w:t>伺服器架設</w:t>
            </w:r>
          </w:p>
        </w:tc>
        <w:tc>
          <w:tcPr>
            <w:tcW w:w="759" w:type="pct"/>
            <w:shd w:val="clear" w:color="auto" w:fill="auto"/>
            <w:vAlign w:val="center"/>
            <w:tcPrChange w:id="1583"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584" w:author="11046017_鄭兆媗" w:date="2024-03-25T20:51:00Z">
                <w:pPr/>
              </w:pPrChange>
            </w:pPr>
          </w:p>
        </w:tc>
        <w:tc>
          <w:tcPr>
            <w:tcW w:w="760" w:type="pct"/>
            <w:shd w:val="clear" w:color="auto" w:fill="auto"/>
            <w:vAlign w:val="center"/>
            <w:tcPrChange w:id="1585"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586" w:author="11046017_鄭兆媗" w:date="2024-03-25T20:51:00Z">
                <w:pPr/>
              </w:pPrChange>
            </w:pPr>
            <w:ins w:id="158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88"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589" w:author="11046017_鄭兆媗" w:date="2024-03-25T20:51:00Z">
                <w:pPr/>
              </w:pPrChange>
            </w:pPr>
            <w:ins w:id="1590" w:author="11046017_鄭兆媗" w:date="2024-03-25T14:43:00Z">
              <w:r w:rsidRPr="003E7632">
                <w:rPr>
                  <w:rFonts w:hint="eastAsia"/>
                  <w:rPrChange w:id="1591" w:author="11046014_劉育彤" w:date="2024-03-25T20:17:00Z">
                    <w:rPr>
                      <w:rFonts w:ascii="標楷體" w:hAnsi="標楷體" w:hint="eastAsia"/>
                    </w:rPr>
                  </w:rPrChange>
                </w:rPr>
                <w:t>●</w:t>
              </w:r>
            </w:ins>
          </w:p>
        </w:tc>
        <w:tc>
          <w:tcPr>
            <w:tcW w:w="756" w:type="pct"/>
            <w:shd w:val="clear" w:color="auto" w:fill="auto"/>
            <w:vAlign w:val="center"/>
            <w:tcPrChange w:id="1592"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593" w:author="11046017_鄭兆媗" w:date="2024-03-25T20:51:00Z">
                <w:pPr/>
              </w:pPrChange>
            </w:pPr>
          </w:p>
        </w:tc>
      </w:tr>
      <w:tr w:rsidR="008366AC" w14:paraId="65A6D430" w14:textId="77777777" w:rsidTr="00812B00">
        <w:trPr>
          <w:jc w:val="center"/>
          <w:trPrChange w:id="1594" w:author="11046017_鄭兆媗" w:date="2024-03-31T15:51:00Z">
            <w:trPr>
              <w:jc w:val="center"/>
            </w:trPr>
          </w:trPrChange>
        </w:trPr>
        <w:tc>
          <w:tcPr>
            <w:tcW w:w="453" w:type="pct"/>
            <w:vMerge/>
            <w:shd w:val="clear" w:color="auto" w:fill="auto"/>
            <w:vAlign w:val="center"/>
            <w:tcPrChange w:id="1595"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596" w:author="11046017_鄭兆媗" w:date="2024-03-25T20:17:00Z">
                <w:pPr>
                  <w:jc w:val="center"/>
                </w:pPr>
              </w:pPrChange>
            </w:pPr>
          </w:p>
        </w:tc>
        <w:tc>
          <w:tcPr>
            <w:tcW w:w="1511" w:type="pct"/>
            <w:shd w:val="clear" w:color="auto" w:fill="auto"/>
            <w:vAlign w:val="center"/>
            <w:tcPrChange w:id="1597"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598" w:author="11046017_鄭兆媗" w:date="2024-03-25T20:51:00Z">
                <w:pPr/>
              </w:pPrChange>
            </w:pPr>
            <w:ins w:id="1599"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600"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601"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602" w:author="11046017_鄭兆媗" w:date="2024-03-25T20:51:00Z">
                <w:pPr/>
              </w:pPrChange>
            </w:pPr>
          </w:p>
        </w:tc>
        <w:tc>
          <w:tcPr>
            <w:tcW w:w="760" w:type="pct"/>
            <w:shd w:val="clear" w:color="auto" w:fill="auto"/>
            <w:vAlign w:val="center"/>
            <w:tcPrChange w:id="1603"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604" w:author="11046017_鄭兆媗" w:date="2024-03-25T20:51:00Z">
                <w:pPr/>
              </w:pPrChange>
            </w:pPr>
            <w:ins w:id="1605" w:author="11046017_鄭兆媗" w:date="2024-03-25T14:44:00Z">
              <w:r w:rsidRPr="003E7632">
                <w:rPr>
                  <w:rFonts w:hint="eastAsia"/>
                  <w:rPrChange w:id="1606" w:author="11046014_劉育彤" w:date="2024-03-25T20:17:00Z">
                    <w:rPr>
                      <w:rFonts w:ascii="標楷體" w:hAnsi="標楷體" w:hint="eastAsia"/>
                    </w:rPr>
                  </w:rPrChange>
                </w:rPr>
                <w:t>●</w:t>
              </w:r>
            </w:ins>
          </w:p>
        </w:tc>
        <w:tc>
          <w:tcPr>
            <w:tcW w:w="760" w:type="pct"/>
            <w:shd w:val="clear" w:color="auto" w:fill="auto"/>
            <w:vAlign w:val="center"/>
            <w:tcPrChange w:id="1607"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608" w:author="11046017_鄭兆媗" w:date="2024-03-25T20:51:00Z">
                <w:pPr/>
              </w:pPrChange>
            </w:pPr>
            <w:ins w:id="1609"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10"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611" w:author="11046017_鄭兆媗" w:date="2024-03-25T20:51:00Z">
                <w:pPr/>
              </w:pPrChange>
            </w:pPr>
          </w:p>
        </w:tc>
      </w:tr>
      <w:tr w:rsidR="008366AC" w14:paraId="5D3A665E" w14:textId="77777777" w:rsidTr="00812B00">
        <w:trPr>
          <w:jc w:val="center"/>
          <w:trPrChange w:id="1612" w:author="11046017_鄭兆媗" w:date="2024-03-31T15:51:00Z">
            <w:trPr>
              <w:jc w:val="center"/>
            </w:trPr>
          </w:trPrChange>
        </w:trPr>
        <w:tc>
          <w:tcPr>
            <w:tcW w:w="453" w:type="pct"/>
            <w:vMerge/>
            <w:shd w:val="clear" w:color="auto" w:fill="auto"/>
            <w:vAlign w:val="center"/>
            <w:tcPrChange w:id="1613"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614" w:author="11046017_鄭兆媗" w:date="2024-03-25T20:17:00Z">
                <w:pPr>
                  <w:jc w:val="center"/>
                </w:pPr>
              </w:pPrChange>
            </w:pPr>
          </w:p>
        </w:tc>
        <w:tc>
          <w:tcPr>
            <w:tcW w:w="1511" w:type="pct"/>
            <w:shd w:val="clear" w:color="auto" w:fill="auto"/>
            <w:vAlign w:val="center"/>
            <w:tcPrChange w:id="1615"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616" w:author="11046017_鄭兆媗" w:date="2024-03-25T20:51:00Z">
                <w:pPr/>
              </w:pPrChange>
            </w:pPr>
            <w:ins w:id="1617" w:author="11046017_鄭兆媗" w:date="2024-03-31T15:52:00Z">
              <w:r>
                <w:rPr>
                  <w:rFonts w:hint="eastAsia"/>
                  <w:szCs w:val="22"/>
                </w:rPr>
                <w:t>會員資料</w:t>
              </w:r>
            </w:ins>
            <w:del w:id="1618"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619"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620" w:author="11046017_鄭兆媗" w:date="2024-03-25T20:51:00Z">
                <w:pPr/>
              </w:pPrChange>
            </w:pPr>
          </w:p>
        </w:tc>
        <w:tc>
          <w:tcPr>
            <w:tcW w:w="760" w:type="pct"/>
            <w:shd w:val="clear" w:color="auto" w:fill="auto"/>
            <w:vAlign w:val="center"/>
            <w:tcPrChange w:id="1621"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622" w:author="11046017_鄭兆媗" w:date="2024-03-25T20:51:00Z">
                <w:pPr/>
              </w:pPrChange>
            </w:pPr>
            <w:ins w:id="1623" w:author="11046017_鄭兆媗" w:date="2024-03-25T14:44:00Z">
              <w:r w:rsidRPr="003E7632">
                <w:rPr>
                  <w:rFonts w:hint="eastAsia"/>
                  <w:rPrChange w:id="1624" w:author="11046014_劉育彤" w:date="2024-03-25T20:17:00Z">
                    <w:rPr>
                      <w:rFonts w:ascii="標楷體" w:hAnsi="標楷體" w:hint="eastAsia"/>
                    </w:rPr>
                  </w:rPrChange>
                </w:rPr>
                <w:t>●</w:t>
              </w:r>
            </w:ins>
          </w:p>
        </w:tc>
        <w:tc>
          <w:tcPr>
            <w:tcW w:w="760" w:type="pct"/>
            <w:shd w:val="clear" w:color="auto" w:fill="auto"/>
            <w:vAlign w:val="center"/>
            <w:tcPrChange w:id="1625"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626" w:author="11046017_鄭兆媗" w:date="2024-03-25T20:51:00Z">
                <w:pPr/>
              </w:pPrChange>
            </w:pPr>
            <w:ins w:id="1627"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28"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629" w:author="11046017_鄭兆媗" w:date="2024-03-25T20:51:00Z">
                <w:pPr/>
              </w:pPrChange>
            </w:pPr>
          </w:p>
        </w:tc>
      </w:tr>
      <w:tr w:rsidR="008366AC" w14:paraId="30785A02" w14:textId="77777777" w:rsidTr="00812B00">
        <w:trPr>
          <w:jc w:val="center"/>
          <w:trPrChange w:id="1630" w:author="11046017_鄭兆媗" w:date="2024-03-31T15:51:00Z">
            <w:trPr>
              <w:jc w:val="center"/>
            </w:trPr>
          </w:trPrChange>
        </w:trPr>
        <w:tc>
          <w:tcPr>
            <w:tcW w:w="453" w:type="pct"/>
            <w:vMerge/>
            <w:shd w:val="clear" w:color="auto" w:fill="auto"/>
            <w:vAlign w:val="center"/>
            <w:tcPrChange w:id="1631"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632" w:author="11046017_鄭兆媗" w:date="2024-03-25T20:17:00Z">
                <w:pPr>
                  <w:jc w:val="center"/>
                </w:pPr>
              </w:pPrChange>
            </w:pPr>
          </w:p>
        </w:tc>
        <w:tc>
          <w:tcPr>
            <w:tcW w:w="1511" w:type="pct"/>
            <w:shd w:val="clear" w:color="auto" w:fill="auto"/>
            <w:vAlign w:val="center"/>
            <w:tcPrChange w:id="1633"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634" w:author="11046017_鄭兆媗" w:date="2024-03-25T20:51:00Z">
                <w:pPr/>
              </w:pPrChange>
            </w:pPr>
            <w:ins w:id="1635" w:author="11046017_鄭兆媗" w:date="2024-03-31T15:52:00Z">
              <w:r>
                <w:rPr>
                  <w:rFonts w:hint="eastAsia"/>
                  <w:szCs w:val="22"/>
                </w:rPr>
                <w:t>報名課程</w:t>
              </w:r>
            </w:ins>
            <w:del w:id="1636"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637"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638" w:author="11046017_鄭兆媗" w:date="2024-03-25T20:51:00Z">
                <w:pPr/>
              </w:pPrChange>
            </w:pPr>
          </w:p>
        </w:tc>
        <w:tc>
          <w:tcPr>
            <w:tcW w:w="760" w:type="pct"/>
            <w:shd w:val="clear" w:color="auto" w:fill="auto"/>
            <w:vAlign w:val="center"/>
            <w:tcPrChange w:id="1639"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640" w:author="11046017_鄭兆媗" w:date="2024-03-25T20:51:00Z">
                <w:pPr/>
              </w:pPrChange>
            </w:pPr>
            <w:ins w:id="164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42"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643" w:author="11046017_鄭兆媗" w:date="2024-03-25T20:51:00Z">
                <w:pPr/>
              </w:pPrChange>
            </w:pPr>
            <w:ins w:id="1644" w:author="11046017_鄭兆媗" w:date="2024-03-25T14:44:00Z">
              <w:r w:rsidRPr="003E7632">
                <w:rPr>
                  <w:rFonts w:hint="eastAsia"/>
                  <w:rPrChange w:id="1645" w:author="11046014_劉育彤" w:date="2024-03-25T20:17:00Z">
                    <w:rPr>
                      <w:rFonts w:ascii="標楷體" w:hAnsi="標楷體" w:hint="eastAsia"/>
                    </w:rPr>
                  </w:rPrChange>
                </w:rPr>
                <w:t>●</w:t>
              </w:r>
            </w:ins>
          </w:p>
        </w:tc>
        <w:tc>
          <w:tcPr>
            <w:tcW w:w="756" w:type="pct"/>
            <w:shd w:val="clear" w:color="auto" w:fill="auto"/>
            <w:vAlign w:val="center"/>
            <w:tcPrChange w:id="1646"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647" w:author="11046017_鄭兆媗" w:date="2024-03-25T20:51:00Z">
                <w:pPr/>
              </w:pPrChange>
            </w:pPr>
          </w:p>
        </w:tc>
      </w:tr>
      <w:tr w:rsidR="000226E4" w14:paraId="34000E5B" w14:textId="77777777" w:rsidTr="00812B00">
        <w:trPr>
          <w:jc w:val="center"/>
          <w:trPrChange w:id="1648" w:author="11046017_鄭兆媗" w:date="2024-03-31T15:51:00Z">
            <w:trPr>
              <w:jc w:val="center"/>
            </w:trPr>
          </w:trPrChange>
        </w:trPr>
        <w:tc>
          <w:tcPr>
            <w:tcW w:w="453" w:type="pct"/>
            <w:vMerge w:val="restart"/>
            <w:shd w:val="clear" w:color="auto" w:fill="auto"/>
            <w:textDirection w:val="tbRlV"/>
            <w:vAlign w:val="center"/>
            <w:tcPrChange w:id="1649"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650"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651"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652" w:author="11046017_鄭兆媗" w:date="2024-03-25T20:51:00Z">
                <w:pPr/>
              </w:pPrChange>
            </w:pPr>
            <w:ins w:id="1653" w:author="11046017_鄭兆媗" w:date="2024-03-25T14:43:00Z">
              <w:r>
                <w:rPr>
                  <w:rFonts w:hint="eastAsia"/>
                  <w:szCs w:val="22"/>
                </w:rPr>
                <w:t>首頁</w:t>
              </w:r>
            </w:ins>
            <w:del w:id="1654" w:author="11046017_鄭兆媗" w:date="2024-03-25T14:43:00Z">
              <w:r w:rsidR="000226E4" w:rsidRPr="00E436C8">
                <w:rPr>
                  <w:szCs w:val="22"/>
                </w:rPr>
                <w:delText>Template A</w:delText>
              </w:r>
            </w:del>
          </w:p>
        </w:tc>
        <w:tc>
          <w:tcPr>
            <w:tcW w:w="759" w:type="pct"/>
            <w:shd w:val="clear" w:color="auto" w:fill="auto"/>
            <w:vAlign w:val="center"/>
            <w:tcPrChange w:id="1655"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656" w:author="11046017_鄭兆媗" w:date="2024-03-25T20:51:00Z">
                <w:pPr/>
              </w:pPrChange>
            </w:pPr>
            <w:ins w:id="1657" w:author="11046004_陳冠廷" w:date="2024-03-25T23:36:00Z">
              <w:del w:id="1658"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659"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660" w:author="11046017_鄭兆媗" w:date="2024-03-25T20:51:00Z">
                <w:pPr/>
              </w:pPrChange>
            </w:pPr>
            <w:ins w:id="166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62"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663" w:author="11046017_鄭兆媗" w:date="2024-03-25T20:51:00Z">
                <w:pPr/>
              </w:pPrChange>
            </w:pPr>
            <w:ins w:id="1664" w:author="11046017_鄭兆媗" w:date="2024-03-25T14:44:00Z">
              <w:r w:rsidRPr="003E7632">
                <w:rPr>
                  <w:rFonts w:hint="eastAsia"/>
                  <w:rPrChange w:id="1665" w:author="11046014_劉育彤" w:date="2024-03-25T20:17:00Z">
                    <w:rPr>
                      <w:rFonts w:ascii="標楷體" w:hAnsi="標楷體" w:hint="eastAsia"/>
                    </w:rPr>
                  </w:rPrChange>
                </w:rPr>
                <w:t>●</w:t>
              </w:r>
            </w:ins>
          </w:p>
        </w:tc>
        <w:tc>
          <w:tcPr>
            <w:tcW w:w="756" w:type="pct"/>
            <w:shd w:val="clear" w:color="auto" w:fill="auto"/>
            <w:vAlign w:val="center"/>
            <w:tcPrChange w:id="1666"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667" w:author="11046017_鄭兆媗" w:date="2024-03-25T20:51:00Z">
                <w:pPr/>
              </w:pPrChange>
            </w:pPr>
          </w:p>
        </w:tc>
      </w:tr>
      <w:tr w:rsidR="000226E4" w14:paraId="2FAB8BB8" w14:textId="77777777" w:rsidTr="00812B00">
        <w:trPr>
          <w:jc w:val="center"/>
          <w:trPrChange w:id="1668" w:author="11046017_鄭兆媗" w:date="2024-03-31T15:51:00Z">
            <w:trPr>
              <w:jc w:val="center"/>
            </w:trPr>
          </w:trPrChange>
        </w:trPr>
        <w:tc>
          <w:tcPr>
            <w:tcW w:w="453" w:type="pct"/>
            <w:vMerge/>
            <w:shd w:val="clear" w:color="auto" w:fill="auto"/>
            <w:vAlign w:val="center"/>
            <w:tcPrChange w:id="1669"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670" w:author="11046017_鄭兆媗" w:date="2024-03-25T20:17:00Z">
                <w:pPr>
                  <w:jc w:val="center"/>
                </w:pPr>
              </w:pPrChange>
            </w:pPr>
          </w:p>
        </w:tc>
        <w:tc>
          <w:tcPr>
            <w:tcW w:w="1511" w:type="pct"/>
            <w:shd w:val="clear" w:color="auto" w:fill="auto"/>
            <w:vAlign w:val="center"/>
            <w:tcPrChange w:id="1671"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672" w:author="11046017_鄭兆媗" w:date="2024-03-25T20:51:00Z">
                <w:pPr/>
              </w:pPrChange>
            </w:pPr>
            <w:ins w:id="1673" w:author="11046017_鄭兆媗" w:date="2024-03-31T15:49:00Z">
              <w:r>
                <w:rPr>
                  <w:rFonts w:hint="eastAsia"/>
                  <w:szCs w:val="22"/>
                </w:rPr>
                <w:t>主畫面</w:t>
              </w:r>
            </w:ins>
            <w:del w:id="1674"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675"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676" w:author="11046017_鄭兆媗" w:date="2024-03-25T20:51:00Z">
                <w:pPr/>
              </w:pPrChange>
            </w:pPr>
            <w:ins w:id="167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78"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679" w:author="11046017_鄭兆媗" w:date="2024-03-25T20:51:00Z">
                <w:pPr/>
              </w:pPrChange>
            </w:pPr>
            <w:ins w:id="1680"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1"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682" w:author="11046017_鄭兆媗" w:date="2024-03-25T20:51:00Z">
                <w:pPr/>
              </w:pPrChange>
            </w:pPr>
            <w:ins w:id="1683" w:author="11046017_鄭兆媗" w:date="2024-03-25T14:44:00Z">
              <w:r w:rsidRPr="003E7632">
                <w:rPr>
                  <w:rFonts w:hint="eastAsia"/>
                  <w:rPrChange w:id="1684" w:author="11046014_劉育彤" w:date="2024-03-25T20:17:00Z">
                    <w:rPr>
                      <w:rFonts w:ascii="標楷體" w:hAnsi="標楷體" w:hint="eastAsia"/>
                    </w:rPr>
                  </w:rPrChange>
                </w:rPr>
                <w:t>●</w:t>
              </w:r>
            </w:ins>
          </w:p>
        </w:tc>
        <w:tc>
          <w:tcPr>
            <w:tcW w:w="756" w:type="pct"/>
            <w:shd w:val="clear" w:color="auto" w:fill="auto"/>
            <w:vAlign w:val="center"/>
            <w:tcPrChange w:id="1685"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686" w:author="11046017_鄭兆媗" w:date="2024-03-25T20:51:00Z">
                <w:pPr/>
              </w:pPrChange>
            </w:pPr>
          </w:p>
        </w:tc>
      </w:tr>
      <w:tr w:rsidR="00812B00" w14:paraId="036C1388" w14:textId="77777777" w:rsidTr="00812B00">
        <w:trPr>
          <w:jc w:val="center"/>
          <w:ins w:id="1687" w:author="11046017_鄭兆媗" w:date="2024-03-31T15:49:00Z"/>
          <w:trPrChange w:id="1688" w:author="11046017_鄭兆媗" w:date="2024-03-31T15:50:00Z">
            <w:trPr>
              <w:jc w:val="center"/>
            </w:trPr>
          </w:trPrChange>
        </w:trPr>
        <w:tc>
          <w:tcPr>
            <w:tcW w:w="453" w:type="pct"/>
            <w:vMerge/>
            <w:shd w:val="clear" w:color="auto" w:fill="auto"/>
            <w:vAlign w:val="center"/>
            <w:tcPrChange w:id="1689"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690" w:author="11046017_鄭兆媗" w:date="2024-03-31T15:49:00Z"/>
                <w:szCs w:val="22"/>
              </w:rPr>
            </w:pPr>
          </w:p>
        </w:tc>
        <w:tc>
          <w:tcPr>
            <w:tcW w:w="1511" w:type="pct"/>
            <w:shd w:val="clear" w:color="auto" w:fill="auto"/>
            <w:vAlign w:val="center"/>
            <w:tcPrChange w:id="1691"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692" w:author="11046017_鄭兆媗" w:date="2024-03-31T15:49:00Z"/>
                <w:szCs w:val="22"/>
              </w:rPr>
              <w:pPrChange w:id="1693" w:author="11046017_鄭兆媗" w:date="2024-03-31T15:50:00Z">
                <w:pPr>
                  <w:spacing w:line="360" w:lineRule="exact"/>
                  <w:jc w:val="left"/>
                </w:pPr>
              </w:pPrChange>
            </w:pPr>
            <w:ins w:id="1694"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695"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696" w:author="11046017_鄭兆媗" w:date="2024-03-31T15:49:00Z"/>
                <w:szCs w:val="22"/>
              </w:rPr>
            </w:pPr>
            <w:ins w:id="169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98"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699" w:author="11046017_鄭兆媗" w:date="2024-03-31T15:49:00Z"/>
                <w:rFonts w:cs="新細明體"/>
              </w:rPr>
            </w:pPr>
            <w:ins w:id="1700" w:author="11046017_鄭兆媗" w:date="2024-03-25T14:44:00Z">
              <w:r w:rsidRPr="003E7632">
                <w:rPr>
                  <w:rFonts w:hint="eastAsia"/>
                  <w:rPrChange w:id="1701" w:author="11046014_劉育彤" w:date="2024-03-25T20:17:00Z">
                    <w:rPr>
                      <w:rFonts w:ascii="標楷體" w:hAnsi="標楷體" w:hint="eastAsia"/>
                    </w:rPr>
                  </w:rPrChange>
                </w:rPr>
                <w:t>●</w:t>
              </w:r>
            </w:ins>
          </w:p>
        </w:tc>
        <w:tc>
          <w:tcPr>
            <w:tcW w:w="760" w:type="pct"/>
            <w:shd w:val="clear" w:color="auto" w:fill="auto"/>
            <w:vAlign w:val="center"/>
            <w:tcPrChange w:id="1702"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703" w:author="11046017_鄭兆媗" w:date="2024-03-31T15:49:00Z"/>
              </w:rPr>
            </w:pPr>
            <w:ins w:id="1704"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05"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706" w:author="11046017_鄭兆媗" w:date="2024-03-31T15:49:00Z"/>
                <w:szCs w:val="22"/>
              </w:rPr>
            </w:pPr>
          </w:p>
        </w:tc>
      </w:tr>
      <w:tr w:rsidR="000226E4" w14:paraId="3CEC7DA0" w14:textId="77777777" w:rsidTr="00812B00">
        <w:trPr>
          <w:jc w:val="center"/>
          <w:trPrChange w:id="1707" w:author="11046017_鄭兆媗" w:date="2024-03-31T15:51:00Z">
            <w:trPr>
              <w:jc w:val="center"/>
            </w:trPr>
          </w:trPrChange>
        </w:trPr>
        <w:tc>
          <w:tcPr>
            <w:tcW w:w="453" w:type="pct"/>
            <w:vMerge/>
            <w:shd w:val="clear" w:color="auto" w:fill="auto"/>
            <w:vAlign w:val="center"/>
            <w:tcPrChange w:id="1708"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709" w:author="11046017_鄭兆媗" w:date="2024-03-25T20:17:00Z">
                <w:pPr>
                  <w:jc w:val="center"/>
                </w:pPr>
              </w:pPrChange>
            </w:pPr>
          </w:p>
        </w:tc>
        <w:tc>
          <w:tcPr>
            <w:tcW w:w="1511" w:type="pct"/>
            <w:shd w:val="clear" w:color="auto" w:fill="auto"/>
            <w:vAlign w:val="center"/>
            <w:tcPrChange w:id="1710"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711" w:author="11046017_鄭兆媗" w:date="2024-03-25T20:51:00Z">
                <w:pPr/>
              </w:pPrChange>
            </w:pPr>
            <w:ins w:id="1712" w:author="11046017_鄭兆媗" w:date="2024-03-31T15:42:00Z">
              <w:r>
                <w:rPr>
                  <w:rFonts w:hint="eastAsia"/>
                  <w:szCs w:val="22"/>
                </w:rPr>
                <w:t>課程詳情</w:t>
              </w:r>
            </w:ins>
            <w:del w:id="1713"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714"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715" w:author="11046017_鄭兆媗" w:date="2024-03-25T20:51:00Z">
                <w:pPr/>
              </w:pPrChange>
            </w:pPr>
            <w:ins w:id="1716" w:author="11046017_鄭兆媗" w:date="2024-03-25T14:44:00Z">
              <w:r w:rsidRPr="003E7632">
                <w:rPr>
                  <w:rFonts w:hint="eastAsia"/>
                  <w:rPrChange w:id="1717" w:author="11046014_劉育彤" w:date="2024-03-25T20:17:00Z">
                    <w:rPr>
                      <w:rFonts w:ascii="標楷體" w:hAnsi="標楷體" w:hint="eastAsia"/>
                    </w:rPr>
                  </w:rPrChange>
                </w:rPr>
                <w:t>●</w:t>
              </w:r>
            </w:ins>
          </w:p>
        </w:tc>
        <w:tc>
          <w:tcPr>
            <w:tcW w:w="760" w:type="pct"/>
            <w:shd w:val="clear" w:color="auto" w:fill="auto"/>
            <w:vAlign w:val="center"/>
            <w:tcPrChange w:id="1718"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719" w:author="11046017_鄭兆媗" w:date="2024-03-25T20:51:00Z">
                <w:pPr/>
              </w:pPrChange>
            </w:pPr>
          </w:p>
        </w:tc>
        <w:tc>
          <w:tcPr>
            <w:tcW w:w="760" w:type="pct"/>
            <w:shd w:val="clear" w:color="auto" w:fill="auto"/>
            <w:vAlign w:val="center"/>
            <w:tcPrChange w:id="1720"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721" w:author="11046017_鄭兆媗" w:date="2024-03-25T20:51:00Z">
                <w:pPr/>
              </w:pPrChange>
            </w:pPr>
            <w:ins w:id="1722"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23"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724" w:author="11046017_鄭兆媗" w:date="2024-03-25T20:51:00Z">
                <w:pPr/>
              </w:pPrChange>
            </w:pPr>
          </w:p>
        </w:tc>
      </w:tr>
      <w:tr w:rsidR="000226E4" w14:paraId="48B38F54" w14:textId="77777777" w:rsidTr="00812B00">
        <w:trPr>
          <w:jc w:val="center"/>
          <w:trPrChange w:id="1725" w:author="11046017_鄭兆媗" w:date="2024-03-31T15:51:00Z">
            <w:trPr>
              <w:jc w:val="center"/>
            </w:trPr>
          </w:trPrChange>
        </w:trPr>
        <w:tc>
          <w:tcPr>
            <w:tcW w:w="453" w:type="pct"/>
            <w:vMerge/>
            <w:shd w:val="clear" w:color="auto" w:fill="auto"/>
            <w:vAlign w:val="center"/>
            <w:tcPrChange w:id="1726"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727" w:author="11046017_鄭兆媗" w:date="2024-03-25T20:17:00Z">
                <w:pPr>
                  <w:jc w:val="center"/>
                </w:pPr>
              </w:pPrChange>
            </w:pPr>
          </w:p>
        </w:tc>
        <w:tc>
          <w:tcPr>
            <w:tcW w:w="1511" w:type="pct"/>
            <w:shd w:val="clear" w:color="auto" w:fill="auto"/>
            <w:vAlign w:val="center"/>
            <w:tcPrChange w:id="1728"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729" w:author="11046017_鄭兆媗" w:date="2024-03-25T20:51:00Z">
                <w:pPr/>
              </w:pPrChange>
            </w:pPr>
            <w:ins w:id="1730" w:author="11046017_鄭兆媗" w:date="2024-03-31T15:48:00Z">
              <w:r>
                <w:rPr>
                  <w:rFonts w:hint="eastAsia"/>
                  <w:szCs w:val="22"/>
                </w:rPr>
                <w:t>教練團隊詳情</w:t>
              </w:r>
            </w:ins>
            <w:del w:id="1731"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732"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733" w:author="11046017_鄭兆媗" w:date="2024-03-25T20:51:00Z">
                <w:pPr/>
              </w:pPrChange>
            </w:pPr>
            <w:ins w:id="1734"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35"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736" w:author="11046017_鄭兆媗" w:date="2024-03-25T20:51:00Z">
                <w:pPr/>
              </w:pPrChange>
            </w:pPr>
          </w:p>
        </w:tc>
        <w:tc>
          <w:tcPr>
            <w:tcW w:w="760" w:type="pct"/>
            <w:shd w:val="clear" w:color="auto" w:fill="auto"/>
            <w:vAlign w:val="center"/>
            <w:tcPrChange w:id="1737"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738" w:author="11046017_鄭兆媗" w:date="2024-03-25T20:51:00Z">
                <w:pPr/>
              </w:pPrChange>
            </w:pPr>
          </w:p>
        </w:tc>
        <w:tc>
          <w:tcPr>
            <w:tcW w:w="756" w:type="pct"/>
            <w:shd w:val="clear" w:color="auto" w:fill="auto"/>
            <w:vAlign w:val="center"/>
            <w:tcPrChange w:id="1739"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740" w:author="11046017_鄭兆媗" w:date="2024-03-25T20:51:00Z">
                <w:pPr/>
              </w:pPrChange>
            </w:pPr>
            <w:ins w:id="1741" w:author="11046017_鄭兆媗" w:date="2024-03-25T14:44:00Z">
              <w:r w:rsidRPr="003E7632">
                <w:rPr>
                  <w:rFonts w:hint="eastAsia"/>
                  <w:rPrChange w:id="1742" w:author="11046014_劉育彤" w:date="2024-03-25T20:17:00Z">
                    <w:rPr>
                      <w:rFonts w:ascii="標楷體" w:hAnsi="標楷體" w:hint="eastAsia"/>
                    </w:rPr>
                  </w:rPrChange>
                </w:rPr>
                <w:t>●</w:t>
              </w:r>
            </w:ins>
          </w:p>
        </w:tc>
      </w:tr>
      <w:tr w:rsidR="00475370" w14:paraId="7C1C260B" w14:textId="77777777" w:rsidTr="00812B00">
        <w:trPr>
          <w:jc w:val="center"/>
          <w:ins w:id="1743" w:author="11046017_鄭兆媗" w:date="2024-03-31T15:44:00Z"/>
          <w:trPrChange w:id="1744" w:author="11046017_鄭兆媗" w:date="2024-03-31T15:51:00Z">
            <w:trPr>
              <w:jc w:val="center"/>
            </w:trPr>
          </w:trPrChange>
        </w:trPr>
        <w:tc>
          <w:tcPr>
            <w:tcW w:w="453" w:type="pct"/>
            <w:vMerge/>
            <w:shd w:val="clear" w:color="auto" w:fill="auto"/>
            <w:vAlign w:val="center"/>
            <w:tcPrChange w:id="1745"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746" w:author="11046017_鄭兆媗" w:date="2024-03-31T15:44:00Z"/>
                <w:szCs w:val="22"/>
              </w:rPr>
            </w:pPr>
          </w:p>
        </w:tc>
        <w:tc>
          <w:tcPr>
            <w:tcW w:w="1511" w:type="pct"/>
            <w:shd w:val="clear" w:color="auto" w:fill="auto"/>
            <w:vAlign w:val="center"/>
            <w:tcPrChange w:id="1747"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748" w:author="11046017_鄭兆媗" w:date="2024-03-31T15:44:00Z"/>
                <w:szCs w:val="22"/>
              </w:rPr>
              <w:pPrChange w:id="1749" w:author="11046017_鄭兆媗" w:date="2024-03-31T15:51:00Z">
                <w:pPr>
                  <w:spacing w:line="360" w:lineRule="exact"/>
                  <w:jc w:val="left"/>
                </w:pPr>
              </w:pPrChange>
            </w:pPr>
            <w:ins w:id="1750" w:author="11046017_鄭兆媗" w:date="2024-03-31T15:49:00Z">
              <w:r>
                <w:rPr>
                  <w:rFonts w:hint="eastAsia"/>
                  <w:szCs w:val="22"/>
                </w:rPr>
                <w:t>教學影片詳情</w:t>
              </w:r>
            </w:ins>
          </w:p>
        </w:tc>
        <w:tc>
          <w:tcPr>
            <w:tcW w:w="759" w:type="pct"/>
            <w:shd w:val="clear" w:color="auto" w:fill="auto"/>
            <w:vAlign w:val="center"/>
            <w:tcPrChange w:id="1751"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752" w:author="11046017_鄭兆媗" w:date="2024-03-31T15:44:00Z"/>
                <w:szCs w:val="22"/>
              </w:rPr>
            </w:pPr>
          </w:p>
        </w:tc>
        <w:tc>
          <w:tcPr>
            <w:tcW w:w="760" w:type="pct"/>
            <w:shd w:val="clear" w:color="auto" w:fill="auto"/>
            <w:vAlign w:val="center"/>
            <w:tcPrChange w:id="1753"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754" w:author="11046017_鄭兆媗" w:date="2024-03-31T15:44:00Z"/>
                <w:szCs w:val="22"/>
              </w:rPr>
            </w:pPr>
            <w:ins w:id="175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56"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757" w:author="11046017_鄭兆媗" w:date="2024-03-31T15:44:00Z"/>
              </w:rPr>
            </w:pPr>
          </w:p>
        </w:tc>
        <w:tc>
          <w:tcPr>
            <w:tcW w:w="756" w:type="pct"/>
            <w:shd w:val="clear" w:color="auto" w:fill="auto"/>
            <w:vAlign w:val="center"/>
            <w:tcPrChange w:id="1758"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759" w:author="11046017_鄭兆媗" w:date="2024-03-31T15:44:00Z"/>
                <w:szCs w:val="22"/>
              </w:rPr>
            </w:pPr>
            <w:ins w:id="1760" w:author="11046017_鄭兆媗" w:date="2024-03-25T14:44:00Z">
              <w:r w:rsidRPr="003E7632">
                <w:rPr>
                  <w:rFonts w:hint="eastAsia"/>
                  <w:rPrChange w:id="1761" w:author="11046014_劉育彤" w:date="2024-03-25T20:17:00Z">
                    <w:rPr>
                      <w:rFonts w:ascii="標楷體" w:hAnsi="標楷體" w:hint="eastAsia"/>
                    </w:rPr>
                  </w:rPrChange>
                </w:rPr>
                <w:t>●</w:t>
              </w:r>
            </w:ins>
          </w:p>
        </w:tc>
      </w:tr>
      <w:tr w:rsidR="008521A7" w14:paraId="73A18932" w14:textId="77777777" w:rsidTr="00812B00">
        <w:trPr>
          <w:jc w:val="center"/>
          <w:ins w:id="1762" w:author="11046017_鄭兆媗" w:date="2024-03-31T15:48:00Z"/>
          <w:trPrChange w:id="1763" w:author="11046017_鄭兆媗" w:date="2024-03-31T15:51:00Z">
            <w:trPr>
              <w:jc w:val="center"/>
            </w:trPr>
          </w:trPrChange>
        </w:trPr>
        <w:tc>
          <w:tcPr>
            <w:tcW w:w="453" w:type="pct"/>
            <w:vMerge/>
            <w:shd w:val="clear" w:color="auto" w:fill="auto"/>
            <w:vAlign w:val="center"/>
            <w:tcPrChange w:id="1764"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765" w:author="11046017_鄭兆媗" w:date="2024-03-31T15:48:00Z"/>
                <w:szCs w:val="22"/>
              </w:rPr>
            </w:pPr>
          </w:p>
        </w:tc>
        <w:tc>
          <w:tcPr>
            <w:tcW w:w="1511" w:type="pct"/>
            <w:shd w:val="clear" w:color="auto" w:fill="auto"/>
            <w:vAlign w:val="center"/>
            <w:tcPrChange w:id="1766"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767" w:author="11046017_鄭兆媗" w:date="2024-03-31T15:48:00Z"/>
                <w:szCs w:val="22"/>
              </w:rPr>
              <w:pPrChange w:id="1768" w:author="11046017_鄭兆媗" w:date="2024-03-31T15:51:00Z">
                <w:pPr>
                  <w:spacing w:line="360" w:lineRule="exact"/>
                  <w:jc w:val="left"/>
                </w:pPr>
              </w:pPrChange>
            </w:pPr>
            <w:ins w:id="1769" w:author="11046017_鄭兆媗" w:date="2024-03-31T15:48:00Z">
              <w:r>
                <w:rPr>
                  <w:rFonts w:hint="eastAsia"/>
                  <w:szCs w:val="22"/>
                </w:rPr>
                <w:t>會員資料編輯</w:t>
              </w:r>
            </w:ins>
          </w:p>
        </w:tc>
        <w:tc>
          <w:tcPr>
            <w:tcW w:w="759" w:type="pct"/>
            <w:shd w:val="clear" w:color="auto" w:fill="auto"/>
            <w:vAlign w:val="center"/>
            <w:tcPrChange w:id="1770"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771" w:author="11046017_鄭兆媗" w:date="2024-03-31T15:48:00Z"/>
                <w:szCs w:val="22"/>
              </w:rPr>
            </w:pPr>
          </w:p>
        </w:tc>
        <w:tc>
          <w:tcPr>
            <w:tcW w:w="760" w:type="pct"/>
            <w:shd w:val="clear" w:color="auto" w:fill="auto"/>
            <w:vAlign w:val="center"/>
            <w:tcPrChange w:id="1772"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773" w:author="11046017_鄭兆媗" w:date="2024-03-31T15:48:00Z"/>
                <w:szCs w:val="22"/>
              </w:rPr>
            </w:pPr>
            <w:ins w:id="1774" w:author="11046017_鄭兆媗" w:date="2024-03-25T14:44:00Z">
              <w:r w:rsidRPr="003E7632">
                <w:rPr>
                  <w:rFonts w:hint="eastAsia"/>
                  <w:rPrChange w:id="1775" w:author="11046014_劉育彤" w:date="2024-03-25T20:17:00Z">
                    <w:rPr>
                      <w:rFonts w:ascii="標楷體" w:hAnsi="標楷體" w:hint="eastAsia"/>
                    </w:rPr>
                  </w:rPrChange>
                </w:rPr>
                <w:t>●</w:t>
              </w:r>
            </w:ins>
          </w:p>
        </w:tc>
        <w:tc>
          <w:tcPr>
            <w:tcW w:w="760" w:type="pct"/>
            <w:shd w:val="clear" w:color="auto" w:fill="auto"/>
            <w:vAlign w:val="center"/>
            <w:tcPrChange w:id="1776"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777" w:author="11046017_鄭兆媗" w:date="2024-03-31T15:48:00Z"/>
              </w:rPr>
            </w:pPr>
            <w:ins w:id="1778"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79"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780" w:author="11046017_鄭兆媗" w:date="2024-03-31T15:48:00Z"/>
                <w:szCs w:val="22"/>
              </w:rPr>
            </w:pPr>
          </w:p>
        </w:tc>
      </w:tr>
      <w:tr w:rsidR="00475370" w14:paraId="2BDF48D7" w14:textId="77777777" w:rsidTr="00812B00">
        <w:trPr>
          <w:jc w:val="center"/>
          <w:ins w:id="1781" w:author="11046017_鄭兆媗" w:date="2024-03-31T15:44:00Z"/>
          <w:trPrChange w:id="1782" w:author="11046017_鄭兆媗" w:date="2024-03-31T15:51:00Z">
            <w:trPr>
              <w:jc w:val="center"/>
            </w:trPr>
          </w:trPrChange>
        </w:trPr>
        <w:tc>
          <w:tcPr>
            <w:tcW w:w="453" w:type="pct"/>
            <w:vMerge/>
            <w:shd w:val="clear" w:color="auto" w:fill="auto"/>
            <w:vAlign w:val="center"/>
            <w:tcPrChange w:id="1783"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784" w:author="11046017_鄭兆媗" w:date="2024-03-31T15:44:00Z"/>
                <w:szCs w:val="22"/>
              </w:rPr>
            </w:pPr>
          </w:p>
        </w:tc>
        <w:tc>
          <w:tcPr>
            <w:tcW w:w="1511" w:type="pct"/>
            <w:shd w:val="clear" w:color="auto" w:fill="auto"/>
            <w:vAlign w:val="center"/>
            <w:tcPrChange w:id="1785"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786" w:author="11046017_鄭兆媗" w:date="2024-03-31T15:44:00Z"/>
                <w:szCs w:val="22"/>
              </w:rPr>
              <w:pPrChange w:id="1787" w:author="11046017_鄭兆媗" w:date="2024-03-31T15:51:00Z">
                <w:pPr>
                  <w:spacing w:line="360" w:lineRule="exact"/>
                  <w:jc w:val="left"/>
                </w:pPr>
              </w:pPrChange>
            </w:pPr>
            <w:ins w:id="1788" w:author="11046017_鄭兆媗" w:date="2024-03-31T15:45:00Z">
              <w:r>
                <w:rPr>
                  <w:rFonts w:hint="eastAsia"/>
                  <w:szCs w:val="22"/>
                </w:rPr>
                <w:t>報名課程</w:t>
              </w:r>
            </w:ins>
          </w:p>
        </w:tc>
        <w:tc>
          <w:tcPr>
            <w:tcW w:w="759" w:type="pct"/>
            <w:shd w:val="clear" w:color="auto" w:fill="auto"/>
            <w:vAlign w:val="center"/>
            <w:tcPrChange w:id="1789"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790" w:author="11046017_鄭兆媗" w:date="2024-03-31T15:44:00Z"/>
                <w:szCs w:val="22"/>
              </w:rPr>
            </w:pPr>
          </w:p>
        </w:tc>
        <w:tc>
          <w:tcPr>
            <w:tcW w:w="760" w:type="pct"/>
            <w:shd w:val="clear" w:color="auto" w:fill="auto"/>
            <w:vAlign w:val="center"/>
            <w:tcPrChange w:id="1791"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792" w:author="11046017_鄭兆媗" w:date="2024-03-31T15:44:00Z"/>
                <w:szCs w:val="22"/>
              </w:rPr>
            </w:pPr>
            <w:ins w:id="179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94"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795" w:author="11046017_鄭兆媗" w:date="2024-03-31T15:44:00Z"/>
              </w:rPr>
            </w:pPr>
            <w:ins w:id="1796" w:author="11046017_鄭兆媗" w:date="2024-03-25T14:44:00Z">
              <w:r w:rsidRPr="003E7632">
                <w:rPr>
                  <w:rFonts w:hint="eastAsia"/>
                  <w:rPrChange w:id="1797" w:author="11046014_劉育彤" w:date="2024-03-25T20:17:00Z">
                    <w:rPr>
                      <w:rFonts w:ascii="標楷體" w:hAnsi="標楷體" w:hint="eastAsia"/>
                    </w:rPr>
                  </w:rPrChange>
                </w:rPr>
                <w:t>●</w:t>
              </w:r>
            </w:ins>
          </w:p>
        </w:tc>
        <w:tc>
          <w:tcPr>
            <w:tcW w:w="756" w:type="pct"/>
            <w:shd w:val="clear" w:color="auto" w:fill="auto"/>
            <w:vAlign w:val="center"/>
            <w:tcPrChange w:id="1798"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799" w:author="11046017_鄭兆媗" w:date="2024-03-31T15:44:00Z"/>
                <w:szCs w:val="22"/>
              </w:rPr>
            </w:pPr>
          </w:p>
        </w:tc>
      </w:tr>
      <w:tr w:rsidR="00475370" w14:paraId="5CBB8214" w14:textId="77777777" w:rsidTr="00812B00">
        <w:trPr>
          <w:jc w:val="center"/>
          <w:ins w:id="1800" w:author="11046017_鄭兆媗" w:date="2024-03-31T15:44:00Z"/>
          <w:trPrChange w:id="1801" w:author="11046017_鄭兆媗" w:date="2024-03-31T15:51:00Z">
            <w:trPr>
              <w:jc w:val="center"/>
            </w:trPr>
          </w:trPrChange>
        </w:trPr>
        <w:tc>
          <w:tcPr>
            <w:tcW w:w="453" w:type="pct"/>
            <w:vMerge/>
            <w:shd w:val="clear" w:color="auto" w:fill="auto"/>
            <w:vAlign w:val="center"/>
            <w:tcPrChange w:id="1802"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803" w:author="11046017_鄭兆媗" w:date="2024-03-31T15:44:00Z"/>
                <w:szCs w:val="22"/>
              </w:rPr>
            </w:pPr>
          </w:p>
        </w:tc>
        <w:tc>
          <w:tcPr>
            <w:tcW w:w="1511" w:type="pct"/>
            <w:shd w:val="clear" w:color="auto" w:fill="auto"/>
            <w:vAlign w:val="center"/>
            <w:tcPrChange w:id="1804"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805" w:author="11046017_鄭兆媗" w:date="2024-03-31T15:44:00Z"/>
                <w:szCs w:val="22"/>
              </w:rPr>
              <w:pPrChange w:id="1806" w:author="11046017_鄭兆媗" w:date="2024-03-31T15:51:00Z">
                <w:pPr>
                  <w:spacing w:line="360" w:lineRule="exact"/>
                  <w:jc w:val="left"/>
                </w:pPr>
              </w:pPrChange>
            </w:pPr>
            <w:ins w:id="1807" w:author="11046017_鄭兆媗" w:date="2024-03-31T15:45:00Z">
              <w:r>
                <w:rPr>
                  <w:rFonts w:hint="eastAsia"/>
                  <w:szCs w:val="22"/>
                </w:rPr>
                <w:t>社群空間</w:t>
              </w:r>
            </w:ins>
          </w:p>
        </w:tc>
        <w:tc>
          <w:tcPr>
            <w:tcW w:w="759" w:type="pct"/>
            <w:shd w:val="clear" w:color="auto" w:fill="auto"/>
            <w:vAlign w:val="center"/>
            <w:tcPrChange w:id="1808"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809" w:author="11046017_鄭兆媗" w:date="2024-03-31T15:44:00Z"/>
                <w:szCs w:val="22"/>
              </w:rPr>
            </w:pPr>
          </w:p>
        </w:tc>
        <w:tc>
          <w:tcPr>
            <w:tcW w:w="760" w:type="pct"/>
            <w:shd w:val="clear" w:color="auto" w:fill="auto"/>
            <w:vAlign w:val="center"/>
            <w:tcPrChange w:id="1810"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811" w:author="11046017_鄭兆媗" w:date="2024-03-31T15:44:00Z"/>
                <w:szCs w:val="22"/>
              </w:rPr>
            </w:pPr>
            <w:ins w:id="181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813"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814" w:author="11046017_鄭兆媗" w:date="2024-03-31T15:44:00Z"/>
              </w:rPr>
            </w:pPr>
            <w:ins w:id="1815" w:author="11046017_鄭兆媗" w:date="2024-03-25T14:44:00Z">
              <w:r w:rsidRPr="003E7632">
                <w:rPr>
                  <w:rFonts w:hint="eastAsia"/>
                  <w:rPrChange w:id="1816" w:author="11046014_劉育彤" w:date="2024-03-25T20:17:00Z">
                    <w:rPr>
                      <w:rFonts w:ascii="標楷體" w:hAnsi="標楷體" w:hint="eastAsia"/>
                    </w:rPr>
                  </w:rPrChange>
                </w:rPr>
                <w:t>●</w:t>
              </w:r>
            </w:ins>
          </w:p>
        </w:tc>
        <w:tc>
          <w:tcPr>
            <w:tcW w:w="756" w:type="pct"/>
            <w:shd w:val="clear" w:color="auto" w:fill="auto"/>
            <w:vAlign w:val="center"/>
            <w:tcPrChange w:id="1817"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818" w:author="11046017_鄭兆媗" w:date="2024-03-31T15:44:00Z"/>
                <w:szCs w:val="22"/>
              </w:rPr>
            </w:pPr>
          </w:p>
        </w:tc>
      </w:tr>
      <w:tr w:rsidR="00CB42D9" w14:paraId="44F97807" w14:textId="77777777" w:rsidTr="00812B00">
        <w:trPr>
          <w:jc w:val="center"/>
          <w:trPrChange w:id="1819" w:author="11046017_鄭兆媗" w:date="2024-03-31T15:51:00Z">
            <w:trPr>
              <w:jc w:val="center"/>
            </w:trPr>
          </w:trPrChange>
        </w:trPr>
        <w:tc>
          <w:tcPr>
            <w:tcW w:w="453" w:type="pct"/>
            <w:vMerge w:val="restart"/>
            <w:shd w:val="clear" w:color="auto" w:fill="auto"/>
            <w:textDirection w:val="tbRlV"/>
            <w:vAlign w:val="center"/>
            <w:tcPrChange w:id="1820"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821"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822"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823"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824"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825" w:author="11046017_鄭兆媗" w:date="2024-03-25T20:51:00Z">
                <w:pPr/>
              </w:pPrChange>
            </w:pPr>
            <w:ins w:id="1826"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827"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828" w:author="11046017_鄭兆媗" w:date="2024-03-25T20:51:00Z">
                <w:pPr/>
              </w:pPrChange>
            </w:pPr>
            <w:ins w:id="1829" w:author="11046017_鄭兆媗" w:date="2024-03-29T12:18:00Z">
              <w:r w:rsidRPr="0033435E">
                <w:rPr>
                  <w:rFonts w:hint="eastAsia"/>
                </w:rPr>
                <w:t>●</w:t>
              </w:r>
            </w:ins>
          </w:p>
        </w:tc>
        <w:tc>
          <w:tcPr>
            <w:tcW w:w="760" w:type="pct"/>
            <w:shd w:val="clear" w:color="auto" w:fill="auto"/>
            <w:vAlign w:val="center"/>
            <w:tcPrChange w:id="1830"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831" w:author="11046017_鄭兆媗" w:date="2024-03-25T20:51:00Z">
                <w:pPr/>
              </w:pPrChange>
            </w:pPr>
            <w:ins w:id="1832"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33"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834" w:author="11046017_鄭兆媗" w:date="2024-03-25T20:51:00Z">
                <w:pPr/>
              </w:pPrChange>
            </w:pPr>
          </w:p>
        </w:tc>
      </w:tr>
      <w:tr w:rsidR="00CB42D9" w14:paraId="42D659D2" w14:textId="77777777" w:rsidTr="00812B00">
        <w:trPr>
          <w:jc w:val="center"/>
          <w:trPrChange w:id="1835" w:author="11046017_鄭兆媗" w:date="2024-03-31T15:51:00Z">
            <w:trPr>
              <w:jc w:val="center"/>
            </w:trPr>
          </w:trPrChange>
        </w:trPr>
        <w:tc>
          <w:tcPr>
            <w:tcW w:w="453" w:type="pct"/>
            <w:vMerge/>
            <w:shd w:val="clear" w:color="auto" w:fill="auto"/>
            <w:vAlign w:val="center"/>
            <w:tcPrChange w:id="1836"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837" w:author="11046017_鄭兆媗" w:date="2024-03-25T20:17:00Z">
                <w:pPr>
                  <w:jc w:val="center"/>
                </w:pPr>
              </w:pPrChange>
            </w:pPr>
          </w:p>
        </w:tc>
        <w:tc>
          <w:tcPr>
            <w:tcW w:w="1511" w:type="pct"/>
            <w:shd w:val="clear" w:color="auto" w:fill="auto"/>
            <w:vAlign w:val="center"/>
            <w:tcPrChange w:id="1838"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839" w:author="11046017_鄭兆媗" w:date="2024-03-25T20:51:00Z">
                <w:pPr/>
              </w:pPrChange>
            </w:pPr>
            <w:r w:rsidRPr="00E436C8">
              <w:rPr>
                <w:rFonts w:hint="eastAsia"/>
                <w:szCs w:val="22"/>
              </w:rPr>
              <w:t>W</w:t>
            </w:r>
            <w:r w:rsidRPr="00E436C8">
              <w:rPr>
                <w:szCs w:val="22"/>
              </w:rPr>
              <w:t>eb</w:t>
            </w:r>
            <w:del w:id="1840"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841"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842" w:author="11046017_鄭兆媗" w:date="2024-03-25T20:51:00Z">
                <w:pPr/>
              </w:pPrChange>
            </w:pPr>
            <w:ins w:id="1843"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44"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845" w:author="11046017_鄭兆媗" w:date="2024-03-25T20:51:00Z">
                <w:pPr/>
              </w:pPrChange>
            </w:pPr>
            <w:ins w:id="1846" w:author="11046017_鄭兆媗" w:date="2024-03-25T14:45:00Z">
              <w:r w:rsidRPr="003E7632">
                <w:rPr>
                  <w:rFonts w:hint="eastAsia"/>
                  <w:rPrChange w:id="1847" w:author="11046014_劉育彤" w:date="2024-03-25T20:17:00Z">
                    <w:rPr>
                      <w:rFonts w:ascii="標楷體" w:hAnsi="標楷體" w:hint="eastAsia"/>
                    </w:rPr>
                  </w:rPrChange>
                </w:rPr>
                <w:t>●</w:t>
              </w:r>
            </w:ins>
          </w:p>
        </w:tc>
        <w:tc>
          <w:tcPr>
            <w:tcW w:w="760" w:type="pct"/>
            <w:shd w:val="clear" w:color="auto" w:fill="auto"/>
            <w:vAlign w:val="center"/>
            <w:tcPrChange w:id="1848"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849" w:author="11046017_鄭兆媗" w:date="2024-03-25T20:51:00Z">
                <w:pPr/>
              </w:pPrChange>
            </w:pPr>
          </w:p>
        </w:tc>
        <w:tc>
          <w:tcPr>
            <w:tcW w:w="756" w:type="pct"/>
            <w:shd w:val="clear" w:color="auto" w:fill="auto"/>
            <w:vAlign w:val="center"/>
            <w:tcPrChange w:id="1850"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851" w:author="11046017_鄭兆媗" w:date="2024-03-25T20:51:00Z">
                <w:pPr/>
              </w:pPrChange>
            </w:pPr>
            <w:ins w:id="1852"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853" w:author="11046017_鄭兆媗" w:date="2024-03-31T15:51:00Z">
            <w:trPr>
              <w:jc w:val="center"/>
            </w:trPr>
          </w:trPrChange>
        </w:trPr>
        <w:tc>
          <w:tcPr>
            <w:tcW w:w="453" w:type="pct"/>
            <w:vMerge/>
            <w:shd w:val="clear" w:color="auto" w:fill="auto"/>
            <w:vAlign w:val="center"/>
            <w:tcPrChange w:id="1854"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855" w:author="11046017_鄭兆媗" w:date="2024-03-25T20:17:00Z">
                <w:pPr>
                  <w:jc w:val="center"/>
                </w:pPr>
              </w:pPrChange>
            </w:pPr>
          </w:p>
        </w:tc>
        <w:tc>
          <w:tcPr>
            <w:tcW w:w="1511" w:type="pct"/>
            <w:shd w:val="clear" w:color="auto" w:fill="auto"/>
            <w:vAlign w:val="center"/>
            <w:tcPrChange w:id="1856"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857" w:author="11046017_鄭兆媗" w:date="2024-03-25T20:51:00Z">
                <w:pPr/>
              </w:pPrChange>
            </w:pPr>
            <w:r w:rsidRPr="00E436C8">
              <w:rPr>
                <w:rFonts w:hint="eastAsia"/>
                <w:szCs w:val="22"/>
              </w:rPr>
              <w:t>色彩設計</w:t>
            </w:r>
          </w:p>
        </w:tc>
        <w:tc>
          <w:tcPr>
            <w:tcW w:w="759" w:type="pct"/>
            <w:shd w:val="clear" w:color="auto" w:fill="auto"/>
            <w:vAlign w:val="center"/>
            <w:tcPrChange w:id="1858"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859" w:author="11046017_鄭兆媗" w:date="2024-03-25T20:51:00Z">
                <w:pPr/>
              </w:pPrChange>
            </w:pPr>
            <w:ins w:id="1860"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61"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862" w:author="11046017_鄭兆媗" w:date="2024-03-25T20:51:00Z">
                <w:pPr/>
              </w:pPrChange>
            </w:pPr>
            <w:ins w:id="1863" w:author="11046017_鄭兆媗" w:date="2024-03-25T14:45:00Z">
              <w:r w:rsidRPr="003E7632">
                <w:rPr>
                  <w:rFonts w:hint="eastAsia"/>
                  <w:rPrChange w:id="1864" w:author="11046014_劉育彤" w:date="2024-03-25T20:17:00Z">
                    <w:rPr>
                      <w:rFonts w:ascii="標楷體" w:hAnsi="標楷體" w:hint="eastAsia"/>
                    </w:rPr>
                  </w:rPrChange>
                </w:rPr>
                <w:t>●</w:t>
              </w:r>
            </w:ins>
          </w:p>
        </w:tc>
        <w:tc>
          <w:tcPr>
            <w:tcW w:w="760" w:type="pct"/>
            <w:shd w:val="clear" w:color="auto" w:fill="auto"/>
            <w:vAlign w:val="center"/>
            <w:tcPrChange w:id="1865"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866" w:author="11046017_鄭兆媗" w:date="2024-03-25T20:51:00Z">
                <w:pPr/>
              </w:pPrChange>
            </w:pPr>
            <w:ins w:id="1867"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868"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869" w:author="11046017_鄭兆媗" w:date="2024-03-25T20:51:00Z">
                <w:pPr/>
              </w:pPrChange>
            </w:pPr>
          </w:p>
        </w:tc>
      </w:tr>
      <w:tr w:rsidR="00CB42D9" w14:paraId="0A4F9604" w14:textId="77777777" w:rsidTr="00812B00">
        <w:trPr>
          <w:jc w:val="center"/>
          <w:trPrChange w:id="1870" w:author="11046017_鄭兆媗" w:date="2024-03-31T15:51:00Z">
            <w:trPr>
              <w:jc w:val="center"/>
            </w:trPr>
          </w:trPrChange>
        </w:trPr>
        <w:tc>
          <w:tcPr>
            <w:tcW w:w="453" w:type="pct"/>
            <w:vMerge/>
            <w:shd w:val="clear" w:color="auto" w:fill="auto"/>
            <w:vAlign w:val="center"/>
            <w:tcPrChange w:id="1871"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872" w:author="11046017_鄭兆媗" w:date="2024-03-25T20:17:00Z">
                <w:pPr>
                  <w:jc w:val="center"/>
                </w:pPr>
              </w:pPrChange>
            </w:pPr>
          </w:p>
        </w:tc>
        <w:tc>
          <w:tcPr>
            <w:tcW w:w="1511" w:type="pct"/>
            <w:shd w:val="clear" w:color="auto" w:fill="auto"/>
            <w:vAlign w:val="center"/>
            <w:tcPrChange w:id="1873"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874"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875"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876" w:author="11046017_鄭兆媗" w:date="2024-03-25T20:51:00Z">
                <w:pPr/>
              </w:pPrChange>
            </w:pPr>
          </w:p>
        </w:tc>
        <w:tc>
          <w:tcPr>
            <w:tcW w:w="760" w:type="pct"/>
            <w:shd w:val="clear" w:color="auto" w:fill="auto"/>
            <w:vAlign w:val="center"/>
            <w:tcPrChange w:id="1877"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878" w:author="11046017_鄭兆媗" w:date="2024-03-25T20:51:00Z">
                <w:pPr/>
              </w:pPrChange>
            </w:pPr>
            <w:ins w:id="1879" w:author="11046017_鄭兆媗" w:date="2024-03-25T14:45:00Z">
              <w:r w:rsidRPr="003E7632">
                <w:rPr>
                  <w:rFonts w:hint="eastAsia"/>
                  <w:rPrChange w:id="1880" w:author="11046014_劉育彤" w:date="2024-03-25T20:17:00Z">
                    <w:rPr>
                      <w:rFonts w:ascii="標楷體" w:hAnsi="標楷體" w:hint="eastAsia"/>
                    </w:rPr>
                  </w:rPrChange>
                </w:rPr>
                <w:t>●</w:t>
              </w:r>
            </w:ins>
          </w:p>
        </w:tc>
        <w:tc>
          <w:tcPr>
            <w:tcW w:w="760" w:type="pct"/>
            <w:shd w:val="clear" w:color="auto" w:fill="auto"/>
            <w:vAlign w:val="center"/>
            <w:tcPrChange w:id="1881"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882" w:author="11046017_鄭兆媗" w:date="2024-03-25T20:51:00Z">
                <w:pPr/>
              </w:pPrChange>
            </w:pPr>
          </w:p>
        </w:tc>
        <w:tc>
          <w:tcPr>
            <w:tcW w:w="756" w:type="pct"/>
            <w:shd w:val="clear" w:color="auto" w:fill="auto"/>
            <w:vAlign w:val="center"/>
            <w:tcPrChange w:id="1883"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884" w:author="11046017_鄭兆媗" w:date="2024-03-25T20:51:00Z">
                <w:pPr/>
              </w:pPrChange>
            </w:pPr>
            <w:ins w:id="1885"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886" w:author="11046017_鄭兆媗" w:date="2024-03-31T15:51:00Z">
            <w:trPr>
              <w:jc w:val="center"/>
            </w:trPr>
          </w:trPrChange>
        </w:trPr>
        <w:tc>
          <w:tcPr>
            <w:tcW w:w="453" w:type="pct"/>
            <w:vMerge/>
            <w:shd w:val="clear" w:color="auto" w:fill="auto"/>
            <w:vAlign w:val="center"/>
            <w:tcPrChange w:id="1887"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888" w:author="11046017_鄭兆媗" w:date="2024-03-25T20:17:00Z">
                <w:pPr>
                  <w:jc w:val="center"/>
                </w:pPr>
              </w:pPrChange>
            </w:pPr>
          </w:p>
        </w:tc>
        <w:tc>
          <w:tcPr>
            <w:tcW w:w="1511" w:type="pct"/>
            <w:shd w:val="clear" w:color="auto" w:fill="auto"/>
            <w:vAlign w:val="center"/>
            <w:tcPrChange w:id="1889"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890" w:author="11046017_鄭兆媗" w:date="2024-03-25T20:51:00Z">
                <w:pPr/>
              </w:pPrChange>
            </w:pPr>
            <w:r w:rsidRPr="00E436C8">
              <w:rPr>
                <w:rFonts w:hint="eastAsia"/>
                <w:szCs w:val="22"/>
              </w:rPr>
              <w:t>素材設計</w:t>
            </w:r>
          </w:p>
        </w:tc>
        <w:tc>
          <w:tcPr>
            <w:tcW w:w="759" w:type="pct"/>
            <w:shd w:val="clear" w:color="auto" w:fill="auto"/>
            <w:vAlign w:val="center"/>
            <w:tcPrChange w:id="1891"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892" w:author="11046017_鄭兆媗" w:date="2024-03-25T20:51:00Z">
                <w:pPr/>
              </w:pPrChange>
            </w:pPr>
            <w:ins w:id="1893"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94"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895" w:author="11046017_鄭兆媗" w:date="2024-03-25T20:51:00Z">
                <w:pPr/>
              </w:pPrChange>
            </w:pPr>
            <w:ins w:id="1896"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97"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898" w:author="11046017_鄭兆媗" w:date="2024-03-25T20:51:00Z">
                <w:pPr/>
              </w:pPrChange>
            </w:pPr>
          </w:p>
        </w:tc>
        <w:tc>
          <w:tcPr>
            <w:tcW w:w="756" w:type="pct"/>
            <w:shd w:val="clear" w:color="auto" w:fill="auto"/>
            <w:vAlign w:val="center"/>
            <w:tcPrChange w:id="1899"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900" w:author="11046017_鄭兆媗" w:date="2024-03-25T20:51:00Z">
                <w:pPr/>
              </w:pPrChange>
            </w:pPr>
            <w:ins w:id="1901" w:author="11046017_鄭兆媗" w:date="2024-03-25T14:45:00Z">
              <w:r w:rsidRPr="003E7632">
                <w:rPr>
                  <w:rFonts w:hint="eastAsia"/>
                  <w:rPrChange w:id="1902" w:author="11046014_劉育彤" w:date="2024-03-25T20:17:00Z">
                    <w:rPr>
                      <w:rFonts w:ascii="標楷體" w:hAnsi="標楷體" w:hint="eastAsia"/>
                    </w:rPr>
                  </w:rPrChange>
                </w:rPr>
                <w:t>●</w:t>
              </w:r>
            </w:ins>
          </w:p>
        </w:tc>
      </w:tr>
      <w:tr w:rsidR="000226E4" w14:paraId="1795640A" w14:textId="77777777" w:rsidTr="00812B00">
        <w:trPr>
          <w:jc w:val="center"/>
          <w:trPrChange w:id="1903" w:author="11046017_鄭兆媗" w:date="2024-03-31T15:51:00Z">
            <w:trPr>
              <w:jc w:val="center"/>
            </w:trPr>
          </w:trPrChange>
        </w:trPr>
        <w:tc>
          <w:tcPr>
            <w:tcW w:w="453" w:type="pct"/>
            <w:vMerge w:val="restart"/>
            <w:shd w:val="clear" w:color="auto" w:fill="auto"/>
            <w:textDirection w:val="tbRlV"/>
            <w:vAlign w:val="center"/>
            <w:tcPrChange w:id="1904"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905"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906"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907" w:author="11046017_鄭兆媗" w:date="2024-03-25T20:51:00Z">
                <w:pPr/>
              </w:pPrChange>
            </w:pPr>
            <w:r w:rsidRPr="00E436C8">
              <w:rPr>
                <w:rFonts w:hint="eastAsia"/>
                <w:szCs w:val="22"/>
              </w:rPr>
              <w:t>統整</w:t>
            </w:r>
          </w:p>
        </w:tc>
        <w:tc>
          <w:tcPr>
            <w:tcW w:w="759" w:type="pct"/>
            <w:shd w:val="clear" w:color="auto" w:fill="auto"/>
            <w:vAlign w:val="center"/>
            <w:tcPrChange w:id="1908"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909" w:author="11046017_鄭兆媗" w:date="2024-03-25T20:51:00Z">
                <w:pPr/>
              </w:pPrChange>
            </w:pPr>
          </w:p>
        </w:tc>
        <w:tc>
          <w:tcPr>
            <w:tcW w:w="760" w:type="pct"/>
            <w:shd w:val="clear" w:color="auto" w:fill="auto"/>
            <w:vAlign w:val="center"/>
            <w:tcPrChange w:id="1910"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911" w:author="11046017_鄭兆媗" w:date="2024-03-25T20:51:00Z">
                <w:pPr/>
              </w:pPrChange>
            </w:pPr>
            <w:ins w:id="1912" w:author="11046017_鄭兆媗" w:date="2024-03-29T12:18:00Z">
              <w:r w:rsidRPr="00205A1F">
                <w:rPr>
                  <w:rFonts w:hint="eastAsia"/>
                </w:rPr>
                <w:t>●</w:t>
              </w:r>
            </w:ins>
          </w:p>
        </w:tc>
        <w:tc>
          <w:tcPr>
            <w:tcW w:w="760" w:type="pct"/>
            <w:shd w:val="clear" w:color="auto" w:fill="auto"/>
            <w:vAlign w:val="center"/>
            <w:tcPrChange w:id="1913"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914" w:author="11046017_鄭兆媗" w:date="2024-03-25T20:51:00Z">
                <w:pPr/>
              </w:pPrChange>
            </w:pPr>
            <w:ins w:id="1915"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916"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917" w:author="11046017_鄭兆媗" w:date="2024-03-25T20:51:00Z">
                <w:pPr/>
              </w:pPrChange>
            </w:pPr>
          </w:p>
        </w:tc>
      </w:tr>
      <w:tr w:rsidR="000226E4" w14:paraId="1C8F5374" w14:textId="77777777" w:rsidTr="00812B00">
        <w:trPr>
          <w:jc w:val="center"/>
          <w:trPrChange w:id="1918" w:author="11046017_鄭兆媗" w:date="2024-03-31T15:51:00Z">
            <w:trPr>
              <w:jc w:val="center"/>
            </w:trPr>
          </w:trPrChange>
        </w:trPr>
        <w:tc>
          <w:tcPr>
            <w:tcW w:w="453" w:type="pct"/>
            <w:vMerge/>
            <w:shd w:val="clear" w:color="auto" w:fill="auto"/>
            <w:textDirection w:val="tbRlV"/>
            <w:vAlign w:val="center"/>
            <w:tcPrChange w:id="1919"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920" w:author="11046017_鄭兆媗" w:date="2024-03-25T20:17:00Z">
                <w:pPr>
                  <w:ind w:left="113" w:right="113"/>
                  <w:jc w:val="center"/>
                </w:pPr>
              </w:pPrChange>
            </w:pPr>
          </w:p>
        </w:tc>
        <w:tc>
          <w:tcPr>
            <w:tcW w:w="1511" w:type="pct"/>
            <w:shd w:val="clear" w:color="auto" w:fill="auto"/>
            <w:vAlign w:val="center"/>
            <w:tcPrChange w:id="1921"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922"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923"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924" w:author="11046017_鄭兆媗" w:date="2024-03-25T20:51:00Z">
                <w:pPr/>
              </w:pPrChange>
            </w:pPr>
            <w:ins w:id="1925"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926"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927" w:author="11046017_鄭兆媗" w:date="2024-03-25T20:51:00Z">
                <w:pPr/>
              </w:pPrChange>
            </w:pPr>
            <w:ins w:id="1928"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929"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930" w:author="11046017_鄭兆媗" w:date="2024-03-25T20:51:00Z">
                <w:pPr/>
              </w:pPrChange>
            </w:pPr>
          </w:p>
        </w:tc>
        <w:tc>
          <w:tcPr>
            <w:tcW w:w="756" w:type="pct"/>
            <w:shd w:val="clear" w:color="auto" w:fill="auto"/>
            <w:vAlign w:val="center"/>
            <w:tcPrChange w:id="1931"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932" w:author="11046017_鄭兆媗" w:date="2024-03-25T20:51:00Z">
                <w:pPr/>
              </w:pPrChange>
            </w:pPr>
            <w:ins w:id="1933" w:author="11046017_鄭兆媗" w:date="2024-03-25T23:37:00Z">
              <w:r w:rsidRPr="00205A1F">
                <w:rPr>
                  <w:rFonts w:hint="eastAsia"/>
                </w:rPr>
                <w:t>●</w:t>
              </w:r>
            </w:ins>
          </w:p>
        </w:tc>
      </w:tr>
      <w:tr w:rsidR="000226E4" w14:paraId="345BC5C6" w14:textId="77777777" w:rsidTr="00812B00">
        <w:trPr>
          <w:jc w:val="center"/>
          <w:trPrChange w:id="1934" w:author="11046017_鄭兆媗" w:date="2024-03-31T15:51:00Z">
            <w:trPr>
              <w:jc w:val="center"/>
            </w:trPr>
          </w:trPrChange>
        </w:trPr>
        <w:tc>
          <w:tcPr>
            <w:tcW w:w="453" w:type="pct"/>
            <w:vMerge/>
            <w:shd w:val="clear" w:color="auto" w:fill="auto"/>
            <w:textDirection w:val="tbRlV"/>
            <w:vAlign w:val="center"/>
            <w:tcPrChange w:id="1935"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936" w:author="11046017_鄭兆媗" w:date="2024-03-25T20:17:00Z">
                <w:pPr>
                  <w:ind w:left="113" w:right="113"/>
                  <w:jc w:val="center"/>
                </w:pPr>
              </w:pPrChange>
            </w:pPr>
          </w:p>
        </w:tc>
        <w:tc>
          <w:tcPr>
            <w:tcW w:w="1511" w:type="pct"/>
            <w:shd w:val="clear" w:color="auto" w:fill="auto"/>
            <w:vAlign w:val="center"/>
            <w:tcPrChange w:id="1937"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938"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939"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940" w:author="11046017_鄭兆媗" w:date="2024-03-25T20:51:00Z">
                <w:pPr/>
              </w:pPrChange>
            </w:pPr>
            <w:ins w:id="1941" w:author="11046017_鄭兆媗" w:date="2024-03-25T23:37:00Z">
              <w:r w:rsidRPr="00205A1F">
                <w:rPr>
                  <w:rFonts w:hint="eastAsia"/>
                </w:rPr>
                <w:t>●</w:t>
              </w:r>
            </w:ins>
          </w:p>
        </w:tc>
        <w:tc>
          <w:tcPr>
            <w:tcW w:w="760" w:type="pct"/>
            <w:shd w:val="clear" w:color="auto" w:fill="auto"/>
            <w:vAlign w:val="center"/>
            <w:tcPrChange w:id="1942"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943" w:author="11046017_鄭兆媗" w:date="2024-03-25T20:51:00Z">
                <w:pPr/>
              </w:pPrChange>
            </w:pPr>
            <w:ins w:id="1944"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945"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946" w:author="11046017_鄭兆媗" w:date="2024-03-25T20:51:00Z">
                <w:pPr/>
              </w:pPrChange>
            </w:pPr>
          </w:p>
        </w:tc>
        <w:tc>
          <w:tcPr>
            <w:tcW w:w="756" w:type="pct"/>
            <w:shd w:val="clear" w:color="auto" w:fill="auto"/>
            <w:vAlign w:val="center"/>
            <w:tcPrChange w:id="1947"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948" w:author="11046017_鄭兆媗" w:date="2024-03-25T20:51:00Z">
                <w:pPr/>
              </w:pPrChange>
            </w:pPr>
            <w:ins w:id="1949"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950" w:author="11046017_鄭兆媗" w:date="2024-03-31T15:51:00Z">
            <w:trPr>
              <w:jc w:val="center"/>
            </w:trPr>
          </w:trPrChange>
        </w:trPr>
        <w:tc>
          <w:tcPr>
            <w:tcW w:w="453" w:type="pct"/>
            <w:vMerge/>
            <w:shd w:val="clear" w:color="auto" w:fill="auto"/>
            <w:textDirection w:val="tbRlV"/>
            <w:vAlign w:val="center"/>
            <w:tcPrChange w:id="1951"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1952" w:author="11046017_鄭兆媗" w:date="2024-03-25T20:17:00Z">
                <w:pPr>
                  <w:ind w:left="113" w:right="113"/>
                  <w:jc w:val="center"/>
                </w:pPr>
              </w:pPrChange>
            </w:pPr>
          </w:p>
        </w:tc>
        <w:tc>
          <w:tcPr>
            <w:tcW w:w="1511" w:type="pct"/>
            <w:shd w:val="clear" w:color="auto" w:fill="auto"/>
            <w:vAlign w:val="center"/>
            <w:tcPrChange w:id="1953"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1954"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955"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1956" w:author="11046017_鄭兆媗" w:date="2024-03-25T20:51:00Z">
                <w:pPr/>
              </w:pPrChange>
            </w:pPr>
          </w:p>
        </w:tc>
        <w:tc>
          <w:tcPr>
            <w:tcW w:w="760" w:type="pct"/>
            <w:shd w:val="clear" w:color="auto" w:fill="auto"/>
            <w:vAlign w:val="center"/>
            <w:tcPrChange w:id="1957"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1958" w:author="11046017_鄭兆媗" w:date="2024-03-25T20:51:00Z">
                <w:pPr/>
              </w:pPrChange>
            </w:pPr>
            <w:ins w:id="1959"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60"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1961" w:author="11046017_鄭兆媗" w:date="2024-03-25T20:51:00Z">
                <w:pPr/>
              </w:pPrChange>
            </w:pPr>
            <w:ins w:id="1962" w:author="11046017_鄭兆媗" w:date="2024-03-29T12:29:00Z">
              <w:r w:rsidRPr="00205A1F">
                <w:rPr>
                  <w:rFonts w:hint="eastAsia"/>
                </w:rPr>
                <w:t>●</w:t>
              </w:r>
            </w:ins>
          </w:p>
        </w:tc>
        <w:tc>
          <w:tcPr>
            <w:tcW w:w="756" w:type="pct"/>
            <w:shd w:val="clear" w:color="auto" w:fill="auto"/>
            <w:vAlign w:val="center"/>
            <w:tcPrChange w:id="1963"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1964" w:author="11046017_鄭兆媗" w:date="2024-03-25T20:51:00Z">
                <w:pPr/>
              </w:pPrChange>
            </w:pPr>
          </w:p>
        </w:tc>
      </w:tr>
      <w:tr w:rsidR="000226E4" w14:paraId="7CC5D12D" w14:textId="77777777" w:rsidTr="00812B00">
        <w:trPr>
          <w:jc w:val="center"/>
          <w:trPrChange w:id="1965" w:author="11046017_鄭兆媗" w:date="2024-03-31T15:51:00Z">
            <w:trPr>
              <w:jc w:val="center"/>
            </w:trPr>
          </w:trPrChange>
        </w:trPr>
        <w:tc>
          <w:tcPr>
            <w:tcW w:w="453" w:type="pct"/>
            <w:vMerge/>
            <w:shd w:val="clear" w:color="auto" w:fill="auto"/>
            <w:textDirection w:val="tbRlV"/>
            <w:vAlign w:val="center"/>
            <w:tcPrChange w:id="1966"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1967" w:author="11046017_鄭兆媗" w:date="2024-03-25T20:17:00Z">
                <w:pPr>
                  <w:ind w:left="113" w:right="113"/>
                  <w:jc w:val="center"/>
                </w:pPr>
              </w:pPrChange>
            </w:pPr>
          </w:p>
        </w:tc>
        <w:tc>
          <w:tcPr>
            <w:tcW w:w="1511" w:type="pct"/>
            <w:shd w:val="clear" w:color="auto" w:fill="auto"/>
            <w:vAlign w:val="center"/>
            <w:tcPrChange w:id="1968"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1969"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970"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1971" w:author="11046017_鄭兆媗" w:date="2024-03-25T20:51:00Z">
                <w:pPr/>
              </w:pPrChange>
            </w:pPr>
            <w:ins w:id="1972"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73"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1974" w:author="11046017_鄭兆媗" w:date="2024-03-25T20:51:00Z">
                <w:pPr/>
              </w:pPrChange>
            </w:pPr>
          </w:p>
        </w:tc>
        <w:tc>
          <w:tcPr>
            <w:tcW w:w="760" w:type="pct"/>
            <w:shd w:val="clear" w:color="auto" w:fill="auto"/>
            <w:vAlign w:val="center"/>
            <w:tcPrChange w:id="1975"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1976" w:author="11046017_鄭兆媗" w:date="2024-03-25T20:51:00Z">
                <w:pPr/>
              </w:pPrChange>
            </w:pPr>
            <w:ins w:id="1977" w:author="11046017_鄭兆媗" w:date="2024-03-25T23:38:00Z">
              <w:r w:rsidRPr="00205A1F">
                <w:rPr>
                  <w:rFonts w:hint="eastAsia"/>
                </w:rPr>
                <w:t>●</w:t>
              </w:r>
            </w:ins>
          </w:p>
        </w:tc>
        <w:tc>
          <w:tcPr>
            <w:tcW w:w="756" w:type="pct"/>
            <w:shd w:val="clear" w:color="auto" w:fill="auto"/>
            <w:vAlign w:val="center"/>
            <w:tcPrChange w:id="1978"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1979" w:author="11046017_鄭兆媗" w:date="2024-03-25T20:51:00Z">
                <w:pPr/>
              </w:pPrChange>
            </w:pPr>
            <w:ins w:id="1980"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1981" w:author="11046017_鄭兆媗" w:date="2024-03-31T15:51:00Z">
            <w:trPr>
              <w:jc w:val="center"/>
            </w:trPr>
          </w:trPrChange>
        </w:trPr>
        <w:tc>
          <w:tcPr>
            <w:tcW w:w="453" w:type="pct"/>
            <w:vMerge/>
            <w:shd w:val="clear" w:color="auto" w:fill="auto"/>
            <w:textDirection w:val="tbRlV"/>
            <w:vAlign w:val="center"/>
            <w:tcPrChange w:id="1982"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1983" w:author="11046017_鄭兆媗" w:date="2024-03-25T20:17:00Z">
                <w:pPr>
                  <w:ind w:left="113" w:right="113"/>
                  <w:jc w:val="center"/>
                </w:pPr>
              </w:pPrChange>
            </w:pPr>
          </w:p>
        </w:tc>
        <w:tc>
          <w:tcPr>
            <w:tcW w:w="1511" w:type="pct"/>
            <w:shd w:val="clear" w:color="auto" w:fill="auto"/>
            <w:vAlign w:val="center"/>
            <w:tcPrChange w:id="1984"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1985"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986" w:author="11046017_鄭兆媗" w:date="2024-03-31T15:51:00Z">
              <w:tcPr>
                <w:tcW w:w="759" w:type="pct"/>
                <w:gridSpan w:val="2"/>
                <w:shd w:val="clear" w:color="auto" w:fill="auto"/>
              </w:tcPr>
            </w:tcPrChange>
          </w:tcPr>
          <w:p w14:paraId="7DFF62FC" w14:textId="791FA446" w:rsidR="000226E4" w:rsidRPr="00E436C8" w:rsidRDefault="007F21E7">
            <w:pPr>
              <w:spacing w:line="360" w:lineRule="exact"/>
              <w:jc w:val="center"/>
              <w:rPr>
                <w:szCs w:val="22"/>
              </w:rPr>
              <w:pPrChange w:id="1987" w:author="11046017_鄭兆媗" w:date="2024-03-25T20:51:00Z">
                <w:pPr/>
              </w:pPrChange>
            </w:pPr>
            <w:ins w:id="1988"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89"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1990" w:author="11046017_鄭兆媗" w:date="2024-03-25T20:51:00Z">
                <w:pPr/>
              </w:pPrChange>
            </w:pPr>
            <w:ins w:id="1991" w:author="11046017_鄭兆媗" w:date="2024-03-25T23:38:00Z">
              <w:r w:rsidRPr="00205A1F">
                <w:rPr>
                  <w:rFonts w:hint="eastAsia"/>
                </w:rPr>
                <w:t>●</w:t>
              </w:r>
            </w:ins>
          </w:p>
        </w:tc>
        <w:tc>
          <w:tcPr>
            <w:tcW w:w="760" w:type="pct"/>
            <w:shd w:val="clear" w:color="auto" w:fill="auto"/>
            <w:vAlign w:val="center"/>
            <w:tcPrChange w:id="1992"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1993" w:author="11046017_鄭兆媗" w:date="2024-03-25T20:51:00Z">
                <w:pPr/>
              </w:pPrChange>
            </w:pPr>
            <w:ins w:id="1994"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95"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1996" w:author="11046017_鄭兆媗" w:date="2024-03-25T20:51:00Z">
                <w:pPr/>
              </w:pPrChange>
            </w:pPr>
          </w:p>
        </w:tc>
      </w:tr>
      <w:tr w:rsidR="000226E4" w14:paraId="2A2801E9" w14:textId="77777777" w:rsidTr="00812B00">
        <w:trPr>
          <w:jc w:val="center"/>
          <w:trPrChange w:id="1997" w:author="11046017_鄭兆媗" w:date="2024-03-31T15:51:00Z">
            <w:trPr>
              <w:jc w:val="center"/>
            </w:trPr>
          </w:trPrChange>
        </w:trPr>
        <w:tc>
          <w:tcPr>
            <w:tcW w:w="453" w:type="pct"/>
            <w:vMerge/>
            <w:shd w:val="clear" w:color="auto" w:fill="auto"/>
            <w:textDirection w:val="tbRlV"/>
            <w:vAlign w:val="center"/>
            <w:tcPrChange w:id="1998"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1999" w:author="11046017_鄭兆媗" w:date="2024-03-25T20:17:00Z">
                <w:pPr>
                  <w:ind w:left="113" w:right="113"/>
                  <w:jc w:val="center"/>
                </w:pPr>
              </w:pPrChange>
            </w:pPr>
          </w:p>
        </w:tc>
        <w:tc>
          <w:tcPr>
            <w:tcW w:w="1511" w:type="pct"/>
            <w:shd w:val="clear" w:color="auto" w:fill="auto"/>
            <w:vAlign w:val="center"/>
            <w:tcPrChange w:id="2000"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2001"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2002" w:author="11046017_鄭兆媗" w:date="2024-03-29T12:28:00Z">
              <w:r w:rsidRPr="00E436C8">
                <w:rPr>
                  <w:rFonts w:hint="eastAsia"/>
                  <w:szCs w:val="22"/>
                </w:rPr>
                <w:delText xml:space="preserve"> </w:delText>
              </w:r>
            </w:del>
            <w:ins w:id="2003" w:author="11046017_鄭兆媗" w:date="2024-03-29T12:28:00Z">
              <w:r w:rsidR="00357786">
                <w:rPr>
                  <w:rFonts w:hint="eastAsia"/>
                  <w:szCs w:val="22"/>
                </w:rPr>
                <w:t xml:space="preserve"> </w:t>
              </w:r>
            </w:ins>
            <w:del w:id="2004" w:author="11046017_鄭兆媗" w:date="2024-03-29T12:28:00Z">
              <w:r w:rsidR="009C205E" w:rsidRPr="00357786">
                <w:rPr>
                  <w:rFonts w:hint="eastAsia"/>
                  <w:szCs w:val="22"/>
                  <w:rPrChange w:id="2005"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2006"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2007"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2008" w:author="11046017_鄭兆媗" w:date="2024-03-25T20:51:00Z">
                <w:pPr/>
              </w:pPrChange>
            </w:pPr>
            <w:ins w:id="2009" w:author="11046017_鄭兆媗" w:date="2024-03-25T23:37:00Z">
              <w:r w:rsidRPr="00205A1F">
                <w:rPr>
                  <w:rFonts w:hint="eastAsia"/>
                </w:rPr>
                <w:t>●</w:t>
              </w:r>
            </w:ins>
          </w:p>
        </w:tc>
        <w:tc>
          <w:tcPr>
            <w:tcW w:w="760" w:type="pct"/>
            <w:shd w:val="clear" w:color="auto" w:fill="auto"/>
            <w:vAlign w:val="center"/>
            <w:tcPrChange w:id="2010"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2011" w:author="11046017_鄭兆媗" w:date="2024-03-25T20:51:00Z">
                <w:pPr/>
              </w:pPrChange>
            </w:pPr>
            <w:ins w:id="2012"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13"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2014" w:author="11046017_鄭兆媗" w:date="2024-03-25T20:51:00Z">
                <w:pPr/>
              </w:pPrChange>
            </w:pPr>
          </w:p>
        </w:tc>
        <w:tc>
          <w:tcPr>
            <w:tcW w:w="756" w:type="pct"/>
            <w:shd w:val="clear" w:color="auto" w:fill="auto"/>
            <w:vAlign w:val="center"/>
            <w:tcPrChange w:id="2015"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2016" w:author="11046017_鄭兆媗" w:date="2024-03-25T20:51:00Z">
                <w:pPr/>
              </w:pPrChange>
            </w:pPr>
          </w:p>
        </w:tc>
      </w:tr>
      <w:tr w:rsidR="000226E4" w14:paraId="069BDE0E" w14:textId="77777777" w:rsidTr="00812B00">
        <w:trPr>
          <w:jc w:val="center"/>
          <w:trPrChange w:id="2017" w:author="11046017_鄭兆媗" w:date="2024-03-31T15:51:00Z">
            <w:trPr>
              <w:jc w:val="center"/>
            </w:trPr>
          </w:trPrChange>
        </w:trPr>
        <w:tc>
          <w:tcPr>
            <w:tcW w:w="453" w:type="pct"/>
            <w:vMerge/>
            <w:shd w:val="clear" w:color="auto" w:fill="auto"/>
            <w:textDirection w:val="tbRlV"/>
            <w:vAlign w:val="center"/>
            <w:tcPrChange w:id="2018"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2019" w:author="11046017_鄭兆媗" w:date="2024-03-25T20:17:00Z">
                <w:pPr>
                  <w:ind w:left="113" w:right="113"/>
                  <w:jc w:val="center"/>
                </w:pPr>
              </w:pPrChange>
            </w:pPr>
          </w:p>
        </w:tc>
        <w:tc>
          <w:tcPr>
            <w:tcW w:w="1511" w:type="pct"/>
            <w:shd w:val="clear" w:color="auto" w:fill="auto"/>
            <w:vAlign w:val="center"/>
            <w:tcPrChange w:id="2020"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2021"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2022" w:author="11046017_鄭兆媗" w:date="2024-03-29T12:26:00Z">
              <w:r w:rsidRPr="00E436C8">
                <w:rPr>
                  <w:rFonts w:hint="eastAsia"/>
                  <w:szCs w:val="22"/>
                </w:rPr>
                <w:delText xml:space="preserve"> </w:delText>
              </w:r>
            </w:del>
            <w:ins w:id="2023" w:author="11046017_鄭兆媗" w:date="2024-03-29T12:26:00Z">
              <w:r w:rsidR="00AC644C">
                <w:rPr>
                  <w:rFonts w:hint="eastAsia"/>
                  <w:szCs w:val="22"/>
                </w:rPr>
                <w:t xml:space="preserve"> </w:t>
              </w:r>
            </w:ins>
            <w:del w:id="2024" w:author="11046017_鄭兆媗" w:date="2024-03-29T12:26:00Z">
              <w:r w:rsidR="009C205E" w:rsidRPr="00AC644C">
                <w:rPr>
                  <w:rFonts w:hint="eastAsia"/>
                  <w:szCs w:val="22"/>
                  <w:rPrChange w:id="2025"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2026"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2027"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2028" w:author="11046017_鄭兆媗" w:date="2024-03-25T20:51:00Z">
                <w:pPr/>
              </w:pPrChange>
            </w:pPr>
            <w:ins w:id="2029" w:author="11046017_鄭兆媗" w:date="2024-03-25T23:37:00Z">
              <w:r w:rsidRPr="00205A1F">
                <w:rPr>
                  <w:rFonts w:hint="eastAsia"/>
                </w:rPr>
                <w:t>●</w:t>
              </w:r>
            </w:ins>
          </w:p>
        </w:tc>
        <w:tc>
          <w:tcPr>
            <w:tcW w:w="760" w:type="pct"/>
            <w:shd w:val="clear" w:color="auto" w:fill="auto"/>
            <w:vAlign w:val="center"/>
            <w:tcPrChange w:id="2030" w:author="11046017_鄭兆媗" w:date="2024-03-31T15:51:00Z">
              <w:tcPr>
                <w:tcW w:w="760" w:type="pct"/>
                <w:gridSpan w:val="2"/>
                <w:shd w:val="clear" w:color="auto" w:fill="auto"/>
              </w:tcPr>
            </w:tcPrChange>
          </w:tcPr>
          <w:p w14:paraId="05EB6E9E" w14:textId="64ED6E55" w:rsidR="000226E4" w:rsidRPr="00E436C8" w:rsidRDefault="000226E4">
            <w:pPr>
              <w:spacing w:line="360" w:lineRule="exact"/>
              <w:jc w:val="center"/>
              <w:rPr>
                <w:szCs w:val="22"/>
              </w:rPr>
              <w:pPrChange w:id="2031" w:author="11046017_鄭兆媗" w:date="2024-03-25T20:51:00Z">
                <w:pPr/>
              </w:pPrChange>
            </w:pPr>
          </w:p>
        </w:tc>
        <w:tc>
          <w:tcPr>
            <w:tcW w:w="760" w:type="pct"/>
            <w:shd w:val="clear" w:color="auto" w:fill="auto"/>
            <w:vAlign w:val="center"/>
            <w:tcPrChange w:id="2032"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2033" w:author="11046017_鄭兆媗" w:date="2024-03-25T20:51:00Z">
                <w:pPr/>
              </w:pPrChange>
            </w:pPr>
            <w:ins w:id="2034"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2035"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2036" w:author="11046017_鄭兆媗" w:date="2024-03-25T20:51:00Z">
                <w:pPr/>
              </w:pPrChange>
            </w:pPr>
          </w:p>
        </w:tc>
      </w:tr>
      <w:tr w:rsidR="000226E4" w14:paraId="64D25558" w14:textId="77777777" w:rsidTr="00812B00">
        <w:trPr>
          <w:jc w:val="center"/>
          <w:trPrChange w:id="2037" w:author="11046017_鄭兆媗" w:date="2024-03-31T15:51:00Z">
            <w:trPr>
              <w:jc w:val="center"/>
            </w:trPr>
          </w:trPrChange>
        </w:trPr>
        <w:tc>
          <w:tcPr>
            <w:tcW w:w="453" w:type="pct"/>
            <w:vMerge/>
            <w:shd w:val="clear" w:color="auto" w:fill="auto"/>
            <w:textDirection w:val="tbRlV"/>
            <w:vAlign w:val="center"/>
            <w:tcPrChange w:id="2038"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2039" w:author="11046017_鄭兆媗" w:date="2024-03-25T20:17:00Z">
                <w:pPr>
                  <w:ind w:left="113" w:right="113"/>
                  <w:jc w:val="center"/>
                </w:pPr>
              </w:pPrChange>
            </w:pPr>
          </w:p>
        </w:tc>
        <w:tc>
          <w:tcPr>
            <w:tcW w:w="1511" w:type="pct"/>
            <w:shd w:val="clear" w:color="auto" w:fill="auto"/>
            <w:vAlign w:val="center"/>
            <w:tcPrChange w:id="2040"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2041"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2042"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2043" w:author="11046017_鄭兆媗" w:date="2024-03-25T20:51:00Z">
                <w:pPr/>
              </w:pPrChange>
            </w:pPr>
            <w:ins w:id="204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45"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2046" w:author="11046017_鄭兆媗" w:date="2024-03-25T20:51:00Z">
                <w:pPr/>
              </w:pPrChange>
            </w:pPr>
          </w:p>
        </w:tc>
        <w:tc>
          <w:tcPr>
            <w:tcW w:w="760" w:type="pct"/>
            <w:shd w:val="clear" w:color="auto" w:fill="auto"/>
            <w:vAlign w:val="center"/>
            <w:tcPrChange w:id="2047"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2048" w:author="11046017_鄭兆媗" w:date="2024-03-25T20:51:00Z">
                <w:pPr/>
              </w:pPrChange>
            </w:pPr>
            <w:ins w:id="2049" w:author="11046017_鄭兆媗" w:date="2024-03-25T23:37:00Z">
              <w:r w:rsidRPr="00205A1F">
                <w:rPr>
                  <w:rFonts w:hint="eastAsia"/>
                </w:rPr>
                <w:t>●</w:t>
              </w:r>
            </w:ins>
          </w:p>
        </w:tc>
        <w:tc>
          <w:tcPr>
            <w:tcW w:w="756" w:type="pct"/>
            <w:shd w:val="clear" w:color="auto" w:fill="auto"/>
            <w:vAlign w:val="center"/>
            <w:tcPrChange w:id="2050" w:author="11046017_鄭兆媗" w:date="2024-03-31T15:51:00Z">
              <w:tcPr>
                <w:tcW w:w="756" w:type="pct"/>
                <w:shd w:val="clear" w:color="auto" w:fill="auto"/>
              </w:tcPr>
            </w:tcPrChange>
          </w:tcPr>
          <w:p w14:paraId="2CDAE6BB" w14:textId="77777777" w:rsidR="000226E4" w:rsidRPr="00E436C8" w:rsidRDefault="000226E4">
            <w:pPr>
              <w:spacing w:line="360" w:lineRule="exact"/>
              <w:jc w:val="center"/>
              <w:rPr>
                <w:szCs w:val="22"/>
              </w:rPr>
              <w:pPrChange w:id="2051" w:author="11046017_鄭兆媗" w:date="2024-03-25T20:51:00Z">
                <w:pPr/>
              </w:pPrChange>
            </w:pPr>
          </w:p>
        </w:tc>
      </w:tr>
      <w:tr w:rsidR="000226E4" w14:paraId="18BDEB17" w14:textId="77777777" w:rsidTr="00812B00">
        <w:trPr>
          <w:jc w:val="center"/>
          <w:trPrChange w:id="2052" w:author="11046017_鄭兆媗" w:date="2024-03-31T15:51:00Z">
            <w:trPr>
              <w:jc w:val="center"/>
            </w:trPr>
          </w:trPrChange>
        </w:trPr>
        <w:tc>
          <w:tcPr>
            <w:tcW w:w="453" w:type="pct"/>
            <w:vMerge/>
            <w:shd w:val="clear" w:color="auto" w:fill="auto"/>
            <w:textDirection w:val="tbRlV"/>
            <w:vAlign w:val="center"/>
            <w:tcPrChange w:id="2053"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2054" w:author="11046017_鄭兆媗" w:date="2024-03-25T20:17:00Z">
                <w:pPr>
                  <w:ind w:left="113" w:right="113"/>
                  <w:jc w:val="center"/>
                </w:pPr>
              </w:pPrChange>
            </w:pPr>
          </w:p>
        </w:tc>
        <w:tc>
          <w:tcPr>
            <w:tcW w:w="1511" w:type="pct"/>
            <w:shd w:val="clear" w:color="auto" w:fill="auto"/>
            <w:vAlign w:val="center"/>
            <w:tcPrChange w:id="2055"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2056"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2057"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2058" w:author="11046017_鄭兆媗" w:date="2024-03-25T20:51:00Z">
                <w:pPr/>
              </w:pPrChange>
            </w:pPr>
          </w:p>
        </w:tc>
        <w:tc>
          <w:tcPr>
            <w:tcW w:w="760" w:type="pct"/>
            <w:shd w:val="clear" w:color="auto" w:fill="auto"/>
            <w:vAlign w:val="center"/>
            <w:tcPrChange w:id="2059"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2060" w:author="11046017_鄭兆媗" w:date="2024-03-25T20:51:00Z">
                <w:pPr/>
              </w:pPrChange>
            </w:pPr>
          </w:p>
        </w:tc>
        <w:tc>
          <w:tcPr>
            <w:tcW w:w="760" w:type="pct"/>
            <w:shd w:val="clear" w:color="auto" w:fill="auto"/>
            <w:vAlign w:val="center"/>
            <w:tcPrChange w:id="2061"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2062" w:author="11046017_鄭兆媗" w:date="2024-03-25T20:51:00Z">
                <w:pPr/>
              </w:pPrChange>
            </w:pPr>
          </w:p>
        </w:tc>
        <w:tc>
          <w:tcPr>
            <w:tcW w:w="756" w:type="pct"/>
            <w:shd w:val="clear" w:color="auto" w:fill="auto"/>
            <w:vAlign w:val="center"/>
            <w:tcPrChange w:id="2063"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2064" w:author="11046017_鄭兆媗" w:date="2024-03-25T20:51:00Z">
                <w:pPr/>
              </w:pPrChange>
            </w:pPr>
          </w:p>
        </w:tc>
      </w:tr>
      <w:tr w:rsidR="000226E4" w14:paraId="0455448A" w14:textId="77777777" w:rsidTr="00812B00">
        <w:trPr>
          <w:jc w:val="center"/>
          <w:trPrChange w:id="2065" w:author="11046017_鄭兆媗" w:date="2024-03-31T15:51:00Z">
            <w:trPr>
              <w:jc w:val="center"/>
            </w:trPr>
          </w:trPrChange>
        </w:trPr>
        <w:tc>
          <w:tcPr>
            <w:tcW w:w="453" w:type="pct"/>
            <w:vMerge/>
            <w:shd w:val="clear" w:color="auto" w:fill="auto"/>
            <w:textDirection w:val="tbRlV"/>
            <w:vAlign w:val="center"/>
            <w:tcPrChange w:id="2066"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2067" w:author="11046017_鄭兆媗" w:date="2024-03-25T20:17:00Z">
                <w:pPr>
                  <w:ind w:left="113" w:right="113"/>
                  <w:jc w:val="center"/>
                </w:pPr>
              </w:pPrChange>
            </w:pPr>
          </w:p>
        </w:tc>
        <w:tc>
          <w:tcPr>
            <w:tcW w:w="1511" w:type="pct"/>
            <w:shd w:val="clear" w:color="auto" w:fill="auto"/>
            <w:vAlign w:val="center"/>
            <w:tcPrChange w:id="2068"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2069"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2070"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2071" w:author="11046017_鄭兆媗" w:date="2024-03-25T20:51:00Z">
                <w:pPr/>
              </w:pPrChange>
            </w:pPr>
          </w:p>
        </w:tc>
        <w:tc>
          <w:tcPr>
            <w:tcW w:w="760" w:type="pct"/>
            <w:shd w:val="clear" w:color="auto" w:fill="auto"/>
            <w:vAlign w:val="center"/>
            <w:tcPrChange w:id="2072"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2073" w:author="11046017_鄭兆媗" w:date="2024-03-25T20:51:00Z">
                <w:pPr/>
              </w:pPrChange>
            </w:pPr>
          </w:p>
        </w:tc>
        <w:tc>
          <w:tcPr>
            <w:tcW w:w="760" w:type="pct"/>
            <w:shd w:val="clear" w:color="auto" w:fill="auto"/>
            <w:vAlign w:val="center"/>
            <w:tcPrChange w:id="2074"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2075" w:author="11046017_鄭兆媗" w:date="2024-03-25T20:51:00Z">
                <w:pPr/>
              </w:pPrChange>
            </w:pPr>
          </w:p>
        </w:tc>
        <w:tc>
          <w:tcPr>
            <w:tcW w:w="756" w:type="pct"/>
            <w:shd w:val="clear" w:color="auto" w:fill="auto"/>
            <w:vAlign w:val="center"/>
            <w:tcPrChange w:id="2076"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2077" w:author="11046017_鄭兆媗" w:date="2024-03-25T20:51:00Z">
                <w:pPr/>
              </w:pPrChange>
            </w:pPr>
          </w:p>
        </w:tc>
      </w:tr>
      <w:tr w:rsidR="000226E4" w14:paraId="585EE520" w14:textId="77777777" w:rsidTr="00812B00">
        <w:trPr>
          <w:jc w:val="center"/>
          <w:trPrChange w:id="2078" w:author="11046017_鄭兆媗" w:date="2024-03-31T15:51:00Z">
            <w:trPr>
              <w:jc w:val="center"/>
            </w:trPr>
          </w:trPrChange>
        </w:trPr>
        <w:tc>
          <w:tcPr>
            <w:tcW w:w="453" w:type="pct"/>
            <w:vMerge/>
            <w:shd w:val="clear" w:color="auto" w:fill="auto"/>
            <w:textDirection w:val="tbRlV"/>
            <w:vAlign w:val="center"/>
            <w:tcPrChange w:id="2079"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2080" w:author="11046017_鄭兆媗" w:date="2024-03-25T20:17:00Z">
                <w:pPr>
                  <w:ind w:left="113" w:right="113"/>
                  <w:jc w:val="center"/>
                </w:pPr>
              </w:pPrChange>
            </w:pPr>
          </w:p>
        </w:tc>
        <w:tc>
          <w:tcPr>
            <w:tcW w:w="1511" w:type="pct"/>
            <w:shd w:val="clear" w:color="auto" w:fill="auto"/>
            <w:vAlign w:val="center"/>
            <w:tcPrChange w:id="2081"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2082"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2083"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2084" w:author="11046017_鄭兆媗" w:date="2024-03-25T20:51:00Z">
                <w:pPr/>
              </w:pPrChange>
            </w:pPr>
          </w:p>
        </w:tc>
        <w:tc>
          <w:tcPr>
            <w:tcW w:w="760" w:type="pct"/>
            <w:shd w:val="clear" w:color="auto" w:fill="auto"/>
            <w:vAlign w:val="center"/>
            <w:tcPrChange w:id="2085"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2086" w:author="11046017_鄭兆媗" w:date="2024-03-25T20:51:00Z">
                <w:pPr/>
              </w:pPrChange>
            </w:pPr>
          </w:p>
        </w:tc>
        <w:tc>
          <w:tcPr>
            <w:tcW w:w="760" w:type="pct"/>
            <w:shd w:val="clear" w:color="auto" w:fill="auto"/>
            <w:vAlign w:val="center"/>
            <w:tcPrChange w:id="2087"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2088" w:author="11046017_鄭兆媗" w:date="2024-03-25T20:51:00Z">
                <w:pPr/>
              </w:pPrChange>
            </w:pPr>
          </w:p>
        </w:tc>
        <w:tc>
          <w:tcPr>
            <w:tcW w:w="756" w:type="pct"/>
            <w:shd w:val="clear" w:color="auto" w:fill="auto"/>
            <w:vAlign w:val="center"/>
            <w:tcPrChange w:id="2089"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2090" w:author="11046017_鄭兆媗" w:date="2024-03-25T20:51:00Z">
                <w:pPr/>
              </w:pPrChange>
            </w:pPr>
          </w:p>
        </w:tc>
      </w:tr>
      <w:tr w:rsidR="000226E4" w14:paraId="3B80180D" w14:textId="77777777" w:rsidTr="00812B00">
        <w:trPr>
          <w:jc w:val="center"/>
          <w:trPrChange w:id="2091" w:author="11046017_鄭兆媗" w:date="2024-03-31T15:51:00Z">
            <w:trPr>
              <w:jc w:val="center"/>
            </w:trPr>
          </w:trPrChange>
        </w:trPr>
        <w:tc>
          <w:tcPr>
            <w:tcW w:w="453" w:type="pct"/>
            <w:vMerge/>
            <w:shd w:val="clear" w:color="auto" w:fill="auto"/>
            <w:textDirection w:val="tbRlV"/>
            <w:vAlign w:val="center"/>
            <w:tcPrChange w:id="2092"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2093" w:author="11046017_鄭兆媗" w:date="2024-03-25T20:17:00Z">
                <w:pPr>
                  <w:ind w:left="113" w:right="113"/>
                  <w:jc w:val="center"/>
                </w:pPr>
              </w:pPrChange>
            </w:pPr>
          </w:p>
        </w:tc>
        <w:tc>
          <w:tcPr>
            <w:tcW w:w="1511" w:type="pct"/>
            <w:shd w:val="clear" w:color="auto" w:fill="auto"/>
            <w:vAlign w:val="center"/>
            <w:tcPrChange w:id="2094"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2095"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2096"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2097" w:author="11046017_鄭兆媗" w:date="2024-03-25T20:51:00Z">
                <w:pPr/>
              </w:pPrChange>
            </w:pPr>
          </w:p>
        </w:tc>
        <w:tc>
          <w:tcPr>
            <w:tcW w:w="760" w:type="pct"/>
            <w:shd w:val="clear" w:color="auto" w:fill="auto"/>
            <w:vAlign w:val="center"/>
            <w:tcPrChange w:id="2098"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2099" w:author="11046017_鄭兆媗" w:date="2024-03-25T20:51:00Z">
                <w:pPr/>
              </w:pPrChange>
            </w:pPr>
          </w:p>
        </w:tc>
        <w:tc>
          <w:tcPr>
            <w:tcW w:w="760" w:type="pct"/>
            <w:shd w:val="clear" w:color="auto" w:fill="auto"/>
            <w:vAlign w:val="center"/>
            <w:tcPrChange w:id="2100"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2101" w:author="11046017_鄭兆媗" w:date="2024-03-25T20:51:00Z">
                <w:pPr/>
              </w:pPrChange>
            </w:pPr>
          </w:p>
        </w:tc>
        <w:tc>
          <w:tcPr>
            <w:tcW w:w="756" w:type="pct"/>
            <w:shd w:val="clear" w:color="auto" w:fill="auto"/>
            <w:vAlign w:val="center"/>
            <w:tcPrChange w:id="2102"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2103" w:author="11046017_鄭兆媗" w:date="2024-03-25T20:51:00Z">
                <w:pPr/>
              </w:pPrChange>
            </w:pPr>
          </w:p>
        </w:tc>
      </w:tr>
      <w:tr w:rsidR="000226E4" w14:paraId="76A6BC85" w14:textId="77777777" w:rsidTr="00812B00">
        <w:trPr>
          <w:trHeight w:val="536"/>
          <w:jc w:val="center"/>
          <w:trPrChange w:id="2104" w:author="11046017_鄭兆媗" w:date="2024-03-25T20:51:00Z">
            <w:trPr>
              <w:trHeight w:val="356"/>
              <w:jc w:val="center"/>
            </w:trPr>
          </w:trPrChange>
        </w:trPr>
        <w:tc>
          <w:tcPr>
            <w:tcW w:w="453" w:type="pct"/>
            <w:vMerge w:val="restart"/>
            <w:shd w:val="clear" w:color="auto" w:fill="auto"/>
            <w:textDirection w:val="tbRlV"/>
            <w:vAlign w:val="center"/>
            <w:tcPrChange w:id="2105"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2106"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2107"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2108" w:author="11046017_鄭兆媗" w:date="2024-03-25T20:51:00Z">
                <w:pPr/>
              </w:pPrChange>
            </w:pPr>
            <w:r w:rsidRPr="00E436C8">
              <w:rPr>
                <w:rFonts w:hint="eastAsia"/>
                <w:szCs w:val="22"/>
              </w:rPr>
              <w:t>簡報製作</w:t>
            </w:r>
          </w:p>
        </w:tc>
        <w:tc>
          <w:tcPr>
            <w:tcW w:w="759" w:type="pct"/>
            <w:shd w:val="clear" w:color="auto" w:fill="auto"/>
            <w:vAlign w:val="center"/>
            <w:tcPrChange w:id="2109"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110" w:author="11046017_鄭兆媗" w:date="2024-03-25T20:51:00Z">
                <w:pPr/>
              </w:pPrChange>
            </w:pPr>
            <w:ins w:id="2111"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112"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113" w:author="11046017_鄭兆媗" w:date="2024-03-25T20:51:00Z">
                <w:pPr/>
              </w:pPrChange>
            </w:pPr>
            <w:ins w:id="2114" w:author="11046017_鄭兆媗" w:date="2024-03-29T12:28:00Z">
              <w:r w:rsidRPr="00205A1F">
                <w:rPr>
                  <w:rFonts w:hint="eastAsia"/>
                </w:rPr>
                <w:t>●</w:t>
              </w:r>
            </w:ins>
          </w:p>
        </w:tc>
        <w:tc>
          <w:tcPr>
            <w:tcW w:w="760" w:type="pct"/>
            <w:shd w:val="clear" w:color="auto" w:fill="auto"/>
            <w:vAlign w:val="center"/>
            <w:tcPrChange w:id="2115"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116" w:author="11046017_鄭兆媗" w:date="2024-03-25T20:51:00Z">
                <w:pPr/>
              </w:pPrChange>
            </w:pPr>
          </w:p>
        </w:tc>
        <w:tc>
          <w:tcPr>
            <w:tcW w:w="756" w:type="pct"/>
            <w:shd w:val="clear" w:color="auto" w:fill="auto"/>
            <w:vAlign w:val="center"/>
            <w:tcPrChange w:id="2117"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118" w:author="11046017_鄭兆媗" w:date="2024-03-25T20:51:00Z">
                <w:pPr/>
              </w:pPrChange>
            </w:pPr>
            <w:ins w:id="2119"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120" w:author="11046017_鄭兆媗" w:date="2024-03-31T15:49:00Z"/>
          <w:trPrChange w:id="2121" w:author="11046017_鄭兆媗" w:date="2024-03-31T15:50:00Z">
            <w:trPr>
              <w:trHeight w:val="490"/>
              <w:jc w:val="center"/>
            </w:trPr>
          </w:trPrChange>
        </w:trPr>
        <w:tc>
          <w:tcPr>
            <w:tcW w:w="453" w:type="pct"/>
            <w:vMerge/>
            <w:shd w:val="clear" w:color="auto" w:fill="auto"/>
            <w:textDirection w:val="tbRlV"/>
            <w:vAlign w:val="center"/>
            <w:tcPrChange w:id="2122"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123" w:author="11046017_鄭兆媗" w:date="2024-03-31T15:49:00Z"/>
                <w:szCs w:val="22"/>
              </w:rPr>
              <w:pPrChange w:id="2124" w:author="11046017_鄭兆媗" w:date="2024-03-31T15:50:00Z">
                <w:pPr>
                  <w:spacing w:line="360" w:lineRule="exact"/>
                  <w:ind w:left="113" w:right="113"/>
                </w:pPr>
              </w:pPrChange>
            </w:pPr>
          </w:p>
        </w:tc>
        <w:tc>
          <w:tcPr>
            <w:tcW w:w="1511" w:type="pct"/>
            <w:shd w:val="clear" w:color="auto" w:fill="auto"/>
            <w:vAlign w:val="center"/>
            <w:tcPrChange w:id="2125"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126" w:author="11046017_鄭兆媗" w:date="2024-03-31T15:49:00Z"/>
                <w:szCs w:val="22"/>
              </w:rPr>
              <w:pPrChange w:id="2127" w:author="11046017_鄭兆媗" w:date="2024-03-31T15:50:00Z">
                <w:pPr>
                  <w:spacing w:line="360" w:lineRule="exact"/>
                  <w:jc w:val="left"/>
                </w:pPr>
              </w:pPrChange>
            </w:pPr>
          </w:p>
        </w:tc>
        <w:tc>
          <w:tcPr>
            <w:tcW w:w="759" w:type="pct"/>
            <w:shd w:val="clear" w:color="auto" w:fill="auto"/>
            <w:vAlign w:val="center"/>
            <w:tcPrChange w:id="2128"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129" w:author="11046017_鄭兆媗" w:date="2024-03-31T15:49:00Z"/>
                <w:rFonts w:cs="新細明體"/>
              </w:rPr>
            </w:pPr>
          </w:p>
        </w:tc>
        <w:tc>
          <w:tcPr>
            <w:tcW w:w="760" w:type="pct"/>
            <w:shd w:val="clear" w:color="auto" w:fill="auto"/>
            <w:vAlign w:val="center"/>
            <w:tcPrChange w:id="2130"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131" w:author="11046017_鄭兆媗" w:date="2024-03-31T15:49:00Z"/>
              </w:rPr>
            </w:pPr>
          </w:p>
        </w:tc>
        <w:tc>
          <w:tcPr>
            <w:tcW w:w="760" w:type="pct"/>
            <w:shd w:val="clear" w:color="auto" w:fill="auto"/>
            <w:vAlign w:val="center"/>
            <w:tcPrChange w:id="2132"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133" w:author="11046017_鄭兆媗" w:date="2024-03-31T15:49:00Z"/>
                <w:szCs w:val="22"/>
              </w:rPr>
            </w:pPr>
          </w:p>
        </w:tc>
        <w:tc>
          <w:tcPr>
            <w:tcW w:w="756" w:type="pct"/>
            <w:shd w:val="clear" w:color="auto" w:fill="auto"/>
            <w:vAlign w:val="center"/>
            <w:tcPrChange w:id="2134"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135" w:author="11046017_鄭兆媗" w:date="2024-03-31T15:49:00Z"/>
                <w:rFonts w:cs="新細明體"/>
              </w:rPr>
            </w:pPr>
          </w:p>
        </w:tc>
      </w:tr>
    </w:tbl>
    <w:p w14:paraId="759B3605" w14:textId="7A3C0290" w:rsidR="00DF044C" w:rsidRPr="003E7632" w:rsidRDefault="000071FB" w:rsidP="000071FB">
      <w:pPr>
        <w:jc w:val="right"/>
        <w:rPr>
          <w:del w:id="2136" w:author="11046017_鄭兆媗" w:date="2024-03-31T16:34:00Z"/>
          <w:rPrChange w:id="2137" w:author="11046014_劉育彤" w:date="2024-03-25T20:17:00Z">
            <w:rPr>
              <w:del w:id="2138" w:author="11046017_鄭兆媗" w:date="2024-03-31T16:34:00Z"/>
              <w:rFonts w:ascii="標楷體" w:hAnsi="標楷體"/>
            </w:rPr>
          </w:rPrChange>
        </w:rPr>
      </w:pPr>
      <w:ins w:id="2139"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140" w:author="11046017_鄭兆媗" w:date="2024-03-29T12:35:00Z">
        <w:r w:rsidR="003267ED" w:rsidRPr="003E7632">
          <w:rPr>
            <w:rFonts w:hint="eastAsia"/>
            <w:rPrChange w:id="2141" w:author="11046014_劉育彤" w:date="2024-03-25T20:17:00Z">
              <w:rPr>
                <w:rFonts w:ascii="標楷體" w:hAnsi="標楷體" w:hint="eastAsia"/>
              </w:rPr>
            </w:rPrChange>
          </w:rPr>
          <w:delText>註</w:delText>
        </w:r>
        <w:r w:rsidR="003267ED" w:rsidRPr="003E7632">
          <w:rPr>
            <w:rPrChange w:id="2142" w:author="11046014_劉育彤" w:date="2024-03-25T20:17:00Z">
              <w:rPr>
                <w:rFonts w:ascii="標楷體" w:hAnsi="標楷體"/>
              </w:rPr>
            </w:rPrChange>
          </w:rPr>
          <w:delText>：</w:delText>
        </w:r>
        <w:r w:rsidR="003267ED" w:rsidRPr="003E7632">
          <w:rPr>
            <w:rFonts w:hint="eastAsia"/>
            <w:bdr w:val="single" w:sz="4" w:space="0" w:color="auto"/>
            <w:rPrChange w:id="2143"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144"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145"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146" w:author="11046014_劉育彤" w:date="2024-03-25T20:17:00Z">
              <w:rPr>
                <w:rFonts w:ascii="標楷體" w:hAnsi="標楷體"/>
                <w:bdr w:val="single" w:sz="4" w:space="0" w:color="auto"/>
              </w:rPr>
            </w:rPrChange>
          </w:rPr>
          <w:delText>發</w:delText>
        </w:r>
        <w:r w:rsidR="00B9296B" w:rsidRPr="003E7632">
          <w:rPr>
            <w:rFonts w:hint="eastAsia"/>
            <w:rPrChange w:id="2147" w:author="11046014_劉育彤" w:date="2024-03-25T20:17:00Z">
              <w:rPr>
                <w:rFonts w:ascii="標楷體" w:hAnsi="標楷體" w:hint="eastAsia"/>
              </w:rPr>
            </w:rPrChange>
          </w:rPr>
          <w:delText>、</w:delText>
        </w:r>
        <w:r w:rsidR="003267ED" w:rsidRPr="003E7632">
          <w:rPr>
            <w:bdr w:val="single" w:sz="4" w:space="0" w:color="auto"/>
            <w:rPrChange w:id="2148" w:author="11046014_劉育彤" w:date="2024-03-25T20:17:00Z">
              <w:rPr>
                <w:rFonts w:ascii="標楷體" w:hAnsi="標楷體"/>
                <w:bdr w:val="single" w:sz="4" w:space="0" w:color="auto"/>
              </w:rPr>
            </w:rPrChange>
          </w:rPr>
          <w:delText>前端開發</w:delText>
        </w:r>
        <w:r w:rsidR="00B9296B" w:rsidRPr="003E7632">
          <w:rPr>
            <w:rFonts w:hint="eastAsia"/>
            <w:rPrChange w:id="2149" w:author="11046014_劉育彤" w:date="2024-03-25T20:17:00Z">
              <w:rPr>
                <w:rFonts w:ascii="標楷體" w:hAnsi="標楷體" w:hint="eastAsia"/>
              </w:rPr>
            </w:rPrChange>
          </w:rPr>
          <w:delText>及</w:delText>
        </w:r>
        <w:r w:rsidR="00B9296B" w:rsidRPr="003E7632">
          <w:rPr>
            <w:bdr w:val="single" w:sz="4" w:space="0" w:color="auto"/>
            <w:rPrChange w:id="2150"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151" w:author="11046014_劉育彤" w:date="2024-03-25T20:17:00Z">
              <w:rPr>
                <w:rFonts w:ascii="標楷體" w:hAnsi="標楷體" w:hint="eastAsia"/>
                <w:bdr w:val="single" w:sz="4" w:space="0" w:color="auto"/>
              </w:rPr>
            </w:rPrChange>
          </w:rPr>
          <w:delText>計</w:delText>
        </w:r>
        <w:r w:rsidR="003267ED" w:rsidRPr="003E7632">
          <w:rPr>
            <w:rPrChange w:id="2152" w:author="11046014_劉育彤" w:date="2024-03-25T20:17:00Z">
              <w:rPr>
                <w:rFonts w:ascii="標楷體" w:hAnsi="標楷體"/>
              </w:rPr>
            </w:rPrChange>
          </w:rPr>
          <w:delText>視各組專題</w:delText>
        </w:r>
        <w:r w:rsidR="004A13E3" w:rsidRPr="003E7632">
          <w:rPr>
            <w:rFonts w:hint="eastAsia"/>
            <w:rPrChange w:id="2153" w:author="11046014_劉育彤" w:date="2024-03-25T20:17:00Z">
              <w:rPr>
                <w:rFonts w:ascii="標楷體" w:hAnsi="標楷體" w:hint="eastAsia"/>
              </w:rPr>
            </w:rPrChange>
          </w:rPr>
          <w:delText>功</w:delText>
        </w:r>
        <w:r w:rsidR="004A13E3" w:rsidRPr="003E7632">
          <w:rPr>
            <w:rPrChange w:id="2154" w:author="11046014_劉育彤" w:date="2024-03-25T20:17:00Z">
              <w:rPr>
                <w:rFonts w:ascii="標楷體" w:hAnsi="標楷體"/>
              </w:rPr>
            </w:rPrChange>
          </w:rPr>
          <w:delText>能</w:delText>
        </w:r>
        <w:r w:rsidR="008B4A3E" w:rsidRPr="003E7632">
          <w:rPr>
            <w:rFonts w:hint="eastAsia"/>
            <w:rPrChange w:id="2155" w:author="11046014_劉育彤" w:date="2024-03-25T20:17:00Z">
              <w:rPr>
                <w:rFonts w:ascii="標楷體" w:hAnsi="標楷體" w:hint="eastAsia"/>
              </w:rPr>
            </w:rPrChange>
          </w:rPr>
          <w:delText>新</w:delText>
        </w:r>
        <w:r w:rsidR="003267ED" w:rsidRPr="003E7632">
          <w:rPr>
            <w:rFonts w:hint="eastAsia"/>
            <w:rPrChange w:id="2156" w:author="11046014_劉育彤" w:date="2024-03-25T20:17:00Z">
              <w:rPr>
                <w:rFonts w:ascii="標楷體" w:hAnsi="標楷體" w:hint="eastAsia"/>
              </w:rPr>
            </w:rPrChange>
          </w:rPr>
          <w:delText>增</w:delText>
        </w:r>
        <w:r w:rsidR="0001544C" w:rsidRPr="003E7632">
          <w:rPr>
            <w:rFonts w:hint="eastAsia"/>
            <w:rPrChange w:id="2157" w:author="11046014_劉育彤" w:date="2024-03-25T20:17:00Z">
              <w:rPr>
                <w:rFonts w:ascii="標楷體" w:hAnsi="標楷體" w:hint="eastAsia"/>
              </w:rPr>
            </w:rPrChange>
          </w:rPr>
          <w:delText>項</w:delText>
        </w:r>
        <w:r w:rsidR="0001544C" w:rsidRPr="003E7632">
          <w:rPr>
            <w:rPrChange w:id="2158" w:author="11046014_劉育彤" w:date="2024-03-25T20:17:00Z">
              <w:rPr>
                <w:rFonts w:ascii="標楷體" w:hAnsi="標楷體"/>
              </w:rPr>
            </w:rPrChange>
          </w:rPr>
          <w:delText>目</w:delText>
        </w:r>
        <w:r w:rsidR="003267ED" w:rsidRPr="003E7632">
          <w:rPr>
            <w:rPrChange w:id="2159" w:author="11046014_劉育彤" w:date="2024-03-25T20:17:00Z">
              <w:rPr>
                <w:rFonts w:ascii="標楷體" w:hAnsi="標楷體"/>
              </w:rPr>
            </w:rPrChange>
          </w:rPr>
          <w:delText>，</w:delText>
        </w:r>
        <w:r w:rsidR="003267ED" w:rsidRPr="003E7632">
          <w:rPr>
            <w:u w:val="single"/>
            <w:rPrChange w:id="2160" w:author="11046014_劉育彤" w:date="2024-03-25T20:17:00Z">
              <w:rPr>
                <w:rFonts w:ascii="標楷體" w:hAnsi="標楷體"/>
                <w:u w:val="single"/>
              </w:rPr>
            </w:rPrChange>
          </w:rPr>
          <w:delText>文件撰</w:delText>
        </w:r>
        <w:r w:rsidR="003267ED" w:rsidRPr="003E7632">
          <w:rPr>
            <w:rFonts w:hint="eastAsia"/>
            <w:u w:val="single"/>
            <w:rPrChange w:id="2161" w:author="11046014_劉育彤" w:date="2024-03-25T20:17:00Z">
              <w:rPr>
                <w:rFonts w:ascii="標楷體" w:hAnsi="標楷體" w:hint="eastAsia"/>
                <w:u w:val="single"/>
              </w:rPr>
            </w:rPrChange>
          </w:rPr>
          <w:delText>寫</w:delText>
        </w:r>
        <w:r w:rsidR="003267ED" w:rsidRPr="003E7632">
          <w:rPr>
            <w:rPrChange w:id="2162" w:author="11046014_劉育彤" w:date="2024-03-25T20:17:00Z">
              <w:rPr>
                <w:rFonts w:ascii="標楷體" w:hAnsi="標楷體"/>
              </w:rPr>
            </w:rPrChange>
          </w:rPr>
          <w:delText>及</w:delText>
        </w:r>
        <w:r w:rsidR="003267ED" w:rsidRPr="003E7632">
          <w:rPr>
            <w:u w:val="single"/>
            <w:rPrChange w:id="2163" w:author="11046014_劉育彤" w:date="2024-03-25T20:17:00Z">
              <w:rPr>
                <w:rFonts w:ascii="標楷體" w:hAnsi="標楷體"/>
                <w:u w:val="single"/>
              </w:rPr>
            </w:rPrChange>
          </w:rPr>
          <w:delText>報告</w:delText>
        </w:r>
        <w:r w:rsidR="003267ED" w:rsidRPr="003E7632">
          <w:rPr>
            <w:rFonts w:hint="eastAsia"/>
            <w:rPrChange w:id="2164" w:author="11046014_劉育彤" w:date="2024-03-25T20:17:00Z">
              <w:rPr>
                <w:rFonts w:ascii="標楷體" w:hAnsi="標楷體" w:hint="eastAsia"/>
              </w:rPr>
            </w:rPrChange>
          </w:rPr>
          <w:delText>則</w:delText>
        </w:r>
        <w:r w:rsidR="003267ED" w:rsidRPr="003E7632">
          <w:rPr>
            <w:rPrChange w:id="2165" w:author="11046014_劉育彤" w:date="2024-03-25T20:17:00Z">
              <w:rPr>
                <w:rFonts w:ascii="標楷體" w:hAnsi="標楷體"/>
              </w:rPr>
            </w:rPrChange>
          </w:rPr>
          <w:delText>應固定</w:delText>
        </w:r>
        <w:r w:rsidR="003267ED" w:rsidRPr="003E7632">
          <w:rPr>
            <w:rFonts w:hint="eastAsia"/>
            <w:rPrChange w:id="2166" w:author="11046014_劉育彤" w:date="2024-03-25T20:17:00Z">
              <w:rPr>
                <w:rFonts w:ascii="標楷體" w:hAnsi="標楷體" w:hint="eastAsia"/>
              </w:rPr>
            </w:rPrChange>
          </w:rPr>
          <w:delText>欄位</w:delText>
        </w:r>
      </w:del>
    </w:p>
    <w:p w14:paraId="5E7459D2" w14:textId="3602494E" w:rsidR="00DF044C" w:rsidRDefault="00DF044C">
      <w:pPr>
        <w:jc w:val="right"/>
        <w:rPr>
          <w:ins w:id="2167" w:author="11046017_鄭兆媗" w:date="2024-03-25T23:42:00Z"/>
          <w:sz w:val="32"/>
        </w:rPr>
        <w:pPrChange w:id="2168" w:author="11046017_鄭兆媗" w:date="2024-03-25T20:17:00Z">
          <w:pPr>
            <w:jc w:val="center"/>
          </w:pPr>
        </w:pPrChange>
      </w:pPr>
      <w:del w:id="2169" w:author="11046017_鄭兆媗" w:date="2024-03-31T16:34:00Z">
        <w:r w:rsidRPr="003E7632">
          <w:rPr>
            <w:rPrChange w:id="2170" w:author="11046014_劉育彤" w:date="2024-03-25T20:17:00Z">
              <w:rPr>
                <w:rFonts w:ascii="標楷體" w:hAnsi="標楷體"/>
              </w:rPr>
            </w:rPrChange>
          </w:rPr>
          <w:br w:type="page"/>
        </w:r>
      </w:del>
      <w:del w:id="2171" w:author="11046017_鄭兆媗" w:date="2024-03-25T23:42:00Z">
        <w:r w:rsidRPr="001023F5">
          <w:rPr>
            <w:rFonts w:hint="eastAsia"/>
            <w:sz w:val="32"/>
            <w:rPrChange w:id="2172"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173" w:author="11046017_鄭兆媗" w:date="2024-03-25T23:41:00Z"/>
        </w:rPr>
        <w:pPrChange w:id="2174" w:author="11046021_蔡元振" w:date="2024-03-26T14:25:00Z">
          <w:pPr/>
        </w:pPrChange>
      </w:pPr>
      <w:r>
        <w:rPr>
          <w:rFonts w:hint="eastAsia"/>
        </w:rPr>
        <w:t xml:space="preserve"> </w:t>
      </w:r>
      <w:bookmarkStart w:id="2175" w:name="_Toc166433946"/>
      <w:ins w:id="2176" w:author="11046017_鄭兆媗" w:date="2024-03-25T23:42:00Z">
        <w:r>
          <w:rPr>
            <w:rFonts w:hint="eastAsia"/>
          </w:rPr>
          <w:t>專題成果工作內容與貢獻度表</w:t>
        </w:r>
      </w:ins>
      <w:bookmarkEnd w:id="2175"/>
    </w:p>
    <w:p w14:paraId="79AA4451" w14:textId="66BE6290" w:rsidR="001023F5" w:rsidRPr="001023F5" w:rsidDel="001023F5" w:rsidRDefault="001023F5">
      <w:pPr>
        <w:rPr>
          <w:del w:id="2177" w:author="11046017_鄭兆媗" w:date="2024-03-25T23:41:00Z"/>
          <w:bCs/>
          <w:color w:val="FF0000"/>
          <w:sz w:val="32"/>
          <w:rPrChange w:id="2178" w:author="11046017_鄭兆媗" w:date="2024-03-25T23:41:00Z">
            <w:rPr>
              <w:del w:id="2179" w:author="11046017_鄭兆媗" w:date="2024-03-25T23:41:00Z"/>
              <w:b/>
              <w:color w:val="FF0000"/>
              <w:sz w:val="32"/>
            </w:rPr>
          </w:rPrChange>
        </w:rPr>
        <w:pPrChange w:id="2180" w:author="11046017_鄭兆媗" w:date="2024-03-25T17:26:00Z">
          <w:pPr>
            <w:jc w:val="center"/>
          </w:pPr>
        </w:pPrChange>
      </w:pPr>
    </w:p>
    <w:p w14:paraId="30A6BECF" w14:textId="77777777" w:rsidR="00DF044C" w:rsidRPr="004D343C" w:rsidRDefault="00DF044C" w:rsidP="00DF044C">
      <w:pPr>
        <w:rPr>
          <w:del w:id="2181" w:author="11046017_鄭兆媗" w:date="2024-03-25T23:41:00Z"/>
          <w:b/>
          <w:color w:val="FF0000"/>
        </w:rPr>
      </w:pPr>
      <w:del w:id="2182"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1BA935C0" w:rsidR="00C447B9" w:rsidRDefault="00C447B9">
      <w:pPr>
        <w:pStyle w:val="af0"/>
        <w:jc w:val="center"/>
        <w:rPr>
          <w:ins w:id="2183" w:author="11046017_鄭兆媗" w:date="2024-03-25T23:40:00Z"/>
        </w:rPr>
        <w:pPrChange w:id="2184" w:author="11046017_鄭兆媗" w:date="2024-03-25T23:41:00Z">
          <w:pPr/>
        </w:pPrChange>
      </w:pPr>
      <w:bookmarkStart w:id="2185" w:name="_Hlk166187595"/>
      <w:bookmarkStart w:id="2186" w:name="_Toc162302672"/>
      <w:proofErr w:type="gramStart"/>
      <w:ins w:id="2187" w:author="11046017_鄭兆媗" w:date="2024-03-25T23:41:00Z">
        <w:r>
          <w:rPr>
            <w:rFonts w:hint="eastAsia"/>
            <w:lang w:eastAsia="zh-TW"/>
          </w:rPr>
          <w:t>▼</w:t>
        </w:r>
      </w:ins>
      <w:bookmarkEnd w:id="2185"/>
      <w:proofErr w:type="gramEnd"/>
      <w:ins w:id="2188" w:author="11046017_鄭兆媗" w:date="2024-03-25T23:40: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2189" w:author="11046017_鄭兆媗" w:date="2024-03-29T12:24:00Z">
        <w:r w:rsidR="00AB0469">
          <w:rPr>
            <w:rFonts w:hint="eastAsia"/>
            <w:lang w:eastAsia="zh-TW"/>
          </w:rPr>
          <w:t xml:space="preserve"> </w:t>
        </w:r>
      </w:ins>
      <w:ins w:id="2190" w:author="11046017_鄭兆媗" w:date="2024-03-25T23:40:00Z">
        <w:r>
          <w:rPr>
            <w:rFonts w:hint="eastAsia"/>
            <w:lang w:eastAsia="zh-TW"/>
          </w:rPr>
          <w:t>分工貢獻表</w:t>
        </w:r>
        <w:bookmarkEnd w:id="2186"/>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191"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192">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193"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194" w:author="11046017_鄭兆媗" w:date="2024-03-25T20:17:00Z">
                <w:pPr>
                  <w:jc w:val="center"/>
                </w:pPr>
              </w:pPrChange>
            </w:pPr>
            <w:r w:rsidRPr="00BC41E3">
              <w:rPr>
                <w:rFonts w:hint="eastAsia"/>
                <w:szCs w:val="22"/>
              </w:rPr>
              <w:t>序號</w:t>
            </w:r>
          </w:p>
        </w:tc>
        <w:tc>
          <w:tcPr>
            <w:tcW w:w="622" w:type="pct"/>
            <w:shd w:val="pct15" w:color="auto" w:fill="auto"/>
            <w:vAlign w:val="center"/>
            <w:tcPrChange w:id="2195"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196" w:author="11046017_鄭兆媗" w:date="2024-03-25T20:17:00Z">
                <w:pPr>
                  <w:jc w:val="center"/>
                </w:pPr>
              </w:pPrChange>
            </w:pPr>
            <w:r w:rsidRPr="00BC41E3">
              <w:rPr>
                <w:rFonts w:hint="eastAsia"/>
                <w:szCs w:val="22"/>
              </w:rPr>
              <w:t>姓名</w:t>
            </w:r>
          </w:p>
        </w:tc>
        <w:tc>
          <w:tcPr>
            <w:tcW w:w="3226" w:type="pct"/>
            <w:shd w:val="pct15" w:color="auto" w:fill="auto"/>
            <w:vAlign w:val="center"/>
            <w:tcPrChange w:id="2197"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198" w:author="11046017_鄭兆媗" w:date="2024-03-25T20:17:00Z">
                <w:pPr>
                  <w:jc w:val="center"/>
                </w:pPr>
              </w:pPrChange>
            </w:pPr>
            <w:r w:rsidRPr="00BC41E3">
              <w:rPr>
                <w:rFonts w:hint="eastAsia"/>
                <w:szCs w:val="22"/>
              </w:rPr>
              <w:t>工作內容</w:t>
            </w:r>
            <w:del w:id="2199"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200"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201"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202"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203" w:author="11046017_鄭兆媗" w:date="2024-03-25T20:17:00Z">
                <w:pPr>
                  <w:jc w:val="center"/>
                </w:pPr>
              </w:pPrChange>
            </w:pPr>
            <w:r w:rsidRPr="00BC41E3">
              <w:rPr>
                <w:rFonts w:hint="eastAsia"/>
                <w:szCs w:val="22"/>
              </w:rPr>
              <w:t>1</w:t>
            </w:r>
          </w:p>
        </w:tc>
        <w:tc>
          <w:tcPr>
            <w:tcW w:w="622" w:type="pct"/>
            <w:shd w:val="clear" w:color="auto" w:fill="auto"/>
            <w:tcPrChange w:id="2204"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205"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206" w:author="11046017_鄭兆媗" w:date="2024-03-25T23:40:00Z">
                <w:pPr/>
              </w:pPrChange>
            </w:pPr>
            <w:ins w:id="2207" w:author="11046017_鄭兆媗" w:date="2024-03-25T14:38:00Z">
              <w:r w:rsidRPr="00AC644C">
                <w:rPr>
                  <w:rFonts w:hint="eastAsia"/>
                  <w:szCs w:val="22"/>
                  <w:u w:val="single"/>
                </w:rPr>
                <w:t>鄭兆</w:t>
              </w:r>
              <w:proofErr w:type="gramStart"/>
              <w:r w:rsidRPr="00AC644C">
                <w:rPr>
                  <w:rFonts w:hint="eastAsia"/>
                  <w:szCs w:val="22"/>
                  <w:u w:val="single"/>
                </w:rPr>
                <w:t>媗</w:t>
              </w:r>
            </w:ins>
            <w:proofErr w:type="gramEnd"/>
          </w:p>
        </w:tc>
        <w:tc>
          <w:tcPr>
            <w:tcW w:w="3226" w:type="pct"/>
            <w:shd w:val="clear" w:color="auto" w:fill="auto"/>
            <w:vAlign w:val="center"/>
            <w:tcPrChange w:id="2208"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209" w:author="11046017_鄭兆媗" w:date="2024-03-25T23:40:00Z">
                <w:pPr/>
              </w:pPrChange>
            </w:pPr>
          </w:p>
        </w:tc>
        <w:tc>
          <w:tcPr>
            <w:tcW w:w="760" w:type="pct"/>
            <w:shd w:val="clear" w:color="auto" w:fill="auto"/>
            <w:vAlign w:val="center"/>
            <w:tcPrChange w:id="2210"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211" w:author="11046017_鄭兆媗" w:date="2024-03-25T23:40:00Z">
                <w:pPr/>
              </w:pPrChange>
            </w:pPr>
            <w:ins w:id="2212"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213"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214" w:author="11046017_鄭兆媗" w:date="2024-03-25T20:17:00Z">
                <w:pPr>
                  <w:jc w:val="center"/>
                </w:pPr>
              </w:pPrChange>
            </w:pPr>
            <w:r w:rsidRPr="00BC41E3">
              <w:rPr>
                <w:rFonts w:hint="eastAsia"/>
                <w:szCs w:val="22"/>
              </w:rPr>
              <w:t>2</w:t>
            </w:r>
          </w:p>
        </w:tc>
        <w:tc>
          <w:tcPr>
            <w:tcW w:w="622" w:type="pct"/>
            <w:shd w:val="clear" w:color="auto" w:fill="auto"/>
            <w:tcPrChange w:id="2215"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216"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217" w:author="11046017_鄭兆媗" w:date="2024-03-25T23:40:00Z">
                <w:pPr/>
              </w:pPrChange>
            </w:pPr>
            <w:ins w:id="2218" w:author="11046017_鄭兆媗" w:date="2024-03-25T14:38:00Z">
              <w:r w:rsidRPr="00AC644C">
                <w:rPr>
                  <w:rFonts w:hint="eastAsia"/>
                  <w:szCs w:val="22"/>
                  <w:u w:val="single"/>
                  <w:rPrChange w:id="2219" w:author="11046017_鄭兆媗" w:date="2024-03-29T12:25:00Z">
                    <w:rPr>
                      <w:rFonts w:hint="eastAsia"/>
                      <w:szCs w:val="22"/>
                    </w:rPr>
                  </w:rPrChange>
                </w:rPr>
                <w:t>陳冠廷</w:t>
              </w:r>
            </w:ins>
          </w:p>
        </w:tc>
        <w:tc>
          <w:tcPr>
            <w:tcW w:w="3226" w:type="pct"/>
            <w:shd w:val="clear" w:color="auto" w:fill="auto"/>
            <w:vAlign w:val="center"/>
            <w:tcPrChange w:id="2220"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221" w:author="11046017_鄭兆媗" w:date="2024-03-25T23:40:00Z">
                <w:pPr/>
              </w:pPrChange>
            </w:pPr>
          </w:p>
        </w:tc>
        <w:tc>
          <w:tcPr>
            <w:tcW w:w="760" w:type="pct"/>
            <w:shd w:val="clear" w:color="auto" w:fill="auto"/>
            <w:vAlign w:val="center"/>
            <w:tcPrChange w:id="2222"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223" w:author="11046017_鄭兆媗" w:date="2024-03-25T23:40:00Z">
                <w:pPr/>
              </w:pPrChange>
            </w:pPr>
            <w:ins w:id="2224"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225"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226" w:author="11046017_鄭兆媗" w:date="2024-03-25T20:17:00Z">
                <w:pPr>
                  <w:jc w:val="center"/>
                </w:pPr>
              </w:pPrChange>
            </w:pPr>
            <w:r w:rsidRPr="00BC41E3">
              <w:rPr>
                <w:rFonts w:hint="eastAsia"/>
                <w:szCs w:val="22"/>
              </w:rPr>
              <w:t>3</w:t>
            </w:r>
          </w:p>
        </w:tc>
        <w:tc>
          <w:tcPr>
            <w:tcW w:w="622" w:type="pct"/>
            <w:shd w:val="clear" w:color="auto" w:fill="auto"/>
            <w:tcPrChange w:id="2227"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228"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229" w:author="11046017_鄭兆媗" w:date="2024-03-25T14:39:00Z">
                  <w:rPr>
                    <w:szCs w:val="22"/>
                    <w:u w:val="single"/>
                  </w:rPr>
                </w:rPrChange>
              </w:rPr>
              <w:pPrChange w:id="2230" w:author="11046017_鄭兆媗" w:date="2024-03-25T23:40:00Z">
                <w:pPr/>
              </w:pPrChange>
            </w:pPr>
            <w:ins w:id="2231" w:author="11046017_鄭兆媗" w:date="2024-03-25T14:38:00Z">
              <w:r w:rsidRPr="00AC644C">
                <w:rPr>
                  <w:rFonts w:hint="eastAsia"/>
                  <w:szCs w:val="22"/>
                  <w:u w:val="single"/>
                </w:rPr>
                <w:t>劉育彤</w:t>
              </w:r>
            </w:ins>
          </w:p>
        </w:tc>
        <w:tc>
          <w:tcPr>
            <w:tcW w:w="3226" w:type="pct"/>
            <w:shd w:val="clear" w:color="auto" w:fill="auto"/>
            <w:vAlign w:val="center"/>
            <w:tcPrChange w:id="2232"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233" w:author="11046017_鄭兆媗" w:date="2024-03-25T23:40:00Z">
                <w:pPr/>
              </w:pPrChange>
            </w:pPr>
          </w:p>
        </w:tc>
        <w:tc>
          <w:tcPr>
            <w:tcW w:w="760" w:type="pct"/>
            <w:shd w:val="clear" w:color="auto" w:fill="auto"/>
            <w:vAlign w:val="center"/>
            <w:tcPrChange w:id="2234"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235" w:author="11046017_鄭兆媗" w:date="2024-03-25T23:40:00Z">
                <w:pPr/>
              </w:pPrChange>
            </w:pPr>
            <w:ins w:id="2236"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237"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238" w:author="11046017_鄭兆媗" w:date="2024-03-25T20:17:00Z">
                <w:pPr>
                  <w:jc w:val="center"/>
                </w:pPr>
              </w:pPrChange>
            </w:pPr>
            <w:ins w:id="2239" w:author="11046014_劉育彤" w:date="2024-03-25T16:00:00Z">
              <w:r>
                <w:rPr>
                  <w:rFonts w:hint="eastAsia"/>
                  <w:szCs w:val="22"/>
                </w:rPr>
                <w:t>4</w:t>
              </w:r>
            </w:ins>
            <w:del w:id="2240" w:author="11046014_劉育彤" w:date="2024-03-25T16:00:00Z">
              <w:r w:rsidR="00DF044C" w:rsidRPr="00BC41E3">
                <w:rPr>
                  <w:rFonts w:hint="eastAsia"/>
                  <w:szCs w:val="22"/>
                </w:rPr>
                <w:delText>4</w:delText>
              </w:r>
            </w:del>
          </w:p>
        </w:tc>
        <w:tc>
          <w:tcPr>
            <w:tcW w:w="622" w:type="pct"/>
            <w:shd w:val="clear" w:color="auto" w:fill="auto"/>
            <w:tcPrChange w:id="2241"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242"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243" w:author="11046017_鄭兆媗" w:date="2024-03-25T14:39:00Z">
                  <w:rPr>
                    <w:szCs w:val="22"/>
                    <w:u w:val="single"/>
                  </w:rPr>
                </w:rPrChange>
              </w:rPr>
              <w:pPrChange w:id="2244" w:author="11046017_鄭兆媗" w:date="2024-03-25T23:40:00Z">
                <w:pPr/>
              </w:pPrChange>
            </w:pPr>
            <w:ins w:id="2245" w:author="11046017_鄭兆媗" w:date="2024-03-25T14:38:00Z">
              <w:r w:rsidRPr="00AC644C">
                <w:rPr>
                  <w:rFonts w:hint="eastAsia"/>
                  <w:szCs w:val="22"/>
                  <w:u w:val="single"/>
                </w:rPr>
                <w:t>蔡元振</w:t>
              </w:r>
            </w:ins>
          </w:p>
        </w:tc>
        <w:tc>
          <w:tcPr>
            <w:tcW w:w="3226" w:type="pct"/>
            <w:shd w:val="clear" w:color="auto" w:fill="auto"/>
            <w:vAlign w:val="center"/>
            <w:tcPrChange w:id="2246"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247" w:author="11046017_鄭兆媗" w:date="2024-03-25T23:40:00Z">
                <w:pPr/>
              </w:pPrChange>
            </w:pPr>
          </w:p>
        </w:tc>
        <w:tc>
          <w:tcPr>
            <w:tcW w:w="760" w:type="pct"/>
            <w:shd w:val="clear" w:color="auto" w:fill="auto"/>
            <w:vAlign w:val="center"/>
            <w:tcPrChange w:id="2248"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249" w:author="11046017_鄭兆媗" w:date="2024-03-25T23:40:00Z">
                <w:pPr/>
              </w:pPrChange>
            </w:pPr>
            <w:ins w:id="2250"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251" w:author="11046017_鄭兆媗" w:date="2024-03-25T14:39:00Z"/>
        </w:trPr>
        <w:tc>
          <w:tcPr>
            <w:tcW w:w="392" w:type="pct"/>
            <w:shd w:val="clear" w:color="auto" w:fill="auto"/>
            <w:vAlign w:val="center"/>
            <w:tcPrChange w:id="2252"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253" w:author="11046017_鄭兆媗" w:date="2024-03-25T14:39:00Z"/>
                <w:szCs w:val="22"/>
              </w:rPr>
              <w:pPrChange w:id="2254" w:author="11046017_鄭兆媗" w:date="2024-03-25T20:17:00Z">
                <w:pPr>
                  <w:jc w:val="center"/>
                </w:pPr>
              </w:pPrChange>
            </w:pPr>
            <w:del w:id="2255" w:author="11046017_鄭兆媗" w:date="2024-03-25T14:39:00Z">
              <w:r w:rsidRPr="00BC41E3">
                <w:rPr>
                  <w:rFonts w:hint="eastAsia"/>
                  <w:szCs w:val="22"/>
                </w:rPr>
                <w:delText>5</w:delText>
              </w:r>
            </w:del>
          </w:p>
        </w:tc>
        <w:tc>
          <w:tcPr>
            <w:tcW w:w="622" w:type="pct"/>
            <w:shd w:val="clear" w:color="auto" w:fill="auto"/>
            <w:tcPrChange w:id="2256"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257" w:author="11046017_鄭兆媗" w:date="2024-03-25T14:39:00Z"/>
                <w:szCs w:val="22"/>
              </w:rPr>
              <w:pPrChange w:id="2258" w:author="11046017_鄭兆媗" w:date="2024-03-25T23:40:00Z">
                <w:pPr/>
              </w:pPrChange>
            </w:pPr>
            <w:del w:id="2259"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260" w:author="11046017_鄭兆媗" w:date="2024-03-25T14:39:00Z"/>
                <w:szCs w:val="22"/>
                <w:u w:val="single"/>
              </w:rPr>
              <w:pPrChange w:id="2261" w:author="11046017_鄭兆媗" w:date="2024-03-25T23:40:00Z">
                <w:pPr/>
              </w:pPrChange>
            </w:pPr>
          </w:p>
        </w:tc>
        <w:tc>
          <w:tcPr>
            <w:tcW w:w="3226" w:type="pct"/>
            <w:shd w:val="clear" w:color="auto" w:fill="auto"/>
            <w:vAlign w:val="center"/>
            <w:tcPrChange w:id="2262"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263" w:author="11046017_鄭兆媗" w:date="2024-03-25T14:39:00Z"/>
                <w:szCs w:val="22"/>
              </w:rPr>
              <w:pPrChange w:id="2264" w:author="11046017_鄭兆媗" w:date="2024-03-25T23:40:00Z">
                <w:pPr/>
              </w:pPrChange>
            </w:pPr>
          </w:p>
        </w:tc>
        <w:tc>
          <w:tcPr>
            <w:tcW w:w="760" w:type="pct"/>
            <w:shd w:val="clear" w:color="auto" w:fill="auto"/>
            <w:vAlign w:val="center"/>
            <w:tcPrChange w:id="2265"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266" w:author="11046017_鄭兆媗" w:date="2024-03-25T14:39:00Z"/>
                <w:szCs w:val="22"/>
              </w:rPr>
              <w:pPrChange w:id="2267" w:author="11046017_鄭兆媗" w:date="2024-03-25T23:40:00Z">
                <w:pPr/>
              </w:pPrChange>
            </w:pPr>
            <w:del w:id="2268" w:author="11046017_鄭兆媗" w:date="2024-03-25T14:39:00Z">
              <w:r w:rsidRPr="00BC41E3">
                <w:rPr>
                  <w:szCs w:val="22"/>
                </w:rPr>
                <w:delText>%</w:delText>
              </w:r>
            </w:del>
          </w:p>
        </w:tc>
      </w:tr>
      <w:tr w:rsidR="00DF044C" w:rsidRPr="00F84482" w14:paraId="209982E3" w14:textId="77777777" w:rsidTr="00AC644C">
        <w:trPr>
          <w:jc w:val="center"/>
          <w:del w:id="2269" w:author="11046017_鄭兆媗" w:date="2024-03-25T14:39:00Z"/>
        </w:trPr>
        <w:tc>
          <w:tcPr>
            <w:tcW w:w="392" w:type="pct"/>
            <w:shd w:val="clear" w:color="auto" w:fill="auto"/>
            <w:vAlign w:val="center"/>
            <w:tcPrChange w:id="2270"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271" w:author="11046017_鄭兆媗" w:date="2024-03-25T14:39:00Z"/>
                <w:szCs w:val="22"/>
              </w:rPr>
              <w:pPrChange w:id="2272" w:author="11046017_鄭兆媗" w:date="2024-03-25T20:17:00Z">
                <w:pPr>
                  <w:jc w:val="center"/>
                </w:pPr>
              </w:pPrChange>
            </w:pPr>
            <w:del w:id="2273" w:author="11046017_鄭兆媗" w:date="2024-03-25T14:39:00Z">
              <w:r w:rsidRPr="00BC41E3">
                <w:rPr>
                  <w:rFonts w:hint="eastAsia"/>
                  <w:szCs w:val="22"/>
                </w:rPr>
                <w:delText>6</w:delText>
              </w:r>
            </w:del>
          </w:p>
        </w:tc>
        <w:tc>
          <w:tcPr>
            <w:tcW w:w="622" w:type="pct"/>
            <w:shd w:val="clear" w:color="auto" w:fill="auto"/>
            <w:tcPrChange w:id="2274"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275" w:author="11046017_鄭兆媗" w:date="2024-03-25T14:39:00Z"/>
                <w:szCs w:val="22"/>
              </w:rPr>
              <w:pPrChange w:id="2276" w:author="11046017_鄭兆媗" w:date="2024-03-25T23:40:00Z">
                <w:pPr/>
              </w:pPrChange>
            </w:pPr>
            <w:del w:id="2277"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278" w:author="11046017_鄭兆媗" w:date="2024-03-25T14:39:00Z"/>
                <w:szCs w:val="22"/>
                <w:u w:val="single"/>
              </w:rPr>
              <w:pPrChange w:id="2279" w:author="11046017_鄭兆媗" w:date="2024-03-25T23:40:00Z">
                <w:pPr/>
              </w:pPrChange>
            </w:pPr>
          </w:p>
        </w:tc>
        <w:tc>
          <w:tcPr>
            <w:tcW w:w="3226" w:type="pct"/>
            <w:shd w:val="clear" w:color="auto" w:fill="auto"/>
            <w:vAlign w:val="center"/>
            <w:tcPrChange w:id="2280"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281" w:author="11046017_鄭兆媗" w:date="2024-03-25T14:39:00Z"/>
                <w:szCs w:val="22"/>
              </w:rPr>
              <w:pPrChange w:id="2282" w:author="11046017_鄭兆媗" w:date="2024-03-25T23:40:00Z">
                <w:pPr/>
              </w:pPrChange>
            </w:pPr>
          </w:p>
        </w:tc>
        <w:tc>
          <w:tcPr>
            <w:tcW w:w="760" w:type="pct"/>
            <w:shd w:val="clear" w:color="auto" w:fill="auto"/>
            <w:vAlign w:val="center"/>
            <w:tcPrChange w:id="2283"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284" w:author="11046017_鄭兆媗" w:date="2024-03-25T14:39:00Z"/>
                <w:szCs w:val="22"/>
              </w:rPr>
              <w:pPrChange w:id="2285" w:author="11046017_鄭兆媗" w:date="2024-03-25T23:40:00Z">
                <w:pPr/>
              </w:pPrChange>
            </w:pPr>
            <w:del w:id="2286"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287"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288" w:author="11046017_鄭兆媗" w:date="2024-03-25T23:40:00Z">
                <w:pPr/>
              </w:pPrChange>
            </w:pPr>
          </w:p>
        </w:tc>
        <w:tc>
          <w:tcPr>
            <w:tcW w:w="760" w:type="pct"/>
            <w:shd w:val="clear" w:color="auto" w:fill="auto"/>
            <w:tcPrChange w:id="2289"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290"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291" w:author="11046017_鄭兆媗" w:date="2024-03-29T12:35:00Z"/>
        </w:rPr>
      </w:pPr>
    </w:p>
    <w:p w14:paraId="5BCE993E" w14:textId="14C48CD5" w:rsidR="000226E4" w:rsidRDefault="000071FB" w:rsidP="001F55B5">
      <w:pPr>
        <w:widowControl/>
        <w:jc w:val="left"/>
        <w:rPr>
          <w:ins w:id="2292" w:author="11046017_鄭兆媗" w:date="2024-03-29T12:36:00Z"/>
        </w:rPr>
      </w:pPr>
      <w:ins w:id="2293" w:author="11046017_鄭兆媗" w:date="2024-03-29T12:35:00Z">
        <w:r>
          <w:br w:type="page"/>
        </w:r>
      </w:ins>
    </w:p>
    <w:p w14:paraId="72B5D59D" w14:textId="012F2268" w:rsidR="001F55B5" w:rsidRDefault="001F55B5">
      <w:pPr>
        <w:pStyle w:val="1"/>
        <w:rPr>
          <w:ins w:id="2294" w:author="11046017_鄭兆媗" w:date="2024-03-29T12:36:00Z"/>
        </w:rPr>
        <w:pPrChange w:id="2295" w:author="11046017_鄭兆媗" w:date="2024-03-29T12:36:00Z">
          <w:pPr/>
        </w:pPrChange>
      </w:pPr>
      <w:bookmarkStart w:id="2296" w:name="_Toc166433947"/>
      <w:ins w:id="2297" w:author="11046017_鄭兆媗" w:date="2024-03-29T12:36:00Z">
        <w:r>
          <w:rPr>
            <w:rFonts w:hint="eastAsia"/>
          </w:rPr>
          <w:lastRenderedPageBreak/>
          <w:t>需求模型</w:t>
        </w:r>
        <w:bookmarkEnd w:id="2296"/>
      </w:ins>
    </w:p>
    <w:p w14:paraId="38A7D744" w14:textId="6F5F6350" w:rsidR="001F55B5" w:rsidRDefault="00896D7A">
      <w:pPr>
        <w:pStyle w:val="2"/>
        <w:rPr>
          <w:ins w:id="2298" w:author="11046017_鄭兆媗" w:date="2024-03-29T12:36:00Z"/>
        </w:rPr>
        <w:pPrChange w:id="2299" w:author="11046017_鄭兆媗" w:date="2024-03-29T14:50:00Z">
          <w:pPr/>
        </w:pPrChange>
      </w:pPr>
      <w:r>
        <w:rPr>
          <w:rFonts w:hint="eastAsia"/>
        </w:rPr>
        <w:t xml:space="preserve"> </w:t>
      </w:r>
      <w:bookmarkStart w:id="2300" w:name="_Toc166433948"/>
      <w:ins w:id="2301" w:author="11046017_鄭兆媗" w:date="2024-03-29T12:36:00Z">
        <w:r w:rsidR="001F55B5">
          <w:rPr>
            <w:rFonts w:hint="eastAsia"/>
          </w:rPr>
          <w:t>使用者需求</w:t>
        </w:r>
        <w:bookmarkEnd w:id="2300"/>
      </w:ins>
    </w:p>
    <w:p w14:paraId="22B90A05" w14:textId="4055A4FD" w:rsidR="003774B4" w:rsidRDefault="00C41920">
      <w:r>
        <w:rPr>
          <w:rFonts w:hint="eastAsia"/>
        </w:rPr>
        <w:t>功能性需求</w:t>
      </w:r>
    </w:p>
    <w:p w14:paraId="306CDE58" w14:textId="3ED0143C" w:rsidR="00825479" w:rsidRDefault="00825479" w:rsidP="00825479">
      <w:pPr>
        <w:jc w:val="center"/>
      </w:pP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10B9F7E0" w:rsidR="00C41920" w:rsidRPr="00845F4D" w:rsidRDefault="00C41920" w:rsidP="00CB7E32">
            <w:pPr>
              <w:spacing w:line="440" w:lineRule="exact"/>
            </w:pPr>
            <w:r>
              <w:rPr>
                <w:rFonts w:hint="eastAsia"/>
              </w:rPr>
              <w:t>使用者可以透過</w:t>
            </w:r>
            <w:r w:rsidR="00A26A63">
              <w:rPr>
                <w:rFonts w:hint="eastAsia"/>
              </w:rPr>
              <w:t>忘記密碼</w:t>
            </w:r>
            <w:r>
              <w:rPr>
                <w:rFonts w:hint="eastAsia"/>
              </w:rPr>
              <w:t>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w:t>
            </w:r>
            <w:proofErr w:type="gramStart"/>
            <w:r>
              <w:rPr>
                <w:rFonts w:hint="eastAsia"/>
              </w:rPr>
              <w:t>點擊各課程</w:t>
            </w:r>
            <w:proofErr w:type="gramEnd"/>
            <w:r>
              <w:rPr>
                <w:rFonts w:hint="eastAsia"/>
              </w:rPr>
              <w:t>按鈕以了解課程內容</w:t>
            </w:r>
          </w:p>
          <w:p w14:paraId="450EE411" w14:textId="1F96CF2E" w:rsidR="00C41920" w:rsidRDefault="00C41920" w:rsidP="00CB7E32">
            <w:pPr>
              <w:spacing w:line="440" w:lineRule="exact"/>
            </w:pPr>
            <w:r>
              <w:rPr>
                <w:rFonts w:hint="eastAsia"/>
              </w:rPr>
              <w:t>使用者可以</w:t>
            </w:r>
            <w:proofErr w:type="gramStart"/>
            <w:r>
              <w:rPr>
                <w:rFonts w:hint="eastAsia"/>
              </w:rPr>
              <w:t>點擊各教練</w:t>
            </w:r>
            <w:proofErr w:type="gramEnd"/>
            <w:r>
              <w:rPr>
                <w:rFonts w:hint="eastAsia"/>
              </w:rPr>
              <w:t>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302"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7B46F9DC" w:rsidR="00C41920" w:rsidRDefault="00233C0D" w:rsidP="009C5D48">
            <w:pPr>
              <w:keepNext/>
              <w:spacing w:line="440" w:lineRule="exact"/>
            </w:pPr>
            <w:r>
              <w:rPr>
                <w:rFonts w:hint="eastAsia"/>
              </w:rPr>
              <w:t>管理者可以在此管理使用者提交的報名課程表單，可協助修改內容或是刪除表單</w:t>
            </w:r>
          </w:p>
        </w:tc>
      </w:tr>
    </w:tbl>
    <w:p w14:paraId="1228F7DD" w14:textId="01707AC7" w:rsidR="00390928" w:rsidRDefault="009C5D48" w:rsidP="009C5D48">
      <w:pPr>
        <w:pStyle w:val="af0"/>
        <w:jc w:val="cente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2D33A1">
        <w:rPr>
          <w:rFonts w:hint="eastAsia"/>
          <w:lang w:eastAsia="zh-TW"/>
        </w:rPr>
        <w:t>功能性需求表</w:t>
      </w:r>
    </w:p>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27530B">
      <w:pPr>
        <w:pStyle w:val="2"/>
      </w:pPr>
      <w:r>
        <w:rPr>
          <w:rFonts w:hint="eastAsia"/>
        </w:rPr>
        <w:lastRenderedPageBreak/>
        <w:t xml:space="preserve"> </w:t>
      </w:r>
      <w:bookmarkStart w:id="2303" w:name="_Toc166433949"/>
      <w:r w:rsidRPr="00E75106">
        <w:t>使用個案圖</w:t>
      </w:r>
      <w:r w:rsidRPr="00E75106">
        <w:t>(Use case diagram)</w:t>
      </w:r>
      <w:bookmarkEnd w:id="2303"/>
    </w:p>
    <w:p w14:paraId="64A1A919" w14:textId="28E10F88" w:rsidR="00825479" w:rsidRDefault="00825479">
      <w:proofErr w:type="gramStart"/>
      <w:r>
        <w:rPr>
          <w:rFonts w:hint="eastAsia"/>
        </w:rPr>
        <w:t>本組將</w:t>
      </w:r>
      <w:proofErr w:type="gramEnd"/>
      <w:r>
        <w:rPr>
          <w:rFonts w:hint="eastAsia"/>
        </w:rPr>
        <w:t>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6"/>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7"/>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4307E6F5" w14:textId="77777777" w:rsidR="002863E9" w:rsidRDefault="002863E9" w:rsidP="002863E9">
      <w:pPr>
        <w:jc w:val="left"/>
      </w:pPr>
    </w:p>
    <w:p w14:paraId="18389293" w14:textId="77777777" w:rsidR="002863E9" w:rsidRDefault="002863E9" w:rsidP="002863E9"/>
    <w:p w14:paraId="0B9FAAF8" w14:textId="7C03F90F" w:rsidR="003774B4" w:rsidRDefault="00896D7A">
      <w:pPr>
        <w:widowControl/>
        <w:jc w:val="left"/>
      </w:pPr>
      <w:r>
        <w:br w:type="page"/>
      </w:r>
    </w:p>
    <w:p w14:paraId="11FCA698" w14:textId="5704383F" w:rsidR="002863E9" w:rsidRDefault="00DC3155" w:rsidP="0027530B">
      <w:pPr>
        <w:pStyle w:val="2"/>
      </w:pPr>
      <w:r w:rsidRPr="006E09A2">
        <w:rPr>
          <w:rFonts w:hint="eastAsia"/>
          <w:highlight w:val="lightGray"/>
          <w:shd w:val="clear" w:color="auto" w:fill="FFFFFF" w:themeFill="background1"/>
        </w:rPr>
        <w:lastRenderedPageBreak/>
        <w:t xml:space="preserve"> </w:t>
      </w:r>
      <w:bookmarkStart w:id="2304" w:name="_Toc166433950"/>
      <w:r w:rsidR="003774B4" w:rsidRPr="00E75106">
        <w:t>使用個案描述</w:t>
      </w:r>
      <w:bookmarkEnd w:id="2304"/>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27530B">
      <w:pPr>
        <w:pStyle w:val="3"/>
      </w:pPr>
      <w:r>
        <w:rPr>
          <w:rFonts w:hint="eastAsia"/>
        </w:rPr>
        <w:t xml:space="preserve"> </w:t>
      </w:r>
      <w:r w:rsidR="002863E9">
        <w:rPr>
          <w:rFonts w:hint="eastAsia"/>
        </w:rPr>
        <w:t>使用者</w:t>
      </w:r>
    </w:p>
    <w:p w14:paraId="6E7225BB" w14:textId="70307214" w:rsidR="002863E9" w:rsidRDefault="002863E9" w:rsidP="002863E9">
      <w:r>
        <w:rPr>
          <w:rFonts w:hint="eastAsia"/>
        </w:rPr>
        <w:t>使用者登入</w:t>
      </w:r>
    </w:p>
    <w:p w14:paraId="1E952961" w14:textId="60291095" w:rsidR="002863E9" w:rsidRDefault="002863E9" w:rsidP="00351BAE">
      <w:pPr>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8"/>
                    <a:stretch>
                      <a:fillRect/>
                    </a:stretch>
                  </pic:blipFill>
                  <pic:spPr>
                    <a:xfrm>
                      <a:off x="0" y="0"/>
                      <a:ext cx="6670420" cy="4664849"/>
                    </a:xfrm>
                    <a:prstGeom prst="rect">
                      <a:avLst/>
                    </a:prstGeom>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4AD8088A" w:rsidR="00351BAE" w:rsidRDefault="00E42975" w:rsidP="00351BAE">
      <w:pPr>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29">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18A8FBFC" w:rsidR="00351BAE" w:rsidRDefault="00E42975" w:rsidP="00351BAE">
      <w:pPr>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30">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2B770722" w:rsidR="00FE400E" w:rsidRDefault="00E42975" w:rsidP="00E42975">
      <w:pPr>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1">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18E0553F" w:rsidR="00FE400E" w:rsidRDefault="00E42975" w:rsidP="002863E9">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2">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15EF34ED" w:rsidR="00F80BC2" w:rsidRDefault="00FE400E" w:rsidP="0027530B">
      <w:pPr>
        <w:pStyle w:val="3"/>
      </w:pPr>
      <w:r>
        <w:rPr>
          <w:rFonts w:hint="eastAsia"/>
        </w:rPr>
        <w:lastRenderedPageBreak/>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3"/>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4"/>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5"/>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6"/>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27530B">
      <w:pPr>
        <w:pStyle w:val="2"/>
        <w:numPr>
          <w:ilvl w:val="0"/>
          <w:numId w:val="0"/>
        </w:numPr>
        <w:ind w:left="960"/>
      </w:pPr>
      <w:r>
        <w:br w:type="page"/>
      </w:r>
    </w:p>
    <w:p w14:paraId="17A99815" w14:textId="494B41B7" w:rsidR="00896D7A" w:rsidRDefault="0027530B" w:rsidP="0027530B">
      <w:pPr>
        <w:pStyle w:val="2"/>
      </w:pPr>
      <w:r>
        <w:rPr>
          <w:rFonts w:hint="eastAsia"/>
        </w:rPr>
        <w:lastRenderedPageBreak/>
        <w:t xml:space="preserve"> </w:t>
      </w:r>
      <w:bookmarkStart w:id="2305" w:name="_Toc166433951"/>
      <w:r w:rsidR="003774B4" w:rsidRPr="00E75106">
        <w:t>分析類別圖</w:t>
      </w:r>
      <w:r w:rsidR="003774B4" w:rsidRPr="00E75106">
        <w:t>(Analysis class diagram)</w:t>
      </w:r>
      <w:bookmarkEnd w:id="2305"/>
      <w:r w:rsidR="00FC44EA" w:rsidRPr="00FC44EA">
        <w:t xml:space="preserve"> </w:t>
      </w:r>
    </w:p>
    <w:p w14:paraId="32E96B94" w14:textId="59E082A7" w:rsidR="002C52F7" w:rsidRDefault="003D15E2" w:rsidP="007F21E7">
      <w:pPr>
        <w:widowControl/>
        <w:jc w:val="center"/>
      </w:pPr>
      <w:r w:rsidRPr="003D15E2">
        <w:rPr>
          <w:noProof/>
        </w:rPr>
        <w:drawing>
          <wp:inline distT="0" distB="0" distL="0" distR="0" wp14:anchorId="15012F7D" wp14:editId="550E2529">
            <wp:extent cx="6479540" cy="5629910"/>
            <wp:effectExtent l="0" t="0" r="0" b="8890"/>
            <wp:docPr id="2144788733" name="圖片 1" descr="一張含有 文字, 圖表, 平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88733" name="圖片 1" descr="一張含有 文字, 圖表, 平行, 方案 的圖片&#10;&#10;自動產生的描述"/>
                    <pic:cNvPicPr/>
                  </pic:nvPicPr>
                  <pic:blipFill>
                    <a:blip r:embed="rId37"/>
                    <a:stretch>
                      <a:fillRect/>
                    </a:stretch>
                  </pic:blipFill>
                  <pic:spPr>
                    <a:xfrm>
                      <a:off x="0" y="0"/>
                      <a:ext cx="6479540" cy="5629910"/>
                    </a:xfrm>
                    <a:prstGeom prst="rect">
                      <a:avLst/>
                    </a:prstGeom>
                  </pic:spPr>
                </pic:pic>
              </a:graphicData>
            </a:graphic>
          </wp:inline>
        </w:drawing>
      </w:r>
    </w:p>
    <w:p w14:paraId="50EF9B67" w14:textId="0A1EE484" w:rsidR="00284E71" w:rsidRDefault="00284E71" w:rsidP="007F21E7">
      <w:pPr>
        <w:widowControl/>
        <w:jc w:val="center"/>
      </w:pPr>
      <w:r>
        <w:rPr>
          <w:rFonts w:hint="eastAsia"/>
          <w:szCs w:val="28"/>
        </w:rPr>
        <w:t>▲</w:t>
      </w:r>
      <w:r>
        <w:t>圖</w:t>
      </w:r>
      <w:r>
        <w:t xml:space="preserve"> 5-4</w:t>
      </w:r>
      <w:r>
        <w:noBreakHyphen/>
        <w:t xml:space="preserve">1 </w:t>
      </w:r>
      <w:r>
        <w:t>分析類別圖</w:t>
      </w:r>
    </w:p>
    <w:p w14:paraId="4324B9F6" w14:textId="77777777" w:rsidR="00284E71" w:rsidRDefault="00284E71" w:rsidP="00284E71">
      <w:pPr>
        <w:widowControl/>
        <w:jc w:val="left"/>
      </w:pPr>
    </w:p>
    <w:p w14:paraId="3F2297B2" w14:textId="2D224FD2" w:rsidR="00284E71" w:rsidRDefault="002C52F7" w:rsidP="002C52F7">
      <w:pPr>
        <w:widowControl/>
        <w:jc w:val="left"/>
      </w:pPr>
      <w:r>
        <w:br w:type="page"/>
      </w:r>
    </w:p>
    <w:p w14:paraId="36AD9608" w14:textId="7A604026" w:rsidR="00284E71" w:rsidRDefault="00284E71" w:rsidP="002C52F7">
      <w:pPr>
        <w:widowControl/>
        <w:jc w:val="left"/>
      </w:pPr>
      <w:r>
        <w:rPr>
          <w:rFonts w:hint="eastAsia"/>
        </w:rPr>
        <w:lastRenderedPageBreak/>
        <w:t>說明：</w:t>
      </w:r>
    </w:p>
    <w:p w14:paraId="54419EDD" w14:textId="74785FEB" w:rsidR="00261CE7" w:rsidRDefault="00261CE7" w:rsidP="00261CE7">
      <w:pPr>
        <w:widowControl/>
        <w:jc w:val="center"/>
      </w:pPr>
      <w:r w:rsidRPr="00975F0C">
        <w:rPr>
          <w:noProof/>
        </w:rPr>
        <w:drawing>
          <wp:inline distT="0" distB="0" distL="0" distR="0" wp14:anchorId="4904C031" wp14:editId="66613A96">
            <wp:extent cx="3442691" cy="3161986"/>
            <wp:effectExtent l="0" t="0" r="5715" b="635"/>
            <wp:docPr id="8233725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2539" name=""/>
                    <pic:cNvPicPr/>
                  </pic:nvPicPr>
                  <pic:blipFill rotWithShape="1">
                    <a:blip r:embed="rId38"/>
                    <a:srcRect l="5039" t="2975" r="2319" b="3756"/>
                    <a:stretch/>
                  </pic:blipFill>
                  <pic:spPr bwMode="auto">
                    <a:xfrm>
                      <a:off x="0" y="0"/>
                      <a:ext cx="3458670" cy="3176662"/>
                    </a:xfrm>
                    <a:prstGeom prst="rect">
                      <a:avLst/>
                    </a:prstGeom>
                    <a:ln>
                      <a:noFill/>
                    </a:ln>
                    <a:extLst>
                      <a:ext uri="{53640926-AAD7-44D8-BBD7-CCE9431645EC}">
                        <a14:shadowObscured xmlns:a14="http://schemas.microsoft.com/office/drawing/2010/main"/>
                      </a:ext>
                    </a:extLst>
                  </pic:spPr>
                </pic:pic>
              </a:graphicData>
            </a:graphic>
          </wp:inline>
        </w:drawing>
      </w:r>
    </w:p>
    <w:p w14:paraId="527DA887" w14:textId="77777777" w:rsidR="00261CE7" w:rsidRPr="00284E71" w:rsidRDefault="00261CE7" w:rsidP="00261CE7">
      <w:pPr>
        <w:widowControl/>
        <w:jc w:val="center"/>
      </w:pPr>
      <w:r>
        <w:rPr>
          <w:rFonts w:hint="eastAsia"/>
          <w:szCs w:val="28"/>
        </w:rPr>
        <w:t>▲</w:t>
      </w:r>
      <w:r>
        <w:t>圖</w:t>
      </w:r>
      <w:r>
        <w:t xml:space="preserve"> 5-4</w:t>
      </w:r>
      <w:r>
        <w:noBreakHyphen/>
      </w:r>
      <w:r>
        <w:rPr>
          <w:rFonts w:hint="eastAsia"/>
        </w:rPr>
        <w:t>2</w:t>
      </w:r>
      <w:r>
        <w:t xml:space="preserve"> </w:t>
      </w:r>
      <w:r>
        <w:rPr>
          <w:rFonts w:hint="eastAsia"/>
        </w:rPr>
        <w:t>使用者註冊</w:t>
      </w:r>
    </w:p>
    <w:p w14:paraId="327F8487" w14:textId="6747CE01" w:rsidR="00261CE7" w:rsidRDefault="00261CE7" w:rsidP="00261CE7">
      <w:pPr>
        <w:widowControl/>
        <w:jc w:val="left"/>
      </w:pPr>
      <w:r>
        <w:rPr>
          <w:rFonts w:hint="eastAsia"/>
        </w:rPr>
        <w:t>由圖</w:t>
      </w:r>
      <w:r>
        <w:rPr>
          <w:rFonts w:hint="eastAsia"/>
        </w:rPr>
        <w:t>5-4-2</w:t>
      </w:r>
      <w:r>
        <w:rPr>
          <w:rFonts w:hint="eastAsia"/>
        </w:rPr>
        <w:t>得知，陌生</w:t>
      </w:r>
      <w:r>
        <w:t>訪客使用註冊的功能，判別此使用者名稱未成為會員且資料輸入正確後則成功註冊為會員。</w:t>
      </w:r>
    </w:p>
    <w:p w14:paraId="35014890" w14:textId="1A9059FC" w:rsidR="00284E71" w:rsidRDefault="0037688B" w:rsidP="0037688B">
      <w:pPr>
        <w:widowControl/>
        <w:jc w:val="center"/>
      </w:pPr>
      <w:r w:rsidRPr="0037688B">
        <w:rPr>
          <w:noProof/>
        </w:rPr>
        <w:drawing>
          <wp:inline distT="0" distB="0" distL="0" distR="0" wp14:anchorId="2ED8DF5B" wp14:editId="7020B036">
            <wp:extent cx="5013960" cy="2876000"/>
            <wp:effectExtent l="0" t="0" r="0" b="635"/>
            <wp:docPr id="16763278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27863" name=""/>
                    <pic:cNvPicPr/>
                  </pic:nvPicPr>
                  <pic:blipFill>
                    <a:blip r:embed="rId39"/>
                    <a:stretch>
                      <a:fillRect/>
                    </a:stretch>
                  </pic:blipFill>
                  <pic:spPr>
                    <a:xfrm>
                      <a:off x="0" y="0"/>
                      <a:ext cx="5025885" cy="2882840"/>
                    </a:xfrm>
                    <a:prstGeom prst="rect">
                      <a:avLst/>
                    </a:prstGeom>
                  </pic:spPr>
                </pic:pic>
              </a:graphicData>
            </a:graphic>
          </wp:inline>
        </w:drawing>
      </w:r>
    </w:p>
    <w:p w14:paraId="59D4580B" w14:textId="65B41782" w:rsidR="00284E71" w:rsidRPr="00284E71" w:rsidRDefault="00284E71" w:rsidP="00284E71">
      <w:pPr>
        <w:widowControl/>
        <w:jc w:val="center"/>
      </w:pPr>
      <w:r>
        <w:rPr>
          <w:rFonts w:hint="eastAsia"/>
          <w:szCs w:val="28"/>
        </w:rPr>
        <w:t>▲</w:t>
      </w:r>
      <w:r>
        <w:t>圖</w:t>
      </w:r>
      <w:r>
        <w:t xml:space="preserve"> 5-4</w:t>
      </w:r>
      <w:r>
        <w:noBreakHyphen/>
      </w:r>
      <w:r w:rsidR="00261CE7">
        <w:rPr>
          <w:rFonts w:hint="eastAsia"/>
        </w:rPr>
        <w:t>3</w:t>
      </w:r>
      <w:r>
        <w:t xml:space="preserve"> </w:t>
      </w:r>
      <w:r>
        <w:rPr>
          <w:rFonts w:hint="eastAsia"/>
        </w:rPr>
        <w:t>使用者查看關於我們</w:t>
      </w:r>
    </w:p>
    <w:p w14:paraId="011565F4" w14:textId="25FE67F5" w:rsidR="00284E71" w:rsidRPr="00284E71" w:rsidRDefault="00284E71" w:rsidP="002C52F7">
      <w:pPr>
        <w:widowControl/>
        <w:jc w:val="left"/>
      </w:pPr>
      <w:r>
        <w:rPr>
          <w:rFonts w:hint="eastAsia"/>
        </w:rPr>
        <w:t>由圖</w:t>
      </w:r>
      <w:r>
        <w:rPr>
          <w:rFonts w:hint="eastAsia"/>
        </w:rPr>
        <w:t>5-4-2</w:t>
      </w:r>
      <w:r>
        <w:rPr>
          <w:rFonts w:hint="eastAsia"/>
        </w:rPr>
        <w:t>得知，使用者可以透過關於我們查看課程介紹、教練團隊、羽球教學、羽球</w:t>
      </w:r>
      <w:r>
        <w:rPr>
          <w:rFonts w:hint="eastAsia"/>
        </w:rPr>
        <w:t>QA</w:t>
      </w:r>
      <w:r>
        <w:rPr>
          <w:rFonts w:hint="eastAsia"/>
        </w:rPr>
        <w:t>以及我們的聯絡資訊。</w:t>
      </w:r>
    </w:p>
    <w:p w14:paraId="4171F639" w14:textId="534A11A3" w:rsidR="00284E71" w:rsidRDefault="00261CE7" w:rsidP="004D2178">
      <w:pPr>
        <w:widowControl/>
        <w:jc w:val="center"/>
      </w:pPr>
      <w:r w:rsidRPr="00975F0C">
        <w:rPr>
          <w:noProof/>
        </w:rPr>
        <w:lastRenderedPageBreak/>
        <w:drawing>
          <wp:inline distT="0" distB="0" distL="0" distR="0" wp14:anchorId="5B9376C0" wp14:editId="433F8A1A">
            <wp:extent cx="5019159" cy="3302000"/>
            <wp:effectExtent l="0" t="0" r="0" b="0"/>
            <wp:docPr id="1243271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1853" name=""/>
                    <pic:cNvPicPr/>
                  </pic:nvPicPr>
                  <pic:blipFill>
                    <a:blip r:embed="rId40"/>
                    <a:stretch>
                      <a:fillRect/>
                    </a:stretch>
                  </pic:blipFill>
                  <pic:spPr>
                    <a:xfrm>
                      <a:off x="0" y="0"/>
                      <a:ext cx="5038910" cy="3314994"/>
                    </a:xfrm>
                    <a:prstGeom prst="rect">
                      <a:avLst/>
                    </a:prstGeom>
                  </pic:spPr>
                </pic:pic>
              </a:graphicData>
            </a:graphic>
          </wp:inline>
        </w:drawing>
      </w:r>
    </w:p>
    <w:p w14:paraId="1C4F85E4" w14:textId="08A24CA4" w:rsidR="00284E71" w:rsidRDefault="00284E71" w:rsidP="00284E71">
      <w:pPr>
        <w:widowControl/>
        <w:jc w:val="center"/>
      </w:pPr>
      <w:r>
        <w:rPr>
          <w:rFonts w:hint="eastAsia"/>
          <w:szCs w:val="28"/>
        </w:rPr>
        <w:t>▲</w:t>
      </w:r>
      <w:r>
        <w:t>圖</w:t>
      </w:r>
      <w:r>
        <w:t xml:space="preserve"> 5-4</w:t>
      </w:r>
      <w:r>
        <w:noBreakHyphen/>
      </w:r>
      <w:r w:rsidR="00261CE7">
        <w:rPr>
          <w:rFonts w:hint="eastAsia"/>
        </w:rPr>
        <w:t>4</w:t>
      </w:r>
      <w:r>
        <w:t xml:space="preserve"> </w:t>
      </w:r>
      <w:r>
        <w:rPr>
          <w:rFonts w:hint="eastAsia"/>
        </w:rPr>
        <w:t>使用者報名課程</w:t>
      </w:r>
    </w:p>
    <w:p w14:paraId="0EA77876" w14:textId="77777777" w:rsidR="00261CE7" w:rsidRDefault="00261CE7" w:rsidP="00261CE7">
      <w:pPr>
        <w:widowControl/>
        <w:jc w:val="left"/>
      </w:pPr>
      <w:r>
        <w:rPr>
          <w:rFonts w:hint="eastAsia"/>
        </w:rPr>
        <w:t>由圖</w:t>
      </w:r>
      <w:r>
        <w:rPr>
          <w:rFonts w:hint="eastAsia"/>
        </w:rPr>
        <w:t>5-4-4</w:t>
      </w:r>
      <w:r>
        <w:rPr>
          <w:rFonts w:hint="eastAsia"/>
        </w:rPr>
        <w:t>得知，使用者無論是否登入皆可報名課程以及使用報名課程尋找適合自己的課程。</w:t>
      </w:r>
    </w:p>
    <w:p w14:paraId="463CF5F1" w14:textId="1AE0DDA5" w:rsidR="004D2178" w:rsidRDefault="004D2178">
      <w:pPr>
        <w:widowControl/>
        <w:jc w:val="left"/>
      </w:pPr>
    </w:p>
    <w:p w14:paraId="342B03CC" w14:textId="58C0C41D" w:rsidR="00284E71" w:rsidRDefault="004D2178" w:rsidP="004D2178">
      <w:pPr>
        <w:widowControl/>
        <w:jc w:val="center"/>
      </w:pPr>
      <w:r w:rsidRPr="004D2178">
        <w:rPr>
          <w:noProof/>
        </w:rPr>
        <w:drawing>
          <wp:inline distT="0" distB="0" distL="0" distR="0" wp14:anchorId="763083F8" wp14:editId="5640D192">
            <wp:extent cx="3981450" cy="3423890"/>
            <wp:effectExtent l="0" t="0" r="0" b="5715"/>
            <wp:docPr id="9261477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7749" name=""/>
                    <pic:cNvPicPr/>
                  </pic:nvPicPr>
                  <pic:blipFill>
                    <a:blip r:embed="rId41"/>
                    <a:stretch>
                      <a:fillRect/>
                    </a:stretch>
                  </pic:blipFill>
                  <pic:spPr>
                    <a:xfrm>
                      <a:off x="0" y="0"/>
                      <a:ext cx="3992559" cy="3433444"/>
                    </a:xfrm>
                    <a:prstGeom prst="rect">
                      <a:avLst/>
                    </a:prstGeom>
                  </pic:spPr>
                </pic:pic>
              </a:graphicData>
            </a:graphic>
          </wp:inline>
        </w:drawing>
      </w:r>
    </w:p>
    <w:p w14:paraId="1F5EDAEA" w14:textId="77777777" w:rsidR="00261CE7" w:rsidRDefault="00261CE7" w:rsidP="00261CE7">
      <w:pPr>
        <w:widowControl/>
        <w:jc w:val="center"/>
      </w:pPr>
      <w:r>
        <w:rPr>
          <w:rFonts w:hint="eastAsia"/>
          <w:szCs w:val="28"/>
        </w:rPr>
        <w:t>▲</w:t>
      </w:r>
      <w:r>
        <w:t>圖</w:t>
      </w:r>
      <w:r>
        <w:t xml:space="preserve"> 5-4</w:t>
      </w:r>
      <w:r>
        <w:noBreakHyphen/>
      </w:r>
      <w:r>
        <w:rPr>
          <w:rFonts w:hint="eastAsia"/>
        </w:rPr>
        <w:t>5</w:t>
      </w:r>
      <w:r>
        <w:rPr>
          <w:rFonts w:hint="eastAsia"/>
        </w:rPr>
        <w:t>社群空間會員發言</w:t>
      </w:r>
    </w:p>
    <w:p w14:paraId="018830FF" w14:textId="77777777" w:rsidR="00261CE7" w:rsidRDefault="00261CE7" w:rsidP="00261CE7">
      <w:pPr>
        <w:widowControl/>
        <w:jc w:val="left"/>
      </w:pPr>
      <w:r>
        <w:rPr>
          <w:rFonts w:hint="eastAsia"/>
        </w:rPr>
        <w:t>由圖</w:t>
      </w:r>
      <w:r>
        <w:rPr>
          <w:rFonts w:hint="eastAsia"/>
        </w:rPr>
        <w:t>5-4-5</w:t>
      </w:r>
      <w:r>
        <w:rPr>
          <w:rFonts w:hint="eastAsia"/>
        </w:rPr>
        <w:t>得知，會員可在社群空間評論及留言。</w:t>
      </w:r>
    </w:p>
    <w:p w14:paraId="1FE41285" w14:textId="698F0C9F" w:rsidR="004D2178" w:rsidRPr="00261CE7" w:rsidRDefault="00261CE7" w:rsidP="00261CE7">
      <w:pPr>
        <w:widowControl/>
        <w:jc w:val="center"/>
      </w:pPr>
      <w:r w:rsidRPr="00792269">
        <w:rPr>
          <w:noProof/>
        </w:rPr>
        <w:lastRenderedPageBreak/>
        <w:drawing>
          <wp:inline distT="0" distB="0" distL="0" distR="0" wp14:anchorId="2FE42C12" wp14:editId="5F7B6F20">
            <wp:extent cx="5084618" cy="3387918"/>
            <wp:effectExtent l="0" t="0" r="1905" b="3175"/>
            <wp:docPr id="805108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8215" name=""/>
                    <pic:cNvPicPr/>
                  </pic:nvPicPr>
                  <pic:blipFill>
                    <a:blip r:embed="rId42"/>
                    <a:stretch>
                      <a:fillRect/>
                    </a:stretch>
                  </pic:blipFill>
                  <pic:spPr>
                    <a:xfrm>
                      <a:off x="0" y="0"/>
                      <a:ext cx="5091912" cy="3392778"/>
                    </a:xfrm>
                    <a:prstGeom prst="rect">
                      <a:avLst/>
                    </a:prstGeom>
                  </pic:spPr>
                </pic:pic>
              </a:graphicData>
            </a:graphic>
          </wp:inline>
        </w:drawing>
      </w:r>
    </w:p>
    <w:p w14:paraId="2B906213" w14:textId="77777777" w:rsidR="00261CE7" w:rsidRDefault="00261CE7" w:rsidP="00261CE7">
      <w:pPr>
        <w:widowControl/>
        <w:jc w:val="center"/>
      </w:pPr>
      <w:r>
        <w:rPr>
          <w:rFonts w:hint="eastAsia"/>
          <w:szCs w:val="28"/>
        </w:rPr>
        <w:t>▲</w:t>
      </w:r>
      <w:r>
        <w:t>圖</w:t>
      </w:r>
      <w:r>
        <w:t xml:space="preserve"> 5-4</w:t>
      </w:r>
      <w:r>
        <w:noBreakHyphen/>
      </w:r>
      <w:r>
        <w:rPr>
          <w:rFonts w:hint="eastAsia"/>
        </w:rPr>
        <w:t>6</w:t>
      </w:r>
      <w:r>
        <w:rPr>
          <w:rFonts w:hint="eastAsia"/>
        </w:rPr>
        <w:t>管理者管理會員</w:t>
      </w:r>
    </w:p>
    <w:p w14:paraId="5D0F2CE5" w14:textId="7D45CDDF" w:rsidR="00261CE7" w:rsidRPr="00792269" w:rsidRDefault="00261CE7" w:rsidP="00261CE7">
      <w:pPr>
        <w:widowControl/>
        <w:jc w:val="left"/>
      </w:pPr>
      <w:r>
        <w:rPr>
          <w:rFonts w:hint="eastAsia"/>
        </w:rPr>
        <w:t>由圖</w:t>
      </w:r>
      <w:r>
        <w:rPr>
          <w:rFonts w:hint="eastAsia"/>
        </w:rPr>
        <w:t>5-4-6</w:t>
      </w:r>
      <w:r>
        <w:rPr>
          <w:rFonts w:hint="eastAsia"/>
        </w:rPr>
        <w:t>得知，若會員有不當</w:t>
      </w:r>
      <w:r w:rsidR="003D15E2">
        <w:rPr>
          <w:rFonts w:hint="eastAsia"/>
        </w:rPr>
        <w:t>的違規</w:t>
      </w:r>
      <w:r>
        <w:rPr>
          <w:rFonts w:hint="eastAsia"/>
        </w:rPr>
        <w:t>行為，管理者可以停用該會員。</w:t>
      </w:r>
    </w:p>
    <w:p w14:paraId="3C41C5A2" w14:textId="77777777" w:rsidR="00261CE7" w:rsidRDefault="00261CE7" w:rsidP="00261CE7">
      <w:pPr>
        <w:widowControl/>
        <w:jc w:val="center"/>
      </w:pPr>
      <w:r w:rsidRPr="00792269">
        <w:rPr>
          <w:noProof/>
        </w:rPr>
        <w:drawing>
          <wp:inline distT="0" distB="0" distL="0" distR="0" wp14:anchorId="0D908159" wp14:editId="7BBEF591">
            <wp:extent cx="1757961" cy="3872346"/>
            <wp:effectExtent l="0" t="0" r="0" b="0"/>
            <wp:docPr id="13033836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83603" name=""/>
                    <pic:cNvPicPr/>
                  </pic:nvPicPr>
                  <pic:blipFill>
                    <a:blip r:embed="rId43"/>
                    <a:stretch>
                      <a:fillRect/>
                    </a:stretch>
                  </pic:blipFill>
                  <pic:spPr>
                    <a:xfrm>
                      <a:off x="0" y="0"/>
                      <a:ext cx="1768610" cy="3895802"/>
                    </a:xfrm>
                    <a:prstGeom prst="rect">
                      <a:avLst/>
                    </a:prstGeom>
                  </pic:spPr>
                </pic:pic>
              </a:graphicData>
            </a:graphic>
          </wp:inline>
        </w:drawing>
      </w:r>
    </w:p>
    <w:p w14:paraId="4247AF4B" w14:textId="77777777" w:rsidR="00261CE7" w:rsidRDefault="00261CE7" w:rsidP="00261CE7">
      <w:pPr>
        <w:widowControl/>
        <w:jc w:val="center"/>
      </w:pPr>
      <w:r>
        <w:rPr>
          <w:rFonts w:hint="eastAsia"/>
          <w:szCs w:val="28"/>
        </w:rPr>
        <w:t>▲</w:t>
      </w:r>
      <w:r>
        <w:t>圖</w:t>
      </w:r>
      <w:r>
        <w:t xml:space="preserve"> 5-4</w:t>
      </w:r>
      <w:r>
        <w:noBreakHyphen/>
      </w:r>
      <w:r>
        <w:rPr>
          <w:rFonts w:hint="eastAsia"/>
        </w:rPr>
        <w:t>7</w:t>
      </w:r>
      <w:r>
        <w:rPr>
          <w:rFonts w:hint="eastAsia"/>
        </w:rPr>
        <w:t>管理者管理報名課程表單</w:t>
      </w:r>
    </w:p>
    <w:p w14:paraId="531CA91C" w14:textId="77777777" w:rsidR="00261CE7" w:rsidRDefault="00261CE7" w:rsidP="00261CE7">
      <w:pPr>
        <w:widowControl/>
        <w:jc w:val="left"/>
      </w:pPr>
      <w:r>
        <w:rPr>
          <w:rFonts w:hint="eastAsia"/>
        </w:rPr>
        <w:t>由圖</w:t>
      </w:r>
      <w:r>
        <w:rPr>
          <w:rFonts w:hint="eastAsia"/>
        </w:rPr>
        <w:t>5-4-7</w:t>
      </w:r>
      <w:r>
        <w:rPr>
          <w:rFonts w:hint="eastAsia"/>
        </w:rPr>
        <w:t>得知，管理者可以修改使用者報名課程的表單。</w:t>
      </w:r>
    </w:p>
    <w:p w14:paraId="7CD5CF2F" w14:textId="77777777" w:rsidR="00261CE7" w:rsidRDefault="00261CE7" w:rsidP="00261CE7">
      <w:pPr>
        <w:widowControl/>
        <w:jc w:val="center"/>
      </w:pPr>
      <w:r w:rsidRPr="00792269">
        <w:rPr>
          <w:noProof/>
        </w:rPr>
        <w:lastRenderedPageBreak/>
        <w:drawing>
          <wp:inline distT="0" distB="0" distL="0" distR="0" wp14:anchorId="66E474B5" wp14:editId="655E30EC">
            <wp:extent cx="5160818" cy="2665377"/>
            <wp:effectExtent l="0" t="0" r="1905" b="1905"/>
            <wp:docPr id="2290531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3118" name=""/>
                    <pic:cNvPicPr/>
                  </pic:nvPicPr>
                  <pic:blipFill>
                    <a:blip r:embed="rId44"/>
                    <a:stretch>
                      <a:fillRect/>
                    </a:stretch>
                  </pic:blipFill>
                  <pic:spPr>
                    <a:xfrm>
                      <a:off x="0" y="0"/>
                      <a:ext cx="5166995" cy="2668567"/>
                    </a:xfrm>
                    <a:prstGeom prst="rect">
                      <a:avLst/>
                    </a:prstGeom>
                  </pic:spPr>
                </pic:pic>
              </a:graphicData>
            </a:graphic>
          </wp:inline>
        </w:drawing>
      </w:r>
    </w:p>
    <w:p w14:paraId="317A276D" w14:textId="77777777" w:rsidR="00261CE7" w:rsidRDefault="00261CE7" w:rsidP="00261CE7">
      <w:pPr>
        <w:widowControl/>
        <w:jc w:val="center"/>
      </w:pPr>
      <w:r>
        <w:rPr>
          <w:rFonts w:hint="eastAsia"/>
          <w:szCs w:val="28"/>
        </w:rPr>
        <w:t>▲</w:t>
      </w:r>
      <w:r>
        <w:t>圖</w:t>
      </w:r>
      <w:r>
        <w:t xml:space="preserve"> 5-4</w:t>
      </w:r>
      <w:r>
        <w:rPr>
          <w:rFonts w:hint="eastAsia"/>
        </w:rPr>
        <w:t>-8</w:t>
      </w:r>
      <w:r>
        <w:rPr>
          <w:rFonts w:hint="eastAsia"/>
        </w:rPr>
        <w:t>管理者管理社群空間</w:t>
      </w:r>
    </w:p>
    <w:p w14:paraId="3647430F" w14:textId="77777777" w:rsidR="00261CE7" w:rsidRPr="002711C6" w:rsidRDefault="00261CE7" w:rsidP="00261CE7">
      <w:pPr>
        <w:widowControl/>
        <w:jc w:val="left"/>
      </w:pPr>
      <w:r>
        <w:rPr>
          <w:rFonts w:hint="eastAsia"/>
        </w:rPr>
        <w:t>由圖</w:t>
      </w:r>
      <w:r>
        <w:rPr>
          <w:rFonts w:hint="eastAsia"/>
        </w:rPr>
        <w:t>5-4-8</w:t>
      </w:r>
      <w:r>
        <w:rPr>
          <w:rFonts w:hint="eastAsia"/>
        </w:rPr>
        <w:t>得知，管理者可以刪除社群空間不當的評論及留言。</w:t>
      </w:r>
    </w:p>
    <w:p w14:paraId="1A3DE19F" w14:textId="77777777" w:rsidR="004D2178" w:rsidRPr="00261CE7" w:rsidRDefault="004D2178" w:rsidP="002C52F7">
      <w:pPr>
        <w:widowControl/>
        <w:jc w:val="left"/>
      </w:pPr>
    </w:p>
    <w:p w14:paraId="5F6BBBAF" w14:textId="77777777" w:rsidR="004D2178" w:rsidRDefault="004D2178" w:rsidP="002C52F7">
      <w:pPr>
        <w:widowControl/>
        <w:jc w:val="left"/>
      </w:pPr>
    </w:p>
    <w:p w14:paraId="60973FFA" w14:textId="77777777" w:rsidR="004D2178" w:rsidRDefault="004D2178" w:rsidP="002C52F7">
      <w:pPr>
        <w:widowControl/>
        <w:jc w:val="left"/>
      </w:pPr>
    </w:p>
    <w:p w14:paraId="31F21980" w14:textId="53DE40AB" w:rsidR="004D2178" w:rsidRPr="002C52F7" w:rsidRDefault="004D2178" w:rsidP="002C52F7">
      <w:pPr>
        <w:widowControl/>
        <w:jc w:val="left"/>
        <w:rPr>
          <w:rFonts w:hint="eastAsia"/>
        </w:rPr>
      </w:pPr>
      <w:r>
        <w:br w:type="page"/>
      </w:r>
    </w:p>
    <w:p w14:paraId="49F6C663" w14:textId="06F97E26" w:rsidR="000226E4" w:rsidRDefault="00896D7A" w:rsidP="00896D7A">
      <w:pPr>
        <w:pStyle w:val="1"/>
      </w:pPr>
      <w:bookmarkStart w:id="2306" w:name="_Toc166433952"/>
      <w:r>
        <w:rPr>
          <w:rFonts w:hint="eastAsia"/>
        </w:rPr>
        <w:lastRenderedPageBreak/>
        <w:t>設計模型</w:t>
      </w:r>
      <w:bookmarkEnd w:id="2306"/>
    </w:p>
    <w:p w14:paraId="09C5B7F3" w14:textId="2C053E0A" w:rsidR="00896D7A" w:rsidRDefault="00896D7A" w:rsidP="0027530B">
      <w:pPr>
        <w:pStyle w:val="2"/>
      </w:pPr>
      <w:r>
        <w:rPr>
          <w:rFonts w:hint="eastAsia"/>
        </w:rPr>
        <w:t xml:space="preserve"> </w:t>
      </w:r>
      <w:bookmarkStart w:id="2307" w:name="_Toc166433953"/>
      <w:r w:rsidRPr="00E75106">
        <w:t>循序圖</w:t>
      </w:r>
      <w:r w:rsidRPr="00E75106">
        <w:t>(Sequential diagram)</w:t>
      </w:r>
      <w:r w:rsidRPr="00E75106">
        <w:rPr>
          <w:rFonts w:hint="eastAsia"/>
        </w:rPr>
        <w:t>或通訊圖</w:t>
      </w:r>
      <w:r w:rsidRPr="00E75106">
        <w:rPr>
          <w:rFonts w:hint="eastAsia"/>
        </w:rPr>
        <w:t>(Communication diagram)</w:t>
      </w:r>
      <w:r w:rsidRPr="00E75106">
        <w:t>。</w:t>
      </w:r>
      <w:bookmarkEnd w:id="2307"/>
    </w:p>
    <w:p w14:paraId="0C9BFA30" w14:textId="29A44C6B" w:rsidR="0027530B" w:rsidRDefault="00C70E40" w:rsidP="0027530B">
      <w:pPr>
        <w:pStyle w:val="af0"/>
        <w:keepNext/>
        <w:jc w:val="center"/>
      </w:pPr>
      <w:bookmarkStart w:id="2308" w:name="_Toc166434294"/>
      <w:r>
        <w:rPr>
          <w:rFonts w:hint="eastAsia"/>
          <w:szCs w:val="28"/>
        </w:rPr>
        <w:t>▲</w:t>
      </w:r>
      <w:r w:rsidR="0027530B">
        <w:rPr>
          <w:rFonts w:hint="eastAsia"/>
        </w:rPr>
        <w:t>圖</w:t>
      </w:r>
      <w:r w:rsidR="0027530B">
        <w:rPr>
          <w:rFonts w:hint="eastAsia"/>
        </w:rPr>
        <w:t xml:space="preserve"> </w:t>
      </w:r>
      <w:r w:rsidR="009C5D48">
        <w:fldChar w:fldCharType="begin"/>
      </w:r>
      <w:r w:rsidR="009C5D48">
        <w:instrText xml:space="preserve"> </w:instrText>
      </w:r>
      <w:r w:rsidR="009C5D48">
        <w:rPr>
          <w:rFonts w:hint="eastAsia"/>
        </w:rPr>
        <w:instrText>STYLEREF 2 \s</w:instrText>
      </w:r>
      <w:r w:rsidR="009C5D48">
        <w:instrText xml:space="preserve"> </w:instrText>
      </w:r>
      <w:r w:rsidR="009C5D48">
        <w:fldChar w:fldCharType="separate"/>
      </w:r>
      <w:r w:rsidR="009C5D48">
        <w:rPr>
          <w:noProof/>
        </w:rPr>
        <w:t>6-1</w:t>
      </w:r>
      <w:r w:rsidR="009C5D48">
        <w:fldChar w:fldCharType="end"/>
      </w:r>
      <w:r w:rsidR="009C5D48">
        <w:noBreakHyphen/>
      </w:r>
      <w:r w:rsidR="009C5D48">
        <w:fldChar w:fldCharType="begin"/>
      </w:r>
      <w:r w:rsidR="009C5D48">
        <w:instrText xml:space="preserve"> </w:instrText>
      </w:r>
      <w:r w:rsidR="009C5D48">
        <w:rPr>
          <w:rFonts w:hint="eastAsia"/>
        </w:rPr>
        <w:instrText xml:space="preserve">SEQ </w:instrText>
      </w:r>
      <w:r w:rsidR="009C5D48">
        <w:rPr>
          <w:rFonts w:hint="eastAsia"/>
        </w:rPr>
        <w:instrText>圖</w:instrText>
      </w:r>
      <w:r w:rsidR="009C5D48">
        <w:rPr>
          <w:rFonts w:hint="eastAsia"/>
        </w:rPr>
        <w:instrText xml:space="preserve"> \* ARABIC \s 2</w:instrText>
      </w:r>
      <w:r w:rsidR="009C5D48">
        <w:instrText xml:space="preserve"> </w:instrText>
      </w:r>
      <w:r w:rsidR="009C5D48">
        <w:fldChar w:fldCharType="separate"/>
      </w:r>
      <w:r w:rsidR="009C5D48">
        <w:rPr>
          <w:noProof/>
        </w:rPr>
        <w:t>1</w:t>
      </w:r>
      <w:r w:rsidR="009C5D48">
        <w:fldChar w:fldCharType="end"/>
      </w:r>
      <w:r w:rsidR="0027530B">
        <w:rPr>
          <w:rFonts w:hint="eastAsia"/>
          <w:lang w:eastAsia="zh-TW"/>
        </w:rPr>
        <w:t xml:space="preserve"> </w:t>
      </w:r>
      <w:r w:rsidR="0027530B" w:rsidRPr="003B195E">
        <w:rPr>
          <w:rFonts w:hint="eastAsia"/>
          <w:lang w:eastAsia="zh-TW"/>
        </w:rPr>
        <w:t>使用者註冊</w:t>
      </w:r>
      <w:bookmarkEnd w:id="2308"/>
    </w:p>
    <w:p w14:paraId="73031D27" w14:textId="317168E9" w:rsidR="00896D7A" w:rsidRDefault="00904253" w:rsidP="00547851">
      <w:pPr>
        <w:jc w:val="center"/>
        <w:rPr>
          <w:rFonts w:hint="eastAsia"/>
        </w:rPr>
      </w:pPr>
      <w:r>
        <w:rPr>
          <w:noProof/>
        </w:rPr>
        <w:drawing>
          <wp:inline distT="0" distB="0" distL="0" distR="0" wp14:anchorId="66D28643" wp14:editId="4A81F557">
            <wp:extent cx="5930415" cy="5359791"/>
            <wp:effectExtent l="0" t="0" r="0" b="0"/>
            <wp:docPr id="2035231172" name="圖片 1"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31172" name="圖片 1" descr="一張含有 螢幕擷取畫面, 設計 的圖片&#10;&#10;自動產生的描述"/>
                    <pic:cNvPicPr/>
                  </pic:nvPicPr>
                  <pic:blipFill>
                    <a:blip r:embed="rId45">
                      <a:extLst>
                        <a:ext uri="{28A0092B-C50C-407E-A947-70E740481C1C}">
                          <a14:useLocalDpi xmlns:a14="http://schemas.microsoft.com/office/drawing/2010/main" val="0"/>
                        </a:ext>
                      </a:extLst>
                    </a:blip>
                    <a:stretch>
                      <a:fillRect/>
                    </a:stretch>
                  </pic:blipFill>
                  <pic:spPr>
                    <a:xfrm>
                      <a:off x="0" y="0"/>
                      <a:ext cx="5938223" cy="5366848"/>
                    </a:xfrm>
                    <a:prstGeom prst="rect">
                      <a:avLst/>
                    </a:prstGeom>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0580DBAE" w14:textId="6CB6E63E" w:rsidR="0027530B" w:rsidRDefault="009C5D48" w:rsidP="0027530B">
      <w:pPr>
        <w:pStyle w:val="af0"/>
        <w:keepNext/>
        <w:jc w:val="center"/>
      </w:pPr>
      <w:bookmarkStart w:id="2309" w:name="_Toc166434295"/>
      <w:proofErr w:type="gramStart"/>
      <w:r>
        <w:rPr>
          <w:rFonts w:hint="eastAsia"/>
          <w:lang w:eastAsia="zh-TW"/>
        </w:rPr>
        <w:lastRenderedPageBreak/>
        <w:t>▼</w:t>
      </w:r>
      <w:proofErr w:type="gramEnd"/>
      <w:r w:rsidR="0027530B">
        <w:rPr>
          <w:rFonts w:hint="eastAsia"/>
        </w:rPr>
        <w:t>圖</w:t>
      </w:r>
      <w:r w:rsidR="0027530B">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2</w:t>
      </w:r>
      <w:r>
        <w:fldChar w:fldCharType="end"/>
      </w:r>
      <w:r w:rsidR="0027530B">
        <w:rPr>
          <w:rFonts w:hint="eastAsia"/>
          <w:lang w:eastAsia="zh-TW"/>
        </w:rPr>
        <w:t xml:space="preserve"> </w:t>
      </w:r>
      <w:r w:rsidR="0027530B" w:rsidRPr="00F146DD">
        <w:rPr>
          <w:rFonts w:hint="eastAsia"/>
          <w:lang w:eastAsia="zh-TW"/>
        </w:rPr>
        <w:t>使用者登入</w:t>
      </w:r>
      <w:bookmarkEnd w:id="2309"/>
    </w:p>
    <w:p w14:paraId="43C83B87" w14:textId="774179A9" w:rsidR="004458ED" w:rsidRDefault="00904253" w:rsidP="00FC44EA">
      <w:pPr>
        <w:jc w:val="center"/>
      </w:pPr>
      <w:r>
        <w:rPr>
          <w:noProof/>
        </w:rPr>
        <w:drawing>
          <wp:inline distT="0" distB="0" distL="0" distR="0" wp14:anchorId="25E5496C" wp14:editId="75EC3452">
            <wp:extent cx="5415033" cy="3974123"/>
            <wp:effectExtent l="0" t="0" r="0" b="7620"/>
            <wp:docPr id="1407681739" name="圖片 2"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1739" name="圖片 2" descr="一張含有 螢幕擷取畫面, 圖表, 行, 設計 的圖片&#10;&#10;自動產生的描述"/>
                    <pic:cNvPicPr/>
                  </pic:nvPicPr>
                  <pic:blipFill>
                    <a:blip r:embed="rId46">
                      <a:extLst>
                        <a:ext uri="{28A0092B-C50C-407E-A947-70E740481C1C}">
                          <a14:useLocalDpi xmlns:a14="http://schemas.microsoft.com/office/drawing/2010/main" val="0"/>
                        </a:ext>
                      </a:extLst>
                    </a:blip>
                    <a:stretch>
                      <a:fillRect/>
                    </a:stretch>
                  </pic:blipFill>
                  <pic:spPr>
                    <a:xfrm>
                      <a:off x="0" y="0"/>
                      <a:ext cx="5422413" cy="3979539"/>
                    </a:xfrm>
                    <a:prstGeom prst="rect">
                      <a:avLst/>
                    </a:prstGeom>
                  </pic:spPr>
                </pic:pic>
              </a:graphicData>
            </a:graphic>
          </wp:inline>
        </w:drawing>
      </w:r>
    </w:p>
    <w:p w14:paraId="7F5BB545" w14:textId="2C9AE00E" w:rsidR="0027530B" w:rsidRDefault="0027530B">
      <w:pPr>
        <w:widowControl/>
        <w:jc w:val="left"/>
      </w:pPr>
      <w:r>
        <w:br w:type="page"/>
      </w:r>
    </w:p>
    <w:p w14:paraId="5072D795" w14:textId="297D8F70" w:rsidR="009C5D48" w:rsidRDefault="009C5D48" w:rsidP="009C5D48">
      <w:pPr>
        <w:pStyle w:val="af0"/>
        <w:keepNext/>
        <w:jc w:val="center"/>
      </w:pPr>
      <w:bookmarkStart w:id="2310" w:name="_Toc166434296"/>
      <w:proofErr w:type="gramStart"/>
      <w:r>
        <w:rPr>
          <w:rFonts w:hint="eastAsia"/>
          <w:lang w:eastAsia="zh-TW"/>
        </w:rPr>
        <w:lastRenderedPageBreak/>
        <w:t>▼</w:t>
      </w:r>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3</w:t>
      </w:r>
      <w:r>
        <w:fldChar w:fldCharType="end"/>
      </w:r>
      <w:r>
        <w:rPr>
          <w:rFonts w:hint="eastAsia"/>
          <w:lang w:eastAsia="zh-TW"/>
        </w:rPr>
        <w:t xml:space="preserve"> </w:t>
      </w:r>
      <w:r w:rsidRPr="007508A0">
        <w:rPr>
          <w:rFonts w:hint="eastAsia"/>
          <w:lang w:eastAsia="zh-TW"/>
        </w:rPr>
        <w:t>使用者登出</w:t>
      </w:r>
      <w:bookmarkEnd w:id="2310"/>
    </w:p>
    <w:p w14:paraId="4D13B0CF" w14:textId="4559F6D4" w:rsidR="00A704EF" w:rsidRDefault="00904253" w:rsidP="00FC44EA">
      <w:pPr>
        <w:jc w:val="center"/>
      </w:pPr>
      <w:r>
        <w:rPr>
          <w:noProof/>
        </w:rPr>
        <w:drawing>
          <wp:inline distT="0" distB="0" distL="0" distR="0" wp14:anchorId="275EEA33" wp14:editId="00ED3265">
            <wp:extent cx="3184931" cy="2637692"/>
            <wp:effectExtent l="0" t="0" r="0" b="0"/>
            <wp:docPr id="1853300979" name="圖片 3" descr="一張含有 螢幕擷取畫面,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0979" name="圖片 3" descr="一張含有 螢幕擷取畫面, 黑色 的圖片&#10;&#10;自動產生的描述"/>
                    <pic:cNvPicPr/>
                  </pic:nvPicPr>
                  <pic:blipFill>
                    <a:blip r:embed="rId47">
                      <a:extLst>
                        <a:ext uri="{28A0092B-C50C-407E-A947-70E740481C1C}">
                          <a14:useLocalDpi xmlns:a14="http://schemas.microsoft.com/office/drawing/2010/main" val="0"/>
                        </a:ext>
                      </a:extLst>
                    </a:blip>
                    <a:stretch>
                      <a:fillRect/>
                    </a:stretch>
                  </pic:blipFill>
                  <pic:spPr>
                    <a:xfrm>
                      <a:off x="0" y="0"/>
                      <a:ext cx="3194889" cy="2645939"/>
                    </a:xfrm>
                    <a:prstGeom prst="rect">
                      <a:avLst/>
                    </a:prstGeom>
                  </pic:spPr>
                </pic:pic>
              </a:graphicData>
            </a:graphic>
          </wp:inline>
        </w:drawing>
      </w:r>
    </w:p>
    <w:p w14:paraId="0263A398" w14:textId="77777777" w:rsidR="00547851" w:rsidRDefault="00547851" w:rsidP="00FC44EA">
      <w:pPr>
        <w:jc w:val="center"/>
      </w:pPr>
    </w:p>
    <w:p w14:paraId="0F1C2A1B" w14:textId="21DADE6C" w:rsidR="0027530B" w:rsidRDefault="0027530B">
      <w:pPr>
        <w:widowControl/>
        <w:jc w:val="left"/>
      </w:pPr>
      <w:r>
        <w:br w:type="page"/>
      </w:r>
    </w:p>
    <w:p w14:paraId="5D660CF1" w14:textId="4D32B14B" w:rsidR="009C5D48" w:rsidRDefault="009C5D48" w:rsidP="009C5D48">
      <w:pPr>
        <w:pStyle w:val="af0"/>
        <w:keepNext/>
        <w:jc w:val="center"/>
      </w:pPr>
      <w:bookmarkStart w:id="2311" w:name="_Toc166434297"/>
      <w:proofErr w:type="gramStart"/>
      <w:ins w:id="2312"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4</w:t>
      </w:r>
      <w:r>
        <w:fldChar w:fldCharType="end"/>
      </w:r>
      <w:r>
        <w:rPr>
          <w:rFonts w:hint="eastAsia"/>
          <w:lang w:eastAsia="zh-TW"/>
        </w:rPr>
        <w:t xml:space="preserve"> </w:t>
      </w:r>
      <w:r w:rsidRPr="00C95037">
        <w:rPr>
          <w:rFonts w:hint="eastAsia"/>
          <w:lang w:eastAsia="zh-TW"/>
        </w:rPr>
        <w:t>編輯會員資料</w:t>
      </w:r>
      <w:bookmarkEnd w:id="2311"/>
    </w:p>
    <w:p w14:paraId="6588AC19" w14:textId="0FEC5AEB" w:rsidR="00A704EF" w:rsidRDefault="00904253" w:rsidP="00FC44EA">
      <w:pPr>
        <w:jc w:val="center"/>
      </w:pPr>
      <w:r>
        <w:rPr>
          <w:noProof/>
        </w:rPr>
        <w:drawing>
          <wp:inline distT="0" distB="0" distL="0" distR="0" wp14:anchorId="79689713" wp14:editId="709AB4E9">
            <wp:extent cx="4772025" cy="3543300"/>
            <wp:effectExtent l="0" t="0" r="9525" b="0"/>
            <wp:docPr id="1975869045" name="圖片 4"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69045" name="圖片 4" descr="一張含有 螢幕擷取畫面, 圖表, 行, 設計 的圖片&#10;&#10;自動產生的描述"/>
                    <pic:cNvPicPr/>
                  </pic:nvPicPr>
                  <pic:blipFill>
                    <a:blip r:embed="rId48">
                      <a:extLst>
                        <a:ext uri="{28A0092B-C50C-407E-A947-70E740481C1C}">
                          <a14:useLocalDpi xmlns:a14="http://schemas.microsoft.com/office/drawing/2010/main" val="0"/>
                        </a:ext>
                      </a:extLst>
                    </a:blip>
                    <a:stretch>
                      <a:fillRect/>
                    </a:stretch>
                  </pic:blipFill>
                  <pic:spPr>
                    <a:xfrm>
                      <a:off x="0" y="0"/>
                      <a:ext cx="4772025" cy="3543300"/>
                    </a:xfrm>
                    <a:prstGeom prst="rect">
                      <a:avLst/>
                    </a:prstGeom>
                  </pic:spPr>
                </pic:pic>
              </a:graphicData>
            </a:graphic>
          </wp:inline>
        </w:drawing>
      </w:r>
    </w:p>
    <w:p w14:paraId="2003C578" w14:textId="77777777" w:rsidR="00A704EF" w:rsidRDefault="00A704EF">
      <w:pPr>
        <w:widowControl/>
        <w:jc w:val="left"/>
      </w:pPr>
      <w:r>
        <w:br w:type="page"/>
      </w:r>
    </w:p>
    <w:p w14:paraId="3696BB8F" w14:textId="3616917E" w:rsidR="009C5D48" w:rsidRDefault="009C5D48" w:rsidP="009C5D48">
      <w:pPr>
        <w:pStyle w:val="af0"/>
        <w:keepNext/>
        <w:jc w:val="center"/>
        <w:rPr>
          <w:lang w:eastAsia="zh-TW"/>
        </w:rPr>
      </w:pPr>
      <w:bookmarkStart w:id="2313" w:name="_Toc166434298"/>
      <w:proofErr w:type="gramStart"/>
      <w:ins w:id="2314" w:author="11046017_鄭兆媗" w:date="2024-03-25T23:41:00Z">
        <w:r>
          <w:rPr>
            <w:rFonts w:hint="eastAsia"/>
          </w:rPr>
          <w:lastRenderedPageBreak/>
          <w:t>▼</w:t>
        </w:r>
      </w:ins>
      <w:proofErr w:type="gramEnd"/>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6-1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5</w:t>
      </w:r>
      <w:r>
        <w:rPr>
          <w:lang w:eastAsia="zh-TW"/>
        </w:rPr>
        <w:fldChar w:fldCharType="end"/>
      </w:r>
      <w:r>
        <w:rPr>
          <w:rFonts w:hint="eastAsia"/>
          <w:lang w:eastAsia="zh-TW"/>
        </w:rPr>
        <w:t xml:space="preserve"> </w:t>
      </w:r>
      <w:r w:rsidRPr="00942C1E">
        <w:rPr>
          <w:rFonts w:hint="eastAsia"/>
          <w:lang w:eastAsia="zh-TW"/>
        </w:rPr>
        <w:t>報名課程</w:t>
      </w:r>
      <w:bookmarkEnd w:id="2313"/>
    </w:p>
    <w:p w14:paraId="16FC97B7" w14:textId="4659EF06" w:rsidR="009333B4" w:rsidRDefault="00904253" w:rsidP="00FC44EA">
      <w:pPr>
        <w:jc w:val="center"/>
      </w:pPr>
      <w:r>
        <w:rPr>
          <w:noProof/>
        </w:rPr>
        <w:drawing>
          <wp:inline distT="0" distB="0" distL="0" distR="0" wp14:anchorId="03339B0B" wp14:editId="02F7E651">
            <wp:extent cx="4680485" cy="2982350"/>
            <wp:effectExtent l="0" t="0" r="6350" b="8890"/>
            <wp:docPr id="1296930726" name="圖片 5" descr="一張含有 螢幕擷取畫面, 黑色,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30726" name="圖片 5" descr="一張含有 螢幕擷取畫面, 黑色, 文字, 設計 的圖片&#10;&#10;自動產生的描述"/>
                    <pic:cNvPicPr/>
                  </pic:nvPicPr>
                  <pic:blipFill>
                    <a:blip r:embed="rId49">
                      <a:extLst>
                        <a:ext uri="{28A0092B-C50C-407E-A947-70E740481C1C}">
                          <a14:useLocalDpi xmlns:a14="http://schemas.microsoft.com/office/drawing/2010/main" val="0"/>
                        </a:ext>
                      </a:extLst>
                    </a:blip>
                    <a:stretch>
                      <a:fillRect/>
                    </a:stretch>
                  </pic:blipFill>
                  <pic:spPr>
                    <a:xfrm>
                      <a:off x="0" y="0"/>
                      <a:ext cx="4685745" cy="2985701"/>
                    </a:xfrm>
                    <a:prstGeom prst="rect">
                      <a:avLst/>
                    </a:prstGeom>
                  </pic:spPr>
                </pic:pic>
              </a:graphicData>
            </a:graphic>
          </wp:inline>
        </w:drawing>
      </w:r>
    </w:p>
    <w:p w14:paraId="23DEC28B" w14:textId="77777777" w:rsidR="009333B4" w:rsidRDefault="009333B4">
      <w:pPr>
        <w:widowControl/>
        <w:jc w:val="left"/>
      </w:pPr>
      <w:r>
        <w:br w:type="page"/>
      </w:r>
    </w:p>
    <w:p w14:paraId="5B816C9F" w14:textId="6AE1487C" w:rsidR="009C5D48" w:rsidRDefault="009C5D48" w:rsidP="009C5D48">
      <w:pPr>
        <w:pStyle w:val="af0"/>
        <w:keepNext/>
        <w:jc w:val="center"/>
      </w:pPr>
      <w:bookmarkStart w:id="2315" w:name="_Toc166434299"/>
      <w:proofErr w:type="gramStart"/>
      <w:ins w:id="2316"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6</w:t>
      </w:r>
      <w:r>
        <w:fldChar w:fldCharType="end"/>
      </w:r>
      <w:r>
        <w:rPr>
          <w:rFonts w:hint="eastAsia"/>
          <w:lang w:eastAsia="zh-TW"/>
        </w:rPr>
        <w:t xml:space="preserve"> </w:t>
      </w:r>
      <w:r w:rsidRPr="006B104D">
        <w:rPr>
          <w:rFonts w:hint="eastAsia"/>
          <w:lang w:eastAsia="zh-TW"/>
        </w:rPr>
        <w:t>社群空間</w:t>
      </w:r>
      <w:bookmarkEnd w:id="2315"/>
    </w:p>
    <w:p w14:paraId="7780F584" w14:textId="48567E62" w:rsidR="00A704EF" w:rsidRDefault="00904253" w:rsidP="00DC3155">
      <w:pPr>
        <w:jc w:val="center"/>
      </w:pPr>
      <w:r>
        <w:rPr>
          <w:noProof/>
        </w:rPr>
        <w:drawing>
          <wp:inline distT="0" distB="0" distL="0" distR="0" wp14:anchorId="393B5DE7" wp14:editId="2E7ABD4B">
            <wp:extent cx="5531241" cy="4916659"/>
            <wp:effectExtent l="0" t="0" r="0" b="0"/>
            <wp:docPr id="1140969979" name="圖片 6" descr="一張含有 螢幕擷取畫面, 圖表,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69979" name="圖片 6" descr="一張含有 螢幕擷取畫面, 圖表, 文字, 設計 的圖片&#10;&#10;自動產生的描述"/>
                    <pic:cNvPicPr/>
                  </pic:nvPicPr>
                  <pic:blipFill>
                    <a:blip r:embed="rId50">
                      <a:extLst>
                        <a:ext uri="{28A0092B-C50C-407E-A947-70E740481C1C}">
                          <a14:useLocalDpi xmlns:a14="http://schemas.microsoft.com/office/drawing/2010/main" val="0"/>
                        </a:ext>
                      </a:extLst>
                    </a:blip>
                    <a:stretch>
                      <a:fillRect/>
                    </a:stretch>
                  </pic:blipFill>
                  <pic:spPr>
                    <a:xfrm>
                      <a:off x="0" y="0"/>
                      <a:ext cx="5535115" cy="4920102"/>
                    </a:xfrm>
                    <a:prstGeom prst="rect">
                      <a:avLst/>
                    </a:prstGeom>
                  </pic:spPr>
                </pic:pic>
              </a:graphicData>
            </a:graphic>
          </wp:inline>
        </w:drawing>
      </w:r>
    </w:p>
    <w:p w14:paraId="0978F6B8" w14:textId="009DB110" w:rsidR="0027530B" w:rsidRDefault="0027530B">
      <w:pPr>
        <w:widowControl/>
        <w:jc w:val="left"/>
      </w:pPr>
      <w:r>
        <w:br w:type="page"/>
      </w:r>
    </w:p>
    <w:p w14:paraId="3C9E597A" w14:textId="0BDC7C6B" w:rsidR="0027530B" w:rsidRDefault="0027530B" w:rsidP="0027530B">
      <w:pPr>
        <w:pStyle w:val="2"/>
      </w:pPr>
      <w:r>
        <w:lastRenderedPageBreak/>
        <w:t xml:space="preserve"> </w:t>
      </w:r>
      <w:bookmarkStart w:id="2317" w:name="_Toc166433954"/>
      <w:r>
        <w:t>設計類別圖（</w:t>
      </w:r>
      <w:r>
        <w:t>Design class diagram</w:t>
      </w:r>
      <w:r>
        <w:t>）</w:t>
      </w:r>
      <w:bookmarkEnd w:id="2317"/>
    </w:p>
    <w:p w14:paraId="4DCE1AA2" w14:textId="77777777" w:rsidR="0027530B" w:rsidRDefault="0027530B" w:rsidP="0027530B"/>
    <w:p w14:paraId="4F01E9FC" w14:textId="77777777" w:rsidR="007051FD" w:rsidRDefault="007051FD" w:rsidP="0027530B"/>
    <w:p w14:paraId="1EA7F626" w14:textId="731B684A" w:rsidR="0027530B" w:rsidRDefault="003D15E2" w:rsidP="0027530B">
      <w:r w:rsidRPr="003D15E2">
        <w:rPr>
          <w:noProof/>
        </w:rPr>
        <w:drawing>
          <wp:inline distT="0" distB="0" distL="0" distR="0" wp14:anchorId="7D7CE3FD" wp14:editId="08265614">
            <wp:extent cx="6479540" cy="5629910"/>
            <wp:effectExtent l="0" t="0" r="0" b="8890"/>
            <wp:docPr id="2114955415" name="圖片 1" descr="一張含有 文字, 圖表, 平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55415" name="圖片 1" descr="一張含有 文字, 圖表, 平行, 方案 的圖片&#10;&#10;自動產生的描述"/>
                    <pic:cNvPicPr/>
                  </pic:nvPicPr>
                  <pic:blipFill>
                    <a:blip r:embed="rId37"/>
                    <a:stretch>
                      <a:fillRect/>
                    </a:stretch>
                  </pic:blipFill>
                  <pic:spPr>
                    <a:xfrm>
                      <a:off x="0" y="0"/>
                      <a:ext cx="6479540" cy="5629910"/>
                    </a:xfrm>
                    <a:prstGeom prst="rect">
                      <a:avLst/>
                    </a:prstGeom>
                  </pic:spPr>
                </pic:pic>
              </a:graphicData>
            </a:graphic>
          </wp:inline>
        </w:drawing>
      </w:r>
    </w:p>
    <w:p w14:paraId="56B0B99C" w14:textId="41D30DAD" w:rsidR="00C16A69" w:rsidRPr="0027530B" w:rsidRDefault="00C16A69" w:rsidP="0027530B"/>
    <w:p w14:paraId="54F9260B" w14:textId="7386486A" w:rsidR="0027530B" w:rsidRDefault="0027530B">
      <w:pPr>
        <w:widowControl/>
        <w:jc w:val="left"/>
      </w:pPr>
      <w:r>
        <w:br w:type="page"/>
      </w:r>
    </w:p>
    <w:p w14:paraId="1D16CCF4" w14:textId="2633C8ED" w:rsidR="0027530B" w:rsidRDefault="0027530B" w:rsidP="0027530B">
      <w:pPr>
        <w:pStyle w:val="1"/>
      </w:pPr>
      <w:bookmarkStart w:id="2318" w:name="_Toc166433955"/>
      <w:r>
        <w:rPr>
          <w:rFonts w:hint="eastAsia"/>
        </w:rPr>
        <w:lastRenderedPageBreak/>
        <w:t>實作模型</w:t>
      </w:r>
      <w:bookmarkEnd w:id="2318"/>
    </w:p>
    <w:p w14:paraId="1790AB84" w14:textId="79A1BD0A" w:rsidR="0027530B" w:rsidRDefault="0027530B" w:rsidP="0027530B">
      <w:pPr>
        <w:pStyle w:val="2"/>
      </w:pPr>
      <w:r>
        <w:rPr>
          <w:rFonts w:hint="eastAsia"/>
        </w:rPr>
        <w:t xml:space="preserve"> </w:t>
      </w:r>
      <w:bookmarkStart w:id="2319" w:name="_Toc166433956"/>
      <w:r>
        <w:rPr>
          <w:rFonts w:hint="eastAsia"/>
        </w:rPr>
        <w:t>佈署圖</w:t>
      </w:r>
      <w:bookmarkEnd w:id="2319"/>
    </w:p>
    <w:p w14:paraId="52BAEC32" w14:textId="3763EB78" w:rsidR="0027530B" w:rsidRDefault="00B5588D" w:rsidP="0027530B">
      <w:r w:rsidRPr="00B5588D">
        <w:rPr>
          <w:noProof/>
        </w:rPr>
        <w:drawing>
          <wp:inline distT="0" distB="0" distL="0" distR="0" wp14:anchorId="0F4D3197" wp14:editId="5FF4CE4C">
            <wp:extent cx="6479540" cy="1828800"/>
            <wp:effectExtent l="0" t="0" r="0" b="0"/>
            <wp:docPr id="2124840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644" name=""/>
                    <pic:cNvPicPr/>
                  </pic:nvPicPr>
                  <pic:blipFill>
                    <a:blip r:embed="rId51"/>
                    <a:stretch>
                      <a:fillRect/>
                    </a:stretch>
                  </pic:blipFill>
                  <pic:spPr>
                    <a:xfrm>
                      <a:off x="0" y="0"/>
                      <a:ext cx="6479540" cy="1828800"/>
                    </a:xfrm>
                    <a:prstGeom prst="rect">
                      <a:avLst/>
                    </a:prstGeom>
                  </pic:spPr>
                </pic:pic>
              </a:graphicData>
            </a:graphic>
          </wp:inline>
        </w:drawing>
      </w:r>
    </w:p>
    <w:p w14:paraId="02BEF6AA" w14:textId="37933541" w:rsidR="0027530B" w:rsidRPr="0027530B" w:rsidRDefault="00D71C7D" w:rsidP="00D71C7D">
      <w:pPr>
        <w:jc w:val="center"/>
      </w:pPr>
      <w:r>
        <w:rPr>
          <w:rFonts w:hint="eastAsia"/>
          <w:szCs w:val="28"/>
        </w:rPr>
        <w:t>▲</w:t>
      </w:r>
      <w:r>
        <w:t>圖</w:t>
      </w:r>
      <w:r>
        <w:t xml:space="preserve"> </w:t>
      </w:r>
      <w:r>
        <w:rPr>
          <w:rFonts w:hint="eastAsia"/>
        </w:rPr>
        <w:t>7</w:t>
      </w:r>
      <w:r>
        <w:t>-</w:t>
      </w:r>
      <w:r>
        <w:rPr>
          <w:rFonts w:hint="eastAsia"/>
        </w:rPr>
        <w:t>1</w:t>
      </w:r>
      <w:r>
        <w:noBreakHyphen/>
      </w:r>
      <w:r>
        <w:rPr>
          <w:rFonts w:hint="eastAsia"/>
        </w:rPr>
        <w:t xml:space="preserve">1 </w:t>
      </w:r>
      <w:r>
        <w:rPr>
          <w:rFonts w:hint="eastAsia"/>
        </w:rPr>
        <w:t>佈署圖</w:t>
      </w:r>
    </w:p>
    <w:p w14:paraId="1C0F0000" w14:textId="71058995" w:rsidR="0027530B" w:rsidRDefault="0027530B" w:rsidP="0027530B">
      <w:pPr>
        <w:pStyle w:val="2"/>
      </w:pPr>
      <w:r>
        <w:rPr>
          <w:rFonts w:hint="eastAsia"/>
        </w:rPr>
        <w:t xml:space="preserve"> </w:t>
      </w:r>
      <w:bookmarkStart w:id="2320" w:name="_Toc166433957"/>
      <w:r>
        <w:rPr>
          <w:rFonts w:hint="eastAsia"/>
        </w:rPr>
        <w:t>套件圖</w:t>
      </w:r>
      <w:bookmarkEnd w:id="2320"/>
    </w:p>
    <w:p w14:paraId="2B339079" w14:textId="1C352C47" w:rsidR="0027530B" w:rsidRDefault="00D71C7D" w:rsidP="0027530B">
      <w:r w:rsidRPr="00D71C7D">
        <w:rPr>
          <w:noProof/>
        </w:rPr>
        <w:drawing>
          <wp:inline distT="0" distB="0" distL="0" distR="0" wp14:anchorId="3EF06E78" wp14:editId="1D3A6FFA">
            <wp:extent cx="6479540" cy="1518285"/>
            <wp:effectExtent l="0" t="0" r="0" b="5715"/>
            <wp:docPr id="4209255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5520" name=""/>
                    <pic:cNvPicPr/>
                  </pic:nvPicPr>
                  <pic:blipFill>
                    <a:blip r:embed="rId52"/>
                    <a:stretch>
                      <a:fillRect/>
                    </a:stretch>
                  </pic:blipFill>
                  <pic:spPr>
                    <a:xfrm>
                      <a:off x="0" y="0"/>
                      <a:ext cx="6479540" cy="1518285"/>
                    </a:xfrm>
                    <a:prstGeom prst="rect">
                      <a:avLst/>
                    </a:prstGeom>
                  </pic:spPr>
                </pic:pic>
              </a:graphicData>
            </a:graphic>
          </wp:inline>
        </w:drawing>
      </w:r>
    </w:p>
    <w:p w14:paraId="2771A6A1" w14:textId="256EDB9A" w:rsidR="00D71C7D" w:rsidRPr="0027530B" w:rsidRDefault="00D71C7D" w:rsidP="00D71C7D">
      <w:pPr>
        <w:jc w:val="center"/>
      </w:pPr>
      <w:r>
        <w:rPr>
          <w:rFonts w:hint="eastAsia"/>
          <w:szCs w:val="28"/>
        </w:rPr>
        <w:t>▲</w:t>
      </w:r>
      <w:r>
        <w:t>圖</w:t>
      </w:r>
      <w:r>
        <w:t xml:space="preserve"> </w:t>
      </w:r>
      <w:r>
        <w:rPr>
          <w:rFonts w:hint="eastAsia"/>
        </w:rPr>
        <w:t>7</w:t>
      </w:r>
      <w:r>
        <w:t>-</w:t>
      </w:r>
      <w:r>
        <w:rPr>
          <w:rFonts w:hint="eastAsia"/>
        </w:rPr>
        <w:t>2</w:t>
      </w:r>
      <w:r>
        <w:noBreakHyphen/>
      </w:r>
      <w:r>
        <w:rPr>
          <w:rFonts w:hint="eastAsia"/>
        </w:rPr>
        <w:t xml:space="preserve">1 </w:t>
      </w:r>
      <w:r>
        <w:rPr>
          <w:rFonts w:hint="eastAsia"/>
        </w:rPr>
        <w:t>套件圖</w:t>
      </w:r>
    </w:p>
    <w:p w14:paraId="7D7CF270" w14:textId="38426526" w:rsidR="0027530B" w:rsidRDefault="0027530B" w:rsidP="0027530B">
      <w:pPr>
        <w:pStyle w:val="2"/>
      </w:pPr>
      <w:r>
        <w:rPr>
          <w:rFonts w:hint="eastAsia"/>
        </w:rPr>
        <w:lastRenderedPageBreak/>
        <w:t xml:space="preserve"> </w:t>
      </w:r>
      <w:bookmarkStart w:id="2321" w:name="_Toc166433958"/>
      <w:r>
        <w:rPr>
          <w:rFonts w:hint="eastAsia"/>
        </w:rPr>
        <w:t>元件圖</w:t>
      </w:r>
      <w:bookmarkEnd w:id="2321"/>
    </w:p>
    <w:p w14:paraId="45DB2976" w14:textId="6D5000DD" w:rsidR="0027530B" w:rsidRDefault="003D15E2" w:rsidP="003D15E2">
      <w:pPr>
        <w:jc w:val="center"/>
      </w:pPr>
      <w:r w:rsidRPr="003D15E2">
        <w:rPr>
          <w:noProof/>
        </w:rPr>
        <w:drawing>
          <wp:inline distT="0" distB="0" distL="0" distR="0" wp14:anchorId="313E1100" wp14:editId="4DFCD84D">
            <wp:extent cx="5993843" cy="4476584"/>
            <wp:effectExtent l="0" t="0" r="6985" b="635"/>
            <wp:docPr id="1455761715"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1715" name="圖片 1" descr="一張含有 文字, 圖表, 方案, 工程製圖 的圖片&#10;&#10;自動產生的描述"/>
                    <pic:cNvPicPr/>
                  </pic:nvPicPr>
                  <pic:blipFill>
                    <a:blip r:embed="rId53"/>
                    <a:stretch>
                      <a:fillRect/>
                    </a:stretch>
                  </pic:blipFill>
                  <pic:spPr>
                    <a:xfrm>
                      <a:off x="0" y="0"/>
                      <a:ext cx="6009248" cy="4488089"/>
                    </a:xfrm>
                    <a:prstGeom prst="rect">
                      <a:avLst/>
                    </a:prstGeom>
                  </pic:spPr>
                </pic:pic>
              </a:graphicData>
            </a:graphic>
          </wp:inline>
        </w:drawing>
      </w:r>
    </w:p>
    <w:p w14:paraId="39E194C6" w14:textId="3A894D4A" w:rsidR="0027530B" w:rsidRPr="0027530B" w:rsidRDefault="002C0448" w:rsidP="002C0448">
      <w:pPr>
        <w:jc w:val="center"/>
        <w:rPr>
          <w:rFonts w:hint="eastAsia"/>
        </w:rPr>
      </w:pPr>
      <w:r>
        <w:rPr>
          <w:rFonts w:hint="eastAsia"/>
          <w:szCs w:val="28"/>
        </w:rPr>
        <w:t>▲</w:t>
      </w:r>
      <w:r>
        <w:t>圖</w:t>
      </w:r>
      <w:r>
        <w:t xml:space="preserve"> </w:t>
      </w:r>
      <w:r>
        <w:rPr>
          <w:rFonts w:hint="eastAsia"/>
        </w:rPr>
        <w:t>7</w:t>
      </w:r>
      <w:r>
        <w:t>-</w:t>
      </w:r>
      <w:r>
        <w:rPr>
          <w:rFonts w:hint="eastAsia"/>
        </w:rPr>
        <w:t>3</w:t>
      </w:r>
      <w:r>
        <w:noBreakHyphen/>
      </w:r>
      <w:r>
        <w:rPr>
          <w:rFonts w:hint="eastAsia"/>
        </w:rPr>
        <w:t xml:space="preserve">1 </w:t>
      </w:r>
      <w:r>
        <w:rPr>
          <w:rFonts w:hint="eastAsia"/>
        </w:rPr>
        <w:t>元件</w:t>
      </w:r>
      <w:r>
        <w:rPr>
          <w:rFonts w:hint="eastAsia"/>
        </w:rPr>
        <w:t>圖</w:t>
      </w:r>
    </w:p>
    <w:p w14:paraId="74B8354D" w14:textId="3C8A0F1D" w:rsidR="0027530B" w:rsidRDefault="0027530B" w:rsidP="0027530B">
      <w:pPr>
        <w:pStyle w:val="2"/>
      </w:pPr>
      <w:bookmarkStart w:id="2322" w:name="_Toc166433959"/>
      <w:r>
        <w:rPr>
          <w:rFonts w:hint="eastAsia"/>
        </w:rPr>
        <w:t>狀態機</w:t>
      </w:r>
      <w:bookmarkEnd w:id="2322"/>
    </w:p>
    <w:p w14:paraId="5F3762D3" w14:textId="35818231" w:rsidR="0019737F" w:rsidRPr="0019737F" w:rsidRDefault="0019737F" w:rsidP="0019737F">
      <w:pPr>
        <w:rPr>
          <w:rFonts w:hint="eastAsia"/>
        </w:rPr>
      </w:pPr>
      <w:r>
        <w:rPr>
          <w:rFonts w:hint="eastAsia"/>
        </w:rPr>
        <w:t>使用者登入</w:t>
      </w:r>
    </w:p>
    <w:p w14:paraId="36C24F0C" w14:textId="5B2EEDBB" w:rsidR="002C0448" w:rsidRDefault="002C0448" w:rsidP="002C0448">
      <w:pPr>
        <w:jc w:val="center"/>
      </w:pPr>
      <w:r w:rsidRPr="002C0448">
        <w:drawing>
          <wp:inline distT="0" distB="0" distL="0" distR="0" wp14:anchorId="3262F600" wp14:editId="6F0C00D8">
            <wp:extent cx="5021580" cy="2936965"/>
            <wp:effectExtent l="0" t="0" r="7620" b="0"/>
            <wp:docPr id="10335479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47984" name=""/>
                    <pic:cNvPicPr/>
                  </pic:nvPicPr>
                  <pic:blipFill>
                    <a:blip r:embed="rId54"/>
                    <a:stretch>
                      <a:fillRect/>
                    </a:stretch>
                  </pic:blipFill>
                  <pic:spPr>
                    <a:xfrm>
                      <a:off x="0" y="0"/>
                      <a:ext cx="5029413" cy="2941546"/>
                    </a:xfrm>
                    <a:prstGeom prst="rect">
                      <a:avLst/>
                    </a:prstGeom>
                  </pic:spPr>
                </pic:pic>
              </a:graphicData>
            </a:graphic>
          </wp:inline>
        </w:drawing>
      </w:r>
    </w:p>
    <w:p w14:paraId="4066DC3C" w14:textId="283D6D73" w:rsidR="002C0448" w:rsidRDefault="002C0448" w:rsidP="002C0448">
      <w:pPr>
        <w:jc w:val="center"/>
      </w:pPr>
      <w:r>
        <w:rPr>
          <w:rFonts w:hint="eastAsia"/>
          <w:szCs w:val="28"/>
        </w:rPr>
        <w:lastRenderedPageBreak/>
        <w:t>▲</w:t>
      </w:r>
      <w:r>
        <w:t>圖</w:t>
      </w:r>
      <w:r>
        <w:t xml:space="preserve"> </w:t>
      </w:r>
      <w:r>
        <w:rPr>
          <w:rFonts w:hint="eastAsia"/>
        </w:rPr>
        <w:t>7</w:t>
      </w:r>
      <w:r>
        <w:t>-</w:t>
      </w:r>
      <w:r>
        <w:rPr>
          <w:rFonts w:hint="eastAsia"/>
        </w:rPr>
        <w:t>4</w:t>
      </w:r>
      <w:r>
        <w:noBreakHyphen/>
      </w:r>
      <w:r>
        <w:rPr>
          <w:rFonts w:hint="eastAsia"/>
        </w:rPr>
        <w:t xml:space="preserve">1 </w:t>
      </w:r>
      <w:r>
        <w:rPr>
          <w:rFonts w:hint="eastAsia"/>
        </w:rPr>
        <w:t>使用者登入狀態機圖</w:t>
      </w:r>
    </w:p>
    <w:p w14:paraId="0A7391E8" w14:textId="4C6C6B42" w:rsidR="0019737F" w:rsidRPr="0027530B" w:rsidRDefault="0019737F" w:rsidP="0019737F">
      <w:pPr>
        <w:jc w:val="left"/>
        <w:rPr>
          <w:rFonts w:hint="eastAsia"/>
        </w:rPr>
      </w:pPr>
      <w:r>
        <w:rPr>
          <w:rFonts w:hint="eastAsia"/>
        </w:rPr>
        <w:t>社群空間</w:t>
      </w:r>
    </w:p>
    <w:p w14:paraId="403719F3" w14:textId="203D8308" w:rsidR="002C0448" w:rsidRDefault="0019737F" w:rsidP="0019737F">
      <w:pPr>
        <w:jc w:val="center"/>
      </w:pPr>
      <w:r w:rsidRPr="0019737F">
        <w:drawing>
          <wp:inline distT="0" distB="0" distL="0" distR="0" wp14:anchorId="72D881E0" wp14:editId="166F5AE3">
            <wp:extent cx="6479540" cy="2697480"/>
            <wp:effectExtent l="0" t="0" r="0" b="7620"/>
            <wp:docPr id="1020917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7503" name=""/>
                    <pic:cNvPicPr/>
                  </pic:nvPicPr>
                  <pic:blipFill rotWithShape="1">
                    <a:blip r:embed="rId55"/>
                    <a:srcRect t="4989" b="2057"/>
                    <a:stretch/>
                  </pic:blipFill>
                  <pic:spPr bwMode="auto">
                    <a:xfrm>
                      <a:off x="0" y="0"/>
                      <a:ext cx="6479540" cy="2697480"/>
                    </a:xfrm>
                    <a:prstGeom prst="rect">
                      <a:avLst/>
                    </a:prstGeom>
                    <a:ln>
                      <a:noFill/>
                    </a:ln>
                    <a:extLst>
                      <a:ext uri="{53640926-AAD7-44D8-BBD7-CCE9431645EC}">
                        <a14:shadowObscured xmlns:a14="http://schemas.microsoft.com/office/drawing/2010/main"/>
                      </a:ext>
                    </a:extLst>
                  </pic:spPr>
                </pic:pic>
              </a:graphicData>
            </a:graphic>
          </wp:inline>
        </w:drawing>
      </w:r>
    </w:p>
    <w:p w14:paraId="4AB9ACAC" w14:textId="6554D17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2</w:t>
      </w:r>
      <w:r>
        <w:rPr>
          <w:rFonts w:hint="eastAsia"/>
        </w:rPr>
        <w:t xml:space="preserve"> </w:t>
      </w:r>
      <w:r>
        <w:rPr>
          <w:rFonts w:hint="eastAsia"/>
        </w:rPr>
        <w:t>社群空間</w:t>
      </w:r>
      <w:r>
        <w:rPr>
          <w:rFonts w:hint="eastAsia"/>
        </w:rPr>
        <w:t>狀態機圖</w:t>
      </w:r>
    </w:p>
    <w:p w14:paraId="7C222506" w14:textId="69CADCA3" w:rsidR="0019737F" w:rsidRPr="0027530B" w:rsidRDefault="0019737F" w:rsidP="0019737F">
      <w:pPr>
        <w:jc w:val="left"/>
        <w:rPr>
          <w:rFonts w:hint="eastAsia"/>
        </w:rPr>
      </w:pPr>
      <w:r>
        <w:rPr>
          <w:rFonts w:hint="eastAsia"/>
        </w:rPr>
        <w:t>報名課程</w:t>
      </w:r>
    </w:p>
    <w:p w14:paraId="0D8151A8" w14:textId="0B644A21" w:rsidR="002C0448" w:rsidRPr="0019737F" w:rsidRDefault="0019737F" w:rsidP="0019737F">
      <w:pPr>
        <w:jc w:val="center"/>
      </w:pPr>
      <w:r w:rsidRPr="0019737F">
        <w:drawing>
          <wp:inline distT="0" distB="0" distL="0" distR="0" wp14:anchorId="217C86B8" wp14:editId="62D841EF">
            <wp:extent cx="6479540" cy="695325"/>
            <wp:effectExtent l="0" t="0" r="0" b="9525"/>
            <wp:docPr id="5084477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47775" name=""/>
                    <pic:cNvPicPr/>
                  </pic:nvPicPr>
                  <pic:blipFill rotWithShape="1">
                    <a:blip r:embed="rId56"/>
                    <a:srcRect t="20131"/>
                    <a:stretch/>
                  </pic:blipFill>
                  <pic:spPr bwMode="auto">
                    <a:xfrm>
                      <a:off x="0" y="0"/>
                      <a:ext cx="6479540" cy="695325"/>
                    </a:xfrm>
                    <a:prstGeom prst="rect">
                      <a:avLst/>
                    </a:prstGeom>
                    <a:ln>
                      <a:noFill/>
                    </a:ln>
                    <a:extLst>
                      <a:ext uri="{53640926-AAD7-44D8-BBD7-CCE9431645EC}">
                        <a14:shadowObscured xmlns:a14="http://schemas.microsoft.com/office/drawing/2010/main"/>
                      </a:ext>
                    </a:extLst>
                  </pic:spPr>
                </pic:pic>
              </a:graphicData>
            </a:graphic>
          </wp:inline>
        </w:drawing>
      </w:r>
    </w:p>
    <w:p w14:paraId="3EE56BBC" w14:textId="1AFE6308"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3</w:t>
      </w:r>
      <w:r>
        <w:rPr>
          <w:rFonts w:hint="eastAsia"/>
        </w:rPr>
        <w:t xml:space="preserve"> </w:t>
      </w:r>
      <w:r>
        <w:rPr>
          <w:rFonts w:hint="eastAsia"/>
        </w:rPr>
        <w:t>報名課程</w:t>
      </w:r>
      <w:r>
        <w:rPr>
          <w:rFonts w:hint="eastAsia"/>
        </w:rPr>
        <w:t>狀態機圖</w:t>
      </w:r>
    </w:p>
    <w:p w14:paraId="1C07A86A" w14:textId="01296F4C" w:rsidR="002C0448" w:rsidRDefault="0019737F" w:rsidP="002C0448">
      <w:r>
        <w:rPr>
          <w:rFonts w:hint="eastAsia"/>
        </w:rPr>
        <w:t>管理者登入</w:t>
      </w:r>
    </w:p>
    <w:p w14:paraId="7B0CB847" w14:textId="56E4E8BA" w:rsidR="0019737F" w:rsidRDefault="0019737F" w:rsidP="0019737F">
      <w:pPr>
        <w:jc w:val="center"/>
      </w:pPr>
      <w:r w:rsidRPr="0019737F">
        <w:drawing>
          <wp:inline distT="0" distB="0" distL="0" distR="0" wp14:anchorId="26C111F8" wp14:editId="2881B9E8">
            <wp:extent cx="6507765" cy="2049780"/>
            <wp:effectExtent l="0" t="0" r="7620" b="7620"/>
            <wp:docPr id="17538604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60430" name=""/>
                    <pic:cNvPicPr/>
                  </pic:nvPicPr>
                  <pic:blipFill>
                    <a:blip r:embed="rId57"/>
                    <a:stretch>
                      <a:fillRect/>
                    </a:stretch>
                  </pic:blipFill>
                  <pic:spPr>
                    <a:xfrm>
                      <a:off x="0" y="0"/>
                      <a:ext cx="6508335" cy="2049960"/>
                    </a:xfrm>
                    <a:prstGeom prst="rect">
                      <a:avLst/>
                    </a:prstGeom>
                  </pic:spPr>
                </pic:pic>
              </a:graphicData>
            </a:graphic>
          </wp:inline>
        </w:drawing>
      </w:r>
    </w:p>
    <w:p w14:paraId="693CFA06" w14:textId="4D5C27E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4</w:t>
      </w:r>
      <w:r>
        <w:rPr>
          <w:rFonts w:hint="eastAsia"/>
        </w:rPr>
        <w:t xml:space="preserve"> </w:t>
      </w:r>
      <w:r>
        <w:rPr>
          <w:rFonts w:hint="eastAsia"/>
        </w:rPr>
        <w:t>管理者登入</w:t>
      </w:r>
      <w:r>
        <w:rPr>
          <w:rFonts w:hint="eastAsia"/>
        </w:rPr>
        <w:t>狀態機圖</w:t>
      </w:r>
    </w:p>
    <w:p w14:paraId="3CCFE2F8" w14:textId="70DE6019" w:rsidR="0019737F" w:rsidRDefault="0019737F" w:rsidP="002C0448">
      <w:r>
        <w:rPr>
          <w:rFonts w:hint="eastAsia"/>
        </w:rPr>
        <w:t>管理帳號</w:t>
      </w:r>
    </w:p>
    <w:p w14:paraId="55F55CCD" w14:textId="2AF2D70E" w:rsidR="0019737F" w:rsidRPr="0019737F" w:rsidRDefault="0019737F" w:rsidP="0019737F">
      <w:pPr>
        <w:jc w:val="center"/>
        <w:rPr>
          <w:rFonts w:hint="eastAsia"/>
        </w:rPr>
      </w:pPr>
      <w:r w:rsidRPr="0019737F">
        <w:lastRenderedPageBreak/>
        <w:drawing>
          <wp:inline distT="0" distB="0" distL="0" distR="0" wp14:anchorId="4130FA98" wp14:editId="5401FAFC">
            <wp:extent cx="6479540" cy="2057400"/>
            <wp:effectExtent l="0" t="0" r="0" b="0"/>
            <wp:docPr id="900722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2160" name=""/>
                    <pic:cNvPicPr/>
                  </pic:nvPicPr>
                  <pic:blipFill>
                    <a:blip r:embed="rId58"/>
                    <a:stretch>
                      <a:fillRect/>
                    </a:stretch>
                  </pic:blipFill>
                  <pic:spPr>
                    <a:xfrm>
                      <a:off x="0" y="0"/>
                      <a:ext cx="6479540" cy="2057400"/>
                    </a:xfrm>
                    <a:prstGeom prst="rect">
                      <a:avLst/>
                    </a:prstGeom>
                  </pic:spPr>
                </pic:pic>
              </a:graphicData>
            </a:graphic>
          </wp:inline>
        </w:drawing>
      </w:r>
    </w:p>
    <w:p w14:paraId="1BF62EC4" w14:textId="45757EF3"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5</w:t>
      </w:r>
      <w:r>
        <w:rPr>
          <w:rFonts w:hint="eastAsia"/>
        </w:rPr>
        <w:t xml:space="preserve"> </w:t>
      </w:r>
      <w:r>
        <w:rPr>
          <w:rFonts w:hint="eastAsia"/>
        </w:rPr>
        <w:t>管理者</w:t>
      </w:r>
      <w:r>
        <w:rPr>
          <w:rFonts w:hint="eastAsia"/>
        </w:rPr>
        <w:t>管理帳號</w:t>
      </w:r>
      <w:r>
        <w:rPr>
          <w:rFonts w:hint="eastAsia"/>
        </w:rPr>
        <w:t>狀態機圖</w:t>
      </w:r>
    </w:p>
    <w:p w14:paraId="3F5ED151" w14:textId="26391C17" w:rsidR="0019737F" w:rsidRDefault="0019737F" w:rsidP="002C0448">
      <w:r>
        <w:rPr>
          <w:rFonts w:hint="eastAsia"/>
        </w:rPr>
        <w:t>管理報名課程</w:t>
      </w:r>
    </w:p>
    <w:p w14:paraId="6D9B6368" w14:textId="2581F45F" w:rsidR="0019737F" w:rsidRPr="0019737F" w:rsidRDefault="0019737F" w:rsidP="0019737F">
      <w:pPr>
        <w:jc w:val="center"/>
        <w:rPr>
          <w:rFonts w:hint="eastAsia"/>
        </w:rPr>
      </w:pPr>
      <w:r w:rsidRPr="0019737F">
        <w:drawing>
          <wp:inline distT="0" distB="0" distL="0" distR="0" wp14:anchorId="0588A8D2" wp14:editId="0129CBD5">
            <wp:extent cx="6479540" cy="1534795"/>
            <wp:effectExtent l="0" t="0" r="0" b="8255"/>
            <wp:docPr id="12507343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34399" name=""/>
                    <pic:cNvPicPr/>
                  </pic:nvPicPr>
                  <pic:blipFill>
                    <a:blip r:embed="rId59"/>
                    <a:stretch>
                      <a:fillRect/>
                    </a:stretch>
                  </pic:blipFill>
                  <pic:spPr>
                    <a:xfrm>
                      <a:off x="0" y="0"/>
                      <a:ext cx="6479540" cy="1534795"/>
                    </a:xfrm>
                    <a:prstGeom prst="rect">
                      <a:avLst/>
                    </a:prstGeom>
                  </pic:spPr>
                </pic:pic>
              </a:graphicData>
            </a:graphic>
          </wp:inline>
        </w:drawing>
      </w:r>
    </w:p>
    <w:p w14:paraId="7A55383E" w14:textId="0A1EAAA9"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6</w:t>
      </w:r>
      <w:r>
        <w:rPr>
          <w:rFonts w:hint="eastAsia"/>
        </w:rPr>
        <w:t xml:space="preserve"> </w:t>
      </w:r>
      <w:r>
        <w:rPr>
          <w:rFonts w:hint="eastAsia"/>
        </w:rPr>
        <w:t>管理者管理</w:t>
      </w:r>
      <w:r>
        <w:rPr>
          <w:rFonts w:hint="eastAsia"/>
        </w:rPr>
        <w:t>報名表單</w:t>
      </w:r>
      <w:r>
        <w:rPr>
          <w:rFonts w:hint="eastAsia"/>
        </w:rPr>
        <w:t>狀態機圖</w:t>
      </w:r>
    </w:p>
    <w:p w14:paraId="58727024" w14:textId="2A3BABA0" w:rsidR="0019737F" w:rsidRDefault="0019737F" w:rsidP="002C0448">
      <w:r>
        <w:rPr>
          <w:rFonts w:hint="eastAsia"/>
        </w:rPr>
        <w:t>管理社群空間</w:t>
      </w:r>
    </w:p>
    <w:p w14:paraId="399B03CD" w14:textId="3AA18566" w:rsidR="0019737F" w:rsidRPr="0019737F" w:rsidRDefault="0019737F" w:rsidP="0019737F">
      <w:pPr>
        <w:jc w:val="center"/>
        <w:rPr>
          <w:rFonts w:hint="eastAsia"/>
        </w:rPr>
      </w:pPr>
      <w:r w:rsidRPr="0019737F">
        <w:drawing>
          <wp:inline distT="0" distB="0" distL="0" distR="0" wp14:anchorId="6187771D" wp14:editId="43AF3C86">
            <wp:extent cx="6479540" cy="1858645"/>
            <wp:effectExtent l="0" t="0" r="0" b="8255"/>
            <wp:docPr id="17831656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5686" name=""/>
                    <pic:cNvPicPr/>
                  </pic:nvPicPr>
                  <pic:blipFill>
                    <a:blip r:embed="rId60"/>
                    <a:stretch>
                      <a:fillRect/>
                    </a:stretch>
                  </pic:blipFill>
                  <pic:spPr>
                    <a:xfrm>
                      <a:off x="0" y="0"/>
                      <a:ext cx="6479540" cy="1858645"/>
                    </a:xfrm>
                    <a:prstGeom prst="rect">
                      <a:avLst/>
                    </a:prstGeom>
                  </pic:spPr>
                </pic:pic>
              </a:graphicData>
            </a:graphic>
          </wp:inline>
        </w:drawing>
      </w:r>
    </w:p>
    <w:p w14:paraId="3697BD5F" w14:textId="1F020326" w:rsidR="002C0448" w:rsidRPr="0019737F" w:rsidRDefault="0019737F" w:rsidP="0019737F">
      <w:pPr>
        <w:jc w:val="center"/>
        <w:rPr>
          <w:rFonts w:hint="eastAsia"/>
        </w:rPr>
      </w:pPr>
      <w:r>
        <w:rPr>
          <w:rFonts w:hint="eastAsia"/>
          <w:szCs w:val="28"/>
        </w:rPr>
        <w:t>▲</w:t>
      </w:r>
      <w:r>
        <w:t>圖</w:t>
      </w:r>
      <w:r>
        <w:t xml:space="preserve"> </w:t>
      </w:r>
      <w:r>
        <w:rPr>
          <w:rFonts w:hint="eastAsia"/>
        </w:rPr>
        <w:t>7</w:t>
      </w:r>
      <w:r>
        <w:t>-</w:t>
      </w:r>
      <w:r>
        <w:rPr>
          <w:rFonts w:hint="eastAsia"/>
        </w:rPr>
        <w:t>4</w:t>
      </w:r>
      <w:r>
        <w:noBreakHyphen/>
      </w:r>
      <w:r>
        <w:rPr>
          <w:rFonts w:hint="eastAsia"/>
        </w:rPr>
        <w:t>7</w:t>
      </w:r>
      <w:r>
        <w:rPr>
          <w:rFonts w:hint="eastAsia"/>
        </w:rPr>
        <w:t xml:space="preserve"> </w:t>
      </w:r>
      <w:r>
        <w:rPr>
          <w:rFonts w:hint="eastAsia"/>
        </w:rPr>
        <w:t>管理者管理</w:t>
      </w:r>
      <w:r>
        <w:rPr>
          <w:rFonts w:hint="eastAsia"/>
        </w:rPr>
        <w:t>社群空間</w:t>
      </w:r>
      <w:r>
        <w:rPr>
          <w:rFonts w:hint="eastAsia"/>
        </w:rPr>
        <w:t>狀態機圖</w:t>
      </w:r>
    </w:p>
    <w:p w14:paraId="5CF84596" w14:textId="3B92821B" w:rsidR="0027530B" w:rsidRDefault="0027530B">
      <w:pPr>
        <w:widowControl/>
        <w:jc w:val="left"/>
      </w:pPr>
      <w:r>
        <w:br w:type="page"/>
      </w:r>
    </w:p>
    <w:p w14:paraId="2319F2BD" w14:textId="0318DA8E" w:rsidR="0027530B" w:rsidRDefault="0027530B" w:rsidP="0027530B">
      <w:pPr>
        <w:pStyle w:val="1"/>
      </w:pPr>
      <w:bookmarkStart w:id="2323" w:name="_Toc166433960"/>
      <w:r>
        <w:rPr>
          <w:rFonts w:hint="eastAsia"/>
        </w:rPr>
        <w:lastRenderedPageBreak/>
        <w:t>資料庫設計</w:t>
      </w:r>
      <w:bookmarkEnd w:id="2323"/>
    </w:p>
    <w:p w14:paraId="7D20C010" w14:textId="2EB5B650" w:rsidR="0027530B" w:rsidRDefault="0027530B" w:rsidP="0027530B">
      <w:pPr>
        <w:pStyle w:val="2"/>
      </w:pPr>
      <w:bookmarkStart w:id="2324" w:name="_Toc166433961"/>
      <w:r>
        <w:rPr>
          <w:rFonts w:hint="eastAsia"/>
        </w:rPr>
        <w:t>資料庫關聯表</w:t>
      </w:r>
      <w:bookmarkEnd w:id="2324"/>
    </w:p>
    <w:p w14:paraId="3E013F14" w14:textId="77777777" w:rsidR="0027530B" w:rsidRDefault="0027530B" w:rsidP="0027530B"/>
    <w:p w14:paraId="63EB1BF9" w14:textId="77777777" w:rsidR="0027530B" w:rsidRDefault="0027530B" w:rsidP="0027530B"/>
    <w:p w14:paraId="3F7F050D" w14:textId="5681EFE3" w:rsidR="0027530B" w:rsidRDefault="0027530B" w:rsidP="0027530B">
      <w:pPr>
        <w:pStyle w:val="2"/>
      </w:pPr>
      <w:bookmarkStart w:id="2325" w:name="_Toc166433962"/>
      <w:r>
        <w:rPr>
          <w:rFonts w:hint="eastAsia"/>
        </w:rPr>
        <w:t>表格及其</w:t>
      </w:r>
      <w:r>
        <w:rPr>
          <w:rFonts w:hint="eastAsia"/>
        </w:rPr>
        <w:t>Meta Data</w:t>
      </w:r>
      <w:bookmarkEnd w:id="2325"/>
    </w:p>
    <w:p w14:paraId="1C173322" w14:textId="77777777" w:rsidR="0027530B" w:rsidRDefault="0027530B" w:rsidP="0027530B"/>
    <w:p w14:paraId="55018E61" w14:textId="77777777" w:rsidR="0027530B" w:rsidRPr="0027530B" w:rsidRDefault="0027530B" w:rsidP="0027530B"/>
    <w:sectPr w:rsidR="0027530B" w:rsidRPr="0027530B"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4C8E67" w14:textId="77777777" w:rsidR="00676708" w:rsidRDefault="00676708">
      <w:pPr>
        <w:ind w:firstLine="560"/>
      </w:pPr>
      <w:r>
        <w:separator/>
      </w:r>
    </w:p>
  </w:endnote>
  <w:endnote w:type="continuationSeparator" w:id="0">
    <w:p w14:paraId="188A192B" w14:textId="77777777" w:rsidR="00676708" w:rsidRDefault="00676708">
      <w:pPr>
        <w:ind w:firstLine="560"/>
      </w:pPr>
      <w:r>
        <w:continuationSeparator/>
      </w:r>
    </w:p>
  </w:endnote>
  <w:endnote w:type="continuationNotice" w:id="1">
    <w:p w14:paraId="29BE933D" w14:textId="77777777" w:rsidR="00676708" w:rsidRDefault="00676708">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0C6219" w14:textId="77777777" w:rsidR="00676708" w:rsidRDefault="00676708">
      <w:pPr>
        <w:ind w:firstLine="560"/>
      </w:pPr>
      <w:r>
        <w:separator/>
      </w:r>
    </w:p>
  </w:footnote>
  <w:footnote w:type="continuationSeparator" w:id="0">
    <w:p w14:paraId="4B8343E3" w14:textId="77777777" w:rsidR="00676708" w:rsidRDefault="00676708">
      <w:pPr>
        <w:ind w:firstLine="560"/>
      </w:pPr>
      <w:r>
        <w:continuationSeparator/>
      </w:r>
    </w:p>
  </w:footnote>
  <w:footnote w:type="continuationNotice" w:id="1">
    <w:p w14:paraId="1E497224" w14:textId="77777777" w:rsidR="00676708" w:rsidRDefault="00676708">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3288E9D4"/>
    <w:lvl w:ilvl="0" w:tplc="04090015">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9F6A4C72"/>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50644"/>
    <w:rsid w:val="00051D8C"/>
    <w:rsid w:val="00053830"/>
    <w:rsid w:val="000540CB"/>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925"/>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69B"/>
    <w:rsid w:val="00193F48"/>
    <w:rsid w:val="001941A7"/>
    <w:rsid w:val="00195530"/>
    <w:rsid w:val="00196006"/>
    <w:rsid w:val="00196A73"/>
    <w:rsid w:val="0019737F"/>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B7BA8"/>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09D9"/>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5DD0"/>
    <w:rsid w:val="00250220"/>
    <w:rsid w:val="00251356"/>
    <w:rsid w:val="00251558"/>
    <w:rsid w:val="00252EA1"/>
    <w:rsid w:val="00253221"/>
    <w:rsid w:val="002539AA"/>
    <w:rsid w:val="00253E6D"/>
    <w:rsid w:val="00254070"/>
    <w:rsid w:val="00254078"/>
    <w:rsid w:val="00254128"/>
    <w:rsid w:val="002541AC"/>
    <w:rsid w:val="0025621B"/>
    <w:rsid w:val="002567E5"/>
    <w:rsid w:val="00256920"/>
    <w:rsid w:val="0025764F"/>
    <w:rsid w:val="0026042D"/>
    <w:rsid w:val="002605D0"/>
    <w:rsid w:val="002606D7"/>
    <w:rsid w:val="0026082C"/>
    <w:rsid w:val="00261CE7"/>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4E71"/>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448"/>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99F"/>
    <w:rsid w:val="00310007"/>
    <w:rsid w:val="00312167"/>
    <w:rsid w:val="0031247F"/>
    <w:rsid w:val="003125B3"/>
    <w:rsid w:val="00312730"/>
    <w:rsid w:val="00312B0E"/>
    <w:rsid w:val="00312CA4"/>
    <w:rsid w:val="00312E2F"/>
    <w:rsid w:val="00312FF1"/>
    <w:rsid w:val="0031312D"/>
    <w:rsid w:val="00314371"/>
    <w:rsid w:val="003154C7"/>
    <w:rsid w:val="003159B6"/>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688B"/>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5E2"/>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0E12"/>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CBF"/>
    <w:rsid w:val="004A73A9"/>
    <w:rsid w:val="004A7AF8"/>
    <w:rsid w:val="004A7C8C"/>
    <w:rsid w:val="004A7F13"/>
    <w:rsid w:val="004B0311"/>
    <w:rsid w:val="004B0534"/>
    <w:rsid w:val="004B6DDB"/>
    <w:rsid w:val="004B7053"/>
    <w:rsid w:val="004B783F"/>
    <w:rsid w:val="004C28FC"/>
    <w:rsid w:val="004C30C3"/>
    <w:rsid w:val="004C3CB7"/>
    <w:rsid w:val="004C3D11"/>
    <w:rsid w:val="004C5163"/>
    <w:rsid w:val="004C6689"/>
    <w:rsid w:val="004C67EE"/>
    <w:rsid w:val="004C717B"/>
    <w:rsid w:val="004D0BF9"/>
    <w:rsid w:val="004D1910"/>
    <w:rsid w:val="004D1BA7"/>
    <w:rsid w:val="004D1E74"/>
    <w:rsid w:val="004D2178"/>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32AD"/>
    <w:rsid w:val="005038B2"/>
    <w:rsid w:val="005041BC"/>
    <w:rsid w:val="00504DEE"/>
    <w:rsid w:val="00506AAC"/>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52"/>
    <w:rsid w:val="005461FA"/>
    <w:rsid w:val="00546FD7"/>
    <w:rsid w:val="00547851"/>
    <w:rsid w:val="00547F3F"/>
    <w:rsid w:val="00547FC3"/>
    <w:rsid w:val="005501BD"/>
    <w:rsid w:val="00551044"/>
    <w:rsid w:val="00552040"/>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59BD"/>
    <w:rsid w:val="005875A2"/>
    <w:rsid w:val="00590750"/>
    <w:rsid w:val="00590D5E"/>
    <w:rsid w:val="00590F36"/>
    <w:rsid w:val="0059200A"/>
    <w:rsid w:val="00592C8B"/>
    <w:rsid w:val="00594407"/>
    <w:rsid w:val="00594606"/>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19B"/>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3139"/>
    <w:rsid w:val="006745B4"/>
    <w:rsid w:val="00674D86"/>
    <w:rsid w:val="0067627B"/>
    <w:rsid w:val="00676708"/>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5B5"/>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0E71"/>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9F"/>
    <w:rsid w:val="006E7D0C"/>
    <w:rsid w:val="006F0249"/>
    <w:rsid w:val="006F11AF"/>
    <w:rsid w:val="006F2476"/>
    <w:rsid w:val="006F250A"/>
    <w:rsid w:val="006F2A7B"/>
    <w:rsid w:val="006F3286"/>
    <w:rsid w:val="006F39BB"/>
    <w:rsid w:val="006F416B"/>
    <w:rsid w:val="006F4DE6"/>
    <w:rsid w:val="006F657F"/>
    <w:rsid w:val="007026D0"/>
    <w:rsid w:val="00702FCD"/>
    <w:rsid w:val="007039D7"/>
    <w:rsid w:val="00703A9A"/>
    <w:rsid w:val="00704416"/>
    <w:rsid w:val="007051FD"/>
    <w:rsid w:val="00705E2B"/>
    <w:rsid w:val="007069C3"/>
    <w:rsid w:val="007069D5"/>
    <w:rsid w:val="007071E4"/>
    <w:rsid w:val="007101E4"/>
    <w:rsid w:val="00711E09"/>
    <w:rsid w:val="007123F9"/>
    <w:rsid w:val="00715095"/>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516D"/>
    <w:rsid w:val="00785B16"/>
    <w:rsid w:val="00787857"/>
    <w:rsid w:val="00787DD8"/>
    <w:rsid w:val="007923BE"/>
    <w:rsid w:val="0079333A"/>
    <w:rsid w:val="00793FA0"/>
    <w:rsid w:val="007946C0"/>
    <w:rsid w:val="00795B9D"/>
    <w:rsid w:val="00796666"/>
    <w:rsid w:val="007A3DEF"/>
    <w:rsid w:val="007A5274"/>
    <w:rsid w:val="007A5FB4"/>
    <w:rsid w:val="007A77E5"/>
    <w:rsid w:val="007B0B54"/>
    <w:rsid w:val="007B1618"/>
    <w:rsid w:val="007B1921"/>
    <w:rsid w:val="007B38ED"/>
    <w:rsid w:val="007B48B4"/>
    <w:rsid w:val="007B5786"/>
    <w:rsid w:val="007B5C51"/>
    <w:rsid w:val="007B636F"/>
    <w:rsid w:val="007B6C03"/>
    <w:rsid w:val="007B74E4"/>
    <w:rsid w:val="007B7B16"/>
    <w:rsid w:val="007C055F"/>
    <w:rsid w:val="007C1E3D"/>
    <w:rsid w:val="007C3713"/>
    <w:rsid w:val="007C38B3"/>
    <w:rsid w:val="007C3986"/>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F1E31"/>
    <w:rsid w:val="008F2283"/>
    <w:rsid w:val="008F2DAE"/>
    <w:rsid w:val="008F3051"/>
    <w:rsid w:val="008F3C01"/>
    <w:rsid w:val="008F593E"/>
    <w:rsid w:val="00901814"/>
    <w:rsid w:val="00902947"/>
    <w:rsid w:val="00902E91"/>
    <w:rsid w:val="00903134"/>
    <w:rsid w:val="0090394B"/>
    <w:rsid w:val="00903AD6"/>
    <w:rsid w:val="00904253"/>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4FF5"/>
    <w:rsid w:val="009A727E"/>
    <w:rsid w:val="009A7429"/>
    <w:rsid w:val="009A7809"/>
    <w:rsid w:val="009A7FD1"/>
    <w:rsid w:val="009B0137"/>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31FE"/>
    <w:rsid w:val="00A03CBF"/>
    <w:rsid w:val="00A03DBA"/>
    <w:rsid w:val="00A042C4"/>
    <w:rsid w:val="00A04B5D"/>
    <w:rsid w:val="00A0693E"/>
    <w:rsid w:val="00A072C1"/>
    <w:rsid w:val="00A100CC"/>
    <w:rsid w:val="00A11932"/>
    <w:rsid w:val="00A125D7"/>
    <w:rsid w:val="00A15520"/>
    <w:rsid w:val="00A1584A"/>
    <w:rsid w:val="00A17595"/>
    <w:rsid w:val="00A17A54"/>
    <w:rsid w:val="00A201A6"/>
    <w:rsid w:val="00A212F6"/>
    <w:rsid w:val="00A220FA"/>
    <w:rsid w:val="00A228C7"/>
    <w:rsid w:val="00A229BB"/>
    <w:rsid w:val="00A22D5E"/>
    <w:rsid w:val="00A237C8"/>
    <w:rsid w:val="00A2393A"/>
    <w:rsid w:val="00A25765"/>
    <w:rsid w:val="00A25914"/>
    <w:rsid w:val="00A25EF5"/>
    <w:rsid w:val="00A260E6"/>
    <w:rsid w:val="00A265DA"/>
    <w:rsid w:val="00A26A63"/>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116C"/>
    <w:rsid w:val="00A43A71"/>
    <w:rsid w:val="00A4455B"/>
    <w:rsid w:val="00A455CA"/>
    <w:rsid w:val="00A45634"/>
    <w:rsid w:val="00A461C6"/>
    <w:rsid w:val="00A46817"/>
    <w:rsid w:val="00A473BC"/>
    <w:rsid w:val="00A50114"/>
    <w:rsid w:val="00A50566"/>
    <w:rsid w:val="00A5130A"/>
    <w:rsid w:val="00A51DE2"/>
    <w:rsid w:val="00A52198"/>
    <w:rsid w:val="00A552EF"/>
    <w:rsid w:val="00A55CFD"/>
    <w:rsid w:val="00A55EBA"/>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097"/>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3A90"/>
    <w:rsid w:val="00B43D8F"/>
    <w:rsid w:val="00B46EBF"/>
    <w:rsid w:val="00B47A0B"/>
    <w:rsid w:val="00B507E7"/>
    <w:rsid w:val="00B50DBC"/>
    <w:rsid w:val="00B510A5"/>
    <w:rsid w:val="00B539BB"/>
    <w:rsid w:val="00B53C40"/>
    <w:rsid w:val="00B54B47"/>
    <w:rsid w:val="00B54CEF"/>
    <w:rsid w:val="00B557AB"/>
    <w:rsid w:val="00B5588D"/>
    <w:rsid w:val="00B55A53"/>
    <w:rsid w:val="00B55EFF"/>
    <w:rsid w:val="00B57A69"/>
    <w:rsid w:val="00B57C80"/>
    <w:rsid w:val="00B6177C"/>
    <w:rsid w:val="00B62574"/>
    <w:rsid w:val="00B6262C"/>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7197"/>
    <w:rsid w:val="00C07CC8"/>
    <w:rsid w:val="00C10022"/>
    <w:rsid w:val="00C11B12"/>
    <w:rsid w:val="00C1250C"/>
    <w:rsid w:val="00C140B6"/>
    <w:rsid w:val="00C1525B"/>
    <w:rsid w:val="00C15715"/>
    <w:rsid w:val="00C16210"/>
    <w:rsid w:val="00C166AE"/>
    <w:rsid w:val="00C16A69"/>
    <w:rsid w:val="00C177EE"/>
    <w:rsid w:val="00C1791E"/>
    <w:rsid w:val="00C20617"/>
    <w:rsid w:val="00C2161C"/>
    <w:rsid w:val="00C21ED9"/>
    <w:rsid w:val="00C22437"/>
    <w:rsid w:val="00C2254C"/>
    <w:rsid w:val="00C2322D"/>
    <w:rsid w:val="00C24A51"/>
    <w:rsid w:val="00C25782"/>
    <w:rsid w:val="00C26012"/>
    <w:rsid w:val="00C261CB"/>
    <w:rsid w:val="00C263BC"/>
    <w:rsid w:val="00C26994"/>
    <w:rsid w:val="00C3092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659E"/>
    <w:rsid w:val="00C6682B"/>
    <w:rsid w:val="00C67F96"/>
    <w:rsid w:val="00C70E40"/>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4993"/>
    <w:rsid w:val="00CF020A"/>
    <w:rsid w:val="00CF0339"/>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26"/>
    <w:rsid w:val="00D5045E"/>
    <w:rsid w:val="00D51FD3"/>
    <w:rsid w:val="00D5271F"/>
    <w:rsid w:val="00D52E46"/>
    <w:rsid w:val="00D54657"/>
    <w:rsid w:val="00D55C1A"/>
    <w:rsid w:val="00D56654"/>
    <w:rsid w:val="00D575DE"/>
    <w:rsid w:val="00D57DE4"/>
    <w:rsid w:val="00D606FA"/>
    <w:rsid w:val="00D616FB"/>
    <w:rsid w:val="00D6231E"/>
    <w:rsid w:val="00D62631"/>
    <w:rsid w:val="00D63117"/>
    <w:rsid w:val="00D63515"/>
    <w:rsid w:val="00D63D88"/>
    <w:rsid w:val="00D642BC"/>
    <w:rsid w:val="00D647A0"/>
    <w:rsid w:val="00D65BD0"/>
    <w:rsid w:val="00D65F2C"/>
    <w:rsid w:val="00D6667F"/>
    <w:rsid w:val="00D67415"/>
    <w:rsid w:val="00D67D18"/>
    <w:rsid w:val="00D71C7D"/>
    <w:rsid w:val="00D7292B"/>
    <w:rsid w:val="00D72DBA"/>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363D"/>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1B"/>
    <w:rsid w:val="00E40B5E"/>
    <w:rsid w:val="00E40BD5"/>
    <w:rsid w:val="00E40EBA"/>
    <w:rsid w:val="00E4256D"/>
    <w:rsid w:val="00E428FF"/>
    <w:rsid w:val="00E42975"/>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6EF7"/>
    <w:rsid w:val="00EB712D"/>
    <w:rsid w:val="00EC09CC"/>
    <w:rsid w:val="00EC5434"/>
    <w:rsid w:val="00EC690F"/>
    <w:rsid w:val="00EC7479"/>
    <w:rsid w:val="00EC7A64"/>
    <w:rsid w:val="00ED1B32"/>
    <w:rsid w:val="00ED24D4"/>
    <w:rsid w:val="00ED610C"/>
    <w:rsid w:val="00EE0EB3"/>
    <w:rsid w:val="00EE13AD"/>
    <w:rsid w:val="00EE18E0"/>
    <w:rsid w:val="00EE2DC4"/>
    <w:rsid w:val="00EE3767"/>
    <w:rsid w:val="00EE42A1"/>
    <w:rsid w:val="00EE5068"/>
    <w:rsid w:val="00EE5D4B"/>
    <w:rsid w:val="00EE5FD3"/>
    <w:rsid w:val="00EE6F02"/>
    <w:rsid w:val="00EE7435"/>
    <w:rsid w:val="00EE7916"/>
    <w:rsid w:val="00EF07AA"/>
    <w:rsid w:val="00EF110E"/>
    <w:rsid w:val="00EF14C2"/>
    <w:rsid w:val="00EF18F6"/>
    <w:rsid w:val="00EF2190"/>
    <w:rsid w:val="00EF33D0"/>
    <w:rsid w:val="00EF3FB8"/>
    <w:rsid w:val="00EF6841"/>
    <w:rsid w:val="00EF7352"/>
    <w:rsid w:val="00F0134B"/>
    <w:rsid w:val="00F01725"/>
    <w:rsid w:val="00F01980"/>
    <w:rsid w:val="00F037E6"/>
    <w:rsid w:val="00F03F2E"/>
    <w:rsid w:val="00F0454C"/>
    <w:rsid w:val="00F0524B"/>
    <w:rsid w:val="00F10914"/>
    <w:rsid w:val="00F12193"/>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1CD2"/>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27530B"/>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27530B"/>
    <w:pPr>
      <w:keepNext/>
      <w:numPr>
        <w:ilvl w:val="2"/>
        <w:numId w:val="18"/>
      </w:numPr>
      <w:ind w:left="482" w:hanging="482"/>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 w:type="table" w:customStyle="1" w:styleId="15">
    <w:name w:val="表格格線1"/>
    <w:basedOn w:val="a3"/>
    <w:next w:val="ac"/>
    <w:uiPriority w:val="39"/>
    <w:rsid w:val="002C0448"/>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3090</TotalTime>
  <Pages>54</Pages>
  <Words>2146</Words>
  <Characters>12234</Characters>
  <Application>Microsoft Office Word</Application>
  <DocSecurity>0</DocSecurity>
  <Lines>101</Lines>
  <Paragraphs>28</Paragraphs>
  <ScaleCrop>false</ScaleCrop>
  <Company>NTCBIM</Company>
  <LinksUpToDate>false</LinksUpToDate>
  <CharactersWithSpaces>14352</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11046014_劉育彤</cp:lastModifiedBy>
  <cp:revision>38</cp:revision>
  <cp:lastPrinted>2024-03-12T16:26:00Z</cp:lastPrinted>
  <dcterms:created xsi:type="dcterms:W3CDTF">2024-05-07T14:43:00Z</dcterms:created>
  <dcterms:modified xsi:type="dcterms:W3CDTF">2024-05-19T07:33:00Z</dcterms:modified>
</cp:coreProperties>
</file>