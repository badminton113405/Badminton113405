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2"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3"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4"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5"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6"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7"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9"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0"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1"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2"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3"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4" w:author="11046014_劉育彤" w:date="2024-03-25T14:38:00Z"/>
          <w:b/>
          <w:sz w:val="36"/>
          <w:u w:val="single"/>
          <w:bdr w:val="single" w:sz="4" w:space="0" w:color="auto"/>
        </w:rPr>
        <w:pPrChange w:id="15" w:author="11046017_鄭兆媗" w:date="2024-03-25T20:17:00Z">
          <w:pPr>
            <w:numPr>
              <w:numId w:val="5"/>
            </w:numPr>
            <w:ind w:left="480" w:hanging="480"/>
          </w:pPr>
        </w:pPrChange>
      </w:pPr>
      <w:del w:id="16"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7" w:author="11046014_劉育彤" w:date="2024-03-25T14:38:00Z"/>
          <w:sz w:val="32"/>
        </w:rPr>
        <w:pPrChange w:id="18" w:author="11046017_鄭兆媗" w:date="2024-03-25T20:17:00Z">
          <w:pPr>
            <w:ind w:left="482"/>
            <w:jc w:val="right"/>
          </w:pPr>
        </w:pPrChange>
      </w:pPr>
      <w:del w:id="19"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0" w:author="11046014_劉育彤" w:date="2024-03-25T14:38:00Z"/>
          <w:rFonts w:cs="Arial"/>
          <w:szCs w:val="32"/>
        </w:rPr>
        <w:pPrChange w:id="21" w:author="11046017_鄭兆媗" w:date="2024-03-25T20:17:00Z">
          <w:pPr>
            <w:pStyle w:val="3"/>
            <w:numPr>
              <w:ilvl w:val="1"/>
              <w:numId w:val="2"/>
            </w:numPr>
            <w:tabs>
              <w:tab w:val="num" w:pos="1440"/>
              <w:tab w:val="num" w:pos="1680"/>
            </w:tabs>
            <w:spacing w:line="240" w:lineRule="atLeast"/>
            <w:ind w:leftChars="250" w:left="1060" w:hanging="360"/>
          </w:pPr>
        </w:pPrChange>
      </w:pPr>
      <w:del w:id="22"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3" w:author="11046014_劉育彤" w:date="2024-03-25T14:38:00Z"/>
          <w:rFonts w:ascii="Times New Roman"/>
          <w:szCs w:val="28"/>
        </w:rPr>
        <w:pPrChange w:id="24" w:author="11046017_鄭兆媗" w:date="2024-03-25T20:17:00Z">
          <w:pPr>
            <w:pStyle w:val="a0"/>
            <w:numPr>
              <w:ilvl w:val="0"/>
              <w:numId w:val="0"/>
            </w:numPr>
            <w:tabs>
              <w:tab w:val="clear" w:pos="2214"/>
            </w:tabs>
            <w:spacing w:line="240" w:lineRule="atLeast"/>
            <w:ind w:left="0" w:firstLineChars="350" w:firstLine="980"/>
          </w:pPr>
        </w:pPrChange>
      </w:pPr>
      <w:del w:id="25"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6" w:author="11046014_劉育彤" w:date="2024-03-25T14:38:00Z"/>
          <w:rFonts w:ascii="Times New Roman"/>
          <w:szCs w:val="28"/>
        </w:rPr>
        <w:pPrChange w:id="27" w:author="11046017_鄭兆媗" w:date="2024-03-25T20:17:00Z">
          <w:pPr>
            <w:pStyle w:val="a0"/>
            <w:numPr>
              <w:ilvl w:val="0"/>
              <w:numId w:val="0"/>
            </w:numPr>
            <w:tabs>
              <w:tab w:val="clear" w:pos="2214"/>
            </w:tabs>
            <w:spacing w:line="240" w:lineRule="atLeast"/>
            <w:ind w:left="0" w:firstLineChars="350" w:firstLine="980"/>
          </w:pPr>
        </w:pPrChange>
      </w:pPr>
      <w:del w:id="28"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29" w:author="11046014_劉育彤" w:date="2024-03-25T14:38:00Z"/>
          <w:rFonts w:ascii="Times New Roman"/>
          <w:szCs w:val="28"/>
        </w:rPr>
        <w:pPrChange w:id="30" w:author="11046017_鄭兆媗" w:date="2024-03-25T20:17:00Z">
          <w:pPr>
            <w:pStyle w:val="a0"/>
            <w:numPr>
              <w:ilvl w:val="0"/>
              <w:numId w:val="0"/>
            </w:numPr>
            <w:tabs>
              <w:tab w:val="clear" w:pos="2214"/>
            </w:tabs>
            <w:spacing w:line="240" w:lineRule="atLeast"/>
            <w:ind w:left="0" w:firstLineChars="350" w:firstLine="980"/>
          </w:pPr>
        </w:pPrChange>
      </w:pPr>
      <w:del w:id="31"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2" w:author="11046014_劉育彤" w:date="2024-03-25T14:38:00Z"/>
          <w:rFonts w:ascii="Times New Roman"/>
          <w:szCs w:val="28"/>
        </w:rPr>
        <w:pPrChange w:id="33" w:author="11046017_鄭兆媗" w:date="2024-03-25T20:17:00Z">
          <w:pPr>
            <w:pStyle w:val="a0"/>
            <w:numPr>
              <w:ilvl w:val="0"/>
              <w:numId w:val="0"/>
            </w:numPr>
            <w:tabs>
              <w:tab w:val="clear" w:pos="2214"/>
            </w:tabs>
            <w:spacing w:line="240" w:lineRule="atLeast"/>
            <w:ind w:left="0" w:firstLineChars="350" w:firstLine="980"/>
          </w:pPr>
        </w:pPrChange>
      </w:pPr>
      <w:del w:id="34"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5" w:author="11046014_劉育彤" w:date="2024-03-25T14:38:00Z"/>
          <w:rFonts w:cs="Arial"/>
          <w:szCs w:val="32"/>
        </w:rPr>
        <w:pPrChange w:id="36" w:author="11046017_鄭兆媗" w:date="2024-03-25T20:17:00Z">
          <w:pPr>
            <w:pStyle w:val="3"/>
            <w:numPr>
              <w:ilvl w:val="1"/>
              <w:numId w:val="2"/>
            </w:numPr>
            <w:tabs>
              <w:tab w:val="num" w:pos="1440"/>
              <w:tab w:val="num" w:pos="1680"/>
            </w:tabs>
            <w:spacing w:line="240" w:lineRule="atLeast"/>
            <w:ind w:leftChars="250" w:left="1060" w:hanging="360"/>
          </w:pPr>
        </w:pPrChange>
      </w:pPr>
      <w:del w:id="37"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8" w:author="11046014_劉育彤" w:date="2024-03-25T14:38:00Z"/>
          <w:rFonts w:ascii="Times New Roman"/>
          <w:szCs w:val="28"/>
        </w:rPr>
        <w:pPrChange w:id="39" w:author="11046017_鄭兆媗" w:date="2024-03-25T20:17:00Z">
          <w:pPr>
            <w:pStyle w:val="a0"/>
            <w:numPr>
              <w:ilvl w:val="0"/>
              <w:numId w:val="0"/>
            </w:numPr>
            <w:tabs>
              <w:tab w:val="clear" w:pos="2214"/>
            </w:tabs>
            <w:spacing w:line="240" w:lineRule="atLeast"/>
            <w:ind w:left="0" w:firstLineChars="350" w:firstLine="980"/>
          </w:pPr>
        </w:pPrChange>
      </w:pPr>
      <w:del w:id="40"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1" w:author="11046014_劉育彤" w:date="2024-03-25T14:38:00Z"/>
          <w:rFonts w:ascii="Times New Roman"/>
          <w:szCs w:val="28"/>
        </w:rPr>
        <w:pPrChange w:id="42" w:author="11046017_鄭兆媗" w:date="2024-03-25T20:17:00Z">
          <w:pPr>
            <w:pStyle w:val="a0"/>
            <w:numPr>
              <w:ilvl w:val="0"/>
              <w:numId w:val="0"/>
            </w:numPr>
            <w:tabs>
              <w:tab w:val="clear" w:pos="2214"/>
            </w:tabs>
            <w:spacing w:line="240" w:lineRule="atLeast"/>
            <w:ind w:left="0" w:firstLineChars="350" w:firstLine="980"/>
          </w:pPr>
        </w:pPrChange>
      </w:pPr>
      <w:del w:id="43"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4" w:author="11046014_劉育彤" w:date="2024-03-25T14:38:00Z"/>
          <w:rFonts w:ascii="Times New Roman"/>
          <w:szCs w:val="28"/>
        </w:rPr>
        <w:pPrChange w:id="45" w:author="11046017_鄭兆媗" w:date="2024-03-25T20:17:00Z">
          <w:pPr>
            <w:pStyle w:val="a0"/>
            <w:numPr>
              <w:ilvl w:val="0"/>
              <w:numId w:val="0"/>
            </w:numPr>
            <w:tabs>
              <w:tab w:val="clear" w:pos="2214"/>
            </w:tabs>
            <w:spacing w:line="240" w:lineRule="atLeast"/>
            <w:ind w:left="0" w:firstLineChars="350" w:firstLine="980"/>
          </w:pPr>
        </w:pPrChange>
      </w:pPr>
      <w:del w:id="46"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7" w:author="11046014_劉育彤" w:date="2024-03-25T14:38:00Z"/>
          <w:rFonts w:ascii="Times New Roman"/>
          <w:szCs w:val="28"/>
        </w:rPr>
        <w:pPrChange w:id="48" w:author="11046017_鄭兆媗" w:date="2024-03-25T20:17:00Z">
          <w:pPr>
            <w:pStyle w:val="a0"/>
            <w:numPr>
              <w:ilvl w:val="0"/>
              <w:numId w:val="0"/>
            </w:numPr>
            <w:tabs>
              <w:tab w:val="clear" w:pos="2214"/>
            </w:tabs>
            <w:spacing w:line="240" w:lineRule="atLeast"/>
            <w:ind w:left="0" w:firstLineChars="350" w:firstLine="980"/>
          </w:pPr>
        </w:pPrChange>
      </w:pPr>
      <w:del w:id="49"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0" w:author="11046014_劉育彤" w:date="2024-03-25T14:38:00Z"/>
          <w:rFonts w:cs="Arial"/>
          <w:szCs w:val="32"/>
        </w:rPr>
        <w:pPrChange w:id="51" w:author="11046017_鄭兆媗" w:date="2024-03-25T20:17:00Z">
          <w:pPr>
            <w:pStyle w:val="3"/>
            <w:numPr>
              <w:ilvl w:val="1"/>
              <w:numId w:val="2"/>
            </w:numPr>
            <w:tabs>
              <w:tab w:val="num" w:pos="1440"/>
              <w:tab w:val="num" w:pos="1680"/>
            </w:tabs>
            <w:spacing w:line="240" w:lineRule="atLeast"/>
            <w:ind w:leftChars="250" w:left="1060" w:hanging="360"/>
          </w:pPr>
        </w:pPrChange>
      </w:pPr>
      <w:del w:id="52"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3" w:author="11046014_劉育彤" w:date="2024-03-25T14:38:00Z"/>
          <w:rFonts w:ascii="Times New Roman"/>
          <w:szCs w:val="28"/>
        </w:rPr>
        <w:pPrChange w:id="54" w:author="11046017_鄭兆媗" w:date="2024-03-25T20:17:00Z">
          <w:pPr>
            <w:pStyle w:val="a0"/>
            <w:numPr>
              <w:ilvl w:val="0"/>
              <w:numId w:val="0"/>
            </w:numPr>
            <w:tabs>
              <w:tab w:val="clear" w:pos="2214"/>
            </w:tabs>
            <w:spacing w:line="240" w:lineRule="atLeast"/>
            <w:ind w:left="0" w:firstLineChars="350" w:firstLine="980"/>
          </w:pPr>
        </w:pPrChange>
      </w:pPr>
      <w:del w:id="55"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6" w:author="11046014_劉育彤" w:date="2024-03-25T14:38:00Z"/>
          <w:rFonts w:ascii="Times New Roman"/>
          <w:szCs w:val="28"/>
        </w:rPr>
        <w:pPrChange w:id="57" w:author="11046017_鄭兆媗" w:date="2024-03-25T20:17:00Z">
          <w:pPr>
            <w:pStyle w:val="a0"/>
            <w:numPr>
              <w:ilvl w:val="0"/>
              <w:numId w:val="0"/>
            </w:numPr>
            <w:tabs>
              <w:tab w:val="clear" w:pos="2214"/>
            </w:tabs>
            <w:spacing w:line="240" w:lineRule="atLeast"/>
            <w:ind w:left="0" w:firstLineChars="350" w:firstLine="980"/>
          </w:pPr>
        </w:pPrChange>
      </w:pPr>
      <w:del w:id="58"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59" w:author="11046014_劉育彤" w:date="2024-03-25T14:38:00Z"/>
          <w:rFonts w:ascii="Times New Roman"/>
          <w:szCs w:val="28"/>
        </w:rPr>
        <w:pPrChange w:id="60" w:author="11046017_鄭兆媗" w:date="2024-03-25T20:17:00Z">
          <w:pPr>
            <w:pStyle w:val="a0"/>
            <w:numPr>
              <w:ilvl w:val="0"/>
              <w:numId w:val="0"/>
            </w:numPr>
            <w:tabs>
              <w:tab w:val="clear" w:pos="2214"/>
            </w:tabs>
            <w:spacing w:line="240" w:lineRule="atLeast"/>
            <w:ind w:left="0" w:firstLineChars="350" w:firstLine="980"/>
          </w:pPr>
        </w:pPrChange>
      </w:pPr>
      <w:del w:id="61"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2" w:author="11046014_劉育彤" w:date="2024-03-25T14:38:00Z"/>
          <w:rFonts w:cs="Arial"/>
          <w:szCs w:val="32"/>
        </w:rPr>
        <w:pPrChange w:id="63" w:author="11046017_鄭兆媗" w:date="2024-03-25T20:17:00Z">
          <w:pPr>
            <w:pStyle w:val="3"/>
            <w:numPr>
              <w:ilvl w:val="1"/>
              <w:numId w:val="2"/>
            </w:numPr>
            <w:tabs>
              <w:tab w:val="num" w:pos="1440"/>
              <w:tab w:val="num" w:pos="1680"/>
            </w:tabs>
            <w:spacing w:line="240" w:lineRule="atLeast"/>
            <w:ind w:leftChars="250" w:left="1060" w:hanging="360"/>
          </w:pPr>
        </w:pPrChange>
      </w:pPr>
      <w:del w:id="64"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5" w:author="11046014_劉育彤" w:date="2024-03-25T14:38:00Z"/>
          <w:rFonts w:ascii="Times New Roman"/>
          <w:szCs w:val="28"/>
        </w:rPr>
        <w:pPrChange w:id="66" w:author="11046017_鄭兆媗" w:date="2024-03-25T20:17:00Z">
          <w:pPr>
            <w:pStyle w:val="a0"/>
            <w:numPr>
              <w:ilvl w:val="0"/>
              <w:numId w:val="0"/>
            </w:numPr>
            <w:tabs>
              <w:tab w:val="clear" w:pos="2214"/>
            </w:tabs>
            <w:spacing w:line="240" w:lineRule="atLeast"/>
            <w:ind w:left="0" w:firstLineChars="350" w:firstLine="980"/>
          </w:pPr>
        </w:pPrChange>
      </w:pPr>
      <w:del w:id="67"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8" w:author="11046014_劉育彤" w:date="2024-03-25T14:38:00Z"/>
          <w:rFonts w:ascii="Times New Roman"/>
          <w:szCs w:val="28"/>
        </w:rPr>
        <w:pPrChange w:id="69" w:author="11046017_鄭兆媗" w:date="2024-03-25T20:17:00Z">
          <w:pPr>
            <w:pStyle w:val="a0"/>
            <w:numPr>
              <w:ilvl w:val="0"/>
              <w:numId w:val="0"/>
            </w:numPr>
            <w:tabs>
              <w:tab w:val="clear" w:pos="2214"/>
            </w:tabs>
            <w:spacing w:line="240" w:lineRule="atLeast"/>
            <w:ind w:left="0" w:firstLineChars="350" w:firstLine="980"/>
          </w:pPr>
        </w:pPrChange>
      </w:pPr>
      <w:del w:id="70"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1" w:author="11046014_劉育彤" w:date="2024-03-25T14:38:00Z"/>
          <w:rFonts w:cs="Arial"/>
          <w:szCs w:val="32"/>
        </w:rPr>
        <w:pPrChange w:id="72" w:author="11046017_鄭兆媗" w:date="2024-03-25T20:17:00Z">
          <w:pPr>
            <w:pStyle w:val="3"/>
            <w:numPr>
              <w:ilvl w:val="1"/>
              <w:numId w:val="2"/>
            </w:numPr>
            <w:tabs>
              <w:tab w:val="num" w:pos="1440"/>
              <w:tab w:val="num" w:pos="1680"/>
            </w:tabs>
            <w:spacing w:line="240" w:lineRule="atLeast"/>
            <w:ind w:leftChars="250" w:left="1060" w:hanging="360"/>
          </w:pPr>
        </w:pPrChange>
      </w:pPr>
      <w:del w:id="73"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4" w:author="11046014_劉育彤" w:date="2024-03-25T14:38:00Z"/>
          <w:rFonts w:ascii="Times New Roman"/>
          <w:szCs w:val="28"/>
        </w:rPr>
        <w:pPrChange w:id="75" w:author="11046017_鄭兆媗" w:date="2024-03-25T20:17:00Z">
          <w:pPr>
            <w:pStyle w:val="a0"/>
            <w:numPr>
              <w:ilvl w:val="0"/>
              <w:numId w:val="0"/>
            </w:numPr>
            <w:tabs>
              <w:tab w:val="clear" w:pos="2214"/>
            </w:tabs>
            <w:spacing w:line="240" w:lineRule="atLeast"/>
            <w:ind w:left="0" w:firstLineChars="350" w:firstLine="980"/>
          </w:pPr>
        </w:pPrChange>
      </w:pPr>
      <w:del w:id="76"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7" w:author="11046014_劉育彤" w:date="2024-03-25T14:38:00Z"/>
          <w:rFonts w:ascii="Times New Roman"/>
          <w:szCs w:val="28"/>
        </w:rPr>
        <w:pPrChange w:id="78" w:author="11046017_鄭兆媗" w:date="2024-03-25T20:17:00Z">
          <w:pPr>
            <w:pStyle w:val="a0"/>
            <w:numPr>
              <w:ilvl w:val="0"/>
              <w:numId w:val="0"/>
            </w:numPr>
            <w:tabs>
              <w:tab w:val="clear" w:pos="2214"/>
            </w:tabs>
            <w:spacing w:line="240" w:lineRule="atLeast"/>
            <w:ind w:left="0" w:firstLineChars="350" w:firstLine="980"/>
          </w:pPr>
        </w:pPrChange>
      </w:pPr>
      <w:del w:id="79"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0" w:author="11046014_劉育彤" w:date="2024-03-25T14:38:00Z"/>
          <w:rFonts w:cs="Arial"/>
          <w:szCs w:val="32"/>
        </w:rPr>
        <w:pPrChange w:id="81" w:author="11046017_鄭兆媗" w:date="2024-03-25T20:17:00Z">
          <w:pPr>
            <w:pStyle w:val="3"/>
            <w:numPr>
              <w:ilvl w:val="1"/>
              <w:numId w:val="2"/>
            </w:numPr>
            <w:tabs>
              <w:tab w:val="num" w:pos="1440"/>
              <w:tab w:val="num" w:pos="1680"/>
            </w:tabs>
            <w:spacing w:line="240" w:lineRule="atLeast"/>
            <w:ind w:leftChars="250" w:left="1060" w:hanging="360"/>
          </w:pPr>
        </w:pPrChange>
      </w:pPr>
      <w:del w:id="82"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3" w:author="11046014_劉育彤" w:date="2024-03-25T14:38:00Z"/>
          <w:rFonts w:ascii="Times New Roman"/>
          <w:szCs w:val="28"/>
        </w:rPr>
        <w:pPrChange w:id="84" w:author="11046017_鄭兆媗" w:date="2024-03-25T20:17:00Z">
          <w:pPr>
            <w:pStyle w:val="a0"/>
            <w:numPr>
              <w:ilvl w:val="0"/>
              <w:numId w:val="0"/>
            </w:numPr>
            <w:tabs>
              <w:tab w:val="clear" w:pos="2214"/>
            </w:tabs>
            <w:spacing w:line="240" w:lineRule="atLeast"/>
            <w:ind w:left="0" w:firstLineChars="350" w:firstLine="980"/>
          </w:pPr>
        </w:pPrChange>
      </w:pPr>
      <w:del w:id="85"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6" w:author="11046014_劉育彤" w:date="2024-03-25T14:38:00Z"/>
          <w:rFonts w:ascii="Times New Roman"/>
          <w:szCs w:val="28"/>
        </w:rPr>
        <w:pPrChange w:id="87" w:author="11046017_鄭兆媗" w:date="2024-03-25T20:17:00Z">
          <w:pPr>
            <w:pStyle w:val="a0"/>
            <w:numPr>
              <w:ilvl w:val="0"/>
              <w:numId w:val="0"/>
            </w:numPr>
            <w:tabs>
              <w:tab w:val="clear" w:pos="2214"/>
            </w:tabs>
            <w:spacing w:line="240" w:lineRule="atLeast"/>
            <w:ind w:left="0" w:firstLineChars="350" w:firstLine="980"/>
          </w:pPr>
        </w:pPrChange>
      </w:pPr>
      <w:del w:id="88"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89" w:author="11046014_劉育彤" w:date="2024-03-25T14:38:00Z"/>
        </w:rPr>
      </w:pPr>
    </w:p>
    <w:p w14:paraId="698C6141" w14:textId="77777777" w:rsidR="00E04A78" w:rsidRPr="00E04A78" w:rsidDel="00F27CDC" w:rsidRDefault="00E04A78" w:rsidP="00E04D67">
      <w:pPr>
        <w:tabs>
          <w:tab w:val="left" w:pos="3960"/>
        </w:tabs>
        <w:rPr>
          <w:del w:id="90" w:author="11046014_劉育彤" w:date="2024-03-25T14:38:00Z"/>
        </w:rPr>
      </w:pPr>
      <w:del w:id="91" w:author="11046014_劉育彤" w:date="2024-03-25T14:38:00Z">
        <w:r w:rsidDel="00F27CDC">
          <w:tab/>
        </w:r>
      </w:del>
    </w:p>
    <w:p w14:paraId="497BD9C6" w14:textId="77777777" w:rsidR="00DC47C3" w:rsidRPr="00E04A78" w:rsidDel="00F27CDC" w:rsidRDefault="00DC47C3" w:rsidP="00E04D67">
      <w:pPr>
        <w:rPr>
          <w:del w:id="92"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3" w:author="11046014_劉育彤" w:date="2024-03-25T14:38:00Z"/>
          <w:rFonts w:cs="Arial"/>
          <w:szCs w:val="32"/>
        </w:rPr>
        <w:pPrChange w:id="94" w:author="11046017_鄭兆媗" w:date="2024-03-25T20:17:00Z">
          <w:pPr>
            <w:pStyle w:val="3"/>
            <w:numPr>
              <w:ilvl w:val="1"/>
              <w:numId w:val="2"/>
            </w:numPr>
            <w:tabs>
              <w:tab w:val="num" w:pos="1440"/>
              <w:tab w:val="num" w:pos="1680"/>
            </w:tabs>
            <w:spacing w:line="240" w:lineRule="atLeast"/>
            <w:ind w:leftChars="250" w:left="1060" w:hanging="360"/>
          </w:pPr>
        </w:pPrChange>
      </w:pPr>
      <w:del w:id="95"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6" w:author="11046014_劉育彤" w:date="2024-03-25T14:38:00Z"/>
          <w:rFonts w:ascii="Times New Roman"/>
          <w:szCs w:val="28"/>
        </w:rPr>
        <w:pPrChange w:id="97" w:author="11046017_鄭兆媗" w:date="2024-03-25T20:17:00Z">
          <w:pPr>
            <w:pStyle w:val="a0"/>
            <w:numPr>
              <w:ilvl w:val="0"/>
              <w:numId w:val="0"/>
            </w:numPr>
            <w:tabs>
              <w:tab w:val="clear" w:pos="2214"/>
            </w:tabs>
            <w:spacing w:line="240" w:lineRule="atLeast"/>
            <w:ind w:left="0" w:firstLineChars="350" w:firstLine="980"/>
          </w:pPr>
        </w:pPrChange>
      </w:pPr>
      <w:del w:id="98"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99" w:author="11046014_劉育彤" w:date="2024-03-25T14:38:00Z"/>
          <w:rFonts w:ascii="Times New Roman"/>
          <w:szCs w:val="28"/>
        </w:rPr>
        <w:pPrChange w:id="100" w:author="11046017_鄭兆媗" w:date="2024-03-25T20:17:00Z">
          <w:pPr>
            <w:pStyle w:val="a0"/>
            <w:numPr>
              <w:ilvl w:val="0"/>
              <w:numId w:val="0"/>
            </w:numPr>
            <w:tabs>
              <w:tab w:val="clear" w:pos="2214"/>
            </w:tabs>
            <w:spacing w:line="240" w:lineRule="atLeast"/>
            <w:ind w:left="0" w:firstLineChars="350" w:firstLine="980"/>
          </w:pPr>
        </w:pPrChange>
      </w:pPr>
      <w:del w:id="101"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2" w:author="11046014_劉育彤" w:date="2024-03-25T14:38:00Z"/>
          <w:rFonts w:cs="Arial"/>
          <w:szCs w:val="32"/>
        </w:rPr>
        <w:pPrChange w:id="103" w:author="11046017_鄭兆媗" w:date="2024-03-25T20:17:00Z">
          <w:pPr>
            <w:pStyle w:val="3"/>
            <w:numPr>
              <w:ilvl w:val="1"/>
              <w:numId w:val="2"/>
            </w:numPr>
            <w:tabs>
              <w:tab w:val="num" w:pos="1440"/>
              <w:tab w:val="num" w:pos="1680"/>
            </w:tabs>
            <w:spacing w:line="240" w:lineRule="atLeast"/>
            <w:ind w:leftChars="250" w:left="1060" w:hanging="360"/>
          </w:pPr>
        </w:pPrChange>
      </w:pPr>
      <w:del w:id="104"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5" w:author="11046014_劉育彤" w:date="2024-03-25T14:38:00Z"/>
          <w:rFonts w:ascii="Times New Roman"/>
          <w:szCs w:val="28"/>
        </w:rPr>
        <w:pPrChange w:id="106" w:author="11046017_鄭兆媗" w:date="2024-03-25T20:17:00Z">
          <w:pPr>
            <w:pStyle w:val="a0"/>
            <w:numPr>
              <w:ilvl w:val="0"/>
              <w:numId w:val="0"/>
            </w:numPr>
            <w:tabs>
              <w:tab w:val="clear" w:pos="2214"/>
            </w:tabs>
            <w:spacing w:line="240" w:lineRule="atLeast"/>
            <w:ind w:left="0" w:firstLineChars="350" w:firstLine="980"/>
          </w:pPr>
        </w:pPrChange>
      </w:pPr>
      <w:del w:id="107"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8" w:author="11046014_劉育彤" w:date="2024-03-25T14:38:00Z"/>
          <w:rFonts w:ascii="Times New Roman"/>
          <w:szCs w:val="28"/>
        </w:rPr>
        <w:pPrChange w:id="109" w:author="11046017_鄭兆媗" w:date="2024-03-25T20:17:00Z">
          <w:pPr>
            <w:pStyle w:val="a0"/>
            <w:numPr>
              <w:ilvl w:val="0"/>
              <w:numId w:val="0"/>
            </w:numPr>
            <w:tabs>
              <w:tab w:val="clear" w:pos="2214"/>
            </w:tabs>
            <w:spacing w:line="240" w:lineRule="atLeast"/>
            <w:ind w:left="0" w:firstLineChars="350" w:firstLine="980"/>
          </w:pPr>
        </w:pPrChange>
      </w:pPr>
      <w:del w:id="110"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1" w:author="11046014_劉育彤" w:date="2024-03-25T14:38:00Z"/>
          <w:rFonts w:cs="Arial"/>
          <w:szCs w:val="32"/>
        </w:rPr>
        <w:pPrChange w:id="112" w:author="11046017_鄭兆媗" w:date="2024-03-25T20:17:00Z">
          <w:pPr>
            <w:pStyle w:val="3"/>
            <w:numPr>
              <w:ilvl w:val="1"/>
              <w:numId w:val="2"/>
            </w:numPr>
            <w:tabs>
              <w:tab w:val="num" w:pos="1440"/>
              <w:tab w:val="num" w:pos="1680"/>
            </w:tabs>
            <w:spacing w:line="240" w:lineRule="atLeast"/>
            <w:ind w:leftChars="250" w:left="1060" w:hanging="360"/>
          </w:pPr>
        </w:pPrChange>
      </w:pPr>
      <w:del w:id="113"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4" w:author="11046014_劉育彤" w:date="2024-03-25T14:38:00Z"/>
          <w:rFonts w:ascii="Times New Roman"/>
          <w:szCs w:val="28"/>
        </w:rPr>
        <w:pPrChange w:id="115" w:author="11046017_鄭兆媗" w:date="2024-03-25T20:17:00Z">
          <w:pPr>
            <w:pStyle w:val="a0"/>
            <w:numPr>
              <w:ilvl w:val="0"/>
              <w:numId w:val="0"/>
            </w:numPr>
            <w:tabs>
              <w:tab w:val="clear" w:pos="2214"/>
            </w:tabs>
            <w:spacing w:line="240" w:lineRule="atLeast"/>
            <w:ind w:left="0" w:firstLineChars="350" w:firstLine="980"/>
          </w:pPr>
        </w:pPrChange>
      </w:pPr>
      <w:del w:id="116"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7" w:author="11046014_劉育彤" w:date="2024-03-25T14:38:00Z"/>
          <w:rFonts w:ascii="Times New Roman"/>
          <w:szCs w:val="28"/>
        </w:rPr>
        <w:pPrChange w:id="118" w:author="11046017_鄭兆媗" w:date="2024-03-25T20:17:00Z">
          <w:pPr>
            <w:pStyle w:val="a0"/>
            <w:numPr>
              <w:ilvl w:val="0"/>
              <w:numId w:val="0"/>
            </w:numPr>
            <w:tabs>
              <w:tab w:val="clear" w:pos="2214"/>
            </w:tabs>
            <w:spacing w:line="240" w:lineRule="atLeast"/>
            <w:ind w:left="0" w:firstLineChars="350" w:firstLine="980"/>
          </w:pPr>
        </w:pPrChange>
      </w:pPr>
      <w:del w:id="119"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0" w:author="11046014_劉育彤" w:date="2024-03-25T14:38:00Z"/>
          <w:rFonts w:cs="Arial"/>
          <w:szCs w:val="32"/>
        </w:rPr>
        <w:pPrChange w:id="121" w:author="11046017_鄭兆媗" w:date="2024-03-25T20:17:00Z">
          <w:pPr>
            <w:pStyle w:val="3"/>
            <w:numPr>
              <w:ilvl w:val="1"/>
              <w:numId w:val="2"/>
            </w:numPr>
            <w:tabs>
              <w:tab w:val="num" w:pos="1440"/>
            </w:tabs>
            <w:spacing w:line="240" w:lineRule="atLeast"/>
            <w:ind w:leftChars="250" w:left="1060" w:hanging="360"/>
          </w:pPr>
        </w:pPrChange>
      </w:pPr>
      <w:del w:id="122"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3" w:author="11046014_劉育彤" w:date="2024-03-25T14:38:00Z"/>
          <w:rFonts w:ascii="Times New Roman"/>
          <w:szCs w:val="28"/>
        </w:rPr>
        <w:pPrChange w:id="124" w:author="11046017_鄭兆媗" w:date="2024-03-25T20:17:00Z">
          <w:pPr>
            <w:pStyle w:val="a0"/>
            <w:numPr>
              <w:ilvl w:val="0"/>
              <w:numId w:val="0"/>
            </w:numPr>
            <w:tabs>
              <w:tab w:val="clear" w:pos="2214"/>
            </w:tabs>
            <w:spacing w:line="240" w:lineRule="atLeast"/>
            <w:ind w:left="0" w:firstLineChars="350" w:firstLine="980"/>
          </w:pPr>
        </w:pPrChange>
      </w:pPr>
      <w:del w:id="125"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6" w:author="11046014_劉育彤" w:date="2024-03-25T14:38:00Z"/>
          <w:rFonts w:ascii="Times New Roman"/>
          <w:szCs w:val="28"/>
        </w:rPr>
        <w:pPrChange w:id="127" w:author="11046017_鄭兆媗" w:date="2024-03-25T20:17:00Z">
          <w:pPr>
            <w:pStyle w:val="a0"/>
            <w:numPr>
              <w:ilvl w:val="0"/>
              <w:numId w:val="0"/>
            </w:numPr>
            <w:tabs>
              <w:tab w:val="clear" w:pos="2214"/>
            </w:tabs>
            <w:spacing w:line="240" w:lineRule="atLeast"/>
            <w:ind w:left="0" w:firstLineChars="350" w:firstLine="980"/>
          </w:pPr>
        </w:pPrChange>
      </w:pPr>
      <w:del w:id="128"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29" w:author="11046014_劉育彤" w:date="2024-03-25T14:38:00Z"/>
          <w:rFonts w:cs="Arial"/>
          <w:szCs w:val="32"/>
        </w:rPr>
        <w:pPrChange w:id="130" w:author="11046017_鄭兆媗" w:date="2024-03-25T20:17:00Z">
          <w:pPr>
            <w:pStyle w:val="3"/>
            <w:numPr>
              <w:ilvl w:val="1"/>
              <w:numId w:val="2"/>
            </w:numPr>
            <w:tabs>
              <w:tab w:val="num" w:pos="1440"/>
            </w:tabs>
            <w:spacing w:line="240" w:lineRule="atLeast"/>
            <w:ind w:leftChars="250" w:left="1060" w:hanging="360"/>
          </w:pPr>
        </w:pPrChange>
      </w:pPr>
      <w:del w:id="131"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2" w:author="11046014_劉育彤" w:date="2024-03-25T14:38:00Z"/>
          <w:rFonts w:ascii="Times New Roman" w:cs="Arial"/>
        </w:rPr>
        <w:pPrChange w:id="133" w:author="11046017_鄭兆媗" w:date="2024-03-25T20:17:00Z">
          <w:pPr>
            <w:pStyle w:val="ab"/>
            <w:spacing w:line="240" w:lineRule="atLeast"/>
            <w:ind w:leftChars="325" w:left="910" w:firstLineChars="50" w:firstLine="140"/>
          </w:pPr>
        </w:pPrChange>
      </w:pPr>
      <w:del w:id="134"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5" w:author="11046014_劉育彤" w:date="2024-03-25T14:38:00Z"/>
          <w:rFonts w:cs="Arial"/>
          <w:szCs w:val="32"/>
        </w:rPr>
        <w:pPrChange w:id="136" w:author="11046017_鄭兆媗" w:date="2024-03-25T20:17:00Z">
          <w:pPr>
            <w:pStyle w:val="3"/>
            <w:numPr>
              <w:ilvl w:val="1"/>
              <w:numId w:val="2"/>
            </w:numPr>
            <w:tabs>
              <w:tab w:val="num" w:pos="1440"/>
            </w:tabs>
            <w:spacing w:line="240" w:lineRule="atLeast"/>
            <w:ind w:leftChars="250" w:left="1060" w:hanging="360"/>
          </w:pPr>
        </w:pPrChange>
      </w:pPr>
      <w:del w:id="137"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8" w:author="11046014_劉育彤" w:date="2024-03-25T14:38:00Z"/>
          <w:rFonts w:ascii="Times New Roman" w:cs="Arial"/>
        </w:rPr>
        <w:pPrChange w:id="139" w:author="11046017_鄭兆媗" w:date="2024-03-25T20:17:00Z">
          <w:pPr>
            <w:pStyle w:val="ab"/>
            <w:spacing w:line="240" w:lineRule="atLeast"/>
            <w:ind w:leftChars="325" w:left="910" w:firstLineChars="50" w:firstLine="140"/>
          </w:pPr>
        </w:pPrChange>
      </w:pPr>
      <w:del w:id="140"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1" w:author="11046014_劉育彤" w:date="2024-03-25T14:38:00Z"/>
          <w:rFonts w:cs="Arial"/>
          <w:szCs w:val="32"/>
        </w:rPr>
        <w:pPrChange w:id="142" w:author="11046017_鄭兆媗" w:date="2024-03-25T20:17:00Z">
          <w:pPr>
            <w:pStyle w:val="3"/>
            <w:numPr>
              <w:ilvl w:val="1"/>
              <w:numId w:val="2"/>
            </w:numPr>
            <w:tabs>
              <w:tab w:val="num" w:pos="1440"/>
            </w:tabs>
            <w:spacing w:line="240" w:lineRule="atLeast"/>
            <w:ind w:leftChars="250" w:left="1060" w:hanging="360"/>
          </w:pPr>
        </w:pPrChange>
      </w:pPr>
      <w:del w:id="143"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4" w:author="11046014_劉育彤" w:date="2024-03-25T14:38:00Z"/>
          <w:rFonts w:ascii="Times New Roman" w:cs="Arial"/>
        </w:rPr>
        <w:pPrChange w:id="145" w:author="11046017_鄭兆媗" w:date="2024-03-25T20:17:00Z">
          <w:pPr>
            <w:pStyle w:val="ab"/>
            <w:spacing w:line="240" w:lineRule="atLeast"/>
            <w:ind w:leftChars="325" w:left="910" w:firstLineChars="50" w:firstLine="140"/>
          </w:pPr>
        </w:pPrChange>
      </w:pPr>
      <w:del w:id="146"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7" w:author="11046014_劉育彤" w:date="2024-03-25T14:38:00Z"/>
          <w:rFonts w:cs="Arial"/>
          <w:szCs w:val="32"/>
        </w:rPr>
        <w:pPrChange w:id="148" w:author="11046017_鄭兆媗" w:date="2024-03-25T20:17:00Z">
          <w:pPr>
            <w:pStyle w:val="3"/>
            <w:numPr>
              <w:ilvl w:val="1"/>
              <w:numId w:val="2"/>
            </w:numPr>
            <w:tabs>
              <w:tab w:val="num" w:pos="1440"/>
            </w:tabs>
            <w:spacing w:line="240" w:lineRule="atLeast"/>
            <w:ind w:leftChars="250" w:left="1060" w:hanging="360"/>
          </w:pPr>
        </w:pPrChange>
      </w:pPr>
      <w:del w:id="149"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0" w:author="11046014_劉育彤" w:date="2024-03-25T14:38:00Z"/>
          <w:rFonts w:ascii="Times New Roman" w:cs="Arial"/>
        </w:rPr>
        <w:pPrChange w:id="151" w:author="11046017_鄭兆媗" w:date="2024-03-25T20:17:00Z">
          <w:pPr>
            <w:pStyle w:val="ab"/>
            <w:spacing w:line="240" w:lineRule="atLeast"/>
            <w:ind w:left="0" w:firstLineChars="350" w:firstLine="980"/>
          </w:pPr>
        </w:pPrChange>
      </w:pPr>
      <w:del w:id="152"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3" w:author="11046014_劉育彤" w:date="2024-03-25T14:38:00Z"/>
          <w:rFonts w:cs="Arial"/>
        </w:rPr>
        <w:pPrChange w:id="154" w:author="11046017_鄭兆媗" w:date="2024-03-25T20:17:00Z">
          <w:pPr>
            <w:pStyle w:val="3"/>
            <w:numPr>
              <w:ilvl w:val="0"/>
              <w:numId w:val="0"/>
            </w:numPr>
            <w:spacing w:line="240" w:lineRule="atLeast"/>
            <w:ind w:left="600" w:firstLine="0"/>
          </w:pPr>
        </w:pPrChange>
      </w:pPr>
      <w:del w:id="155"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6" w:author="11046014_劉育彤" w:date="2024-03-25T14:38:00Z"/>
          <w:rFonts w:ascii="Times New Roman" w:cs="Arial"/>
        </w:rPr>
        <w:pPrChange w:id="157" w:author="11046017_鄭兆媗" w:date="2024-03-25T20:17:00Z">
          <w:pPr>
            <w:pStyle w:val="ab"/>
            <w:spacing w:line="240" w:lineRule="atLeast"/>
            <w:ind w:left="0" w:firstLineChars="350" w:firstLine="980"/>
          </w:pPr>
        </w:pPrChange>
      </w:pPr>
      <w:del w:id="158"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59" w:author="11046014_劉育彤" w:date="2024-03-25T14:38:00Z"/>
          <w:rFonts w:ascii="Times New Roman" w:cs="Arial"/>
        </w:rPr>
        <w:pPrChange w:id="160"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1" w:author="11046014_劉育彤" w:date="2024-03-25T14:38:00Z"/>
          <w:rFonts w:ascii="Times New Roman" w:cs="Arial"/>
        </w:rPr>
        <w:pPrChange w:id="162" w:author="11046017_鄭兆媗" w:date="2024-03-25T20:17:00Z">
          <w:pPr>
            <w:pStyle w:val="ab"/>
            <w:spacing w:line="240" w:lineRule="atLeast"/>
            <w:ind w:leftChars="100" w:left="280"/>
          </w:pPr>
        </w:pPrChange>
      </w:pPr>
      <w:del w:id="163"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4" w:author="11046014_劉育彤" w:date="2024-03-25T14:38:00Z"/>
          <w:rFonts w:ascii="Times New Roman" w:cs="Arial"/>
        </w:rPr>
        <w:pPrChange w:id="165" w:author="11046017_鄭兆媗" w:date="2024-03-25T20:17:00Z">
          <w:pPr>
            <w:pStyle w:val="ab"/>
            <w:spacing w:line="240" w:lineRule="atLeast"/>
          </w:pPr>
        </w:pPrChange>
      </w:pPr>
      <w:del w:id="166"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7" w:author="11046014_劉育彤" w:date="2024-03-25T14:38:00Z"/>
          <w:rFonts w:ascii="Times New Roman" w:cs="Arial"/>
        </w:rPr>
        <w:pPrChange w:id="168" w:author="11046017_鄭兆媗" w:date="2024-03-25T20:17:00Z">
          <w:pPr>
            <w:pStyle w:val="ab"/>
            <w:spacing w:line="240" w:lineRule="atLeast"/>
          </w:pPr>
        </w:pPrChange>
      </w:pPr>
      <w:del w:id="169"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0" w:author="11046014_劉育彤" w:date="2024-03-25T14:38:00Z"/>
          <w:rFonts w:ascii="Times New Roman" w:cs="Arial"/>
        </w:rPr>
        <w:pPrChange w:id="171" w:author="11046017_鄭兆媗" w:date="2024-03-25T20:17:00Z">
          <w:pPr>
            <w:pStyle w:val="ab"/>
            <w:spacing w:line="240" w:lineRule="atLeast"/>
          </w:pPr>
        </w:pPrChange>
      </w:pPr>
      <w:del w:id="172"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3" w:author="11046014_劉育彤" w:date="2024-03-25T14:38:00Z"/>
          <w:rFonts w:ascii="Times New Roman" w:cs="Arial"/>
        </w:rPr>
        <w:pPrChange w:id="174" w:author="11046017_鄭兆媗" w:date="2024-03-25T20:17:00Z">
          <w:pPr>
            <w:pStyle w:val="ab"/>
            <w:spacing w:line="240" w:lineRule="atLeast"/>
          </w:pPr>
        </w:pPrChange>
      </w:pPr>
      <w:del w:id="175"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6" w:author="11046014_劉育彤" w:date="2024-03-25T14:38:00Z"/>
          <w:rFonts w:ascii="Times New Roman" w:cs="Arial"/>
        </w:rPr>
        <w:pPrChange w:id="177" w:author="11046017_鄭兆媗" w:date="2024-03-25T20:17:00Z">
          <w:pPr>
            <w:pStyle w:val="ab"/>
            <w:spacing w:line="240" w:lineRule="atLeast"/>
          </w:pPr>
        </w:pPrChange>
      </w:pPr>
      <w:del w:id="178"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79" w:author="11046014_劉育彤" w:date="2024-03-25T14:38:00Z"/>
        </w:rPr>
      </w:pPr>
      <w:del w:id="180"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1" w:author="11046017_鄭兆媗" w:date="2024-03-25T20:17:00Z">
          <w:pPr>
            <w:numPr>
              <w:numId w:val="5"/>
            </w:numPr>
            <w:ind w:left="480" w:hanging="480"/>
          </w:pPr>
        </w:pPrChange>
      </w:pPr>
      <w:del w:id="182"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3"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4" w:author="11046017_鄭兆媗" w:date="2024-03-25T20:17:00Z">
          <w:pPr>
            <w:pStyle w:val="3"/>
            <w:numPr>
              <w:ilvl w:val="1"/>
              <w:numId w:val="8"/>
            </w:numPr>
            <w:tabs>
              <w:tab w:val="num" w:pos="1440"/>
            </w:tabs>
            <w:ind w:left="720" w:hanging="360"/>
          </w:pPr>
        </w:pPrChange>
      </w:pPr>
      <w:bookmarkStart w:id="185" w:name="_Toc162274091"/>
      <w:r>
        <w:rPr>
          <w:rFonts w:cs="Arial" w:hint="eastAsia"/>
          <w:szCs w:val="32"/>
        </w:rPr>
        <w:t>前言</w:t>
      </w:r>
      <w:bookmarkEnd w:id="185"/>
    </w:p>
    <w:p w14:paraId="35CAA1BA" w14:textId="77777777" w:rsidR="004C67EE" w:rsidRDefault="009C7264">
      <w:pPr>
        <w:pStyle w:val="a0"/>
        <w:numPr>
          <w:ilvl w:val="0"/>
          <w:numId w:val="0"/>
        </w:numPr>
        <w:snapToGrid/>
        <w:rPr>
          <w:rFonts w:ascii="Times New Roman"/>
          <w:szCs w:val="28"/>
        </w:rPr>
        <w:pPrChange w:id="18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0" w:author="11046017_鄭兆媗" w:date="2024-03-25T20:17:00Z">
          <w:pPr>
            <w:pStyle w:val="3"/>
            <w:numPr>
              <w:ilvl w:val="1"/>
              <w:numId w:val="8"/>
            </w:numPr>
            <w:tabs>
              <w:tab w:val="num" w:pos="1440"/>
            </w:tabs>
            <w:ind w:left="720" w:hanging="360"/>
          </w:pPr>
        </w:pPrChange>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1" w:author="11046021_蔡元振" w:date="2024-03-26T14:16:00Z"/>
        </w:rPr>
      </w:pPr>
      <w:ins w:id="462"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3" w:author="11046014_劉育彤" w:date="2024-03-25T20:52:00Z"/>
          <w:del w:id="464" w:author="11046021_蔡元振" w:date="2024-03-26T14:14:00Z"/>
        </w:rPr>
        <w:pPrChange w:id="465" w:author="11046021_蔡元振" w:date="2024-03-26T14:25:00Z">
          <w:pPr>
            <w:ind w:firstLineChars="200" w:firstLine="560"/>
          </w:pPr>
        </w:pPrChange>
      </w:pPr>
      <w:ins w:id="466" w:author="11046014_劉育彤" w:date="2024-03-25T20:52:00Z">
        <w:del w:id="467"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8" w:name="_Toc166433912"/>
          <w:bookmarkEnd w:id="468"/>
        </w:del>
      </w:ins>
    </w:p>
    <w:p w14:paraId="207D6DC7" w14:textId="0D43897D" w:rsidR="001E1F61" w:rsidRPr="00656C98" w:rsidDel="002E2DCE" w:rsidRDefault="001E1F61">
      <w:pPr>
        <w:pStyle w:val="2"/>
        <w:rPr>
          <w:ins w:id="469" w:author="11046014_劉育彤" w:date="2024-03-25T20:52:00Z"/>
          <w:del w:id="470" w:author="11046021_蔡元振" w:date="2024-03-26T14:14:00Z"/>
        </w:rPr>
        <w:pPrChange w:id="471" w:author="11046021_蔡元振" w:date="2024-03-26T14:25:00Z">
          <w:pPr>
            <w:ind w:firstLineChars="200" w:firstLine="560"/>
          </w:pPr>
        </w:pPrChange>
      </w:pPr>
      <w:ins w:id="472" w:author="11046014_劉育彤" w:date="2024-03-25T20:52:00Z">
        <w:del w:id="473"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4" w:name="_Toc166433913"/>
          <w:bookmarkEnd w:id="474"/>
        </w:del>
      </w:ins>
    </w:p>
    <w:p w14:paraId="119D26AB" w14:textId="66F068F3" w:rsidR="00C30C21" w:rsidRPr="000F71AB" w:rsidRDefault="00E26083" w:rsidP="0027530B">
      <w:pPr>
        <w:pStyle w:val="2"/>
        <w:rPr>
          <w:ins w:id="475" w:author="11046014_劉育彤" w:date="2024-03-25T14:51:00Z"/>
        </w:rPr>
      </w:pPr>
      <w:ins w:id="476" w:author="11046017_鄭兆媗" w:date="2024-03-25T20:56:00Z">
        <w:r>
          <w:rPr>
            <w:rFonts w:hint="eastAsia"/>
          </w:rPr>
          <w:t xml:space="preserve"> </w:t>
        </w:r>
      </w:ins>
      <w:bookmarkStart w:id="477" w:name="_Toc166433914"/>
      <w:ins w:id="478" w:author="11046014_劉育彤" w:date="2024-03-25T20:53:00Z">
        <w:r w:rsidR="001D2C37" w:rsidDel="002F3A6A">
          <w:rPr>
            <w:rFonts w:hint="eastAsia"/>
          </w:rPr>
          <w:t>動機</w:t>
        </w:r>
      </w:ins>
      <w:bookmarkEnd w:id="477"/>
      <w:ins w:id="479" w:author="11046014_劉育彤" w:date="2024-03-25T14:51:00Z">
        <w:del w:id="480" w:author="11046017_鄭兆媗" w:date="2024-03-25T16:01:00Z">
          <w:r w:rsidR="00C30C21" w:rsidRPr="00393C55">
            <w:rPr>
              <w:rFonts w:hint="eastAsia"/>
            </w:rPr>
            <w:delText>1-</w:delText>
          </w:r>
        </w:del>
      </w:ins>
      <w:ins w:id="481" w:author="11046017_鄭兆媗" w:date="2024-03-25T20:53:00Z">
        <w:r w:rsidR="005D256D">
          <w:rPr>
            <w:rFonts w:hint="eastAsia"/>
          </w:rPr>
          <w:t xml:space="preserve"> </w:t>
        </w:r>
      </w:ins>
      <w:ins w:id="482" w:author="11046014_劉育彤" w:date="2024-03-25T14:51:00Z">
        <w:del w:id="483" w:author="11046017_鄭兆媗" w:date="2024-03-25T16:02:00Z">
          <w:r w:rsidR="00C30C21" w:rsidRPr="000F71AB">
            <w:rPr>
              <w:rFonts w:hint="eastAsia"/>
            </w:rPr>
            <w:delText>1-3</w:delText>
          </w:r>
          <w:r w:rsidR="00C30C21" w:rsidRPr="000F71AB">
            <w:delText xml:space="preserve"> </w:delText>
          </w:r>
        </w:del>
        <w:del w:id="484"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5" w:author="11046014_劉育彤" w:date="2024-03-25T14:51:00Z"/>
          <w:szCs w:val="28"/>
          <w:rPrChange w:id="486" w:author="11046014_劉育彤" w:date="2024-03-25T20:17:00Z">
            <w:rPr>
              <w:ins w:id="487" w:author="11046014_劉育彤" w:date="2024-03-25T14:51:00Z"/>
              <w:rFonts w:ascii="標楷體" w:hAnsi="標楷體"/>
              <w:szCs w:val="28"/>
            </w:rPr>
          </w:rPrChange>
        </w:rPr>
      </w:pPr>
      <w:ins w:id="488"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89" w:author="11046014_劉育彤" w:date="2024-03-28T10:12:00Z">
        <w:r w:rsidR="00AC4829">
          <w:rPr>
            <w:rFonts w:hint="eastAsia"/>
            <w:szCs w:val="28"/>
          </w:rPr>
          <w:t>學員</w:t>
        </w:r>
      </w:ins>
      <w:ins w:id="490"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1" w:author="11046017_鄭兆媗" w:date="2024-03-25T20:55:00Z"/>
        </w:rPr>
      </w:pPr>
      <w:ins w:id="492" w:author="11046017_鄭兆媗" w:date="2024-03-25T20:53:00Z">
        <w:r>
          <w:rPr>
            <w:rFonts w:hint="eastAsia"/>
          </w:rPr>
          <w:t xml:space="preserve"> </w:t>
        </w:r>
      </w:ins>
      <w:ins w:id="493" w:author="11046014_劉育彤" w:date="2024-03-25T14:51:00Z">
        <w:del w:id="494" w:author="11046017_鄭兆媗" w:date="2024-03-25T16:02:00Z">
          <w:r w:rsidR="00C30C21" w:rsidRPr="000F71AB">
            <w:rPr>
              <w:rFonts w:hint="eastAsia"/>
            </w:rPr>
            <w:delText>1-</w:delText>
          </w:r>
        </w:del>
      </w:ins>
      <w:ins w:id="495" w:author="11046014_劉育彤" w:date="2024-03-25T14:52:00Z">
        <w:del w:id="496" w:author="11046017_鄭兆媗" w:date="2024-03-25T16:02:00Z">
          <w:r w:rsidR="00C30C21" w:rsidRPr="000F71AB">
            <w:rPr>
              <w:rFonts w:hint="eastAsia"/>
            </w:rPr>
            <w:delText xml:space="preserve">4 </w:delText>
          </w:r>
        </w:del>
      </w:ins>
      <w:bookmarkStart w:id="497" w:name="_Toc166433915"/>
      <w:ins w:id="498" w:author="11046014_劉育彤" w:date="2024-03-25T20:54:00Z">
        <w:r w:rsidR="0010236E" w:rsidRPr="000F71AB">
          <w:rPr>
            <w:rFonts w:hint="eastAsia"/>
          </w:rPr>
          <w:t>系統目的與目標</w:t>
        </w:r>
      </w:ins>
      <w:bookmarkEnd w:id="497"/>
    </w:p>
    <w:p w14:paraId="4C861EDB" w14:textId="77777777" w:rsidR="00AF698A" w:rsidRPr="006342D6" w:rsidRDefault="00AF698A">
      <w:pPr>
        <w:ind w:firstLineChars="200" w:firstLine="560"/>
        <w:rPr>
          <w:ins w:id="499" w:author="11046014_劉育彤" w:date="2024-03-25T20:55:00Z"/>
          <w:szCs w:val="28"/>
        </w:rPr>
        <w:pPrChange w:id="500" w:author="11046021_蔡元振" w:date="2024-04-24T21:44:00Z" w16du:dateUtc="2024-04-24T13:44:00Z">
          <w:pPr/>
        </w:pPrChange>
      </w:pPr>
      <w:ins w:id="501"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2" w:author="11046014_劉育彤" w:date="2024-03-25T20:55:00Z"/>
          <w:szCs w:val="28"/>
        </w:rPr>
        <w:pPrChange w:id="503" w:author="11046021_蔡元振" w:date="2024-04-24T21:44:00Z" w16du:dateUtc="2024-04-24T13:44:00Z">
          <w:pPr/>
        </w:pPrChange>
      </w:pPr>
      <w:ins w:id="504"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5" w:author="11046014_劉育彤" w:date="2024-03-25T20:55:00Z"/>
          <w:szCs w:val="28"/>
        </w:rPr>
        <w:pPrChange w:id="506" w:author="11046021_蔡元振" w:date="2024-04-24T21:44:00Z" w16du:dateUtc="2024-04-24T13:44:00Z">
          <w:pPr/>
        </w:pPrChange>
      </w:pPr>
      <w:ins w:id="507"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8" w:author="11046014_劉育彤" w:date="2024-03-25T20:55:00Z"/>
          <w:szCs w:val="28"/>
        </w:rPr>
        <w:pPrChange w:id="509" w:author="11046021_蔡元振" w:date="2024-04-24T21:44:00Z" w16du:dateUtc="2024-04-24T13:44:00Z">
          <w:pPr/>
        </w:pPrChange>
      </w:pPr>
      <w:ins w:id="510"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1" w:author="11046014_劉育彤" w:date="2024-03-25T14:51:00Z"/>
        </w:rPr>
        <w:pPrChange w:id="512" w:author="11046014_劉育彤" w:date="2024-03-25T20:55:00Z">
          <w:pPr>
            <w:ind w:firstLineChars="50" w:firstLine="140"/>
          </w:pPr>
        </w:pPrChange>
      </w:pPr>
    </w:p>
    <w:p w14:paraId="2DF171FB" w14:textId="5E39474B" w:rsidR="001E1F61" w:rsidRPr="001E1F61" w:rsidRDefault="00E26083">
      <w:pPr>
        <w:pStyle w:val="2"/>
        <w:rPr>
          <w:ins w:id="513" w:author="Microsoft Word" w:date="2024-03-25T20:53:00Z"/>
        </w:rPr>
        <w:pPrChange w:id="514" w:author="11046021_蔡元振" w:date="2024-03-26T14:25:00Z">
          <w:pPr>
            <w:ind w:firstLineChars="50" w:firstLine="140"/>
          </w:pPr>
        </w:pPrChange>
      </w:pPr>
      <w:ins w:id="515" w:author="11046017_鄭兆媗" w:date="2024-03-25T20:56:00Z">
        <w:r>
          <w:rPr>
            <w:rFonts w:hint="eastAsia"/>
          </w:rPr>
          <w:t xml:space="preserve"> </w:t>
        </w:r>
      </w:ins>
      <w:ins w:id="516" w:author="Microsoft Word" w:date="2024-03-25T20:53:00Z">
        <w:del w:id="517" w:author="11046014_劉育彤" w:date="2024-03-25T20:54:00Z">
          <w:r w:rsidR="001E1F61" w:rsidRPr="000F71AB" w:rsidDel="0010236E">
            <w:rPr>
              <w:rFonts w:hint="eastAsia"/>
            </w:rPr>
            <w:delText>系統目的與目標</w:delText>
          </w:r>
        </w:del>
        <w:del w:id="518" w:author="11046017_鄭兆媗" w:date="2024-03-25T20:55:00Z">
          <w:r w:rsidR="00C30C21" w:rsidRPr="000F71AB">
            <w:rPr>
              <w:rFonts w:hint="eastAsia"/>
            </w:rPr>
            <w:delText xml:space="preserve">1-4 </w:delText>
          </w:r>
        </w:del>
        <w:bookmarkStart w:id="519" w:name="_Toc166433916"/>
        <w:r w:rsidR="00C30C21" w:rsidRPr="000F71AB">
          <w:rPr>
            <w:rFonts w:hint="eastAsia"/>
          </w:rPr>
          <w:t>預期成果</w:t>
        </w:r>
        <w:bookmarkEnd w:id="519"/>
      </w:ins>
    </w:p>
    <w:p w14:paraId="307A8298" w14:textId="7B14D34F" w:rsidR="002B3045" w:rsidRPr="001452B0" w:rsidRDefault="00E67D11">
      <w:pPr>
        <w:pStyle w:val="HTML"/>
        <w:spacing w:after="60"/>
        <w:rPr>
          <w:ins w:id="520" w:author="11046004_陳冠廷" w:date="2024-03-25T21:21:00Z"/>
          <w:szCs w:val="28"/>
        </w:rPr>
        <w:pPrChange w:id="521" w:author="11046004_陳冠廷" w:date="2024-03-25T21:29:00Z">
          <w:pPr/>
        </w:pPrChange>
      </w:pPr>
      <w:ins w:id="522" w:author="11046004_陳冠廷" w:date="2024-03-25T21:22:00Z">
        <w:r w:rsidRPr="008E1EC9">
          <w:rPr>
            <w:rFonts w:ascii="Times New Roman" w:eastAsia="標楷體" w:hAnsi="Times New Roman" w:hint="eastAsia"/>
            <w:sz w:val="28"/>
            <w:szCs w:val="28"/>
            <w:rPrChange w:id="523" w:author="11046004_陳冠廷" w:date="2024-03-25T21:29:00Z">
              <w:rPr>
                <w:rFonts w:hint="eastAsia"/>
                <w:szCs w:val="28"/>
              </w:rPr>
            </w:rPrChange>
          </w:rPr>
          <w:t>推行</w:t>
        </w:r>
      </w:ins>
      <w:ins w:id="524" w:author="11046004_陳冠廷" w:date="2024-03-25T21:27:00Z">
        <w:r w:rsidR="00A100CC" w:rsidRPr="008E1EC9">
          <w:rPr>
            <w:rFonts w:ascii="Times New Roman" w:eastAsia="標楷體" w:hAnsi="Times New Roman" w:hint="eastAsia"/>
            <w:sz w:val="28"/>
            <w:szCs w:val="28"/>
            <w:rPrChange w:id="525"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6" w:author="11046004_陳冠廷" w:date="2024-03-25T21:29:00Z">
              <w:rPr>
                <w:rFonts w:hint="eastAsia"/>
                <w:szCs w:val="28"/>
              </w:rPr>
            </w:rPrChange>
          </w:rPr>
          <w:t>，</w:t>
        </w:r>
      </w:ins>
      <w:ins w:id="527" w:author="11046004_陳冠廷" w:date="2024-03-25T21:29:00Z">
        <w:r w:rsidR="001F09A9" w:rsidRPr="008E1EC9">
          <w:rPr>
            <w:rFonts w:ascii="Times New Roman" w:eastAsia="標楷體" w:hAnsi="Times New Roman" w:hint="eastAsia"/>
            <w:sz w:val="28"/>
            <w:szCs w:val="28"/>
            <w:rPrChange w:id="528" w:author="11046004_陳冠廷" w:date="2024-03-25T21:29:00Z">
              <w:rPr>
                <w:rFonts w:hint="eastAsia"/>
              </w:rPr>
            </w:rPrChange>
          </w:rPr>
          <w:t>並將這種健康、</w:t>
        </w:r>
      </w:ins>
      <w:ins w:id="529" w:author="11046004_陳冠廷" w:date="2024-03-25T21:30:00Z">
        <w:r w:rsidR="009C489B" w:rsidRPr="008E1EC9">
          <w:rPr>
            <w:rFonts w:ascii="Times New Roman" w:eastAsia="標楷體" w:hAnsi="Times New Roman" w:hint="eastAsia"/>
            <w:sz w:val="28"/>
            <w:szCs w:val="28"/>
          </w:rPr>
          <w:t>多元</w:t>
        </w:r>
      </w:ins>
      <w:ins w:id="530" w:author="11046004_陳冠廷" w:date="2024-03-25T21:29:00Z">
        <w:r w:rsidR="001F09A9" w:rsidRPr="008E1EC9">
          <w:rPr>
            <w:rFonts w:ascii="Times New Roman" w:eastAsia="標楷體" w:hAnsi="Times New Roman" w:hint="eastAsia"/>
            <w:sz w:val="28"/>
            <w:szCs w:val="28"/>
            <w:rPrChange w:id="531"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2" w:author="11046004_陳冠廷" w:date="2024-03-25T21:29:00Z">
              <w:rPr>
                <w:rFonts w:hint="eastAsia"/>
              </w:rPr>
            </w:rPrChange>
          </w:rPr>
          <w:t>傳遞給更多的人</w:t>
        </w:r>
      </w:ins>
      <w:ins w:id="533"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4" w:author="11046004_陳冠廷" w:date="2024-03-25T20:56:00Z"/>
          <w:szCs w:val="28"/>
        </w:rPr>
      </w:pPr>
      <w:proofErr w:type="gramStart"/>
      <w:ins w:id="535" w:author="11046004_陳冠廷" w:date="2024-03-25T20:56:00Z">
        <w:r>
          <w:rPr>
            <w:rFonts w:hint="eastAsia"/>
            <w:szCs w:val="28"/>
          </w:rPr>
          <w:t>本組</w:t>
        </w:r>
      </w:ins>
      <w:ins w:id="536" w:author="11046004_陳冠廷" w:date="2024-03-25T20:57:00Z">
        <w:r w:rsidR="00000718">
          <w:rPr>
            <w:rFonts w:hint="eastAsia"/>
            <w:szCs w:val="28"/>
          </w:rPr>
          <w:t>以</w:t>
        </w:r>
      </w:ins>
      <w:proofErr w:type="gramEnd"/>
      <w:ins w:id="537" w:author="11046004_陳冠廷" w:date="2024-03-25T20:58:00Z">
        <w:r w:rsidR="00D74E21">
          <w:rPr>
            <w:rFonts w:hint="eastAsia"/>
            <w:szCs w:val="28"/>
          </w:rPr>
          <w:t>表單的</w:t>
        </w:r>
      </w:ins>
      <w:ins w:id="538" w:author="11046004_陳冠廷" w:date="2024-03-25T20:59:00Z">
        <w:r w:rsidR="00C16210">
          <w:rPr>
            <w:rFonts w:hint="eastAsia"/>
            <w:szCs w:val="28"/>
          </w:rPr>
          <w:t>形式來給</w:t>
        </w:r>
        <w:r w:rsidR="00090AC6">
          <w:rPr>
            <w:rFonts w:hint="eastAsia"/>
            <w:szCs w:val="28"/>
          </w:rPr>
          <w:t>想</w:t>
        </w:r>
      </w:ins>
      <w:ins w:id="539" w:author="11046004_陳冠廷" w:date="2024-03-25T21:03:00Z">
        <w:r w:rsidR="004122E5">
          <w:rPr>
            <w:rFonts w:hint="eastAsia"/>
            <w:szCs w:val="28"/>
          </w:rPr>
          <w:t>報名</w:t>
        </w:r>
      </w:ins>
      <w:ins w:id="540" w:author="11046004_陳冠廷" w:date="2024-03-25T20:59:00Z">
        <w:r w:rsidR="00090AC6">
          <w:rPr>
            <w:rFonts w:hint="eastAsia"/>
            <w:szCs w:val="28"/>
          </w:rPr>
          <w:t>參與羽球課程的</w:t>
        </w:r>
      </w:ins>
      <w:proofErr w:type="gramStart"/>
      <w:ins w:id="541" w:author="11046004_陳冠廷" w:date="2024-03-25T21:09:00Z">
        <w:r w:rsidR="00867D9F">
          <w:rPr>
            <w:rFonts w:hint="eastAsia"/>
            <w:szCs w:val="28"/>
          </w:rPr>
          <w:t>用戶</w:t>
        </w:r>
      </w:ins>
      <w:ins w:id="542" w:author="11046004_陳冠廷" w:date="2024-03-25T20:59:00Z">
        <w:r w:rsidR="00090AC6">
          <w:rPr>
            <w:rFonts w:hint="eastAsia"/>
            <w:szCs w:val="28"/>
          </w:rPr>
          <w:t>們</w:t>
        </w:r>
      </w:ins>
      <w:ins w:id="543"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4" w:author="11046004_陳冠廷" w:date="2024-03-25T21:01:00Z">
        <w:r w:rsidR="009674A2">
          <w:rPr>
            <w:rFonts w:hint="eastAsia"/>
            <w:szCs w:val="28"/>
          </w:rPr>
          <w:t>將其交給系統去做</w:t>
        </w:r>
      </w:ins>
      <w:ins w:id="545" w:author="11046004_陳冠廷" w:date="2024-03-25T21:02:00Z">
        <w:r w:rsidR="002A4683">
          <w:rPr>
            <w:rFonts w:hint="eastAsia"/>
            <w:szCs w:val="28"/>
          </w:rPr>
          <w:t>分析，推薦一個較為</w:t>
        </w:r>
      </w:ins>
      <w:ins w:id="546" w:author="11046004_陳冠廷" w:date="2024-03-25T21:03:00Z">
        <w:r w:rsidR="004D3AE9">
          <w:rPr>
            <w:rFonts w:hint="eastAsia"/>
            <w:szCs w:val="28"/>
          </w:rPr>
          <w:t>適合</w:t>
        </w:r>
      </w:ins>
      <w:ins w:id="547" w:author="11046004_陳冠廷" w:date="2024-03-25T21:04:00Z">
        <w:r w:rsidR="00E269D4">
          <w:rPr>
            <w:rFonts w:hint="eastAsia"/>
            <w:szCs w:val="28"/>
          </w:rPr>
          <w:t>的課程</w:t>
        </w:r>
      </w:ins>
      <w:ins w:id="548" w:author="11046004_陳冠廷" w:date="2024-03-25T21:12:00Z">
        <w:r w:rsidR="00214245">
          <w:rPr>
            <w:rFonts w:hint="eastAsia"/>
            <w:szCs w:val="28"/>
          </w:rPr>
          <w:t>、</w:t>
        </w:r>
      </w:ins>
      <w:ins w:id="549" w:author="11046004_陳冠廷" w:date="2024-03-25T21:04:00Z">
        <w:r w:rsidR="00A25914">
          <w:rPr>
            <w:rFonts w:hint="eastAsia"/>
            <w:szCs w:val="28"/>
          </w:rPr>
          <w:t>教練</w:t>
        </w:r>
      </w:ins>
      <w:ins w:id="550" w:author="11046004_陳冠廷" w:date="2024-03-25T21:12:00Z">
        <w:r w:rsidR="00214245">
          <w:rPr>
            <w:rFonts w:hint="eastAsia"/>
            <w:szCs w:val="28"/>
          </w:rPr>
          <w:t>與地區</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ins w:id="553" w:author="11046004_陳冠廷" w:date="2024-03-25T21:05:00Z">
        <w:r w:rsidR="00A25914">
          <w:rPr>
            <w:rFonts w:hint="eastAsia"/>
            <w:szCs w:val="28"/>
          </w:rPr>
          <w:t>做篩選</w:t>
        </w:r>
      </w:ins>
      <w:ins w:id="554" w:author="11046004_陳冠廷" w:date="2024-03-25T21:20:00Z">
        <w:r w:rsidR="00235EF1">
          <w:rPr>
            <w:rFonts w:hint="eastAsia"/>
            <w:szCs w:val="28"/>
          </w:rPr>
          <w:t>。</w:t>
        </w:r>
      </w:ins>
      <w:ins w:id="555" w:author="11046014_劉育彤" w:date="2024-03-25T14:51:00Z">
        <w:del w:id="556" w:author="11046004_陳冠廷" w:date="2024-03-25T20:56:00Z">
          <w:r w:rsidR="00C30C21" w:rsidRPr="003E7632">
            <w:rPr>
              <w:szCs w:val="28"/>
              <w:rPrChange w:id="557" w:author="11046014_劉育彤" w:date="2024-03-25T20:17:00Z">
                <w:rPr>
                  <w:rFonts w:ascii="標楷體" w:hAnsi="標楷體"/>
                  <w:szCs w:val="28"/>
                </w:rPr>
              </w:rPrChange>
            </w:rPr>
            <w:delText xml:space="preserve">  </w:delText>
          </w:r>
          <w:r w:rsidR="00C30C21" w:rsidRPr="003E7632">
            <w:rPr>
              <w:rFonts w:hint="eastAsia"/>
              <w:szCs w:val="28"/>
              <w:rPrChange w:id="558" w:author="11046014_劉育彤" w:date="2024-03-25T20:17:00Z">
                <w:rPr>
                  <w:rFonts w:ascii="標楷體" w:hAnsi="標楷體" w:hint="eastAsia"/>
                  <w:szCs w:val="28"/>
                </w:rPr>
              </w:rPrChange>
            </w:rPr>
            <w:delText>內</w:delText>
          </w:r>
          <w:r w:rsidR="00C30C21" w:rsidRPr="003E7632">
            <w:rPr>
              <w:szCs w:val="28"/>
              <w:rPrChange w:id="559" w:author="11046014_劉育彤" w:date="2024-03-25T20:17:00Z">
                <w:rPr>
                  <w:rFonts w:ascii="標楷體" w:hAnsi="標楷體"/>
                  <w:szCs w:val="28"/>
                </w:rPr>
              </w:rPrChange>
            </w:rPr>
            <w:delText>文</w:delText>
          </w:r>
          <w:r w:rsidR="00C30C21" w:rsidRPr="003E7632">
            <w:rPr>
              <w:rFonts w:hint="eastAsia"/>
              <w:szCs w:val="28"/>
              <w:rPrChange w:id="560" w:author="11046014_劉育彤" w:date="2024-03-25T20:17:00Z">
                <w:rPr>
                  <w:rFonts w:ascii="標楷體" w:hAnsi="標楷體" w:hint="eastAsia"/>
                  <w:szCs w:val="28"/>
                </w:rPr>
              </w:rPrChange>
            </w:rPr>
            <w:delText>撰</w:delText>
          </w:r>
          <w:r w:rsidR="00C30C21" w:rsidRPr="003E7632">
            <w:rPr>
              <w:szCs w:val="28"/>
              <w:rPrChange w:id="561" w:author="11046014_劉育彤" w:date="2024-03-25T20:17:00Z">
                <w:rPr>
                  <w:rFonts w:ascii="標楷體" w:hAnsi="標楷體"/>
                  <w:szCs w:val="28"/>
                </w:rPr>
              </w:rPrChange>
            </w:rPr>
            <w:delText>寫</w:delText>
          </w:r>
          <w:r w:rsidR="00C30C21" w:rsidRPr="003E7632">
            <w:rPr>
              <w:szCs w:val="28"/>
              <w:rPrChange w:id="562" w:author="11046014_劉育彤" w:date="2024-03-25T20:17:00Z">
                <w:rPr>
                  <w:rFonts w:ascii="標楷體" w:hAnsi="標楷體"/>
                  <w:szCs w:val="28"/>
                </w:rPr>
              </w:rPrChange>
            </w:rPr>
            <w:delText>…</w:delText>
          </w:r>
        </w:del>
      </w:ins>
    </w:p>
    <w:p w14:paraId="5902CA73" w14:textId="77777777" w:rsidR="00312167" w:rsidRDefault="00312167" w:rsidP="00CB4918">
      <w:pPr>
        <w:rPr>
          <w:ins w:id="563" w:author="11046004_陳冠廷" w:date="2024-04-22T14:50:00Z" w16du:dateUtc="2024-04-22T06:50:00Z"/>
          <w:szCs w:val="28"/>
        </w:rPr>
      </w:pPr>
    </w:p>
    <w:p w14:paraId="301B8127" w14:textId="608829FB" w:rsidR="00C86BCA" w:rsidRDefault="009B3E69">
      <w:pPr>
        <w:rPr>
          <w:ins w:id="564" w:author="11046004_陳冠廷" w:date="2024-03-25T21:33:00Z"/>
          <w:szCs w:val="28"/>
        </w:rPr>
        <w:pPrChange w:id="565" w:author="11046004_陳冠廷" w:date="2024-03-25T21:33:00Z">
          <w:pPr>
            <w:ind w:leftChars="200" w:left="560"/>
          </w:pPr>
        </w:pPrChange>
      </w:pPr>
      <w:ins w:id="566" w:author="11046004_陳冠廷" w:date="2024-04-22T14:51:00Z" w16du:dateUtc="2024-04-22T06:51:00Z">
        <w:r>
          <w:rPr>
            <w:rFonts w:hint="eastAsia"/>
            <w:szCs w:val="28"/>
          </w:rPr>
          <w:t>1.</w:t>
        </w:r>
        <w:r>
          <w:rPr>
            <w:rFonts w:hint="eastAsia"/>
            <w:szCs w:val="28"/>
          </w:rPr>
          <w:t>教練團隊：</w:t>
        </w:r>
      </w:ins>
      <w:ins w:id="567" w:author="11046004_陳冠廷" w:date="2024-04-22T14:52:00Z" w16du:dateUtc="2024-04-22T06:52:00Z">
        <w:r w:rsidR="009D2113">
          <w:rPr>
            <w:rFonts w:hint="eastAsia"/>
            <w:szCs w:val="28"/>
          </w:rPr>
          <w:t>由專業的教練團隊們組成</w:t>
        </w:r>
        <w:r w:rsidR="001E4C37">
          <w:rPr>
            <w:rFonts w:hint="eastAsia"/>
            <w:szCs w:val="28"/>
          </w:rPr>
          <w:t>，</w:t>
        </w:r>
      </w:ins>
      <w:ins w:id="568" w:author="11046004_陳冠廷" w:date="2024-04-22T15:01:00Z" w16du:dateUtc="2024-04-22T07:01:00Z">
        <w:r w:rsidR="00AF603A">
          <w:rPr>
            <w:rFonts w:hint="eastAsia"/>
            <w:szCs w:val="28"/>
          </w:rPr>
          <w:t>學員們可以</w:t>
        </w:r>
        <w:r w:rsidR="008961FC">
          <w:rPr>
            <w:rFonts w:hint="eastAsia"/>
            <w:szCs w:val="28"/>
          </w:rPr>
          <w:t>依照自己喜歡的課程</w:t>
        </w:r>
      </w:ins>
      <w:ins w:id="569"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0" w:author="11046004_陳冠廷" w:date="2024-04-22T14:50:00Z" w16du:dateUtc="2024-04-22T06:50:00Z"/>
          <w:color w:val="000000" w:themeColor="text1"/>
        </w:rPr>
      </w:pPr>
      <w:ins w:id="571" w:author="11046004_陳冠廷" w:date="2024-04-22T14:51:00Z" w16du:dateUtc="2024-04-22T06:51:00Z">
        <w:r>
          <w:rPr>
            <w:rFonts w:hint="eastAsia"/>
            <w:szCs w:val="28"/>
          </w:rPr>
          <w:t>2</w:t>
        </w:r>
      </w:ins>
      <w:ins w:id="572" w:author="11046004_陳冠廷" w:date="2024-03-25T21:38:00Z">
        <w:r w:rsidR="00A1584A">
          <w:rPr>
            <w:rFonts w:hint="eastAsia"/>
            <w:szCs w:val="28"/>
          </w:rPr>
          <w:t>.</w:t>
        </w:r>
      </w:ins>
      <w:ins w:id="573" w:author="11046004_陳冠廷" w:date="2024-04-22T14:49:00Z" w16du:dateUtc="2024-04-22T06:49:00Z">
        <w:r w:rsidR="00750297">
          <w:rPr>
            <w:rFonts w:hint="eastAsia"/>
            <w:szCs w:val="28"/>
          </w:rPr>
          <w:t>報名課程</w:t>
        </w:r>
      </w:ins>
      <w:ins w:id="574" w:author="11046004_陳冠廷" w:date="2024-03-25T21:38:00Z">
        <w:r w:rsidR="00A74889">
          <w:rPr>
            <w:rFonts w:hint="eastAsia"/>
            <w:szCs w:val="28"/>
          </w:rPr>
          <w:t>：</w:t>
        </w:r>
      </w:ins>
      <w:ins w:id="575" w:author="11046004_陳冠廷" w:date="2024-03-25T21:40:00Z">
        <w:r w:rsidR="00BE22C7">
          <w:rPr>
            <w:rFonts w:hint="eastAsia"/>
            <w:szCs w:val="28"/>
          </w:rPr>
          <w:t>讓每位學員</w:t>
        </w:r>
        <w:r w:rsidR="00D63515">
          <w:rPr>
            <w:rFonts w:hint="eastAsia"/>
            <w:szCs w:val="28"/>
          </w:rPr>
          <w:t>都有</w:t>
        </w:r>
      </w:ins>
      <w:ins w:id="576"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7"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8" w:author="11046004_陳冠廷" w:date="2024-03-25T21:07:00Z"/>
          <w:szCs w:val="28"/>
          <w:rPrChange w:id="579" w:author="11046004_陳冠廷" w:date="2024-04-22T15:19:00Z" w16du:dateUtc="2024-04-22T07:19:00Z">
            <w:rPr>
              <w:ins w:id="580" w:author="11046004_陳冠廷" w:date="2024-03-25T21:07:00Z"/>
              <w:color w:val="000000" w:themeColor="text1"/>
            </w:rPr>
          </w:rPrChange>
        </w:rPr>
      </w:pPr>
      <w:ins w:id="581" w:author="11046004_陳冠廷" w:date="2024-04-22T14:51:00Z" w16du:dateUtc="2024-04-22T06:51:00Z">
        <w:r>
          <w:rPr>
            <w:rFonts w:hint="eastAsia"/>
            <w:szCs w:val="28"/>
          </w:rPr>
          <w:t>3</w:t>
        </w:r>
      </w:ins>
      <w:ins w:id="582" w:author="11046004_陳冠廷" w:date="2024-04-22T14:50:00Z" w16du:dateUtc="2024-04-22T06:50:00Z">
        <w:r w:rsidR="00312167">
          <w:rPr>
            <w:rFonts w:hint="eastAsia"/>
            <w:szCs w:val="28"/>
          </w:rPr>
          <w:t>.</w:t>
        </w:r>
        <w:r w:rsidR="00312167">
          <w:rPr>
            <w:rFonts w:hint="eastAsia"/>
            <w:szCs w:val="28"/>
          </w:rPr>
          <w:t>社群空間</w:t>
        </w:r>
      </w:ins>
      <w:ins w:id="583" w:author="11046004_陳冠廷" w:date="2024-03-25T21:36:00Z">
        <w:r w:rsidR="00793FA0">
          <w:rPr>
            <w:rFonts w:hint="eastAsia"/>
            <w:szCs w:val="28"/>
          </w:rPr>
          <w:t>：</w:t>
        </w:r>
      </w:ins>
      <w:ins w:id="584" w:author="11046004_陳冠廷" w:date="2024-03-25T21:38:00Z">
        <w:r w:rsidR="00A1584A">
          <w:rPr>
            <w:rFonts w:hint="eastAsia"/>
            <w:szCs w:val="28"/>
          </w:rPr>
          <w:t>在</w:t>
        </w:r>
      </w:ins>
      <w:ins w:id="585" w:author="11046004_陳冠廷" w:date="2024-03-25T21:36:00Z">
        <w:r w:rsidR="00793FA0" w:rsidRPr="00FD48EE">
          <w:rPr>
            <w:rFonts w:hint="eastAsia"/>
            <w:color w:val="000000" w:themeColor="text1"/>
          </w:rPr>
          <w:t>系統設</w:t>
        </w:r>
      </w:ins>
      <w:ins w:id="586" w:author="11046004_陳冠廷" w:date="2024-03-25T21:38:00Z">
        <w:r w:rsidR="00A1584A" w:rsidRPr="008E1EC9">
          <w:rPr>
            <w:rFonts w:hint="eastAsia"/>
            <w:color w:val="000000" w:themeColor="text1"/>
          </w:rPr>
          <w:t>置</w:t>
        </w:r>
      </w:ins>
      <w:ins w:id="587" w:author="11046004_陳冠廷" w:date="2024-03-25T21:36:00Z">
        <w:r w:rsidR="00793FA0" w:rsidRPr="00FD48EE">
          <w:rPr>
            <w:rFonts w:hint="eastAsia"/>
            <w:color w:val="000000" w:themeColor="text1"/>
          </w:rPr>
          <w:t>一個</w:t>
        </w:r>
      </w:ins>
      <w:ins w:id="588" w:author="11046004_陳冠廷" w:date="2024-03-25T21:37:00Z">
        <w:r w:rsidR="00A1584A" w:rsidRPr="008E1EC9">
          <w:rPr>
            <w:rFonts w:hint="eastAsia"/>
            <w:color w:val="000000" w:themeColor="text1"/>
          </w:rPr>
          <w:t>留言板</w:t>
        </w:r>
      </w:ins>
      <w:ins w:id="589"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1402467" w:rsidR="00B202F1" w:rsidRPr="00312167" w:rsidRDefault="009B3E69">
      <w:pPr>
        <w:pStyle w:val="HTML"/>
        <w:spacing w:after="60"/>
        <w:rPr>
          <w:ins w:id="590" w:author="11046017_鄭兆媗" w:date="2024-03-25T20:53:00Z"/>
          <w:del w:id="591" w:author="11046014_劉育彤" w:date="2024-03-25T20:55:00Z"/>
          <w:color w:val="000000" w:themeColor="text1"/>
          <w:szCs w:val="28"/>
          <w:rPrChange w:id="592" w:author="11046004_陳冠廷" w:date="2024-04-22T15:19:00Z" w16du:dateUtc="2024-04-22T07:19:00Z">
            <w:rPr>
              <w:ins w:id="593" w:author="11046017_鄭兆媗" w:date="2024-03-25T20:53:00Z"/>
              <w:del w:id="594" w:author="11046014_劉育彤" w:date="2024-03-25T20:55:00Z"/>
              <w:szCs w:val="28"/>
            </w:rPr>
          </w:rPrChange>
        </w:rPr>
        <w:pPrChange w:id="595" w:author="11046004_陳冠廷" w:date="2024-03-25T20:58:00Z">
          <w:pPr/>
        </w:pPrChange>
      </w:pPr>
      <w:ins w:id="596" w:author="11046004_陳冠廷" w:date="2024-04-22T14:51:00Z" w16du:dateUtc="2024-04-22T06:51:00Z">
        <w:r>
          <w:rPr>
            <w:rFonts w:ascii="Times New Roman" w:eastAsia="標楷體" w:hAnsi="Times New Roman" w:hint="eastAsia"/>
            <w:color w:val="000000" w:themeColor="text1"/>
            <w:sz w:val="28"/>
            <w:szCs w:val="28"/>
          </w:rPr>
          <w:t>4</w:t>
        </w:r>
      </w:ins>
      <w:ins w:id="597" w:author="11046004_陳冠廷" w:date="2024-03-25T21:42:00Z">
        <w:r w:rsidR="0048684E" w:rsidRPr="008E1EC9">
          <w:rPr>
            <w:rFonts w:ascii="Times New Roman" w:hAnsi="Times New Roman"/>
            <w:color w:val="000000" w:themeColor="text1"/>
            <w:szCs w:val="28"/>
            <w:rPrChange w:id="598" w:author="11046004_陳冠廷" w:date="2024-03-25T21:48:00Z">
              <w:rPr>
                <w:rFonts w:ascii="標楷體" w:hAnsi="標楷體"/>
                <w:color w:val="000000" w:themeColor="text1"/>
              </w:rPr>
            </w:rPrChange>
          </w:rPr>
          <w:t>.</w:t>
        </w:r>
      </w:ins>
      <w:ins w:id="599"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0" w:author="11046004_陳冠廷" w:date="2024-03-25T21:48:00Z">
        <w:r w:rsidR="00F865D8" w:rsidRPr="008E1EC9">
          <w:rPr>
            <w:rFonts w:ascii="Times New Roman" w:hAnsi="Times New Roman" w:hint="eastAsia"/>
            <w:color w:val="000000" w:themeColor="text1"/>
            <w:szCs w:val="28"/>
            <w:rPrChange w:id="601"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2"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3" w:author="11046017_鄭兆媗" w:date="2024-03-25T20:53:00Z"/>
          <w:del w:id="604" w:author="11046014_劉育彤" w:date="2024-03-25T20:55:00Z"/>
          <w:szCs w:val="28"/>
        </w:rPr>
        <w:pPrChange w:id="605" w:author="11046004_陳冠廷" w:date="2024-03-25T20:58:00Z">
          <w:pPr/>
        </w:pPrChange>
      </w:pPr>
    </w:p>
    <w:p w14:paraId="56050366" w14:textId="77777777" w:rsidR="00547FC3" w:rsidRPr="003E7632" w:rsidRDefault="00547FC3">
      <w:pPr>
        <w:pStyle w:val="HTML"/>
        <w:rPr>
          <w:ins w:id="606" w:author="11046014_劉育彤" w:date="2024-03-25T14:54:00Z"/>
          <w:rFonts w:ascii="Times New Roman" w:hAnsi="Times New Roman"/>
          <w:szCs w:val="28"/>
          <w:rPrChange w:id="607" w:author="11046014_劉育彤" w:date="2024-03-25T15:53:00Z">
            <w:rPr>
              <w:ins w:id="608" w:author="11046014_劉育彤" w:date="2024-03-25T14:54:00Z"/>
              <w:rFonts w:ascii="標楷體" w:hAnsi="標楷體"/>
              <w:szCs w:val="28"/>
            </w:rPr>
          </w:rPrChange>
        </w:rPr>
        <w:pPrChange w:id="609" w:author="11046017_鄭兆媗" w:date="2024-03-25T20:40:00Z">
          <w:pPr>
            <w:ind w:firstLineChars="200" w:firstLine="560"/>
          </w:pPr>
        </w:pPrChange>
      </w:pPr>
    </w:p>
    <w:p w14:paraId="75A964B9" w14:textId="77777777" w:rsidR="004807DA" w:rsidRDefault="00B202F1">
      <w:pPr>
        <w:widowControl/>
        <w:rPr>
          <w:ins w:id="610"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1" w:author="11046017_鄭兆媗" w:date="2024-03-25T17:25:00Z">
          <w:pPr>
            <w:widowControl/>
            <w:ind w:firstLineChars="200" w:firstLine="560"/>
          </w:pPr>
        </w:pPrChange>
      </w:pPr>
      <w:ins w:id="612" w:author="11046014_劉育彤" w:date="2024-03-25T14:54:00Z">
        <w:r w:rsidRPr="003E7632">
          <w:rPr>
            <w:szCs w:val="28"/>
            <w:rPrChange w:id="613"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4" w:author="11046014_劉育彤" w:date="2024-03-25T14:54:00Z"/>
          <w:del w:id="615" w:author="11046017_鄭兆媗" w:date="2024-03-25T16:15:00Z"/>
          <w:szCs w:val="28"/>
          <w:rPrChange w:id="616" w:author="11046014_劉育彤" w:date="2024-03-25T20:17:00Z">
            <w:rPr>
              <w:ins w:id="617" w:author="11046014_劉育彤" w:date="2024-03-25T14:54:00Z"/>
              <w:del w:id="618" w:author="11046017_鄭兆媗" w:date="2024-03-25T16:15:00Z"/>
              <w:rFonts w:ascii="標楷體" w:hAnsi="標楷體"/>
              <w:szCs w:val="28"/>
            </w:rPr>
          </w:rPrChange>
        </w:rPr>
        <w:pPrChange w:id="619" w:author="11046017_鄭兆媗" w:date="2024-03-25T20:17:00Z">
          <w:pPr>
            <w:widowControl/>
          </w:pPr>
        </w:pPrChange>
      </w:pPr>
      <w:bookmarkStart w:id="620" w:name="_Toc162275831"/>
      <w:bookmarkStart w:id="621" w:name="_Toc162275963"/>
      <w:bookmarkStart w:id="622" w:name="_Toc162276104"/>
      <w:bookmarkStart w:id="623" w:name="_Toc162276153"/>
      <w:bookmarkStart w:id="624" w:name="_Toc162279002"/>
      <w:bookmarkStart w:id="625" w:name="_Toc162302593"/>
      <w:bookmarkStart w:id="626" w:name="_Toc162302646"/>
      <w:bookmarkStart w:id="627" w:name="_Toc162303270"/>
      <w:bookmarkStart w:id="628" w:name="_Toc166433917"/>
      <w:bookmarkEnd w:id="620"/>
      <w:bookmarkEnd w:id="621"/>
      <w:bookmarkEnd w:id="622"/>
      <w:bookmarkEnd w:id="623"/>
      <w:bookmarkEnd w:id="624"/>
      <w:bookmarkEnd w:id="625"/>
      <w:bookmarkEnd w:id="626"/>
      <w:bookmarkEnd w:id="627"/>
      <w:bookmarkEnd w:id="628"/>
    </w:p>
    <w:p w14:paraId="7C5A2040" w14:textId="27E4E5BF" w:rsidR="00B202F1" w:rsidRPr="000F71AB" w:rsidRDefault="00B202F1">
      <w:pPr>
        <w:pStyle w:val="1"/>
        <w:ind w:left="482" w:firstLine="0"/>
        <w:rPr>
          <w:ins w:id="629" w:author="11046014_劉育彤" w:date="2024-03-25T14:54:00Z"/>
        </w:rPr>
        <w:pPrChange w:id="630" w:author="11046017_鄭兆媗" w:date="2024-03-25T20:17:00Z">
          <w:pPr>
            <w:jc w:val="center"/>
          </w:pPr>
        </w:pPrChange>
      </w:pPr>
      <w:ins w:id="631" w:author="11046014_劉育彤" w:date="2024-03-25T14:54:00Z">
        <w:del w:id="63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3" w:name="_Toc166433918"/>
        <w:r w:rsidRPr="000F71AB">
          <w:rPr>
            <w:rFonts w:hint="eastAsia"/>
          </w:rPr>
          <w:t>營運計畫</w:t>
        </w:r>
        <w:bookmarkEnd w:id="633"/>
      </w:ins>
    </w:p>
    <w:p w14:paraId="28942FE3" w14:textId="5BA0EE1D" w:rsidR="000B37DD" w:rsidRPr="008B53E3" w:rsidRDefault="00B202F1">
      <w:pPr>
        <w:pStyle w:val="2"/>
        <w:rPr>
          <w:ins w:id="634" w:author="11046014_劉育彤" w:date="2024-03-25T14:54:00Z"/>
          <w:del w:id="635" w:author="11046017_鄭兆媗" w:date="2024-03-25T16:47:00Z"/>
        </w:rPr>
        <w:pPrChange w:id="636" w:author="11046021_蔡元振" w:date="2024-03-26T14:25:00Z">
          <w:pPr>
            <w:ind w:firstLineChars="50" w:firstLine="140"/>
          </w:pPr>
        </w:pPrChange>
      </w:pPr>
      <w:ins w:id="637" w:author="11046014_劉育彤" w:date="2024-03-25T14:54:00Z">
        <w:del w:id="638"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39" w:name="_Toc162302595"/>
          <w:bookmarkStart w:id="640" w:name="_Toc162302648"/>
          <w:bookmarkStart w:id="641" w:name="_Toc162303272"/>
          <w:bookmarkStart w:id="642" w:name="_Toc166433919"/>
          <w:bookmarkEnd w:id="639"/>
          <w:bookmarkEnd w:id="640"/>
          <w:bookmarkEnd w:id="641"/>
          <w:bookmarkEnd w:id="642"/>
        </w:del>
      </w:ins>
    </w:p>
    <w:p w14:paraId="57FDDC06" w14:textId="7657A9FD" w:rsidR="00B202F1" w:rsidRPr="003E7632" w:rsidRDefault="00B202F1">
      <w:pPr>
        <w:pStyle w:val="2"/>
        <w:rPr>
          <w:ins w:id="643" w:author="11046014_劉育彤" w:date="2024-03-25T14:54:00Z"/>
          <w:del w:id="644" w:author="11046017_鄭兆媗" w:date="2024-03-25T16:47:00Z"/>
          <w:rPrChange w:id="645" w:author="11046014_劉育彤" w:date="2024-03-25T20:17:00Z">
            <w:rPr>
              <w:ins w:id="646" w:author="11046014_劉育彤" w:date="2024-03-25T14:54:00Z"/>
              <w:del w:id="647" w:author="11046017_鄭兆媗" w:date="2024-03-25T16:47:00Z"/>
              <w:rFonts w:ascii="標楷體" w:hAnsi="標楷體"/>
              <w:szCs w:val="28"/>
            </w:rPr>
          </w:rPrChange>
        </w:rPr>
        <w:pPrChange w:id="648" w:author="11046021_蔡元振" w:date="2024-03-26T14:25:00Z">
          <w:pPr>
            <w:ind w:firstLineChars="200" w:firstLine="560"/>
          </w:pPr>
        </w:pPrChange>
      </w:pPr>
      <w:ins w:id="649" w:author="11046014_劉育彤" w:date="2024-03-25T14:54:00Z">
        <w:del w:id="650" w:author="11046017_鄭兆媗" w:date="2024-03-25T16:47:00Z">
          <w:r w:rsidRPr="003E7632">
            <w:rPr>
              <w:rPrChange w:id="651" w:author="11046014_劉育彤" w:date="2024-03-25T20:17:00Z">
                <w:rPr>
                  <w:rFonts w:ascii="標楷體" w:hAnsi="標楷體"/>
                  <w:szCs w:val="28"/>
                </w:rPr>
              </w:rPrChange>
            </w:rPr>
            <w:delText xml:space="preserve">  </w:delText>
          </w:r>
        </w:del>
      </w:ins>
      <w:ins w:id="652" w:author="11046014_劉育彤" w:date="2024-03-25T15:09:00Z">
        <w:del w:id="653" w:author="11046017_鄭兆媗" w:date="2024-03-25T16:47:00Z">
          <w:r w:rsidR="000B37DD" w:rsidRPr="003E7632">
            <w:rPr>
              <w:rPrChange w:id="654" w:author="11046014_劉育彤" w:date="2024-03-25T20:17:00Z">
                <w:rPr>
                  <w:rFonts w:ascii="標楷體" w:hAnsi="標楷體"/>
                  <w:szCs w:val="28"/>
                </w:rPr>
              </w:rPrChange>
            </w:rPr>
            <w:delText>2-1-1</w:delText>
          </w:r>
          <w:r w:rsidR="000B37DD" w:rsidRPr="003E7632">
            <w:rPr>
              <w:rFonts w:hint="eastAsia"/>
              <w:rPrChange w:id="655" w:author="11046014_劉育彤" w:date="2024-03-25T20:17:00Z">
                <w:rPr>
                  <w:rFonts w:ascii="標楷體" w:hAnsi="標楷體" w:hint="eastAsia"/>
                  <w:szCs w:val="28"/>
                </w:rPr>
              </w:rPrChange>
            </w:rPr>
            <w:delText>市場可行性</w:delText>
          </w:r>
        </w:del>
      </w:ins>
      <w:bookmarkStart w:id="656" w:name="_Toc162302596"/>
      <w:bookmarkStart w:id="657" w:name="_Toc162302649"/>
      <w:bookmarkStart w:id="658" w:name="_Toc162303273"/>
      <w:bookmarkStart w:id="659" w:name="_Toc166433920"/>
      <w:bookmarkEnd w:id="656"/>
      <w:bookmarkEnd w:id="657"/>
      <w:bookmarkEnd w:id="658"/>
      <w:bookmarkEnd w:id="659"/>
    </w:p>
    <w:p w14:paraId="5D69143E" w14:textId="173C2B64" w:rsidR="000B37DD" w:rsidRPr="003E7632" w:rsidRDefault="000B37DD">
      <w:pPr>
        <w:pStyle w:val="2"/>
        <w:rPr>
          <w:ins w:id="660" w:author="11046014_劉育彤" w:date="2024-03-25T14:54:00Z"/>
          <w:del w:id="661" w:author="11046017_鄭兆媗" w:date="2024-03-25T16:47:00Z"/>
          <w:rPrChange w:id="662" w:author="11046014_劉育彤" w:date="2024-03-25T20:17:00Z">
            <w:rPr>
              <w:ins w:id="663" w:author="11046014_劉育彤" w:date="2024-03-25T14:54:00Z"/>
              <w:del w:id="664" w:author="11046017_鄭兆媗" w:date="2024-03-25T16:47:00Z"/>
              <w:rFonts w:ascii="標楷體" w:hAnsi="標楷體"/>
              <w:szCs w:val="28"/>
            </w:rPr>
          </w:rPrChange>
        </w:rPr>
        <w:pPrChange w:id="665" w:author="11046021_蔡元振" w:date="2024-03-26T14:25:00Z">
          <w:pPr>
            <w:ind w:firstLineChars="200" w:firstLine="560"/>
          </w:pPr>
        </w:pPrChange>
      </w:pPr>
      <w:ins w:id="666" w:author="11046014_劉育彤" w:date="2024-03-25T15:09:00Z">
        <w:del w:id="667" w:author="11046017_鄭兆媗" w:date="2024-03-25T16:47:00Z">
          <w:r w:rsidRPr="003E7632">
            <w:rPr>
              <w:rPrChange w:id="668" w:author="11046014_劉育彤" w:date="2024-03-25T20:17:00Z">
                <w:rPr>
                  <w:rFonts w:ascii="標楷體" w:hAnsi="標楷體"/>
                  <w:szCs w:val="28"/>
                </w:rPr>
              </w:rPrChange>
            </w:rPr>
            <w:delText xml:space="preserve">  2-1-2</w:delText>
          </w:r>
          <w:r w:rsidRPr="003E7632">
            <w:rPr>
              <w:rFonts w:hint="eastAsia"/>
              <w:rPrChange w:id="669" w:author="11046014_劉育彤" w:date="2024-03-25T20:17:00Z">
                <w:rPr>
                  <w:rFonts w:ascii="標楷體" w:hAnsi="標楷體" w:hint="eastAsia"/>
                  <w:szCs w:val="28"/>
                </w:rPr>
              </w:rPrChange>
            </w:rPr>
            <w:delText>營運可行性</w:delText>
          </w:r>
        </w:del>
      </w:ins>
      <w:bookmarkStart w:id="670" w:name="_Toc162302597"/>
      <w:bookmarkStart w:id="671" w:name="_Toc162302650"/>
      <w:bookmarkStart w:id="672" w:name="_Toc162303274"/>
      <w:bookmarkStart w:id="673" w:name="_Toc166433921"/>
      <w:bookmarkEnd w:id="670"/>
      <w:bookmarkEnd w:id="671"/>
      <w:bookmarkEnd w:id="672"/>
      <w:bookmarkEnd w:id="673"/>
    </w:p>
    <w:p w14:paraId="7A594A74" w14:textId="77777777" w:rsidR="00BF495D" w:rsidRPr="008B53E3" w:rsidRDefault="00BF495D" w:rsidP="0027530B">
      <w:pPr>
        <w:pStyle w:val="2"/>
        <w:rPr>
          <w:ins w:id="674" w:author="11046017_鄭兆媗" w:date="2024-03-25T16:47:00Z"/>
        </w:rPr>
      </w:pPr>
      <w:ins w:id="675" w:author="11046017_鄭兆媗" w:date="2024-03-25T16:47:00Z">
        <w:del w:id="676"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7" w:name="_Toc166433922"/>
        <w:r w:rsidRPr="008B53E3">
          <w:rPr>
            <w:rFonts w:hint="eastAsia"/>
          </w:rPr>
          <w:t>可行性分析</w:t>
        </w:r>
        <w:bookmarkEnd w:id="677"/>
      </w:ins>
    </w:p>
    <w:p w14:paraId="4E8A4E02" w14:textId="165476B8" w:rsidR="00BF495D" w:rsidRPr="002632D2" w:rsidRDefault="00BF495D">
      <w:pPr>
        <w:pStyle w:val="3"/>
        <w:ind w:leftChars="85" w:left="238" w:firstLine="0"/>
        <w:pPrChange w:id="678" w:author="11046017_鄭兆媗" w:date="2024-03-25T17:25:00Z">
          <w:pPr>
            <w:ind w:firstLineChars="200" w:firstLine="560"/>
          </w:pPr>
        </w:pPrChange>
      </w:pPr>
      <w:ins w:id="679" w:author="11046017_鄭兆媗" w:date="2024-03-25T20:56:00Z">
        <w:r w:rsidRPr="002632D2" w:rsidDel="001E157F">
          <w:t xml:space="preserve"> </w:t>
        </w:r>
      </w:ins>
      <w:ins w:id="680" w:author="11046017_鄭兆媗" w:date="2024-03-25T17:20:00Z">
        <w:del w:id="681" w:author="11046014_劉育彤" w:date="2024-03-25T20:38:00Z">
          <w:r w:rsidRPr="002632D2" w:rsidDel="001E157F">
            <w:delText xml:space="preserve"> </w:delText>
          </w:r>
        </w:del>
      </w:ins>
      <w:ins w:id="682" w:author="11046017_鄭兆媗" w:date="2024-03-25T16:47:00Z">
        <w:del w:id="68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34EBD025">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4"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5" w:author="11046017_鄭兆媗" w:date="2024-03-25T16:47:00Z"/>
          <w:szCs w:val="28"/>
        </w:rPr>
        <w:pPrChange w:id="686"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7" w:author="11046017_鄭兆媗" w:date="2024-03-25T17:25:00Z">
          <w:pPr>
            <w:ind w:firstLineChars="200" w:firstLine="560"/>
          </w:pPr>
        </w:pPrChange>
      </w:pPr>
      <w:ins w:id="688" w:author="11046017_鄭兆媗" w:date="2024-03-25T17:20:00Z">
        <w:r>
          <w:rPr>
            <w:rFonts w:hint="eastAsia"/>
          </w:rPr>
          <w:t xml:space="preserve"> </w:t>
        </w:r>
      </w:ins>
      <w:ins w:id="689" w:author="11046017_鄭兆媗" w:date="2024-03-25T16:47:00Z">
        <w:del w:id="690"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1" w:author="11046014_劉育彤" w:date="2024-03-25T14:54:00Z"/>
        </w:rPr>
        <w:pPrChange w:id="692" w:author="11046021_蔡元振" w:date="2024-03-26T14:25:00Z">
          <w:pPr>
            <w:ind w:firstLineChars="50" w:firstLine="140"/>
          </w:pPr>
        </w:pPrChange>
      </w:pPr>
      <w:ins w:id="693" w:author="11046017_鄭兆媗" w:date="2024-03-25T20:56:00Z">
        <w:r>
          <w:rPr>
            <w:rFonts w:hint="eastAsia"/>
          </w:rPr>
          <w:lastRenderedPageBreak/>
          <w:t xml:space="preserve"> </w:t>
        </w:r>
      </w:ins>
      <w:ins w:id="694" w:author="11046014_劉育彤" w:date="2024-03-25T14:55:00Z">
        <w:del w:id="695" w:author="11046017_鄭兆媗" w:date="2024-03-25T17:16:00Z">
          <w:r w:rsidR="00866CA4" w:rsidRPr="004807DA">
            <w:rPr>
              <w:rFonts w:hint="eastAsia"/>
            </w:rPr>
            <w:delText>2</w:delText>
          </w:r>
        </w:del>
      </w:ins>
      <w:ins w:id="696" w:author="11046014_劉育彤" w:date="2024-03-25T14:54:00Z">
        <w:del w:id="697" w:author="11046017_鄭兆媗" w:date="2024-03-25T17:16:00Z">
          <w:r w:rsidR="00B202F1" w:rsidRPr="004807DA">
            <w:rPr>
              <w:rFonts w:hint="eastAsia"/>
            </w:rPr>
            <w:delText xml:space="preserve">-2 </w:delText>
          </w:r>
        </w:del>
        <w:bookmarkStart w:id="698" w:name="_Toc166433923"/>
        <w:r w:rsidR="00866CA4" w:rsidRPr="004807DA">
          <w:rPr>
            <w:rFonts w:hint="eastAsia"/>
          </w:rPr>
          <w:t>商業模式</w:t>
        </w:r>
      </w:ins>
      <w:ins w:id="699"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8"/>
    </w:p>
    <w:p w14:paraId="73555757" w14:textId="08D4DED3" w:rsidR="00CD2CD8" w:rsidRDefault="00B202F1">
      <w:pPr>
        <w:rPr>
          <w:ins w:id="700" w:author="11046014_劉育彤" w:date="2024-03-27T22:33:00Z"/>
          <w:szCs w:val="28"/>
        </w:rPr>
      </w:pPr>
      <w:ins w:id="701" w:author="11046014_劉育彤" w:date="2024-03-25T14:54:00Z">
        <w:r w:rsidRPr="003E7632">
          <w:rPr>
            <w:szCs w:val="28"/>
            <w:rPrChange w:id="702" w:author="11046014_劉育彤" w:date="2024-03-25T20:17:00Z">
              <w:rPr>
                <w:rFonts w:ascii="標楷體" w:hAnsi="標楷體"/>
                <w:szCs w:val="28"/>
              </w:rPr>
            </w:rPrChange>
          </w:rPr>
          <w:t xml:space="preserve">  </w:t>
        </w:r>
      </w:ins>
      <w:ins w:id="703" w:author="11046004_陳冠廷" w:date="2024-03-25T23:15:00Z">
        <w:del w:id="704"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5" w:author="11046014_劉育彤" w:date="2024-03-25T14:54:00Z">
        <w:del w:id="706" w:author="11046004_陳冠廷" w:date="2024-03-25T22:40:00Z">
          <w:r w:rsidRPr="003E7632">
            <w:rPr>
              <w:rFonts w:hint="eastAsia"/>
              <w:szCs w:val="28"/>
              <w:rPrChange w:id="707" w:author="11046014_劉育彤" w:date="2024-03-25T20:17:00Z">
                <w:rPr>
                  <w:rFonts w:ascii="標楷體" w:hAnsi="標楷體" w:hint="eastAsia"/>
                  <w:szCs w:val="28"/>
                </w:rPr>
              </w:rPrChange>
            </w:rPr>
            <w:delText>內</w:delText>
          </w:r>
          <w:r w:rsidRPr="003E7632">
            <w:rPr>
              <w:szCs w:val="28"/>
              <w:rPrChange w:id="708" w:author="11046014_劉育彤" w:date="2024-03-25T20:17:00Z">
                <w:rPr>
                  <w:rFonts w:ascii="標楷體" w:hAnsi="標楷體"/>
                  <w:szCs w:val="28"/>
                </w:rPr>
              </w:rPrChange>
            </w:rPr>
            <w:delText>文</w:delText>
          </w:r>
          <w:r w:rsidRPr="003E7632">
            <w:rPr>
              <w:rFonts w:hint="eastAsia"/>
              <w:szCs w:val="28"/>
              <w:rPrChange w:id="709" w:author="11046014_劉育彤" w:date="2024-03-25T20:17:00Z">
                <w:rPr>
                  <w:rFonts w:ascii="標楷體" w:hAnsi="標楷體" w:hint="eastAsia"/>
                  <w:szCs w:val="28"/>
                </w:rPr>
              </w:rPrChange>
            </w:rPr>
            <w:delText>撰</w:delText>
          </w:r>
          <w:r w:rsidRPr="003E7632">
            <w:rPr>
              <w:szCs w:val="28"/>
              <w:rPrChange w:id="710" w:author="11046014_劉育彤" w:date="2024-03-25T20:17:00Z">
                <w:rPr>
                  <w:rFonts w:ascii="標楷體" w:hAnsi="標楷體"/>
                  <w:szCs w:val="28"/>
                </w:rPr>
              </w:rPrChange>
            </w:rPr>
            <w:delText>寫</w:delText>
          </w:r>
          <w:r w:rsidRPr="003E7632">
            <w:rPr>
              <w:szCs w:val="28"/>
              <w:rPrChange w:id="711" w:author="11046014_劉育彤" w:date="2024-03-25T20:17:00Z">
                <w:rPr>
                  <w:rFonts w:ascii="標楷體" w:hAnsi="標楷體"/>
                  <w:szCs w:val="28"/>
                </w:rPr>
              </w:rPrChange>
            </w:rPr>
            <w:delText>…</w:delText>
          </w:r>
        </w:del>
      </w:ins>
    </w:p>
    <w:p w14:paraId="4542AE54" w14:textId="5E5C73EC" w:rsidR="00D4583B" w:rsidRDefault="00903AD6">
      <w:pPr>
        <w:rPr>
          <w:ins w:id="712"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3" w:author="11046004_陳冠廷" w:date="2024-03-26T23:47:00Z"/>
          <w:szCs w:val="28"/>
        </w:rPr>
      </w:pPr>
      <w:ins w:id="714" w:author="11046004_陳冠廷" w:date="2024-03-26T23:48:00Z">
        <w:r>
          <w:rPr>
            <w:rFonts w:hint="eastAsia"/>
            <w:szCs w:val="28"/>
          </w:rPr>
          <w:t>價值主張：</w:t>
        </w:r>
      </w:ins>
      <w:ins w:id="715" w:author="11046004_陳冠廷" w:date="2024-03-26T23:55:00Z">
        <w:r w:rsidR="00332C29">
          <w:rPr>
            <w:rFonts w:hint="eastAsia"/>
            <w:szCs w:val="28"/>
          </w:rPr>
          <w:t>報名系統有個人的</w:t>
        </w:r>
        <w:r w:rsidR="00865D3A">
          <w:rPr>
            <w:rFonts w:hint="eastAsia"/>
            <w:szCs w:val="28"/>
          </w:rPr>
          <w:t>羽球水</w:t>
        </w:r>
      </w:ins>
      <w:ins w:id="716" w:author="11046004_陳冠廷" w:date="2024-03-26T23:56:00Z">
        <w:r w:rsidR="00865D3A">
          <w:rPr>
            <w:rFonts w:hint="eastAsia"/>
            <w:szCs w:val="28"/>
          </w:rPr>
          <w:t>平評估</w:t>
        </w:r>
      </w:ins>
      <w:ins w:id="717"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8" w:author="11046004_陳冠廷" w:date="2024-03-26T23:56:00Z">
        <w:r w:rsidR="00A11932">
          <w:rPr>
            <w:rFonts w:hint="eastAsia"/>
            <w:szCs w:val="28"/>
          </w:rPr>
          <w:t>，並且課程類型也有</w:t>
        </w:r>
      </w:ins>
      <w:ins w:id="719"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0" w:author="11046004_陳冠廷" w:date="2024-03-27T00:00:00Z">
        <w:r w:rsidR="00FA2559">
          <w:rPr>
            <w:rFonts w:hint="eastAsia"/>
            <w:szCs w:val="28"/>
          </w:rPr>
          <w:t>。</w:t>
        </w:r>
      </w:ins>
      <w:ins w:id="721" w:author="11046004_陳冠廷" w:date="2024-03-27T00:05:00Z">
        <w:r w:rsidR="00910416">
          <w:rPr>
            <w:rFonts w:hint="eastAsia"/>
            <w:szCs w:val="28"/>
          </w:rPr>
          <w:t>在會員中心</w:t>
        </w:r>
      </w:ins>
      <w:ins w:id="722" w:author="11046004_陳冠廷" w:date="2024-03-27T00:12:00Z">
        <w:r w:rsidR="00C54935">
          <w:rPr>
            <w:rFonts w:hint="eastAsia"/>
            <w:szCs w:val="28"/>
          </w:rPr>
          <w:t>有</w:t>
        </w:r>
      </w:ins>
      <w:ins w:id="723" w:author="11046004_陳冠廷" w:date="2024-03-27T00:05:00Z">
        <w:r w:rsidR="003E11AE">
          <w:rPr>
            <w:rFonts w:hint="eastAsia"/>
            <w:szCs w:val="28"/>
          </w:rPr>
          <w:t>客戶</w:t>
        </w:r>
      </w:ins>
      <w:ins w:id="724" w:author="11046004_陳冠廷" w:date="2024-03-27T00:04:00Z">
        <w:r w:rsidR="00910416">
          <w:rPr>
            <w:rFonts w:hint="eastAsia"/>
            <w:szCs w:val="28"/>
          </w:rPr>
          <w:t>進度</w:t>
        </w:r>
      </w:ins>
      <w:proofErr w:type="gramStart"/>
      <w:ins w:id="725" w:author="11046004_陳冠廷" w:date="2024-03-27T00:14:00Z">
        <w:r w:rsidR="0080252D">
          <w:rPr>
            <w:rFonts w:hint="eastAsia"/>
            <w:szCs w:val="28"/>
          </w:rPr>
          <w:t>和線上留言</w:t>
        </w:r>
        <w:proofErr w:type="gramEnd"/>
        <w:r w:rsidR="0080252D">
          <w:rPr>
            <w:rFonts w:hint="eastAsia"/>
            <w:szCs w:val="28"/>
          </w:rPr>
          <w:t>板</w:t>
        </w:r>
      </w:ins>
      <w:ins w:id="726" w:author="11046004_陳冠廷" w:date="2024-03-27T00:04:00Z">
        <w:r w:rsidR="00910416">
          <w:rPr>
            <w:rFonts w:hint="eastAsia"/>
            <w:szCs w:val="28"/>
          </w:rPr>
          <w:t>方便教練去追</w:t>
        </w:r>
      </w:ins>
      <w:ins w:id="727" w:author="11046004_陳冠廷" w:date="2024-03-27T00:05:00Z">
        <w:r w:rsidR="003E11AE">
          <w:rPr>
            <w:rFonts w:hint="eastAsia"/>
            <w:szCs w:val="28"/>
          </w:rPr>
          <w:t>蹤，</w:t>
        </w:r>
      </w:ins>
      <w:ins w:id="728" w:author="11046004_陳冠廷" w:date="2024-03-27T00:06:00Z">
        <w:r w:rsidR="00AC39C1">
          <w:rPr>
            <w:rFonts w:hint="eastAsia"/>
            <w:szCs w:val="28"/>
          </w:rPr>
          <w:t>讓下一次課堂能更有</w:t>
        </w:r>
        <w:r w:rsidR="009A0D15">
          <w:rPr>
            <w:rFonts w:hint="eastAsia"/>
            <w:szCs w:val="28"/>
          </w:rPr>
          <w:t>效率去針對</w:t>
        </w:r>
      </w:ins>
      <w:ins w:id="729"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0" w:author="11046004_陳冠廷" w:date="2024-03-27T00:09:00Z">
        <w:r w:rsidR="0026353B">
          <w:rPr>
            <w:rFonts w:hint="eastAsia"/>
            <w:szCs w:val="28"/>
          </w:rPr>
          <w:t>和</w:t>
        </w:r>
      </w:ins>
      <w:ins w:id="731" w:author="11046004_陳冠廷" w:date="2024-03-27T00:07:00Z">
        <w:r w:rsidR="005E4C2E">
          <w:rPr>
            <w:rFonts w:hint="eastAsia"/>
            <w:szCs w:val="28"/>
          </w:rPr>
          <w:t>技巧上的修正</w:t>
        </w:r>
      </w:ins>
      <w:ins w:id="732" w:author="11046004_陳冠廷" w:date="2024-03-27T00:13:00Z">
        <w:r w:rsidR="0080252D">
          <w:rPr>
            <w:rFonts w:hint="eastAsia"/>
            <w:szCs w:val="28"/>
          </w:rPr>
          <w:t>。</w:t>
        </w:r>
      </w:ins>
    </w:p>
    <w:p w14:paraId="72B30130" w14:textId="40DC549B" w:rsidR="002D056E" w:rsidRDefault="009224D0" w:rsidP="002D056E">
      <w:pPr>
        <w:rPr>
          <w:ins w:id="733" w:author="11046004_陳冠廷" w:date="2024-03-25T22:57:00Z"/>
          <w:szCs w:val="28"/>
        </w:rPr>
      </w:pPr>
      <w:ins w:id="734"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5" w:author="11046004_陳冠廷" w:date="2024-03-25T22:49:00Z"/>
          <w:szCs w:val="28"/>
        </w:rPr>
        <w:pPrChange w:id="736" w:author="11046004_陳冠廷" w:date="2024-03-25T22:58:00Z">
          <w:pPr/>
        </w:pPrChange>
      </w:pPr>
      <w:ins w:id="737"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8" w:author="11046021_蔡元振" w:date="2024-03-25T23:01:00Z">
        <w:r w:rsidR="00F458F0">
          <w:rPr>
            <w:rFonts w:hint="eastAsia"/>
            <w:szCs w:val="28"/>
          </w:rPr>
          <w:t>群</w:t>
        </w:r>
      </w:ins>
      <w:ins w:id="739" w:author="11046004_陳冠廷" w:date="2024-03-25T22:58:00Z">
        <w:del w:id="740" w:author="11046021_蔡元振" w:date="2024-03-25T23:01:00Z">
          <w:r w:rsidR="00FE0D97" w:rsidRPr="00FE0D97" w:rsidDel="00F458F0">
            <w:rPr>
              <w:rFonts w:hint="eastAsia"/>
              <w:szCs w:val="28"/>
            </w:rPr>
            <w:delText>們</w:delText>
          </w:r>
        </w:del>
      </w:ins>
      <w:ins w:id="741" w:author="11046004_陳冠廷" w:date="2024-03-25T23:00:00Z">
        <w:r w:rsidR="00B02DA6">
          <w:rPr>
            <w:rFonts w:hint="eastAsia"/>
            <w:szCs w:val="28"/>
          </w:rPr>
          <w:t>。</w:t>
        </w:r>
      </w:ins>
    </w:p>
    <w:p w14:paraId="4F3BA30C" w14:textId="6D1040F6" w:rsidR="00FE0D97" w:rsidRPr="00FE0D97" w:rsidRDefault="00FE0D97" w:rsidP="00FE0D97">
      <w:pPr>
        <w:ind w:left="560"/>
        <w:rPr>
          <w:ins w:id="742" w:author="11046004_陳冠廷" w:date="2024-03-25T22:49:00Z"/>
        </w:rPr>
      </w:pPr>
      <w:ins w:id="743" w:author="11046004_陳冠廷" w:date="2024-03-25T22:59:00Z">
        <w:r>
          <w:rPr>
            <w:rFonts w:hint="eastAsia"/>
          </w:rPr>
          <w:t>2.</w:t>
        </w:r>
        <w:r>
          <w:rPr>
            <w:rFonts w:hint="eastAsia"/>
          </w:rPr>
          <w:t>核心資源為</w:t>
        </w:r>
        <w:r w:rsidR="00DD41E1">
          <w:rPr>
            <w:rFonts w:hint="eastAsia"/>
          </w:rPr>
          <w:t>專業教練和</w:t>
        </w:r>
      </w:ins>
      <w:ins w:id="744" w:author="11046004_陳冠廷" w:date="2024-03-25T23:02:00Z">
        <w:r w:rsidR="008D7712">
          <w:rPr>
            <w:rFonts w:hint="eastAsia"/>
          </w:rPr>
          <w:t>客製化課程</w:t>
        </w:r>
      </w:ins>
      <w:ins w:id="745" w:author="11046004_陳冠廷" w:date="2024-03-25T22:59:00Z">
        <w:r w:rsidR="00B02DA6">
          <w:rPr>
            <w:rFonts w:hint="eastAsia"/>
          </w:rPr>
          <w:t>。</w:t>
        </w:r>
      </w:ins>
    </w:p>
    <w:p w14:paraId="0053B8AC" w14:textId="32FE7488" w:rsidR="0022242A" w:rsidRDefault="00B02DA6" w:rsidP="0022242A">
      <w:pPr>
        <w:ind w:left="560"/>
        <w:rPr>
          <w:ins w:id="746" w:author="11046004_陳冠廷" w:date="2024-03-25T23:06:00Z"/>
        </w:rPr>
      </w:pPr>
      <w:ins w:id="747" w:author="11046004_陳冠廷" w:date="2024-03-25T23:00:00Z">
        <w:r>
          <w:rPr>
            <w:rFonts w:hint="eastAsia"/>
          </w:rPr>
          <w:t>3.</w:t>
        </w:r>
        <w:r>
          <w:rPr>
            <w:rFonts w:hint="eastAsia"/>
          </w:rPr>
          <w:t>關鍵活動</w:t>
        </w:r>
      </w:ins>
      <w:ins w:id="748" w:author="11046004_陳冠廷" w:date="2024-03-25T23:02:00Z">
        <w:r w:rsidR="00EF3FB8">
          <w:rPr>
            <w:rFonts w:hint="eastAsia"/>
          </w:rPr>
          <w:t>主要為課程開發</w:t>
        </w:r>
      </w:ins>
      <w:ins w:id="749" w:author="11046004_陳冠廷" w:date="2024-03-25T23:03:00Z">
        <w:r w:rsidR="00EF3FB8">
          <w:rPr>
            <w:rFonts w:hint="eastAsia"/>
          </w:rPr>
          <w:t>與教學</w:t>
        </w:r>
        <w:r w:rsidR="002A39CB">
          <w:rPr>
            <w:rFonts w:hint="eastAsia"/>
          </w:rPr>
          <w:t>並</w:t>
        </w:r>
      </w:ins>
      <w:ins w:id="750" w:author="11046004_陳冠廷" w:date="2024-03-25T23:04:00Z">
        <w:r w:rsidR="002A39CB">
          <w:rPr>
            <w:rFonts w:hint="eastAsia"/>
          </w:rPr>
          <w:t>藉由</w:t>
        </w:r>
      </w:ins>
      <w:ins w:id="751" w:author="11046004_陳冠廷" w:date="2024-03-25T23:05:00Z">
        <w:r w:rsidR="0025621B">
          <w:rPr>
            <w:rFonts w:hint="eastAsia"/>
          </w:rPr>
          <w:t>市場推廣和</w:t>
        </w:r>
      </w:ins>
      <w:ins w:id="752" w:author="11046004_陳冠廷" w:date="2024-03-25T23:04:00Z">
        <w:r w:rsidR="002A39CB">
          <w:rPr>
            <w:rFonts w:hint="eastAsia"/>
          </w:rPr>
          <w:t>品牌建設</w:t>
        </w:r>
        <w:r w:rsidR="00AC3FDB">
          <w:rPr>
            <w:rFonts w:hint="eastAsia"/>
          </w:rPr>
          <w:t>來</w:t>
        </w:r>
      </w:ins>
      <w:ins w:id="753" w:author="11046004_陳冠廷" w:date="2024-03-25T23:06:00Z">
        <w:r w:rsidR="0022242A">
          <w:rPr>
            <w:rFonts w:hint="eastAsia"/>
          </w:rPr>
          <w:t>培養</w:t>
        </w:r>
      </w:ins>
      <w:ins w:id="754" w:author="11046004_陳冠廷" w:date="2024-03-25T23:05:00Z">
        <w:r w:rsidR="00DA77D6">
          <w:rPr>
            <w:rFonts w:hint="eastAsia"/>
          </w:rPr>
          <w:t>用戶支持</w:t>
        </w:r>
      </w:ins>
      <w:ins w:id="755" w:author="11046004_陳冠廷" w:date="2024-03-25T23:06:00Z">
        <w:r w:rsidR="0022242A">
          <w:rPr>
            <w:rFonts w:hint="eastAsia"/>
          </w:rPr>
          <w:t>。</w:t>
        </w:r>
      </w:ins>
    </w:p>
    <w:p w14:paraId="4D3D3E75" w14:textId="77777777" w:rsidR="0022242A" w:rsidRPr="00FE0D97" w:rsidRDefault="0022242A">
      <w:pPr>
        <w:ind w:left="560"/>
        <w:rPr>
          <w:ins w:id="756" w:author="11046004_陳冠廷" w:date="2024-03-25T22:49:00Z"/>
        </w:rPr>
        <w:pPrChange w:id="757" w:author="11046004_陳冠廷" w:date="2024-03-25T22:59:00Z">
          <w:pPr/>
        </w:pPrChange>
      </w:pPr>
    </w:p>
    <w:p w14:paraId="12298EF1" w14:textId="77777777" w:rsidR="0022242A" w:rsidRDefault="0022242A">
      <w:pPr>
        <w:rPr>
          <w:ins w:id="758" w:author="11046004_陳冠廷" w:date="2024-03-25T23:06:00Z"/>
          <w:szCs w:val="28"/>
        </w:rPr>
      </w:pPr>
    </w:p>
    <w:p w14:paraId="0D79AF7D" w14:textId="730D407A" w:rsidR="0022242A" w:rsidRDefault="00985863">
      <w:pPr>
        <w:rPr>
          <w:ins w:id="759" w:author="11046004_陳冠廷" w:date="2024-03-25T23:06:00Z"/>
          <w:szCs w:val="28"/>
        </w:rPr>
      </w:pPr>
      <w:ins w:id="760" w:author="11046004_陳冠廷" w:date="2024-03-25T23:07:00Z">
        <w:r>
          <w:rPr>
            <w:rFonts w:hint="eastAsia"/>
            <w:szCs w:val="28"/>
          </w:rPr>
          <w:t>外部活動：</w:t>
        </w:r>
      </w:ins>
    </w:p>
    <w:p w14:paraId="5C64C5F2" w14:textId="4E8F730A" w:rsidR="00985863" w:rsidRDefault="00985863">
      <w:pPr>
        <w:ind w:left="560"/>
        <w:rPr>
          <w:ins w:id="761" w:author="11046004_陳冠廷" w:date="2024-03-25T23:06:00Z"/>
          <w:szCs w:val="28"/>
        </w:rPr>
        <w:pPrChange w:id="762" w:author="11046004_陳冠廷" w:date="2024-03-25T23:07:00Z">
          <w:pPr/>
        </w:pPrChange>
      </w:pPr>
      <w:ins w:id="763" w:author="11046004_陳冠廷" w:date="2024-03-25T23:07:00Z">
        <w:r>
          <w:rPr>
            <w:rFonts w:hint="eastAsia"/>
            <w:szCs w:val="28"/>
          </w:rPr>
          <w:t>1.</w:t>
        </w:r>
      </w:ins>
      <w:ins w:id="764" w:author="11046004_陳冠廷" w:date="2024-03-25T23:18:00Z">
        <w:r w:rsidR="00746B35">
          <w:rPr>
            <w:rFonts w:hint="eastAsia"/>
            <w:szCs w:val="28"/>
          </w:rPr>
          <w:t>客戶關係</w:t>
        </w:r>
      </w:ins>
      <w:proofErr w:type="gramStart"/>
      <w:ins w:id="765" w:author="11046004_陳冠廷" w:date="2024-03-25T23:10:00Z">
        <w:r w:rsidR="00182DEF">
          <w:rPr>
            <w:rFonts w:hint="eastAsia"/>
            <w:szCs w:val="28"/>
          </w:rPr>
          <w:t>利用</w:t>
        </w:r>
      </w:ins>
      <w:ins w:id="766" w:author="11046004_陳冠廷" w:date="2024-03-25T23:18:00Z">
        <w:r w:rsidR="00E97F71">
          <w:rPr>
            <w:rFonts w:hint="eastAsia"/>
            <w:szCs w:val="28"/>
          </w:rPr>
          <w:t>線上</w:t>
        </w:r>
      </w:ins>
      <w:ins w:id="767" w:author="11046004_陳冠廷" w:date="2024-03-25T23:17:00Z">
        <w:r w:rsidR="0084746E">
          <w:rPr>
            <w:rFonts w:hint="eastAsia"/>
            <w:szCs w:val="28"/>
          </w:rPr>
          <w:t>留言</w:t>
        </w:r>
        <w:proofErr w:type="gramEnd"/>
        <w:r w:rsidR="0084746E">
          <w:rPr>
            <w:rFonts w:hint="eastAsia"/>
            <w:szCs w:val="28"/>
          </w:rPr>
          <w:t>板</w:t>
        </w:r>
      </w:ins>
      <w:ins w:id="768" w:author="11046004_陳冠廷" w:date="2024-03-25T23:18:00Z">
        <w:r w:rsidR="00746B35">
          <w:rPr>
            <w:rFonts w:hint="eastAsia"/>
            <w:szCs w:val="28"/>
          </w:rPr>
          <w:t>來</w:t>
        </w:r>
      </w:ins>
      <w:ins w:id="769" w:author="11046004_陳冠廷" w:date="2024-03-25T23:19:00Z">
        <w:r w:rsidR="00746B35">
          <w:rPr>
            <w:rFonts w:hint="eastAsia"/>
            <w:szCs w:val="28"/>
          </w:rPr>
          <w:t>增加</w:t>
        </w:r>
        <w:r w:rsidR="00E86A5E">
          <w:rPr>
            <w:rFonts w:hint="eastAsia"/>
            <w:szCs w:val="28"/>
          </w:rPr>
          <w:t>學員與教練之間的互動性，</w:t>
        </w:r>
      </w:ins>
      <w:ins w:id="770" w:author="11046004_陳冠廷" w:date="2024-03-25T23:21:00Z">
        <w:r w:rsidR="00A03DBA">
          <w:rPr>
            <w:rFonts w:hint="eastAsia"/>
            <w:szCs w:val="28"/>
          </w:rPr>
          <w:t>表單</w:t>
        </w:r>
      </w:ins>
      <w:ins w:id="771" w:author="11046004_陳冠廷" w:date="2024-03-25T23:23:00Z">
        <w:r w:rsidR="00A46817">
          <w:rPr>
            <w:rFonts w:hint="eastAsia"/>
            <w:szCs w:val="28"/>
          </w:rPr>
          <w:t>也有</w:t>
        </w:r>
      </w:ins>
      <w:ins w:id="772" w:author="11046004_陳冠廷" w:date="2024-03-25T23:24:00Z">
        <w:r w:rsidR="006E23DC">
          <w:rPr>
            <w:rFonts w:hint="eastAsia"/>
            <w:szCs w:val="28"/>
          </w:rPr>
          <w:t>學員</w:t>
        </w:r>
      </w:ins>
      <w:ins w:id="773" w:author="11046004_陳冠廷" w:date="2024-03-25T23:23:00Z">
        <w:r w:rsidR="00A46817">
          <w:rPr>
            <w:rFonts w:hint="eastAsia"/>
            <w:szCs w:val="28"/>
          </w:rPr>
          <w:t>反饋與</w:t>
        </w:r>
      </w:ins>
      <w:ins w:id="774"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5" w:author="11046004_陳冠廷" w:date="2024-03-25T23:06:00Z"/>
        </w:rPr>
      </w:pPr>
      <w:ins w:id="776" w:author="11046004_陳冠廷" w:date="2024-03-25T23:24:00Z">
        <w:r>
          <w:rPr>
            <w:rFonts w:hint="eastAsia"/>
          </w:rPr>
          <w:t>2.</w:t>
        </w:r>
      </w:ins>
      <w:ins w:id="777"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8" w:author="11046004_陳冠廷" w:date="2024-03-25T23:06:00Z"/>
        </w:rPr>
        <w:pPrChange w:id="779" w:author="11046004_陳冠廷" w:date="2024-03-31T20:43:00Z" w16du:dateUtc="2024-03-31T12:43:00Z">
          <w:pPr/>
        </w:pPrChange>
      </w:pPr>
      <w:ins w:id="780" w:author="11046004_陳冠廷" w:date="2024-03-25T23:26:00Z">
        <w:r>
          <w:rPr>
            <w:rFonts w:hint="eastAsia"/>
          </w:rPr>
          <w:lastRenderedPageBreak/>
          <w:t>3.</w:t>
        </w:r>
      </w:ins>
      <w:ins w:id="781" w:author="11046004_陳冠廷" w:date="2024-03-25T23:27:00Z">
        <w:r w:rsidR="00D647A0">
          <w:rPr>
            <w:rFonts w:hint="eastAsia"/>
          </w:rPr>
          <w:t>客戶區隔分為</w:t>
        </w:r>
        <w:r w:rsidR="00982EED">
          <w:rPr>
            <w:rFonts w:hint="eastAsia"/>
          </w:rPr>
          <w:t>初學者</w:t>
        </w:r>
      </w:ins>
      <w:ins w:id="782" w:author="11046004_陳冠廷" w:date="2024-03-25T23:28:00Z">
        <w:r w:rsidR="00982EED">
          <w:rPr>
            <w:rFonts w:hint="eastAsia"/>
          </w:rPr>
          <w:t>和中高級球員</w:t>
        </w:r>
        <w:r w:rsidR="00DB6FA9">
          <w:rPr>
            <w:rFonts w:hint="eastAsia"/>
          </w:rPr>
          <w:t>以技術提升為主</w:t>
        </w:r>
      </w:ins>
      <w:ins w:id="783" w:author="11046004_陳冠廷" w:date="2024-03-31T20:44:00Z" w16du:dateUtc="2024-03-31T12:44:00Z">
        <w:r w:rsidR="000A21EE">
          <w:rPr>
            <w:rFonts w:hint="eastAsia"/>
          </w:rPr>
          <w:t>、</w:t>
        </w:r>
      </w:ins>
      <w:ins w:id="784" w:author="11046004_陳冠廷" w:date="2024-03-25T23:28:00Z">
        <w:r w:rsidR="00DB6FA9">
          <w:rPr>
            <w:rFonts w:hint="eastAsia"/>
          </w:rPr>
          <w:t>學校或企業團隊</w:t>
        </w:r>
        <w:r w:rsidR="002F675E">
          <w:rPr>
            <w:rFonts w:hint="eastAsia"/>
          </w:rPr>
          <w:t>訓練之</w:t>
        </w:r>
      </w:ins>
      <w:ins w:id="785" w:author="11046004_陳冠廷" w:date="2024-03-25T23:29:00Z">
        <w:r w:rsidR="002F675E">
          <w:rPr>
            <w:rFonts w:hint="eastAsia"/>
          </w:rPr>
          <w:t>課程</w:t>
        </w:r>
      </w:ins>
      <w:ins w:id="786" w:author="11046004_陳冠廷" w:date="2024-03-31T20:43:00Z" w16du:dateUtc="2024-03-31T12:43:00Z">
        <w:r w:rsidR="00C63BCA">
          <w:rPr>
            <w:rFonts w:hint="eastAsia"/>
          </w:rPr>
          <w:t>，</w:t>
        </w:r>
      </w:ins>
      <w:ins w:id="787" w:author="11046004_陳冠廷" w:date="2024-03-31T20:45:00Z" w16du:dateUtc="2024-03-31T12:45:00Z">
        <w:r w:rsidR="00676AD5">
          <w:rPr>
            <w:rFonts w:hint="eastAsia"/>
          </w:rPr>
          <w:t>和</w:t>
        </w:r>
        <w:r w:rsidR="008A22EC">
          <w:rPr>
            <w:rFonts w:hint="eastAsia"/>
          </w:rPr>
          <w:t>一群對於</w:t>
        </w:r>
      </w:ins>
      <w:ins w:id="788" w:author="11046004_陳冠廷" w:date="2024-03-31T20:46:00Z" w16du:dateUtc="2024-03-31T12:46:00Z">
        <w:r w:rsidR="008A22EC">
          <w:rPr>
            <w:rFonts w:hint="eastAsia"/>
          </w:rPr>
          <w:t>羽球這項運動有相同</w:t>
        </w:r>
      </w:ins>
      <w:ins w:id="789" w:author="11046004_陳冠廷" w:date="2024-03-31T20:47:00Z" w16du:dateUtc="2024-03-31T12:47:00Z">
        <w:r w:rsidR="009A7809">
          <w:rPr>
            <w:rFonts w:hint="eastAsia"/>
          </w:rPr>
          <w:t>興趣</w:t>
        </w:r>
      </w:ins>
      <w:ins w:id="790" w:author="11046004_陳冠廷" w:date="2024-03-31T20:46:00Z" w16du:dateUtc="2024-03-31T12:46:00Z">
        <w:r w:rsidR="008A22EC">
          <w:rPr>
            <w:rFonts w:hint="eastAsia"/>
          </w:rPr>
          <w:t>的同好者</w:t>
        </w:r>
      </w:ins>
      <w:ins w:id="791" w:author="11046004_陳冠廷" w:date="2024-03-31T20:47:00Z" w16du:dateUtc="2024-03-31T12:47:00Z">
        <w:r w:rsidR="009A7809">
          <w:rPr>
            <w:rFonts w:hint="eastAsia"/>
          </w:rPr>
          <w:t>。</w:t>
        </w:r>
      </w:ins>
    </w:p>
    <w:p w14:paraId="16E269D3" w14:textId="71B87E96" w:rsidR="003E44B1" w:rsidRDefault="00E45A74">
      <w:pPr>
        <w:rPr>
          <w:ins w:id="792" w:author="11046004_陳冠廷" w:date="2024-03-25T22:45:00Z"/>
          <w:szCs w:val="28"/>
        </w:rPr>
      </w:pPr>
      <w:ins w:id="793" w:author="11046004_陳冠廷" w:date="2024-03-25T22:49:00Z">
        <w:r>
          <w:rPr>
            <w:rFonts w:hint="eastAsia"/>
            <w:szCs w:val="28"/>
          </w:rPr>
          <w:t>成本結構：</w:t>
        </w:r>
      </w:ins>
      <w:ins w:id="794" w:author="11046004_陳冠廷" w:date="2024-03-25T22:50:00Z">
        <w:r w:rsidR="00E31B6D">
          <w:rPr>
            <w:rFonts w:hint="eastAsia"/>
            <w:szCs w:val="28"/>
          </w:rPr>
          <w:t>教練</w:t>
        </w:r>
      </w:ins>
      <w:ins w:id="795" w:author="11046004_陳冠廷" w:date="2024-03-25T22:51:00Z">
        <w:r w:rsidR="00F3323B">
          <w:rPr>
            <w:rFonts w:hint="eastAsia"/>
            <w:szCs w:val="28"/>
          </w:rPr>
          <w:t>、</w:t>
        </w:r>
      </w:ins>
      <w:ins w:id="796" w:author="11046004_陳冠廷" w:date="2024-03-25T22:50:00Z">
        <w:r w:rsidR="00F3323B">
          <w:rPr>
            <w:rFonts w:hint="eastAsia"/>
            <w:szCs w:val="28"/>
          </w:rPr>
          <w:t>員工</w:t>
        </w:r>
      </w:ins>
      <w:ins w:id="797"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8" w:author="11046017_鄭兆媗" w:date="2024-03-25T23:47:00Z"/>
          <w:szCs w:val="28"/>
        </w:rPr>
      </w:pPr>
      <w:ins w:id="799" w:author="11046004_陳冠廷" w:date="2024-03-25T22:51:00Z">
        <w:r>
          <w:rPr>
            <w:rFonts w:hint="eastAsia"/>
            <w:szCs w:val="28"/>
          </w:rPr>
          <w:t>收入</w:t>
        </w:r>
      </w:ins>
      <w:ins w:id="800" w:author="11046004_陳冠廷" w:date="2024-03-25T22:52:00Z">
        <w:r>
          <w:rPr>
            <w:rFonts w:hint="eastAsia"/>
            <w:szCs w:val="28"/>
          </w:rPr>
          <w:t>：</w:t>
        </w:r>
      </w:ins>
      <w:ins w:id="801"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2" w:author="11046017_鄭兆媗" w:date="2024-03-25T23:47:00Z"/>
        </w:rPr>
      </w:pPr>
      <w:ins w:id="803" w:author="11046021_蔡元振" w:date="2024-03-25T23:44:00Z">
        <w:del w:id="804" w:author="11046017_鄭兆媗" w:date="2024-03-25T23:47:00Z">
          <w:r w:rsidDel="005106A8">
            <w:rPr>
              <w:rFonts w:hint="eastAsia"/>
            </w:rPr>
            <w:delText xml:space="preserve"> </w:delText>
          </w:r>
        </w:del>
      </w:ins>
      <w:ins w:id="805" w:author="11046021_蔡元振" w:date="2024-03-25T23:45:00Z">
        <w:del w:id="806"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7" w:author="11046017_鄭兆媗" w:date="2024-03-25T23:49:00Z"/>
        </w:rPr>
        <w:pPrChange w:id="808" w:author="11046017_鄭兆媗" w:date="2024-03-25T23:49:00Z">
          <w:pPr>
            <w:pStyle w:val="2"/>
          </w:pPr>
        </w:pPrChange>
      </w:pPr>
    </w:p>
    <w:p w14:paraId="455C907F" w14:textId="77777777" w:rsidR="00FA796C" w:rsidRPr="00FA796C" w:rsidRDefault="00507AAE">
      <w:pPr>
        <w:pStyle w:val="2"/>
        <w:rPr>
          <w:del w:id="809" w:author="11046017_鄭兆媗" w:date="2024-03-25T23:48:00Z"/>
        </w:rPr>
        <w:pPrChange w:id="810" w:author="11046021_蔡元振" w:date="2024-03-26T14:25:00Z">
          <w:pPr>
            <w:ind w:firstLineChars="50" w:firstLine="140"/>
          </w:pPr>
        </w:pPrChange>
      </w:pPr>
      <w:bookmarkStart w:id="811" w:name="_Toc162279006"/>
      <w:ins w:id="812" w:author="11046021_蔡元振" w:date="2024-03-26T14:17:00Z">
        <w:r>
          <w:rPr>
            <w:rFonts w:hint="eastAsia"/>
          </w:rPr>
          <w:t xml:space="preserve"> </w:t>
        </w:r>
      </w:ins>
      <w:ins w:id="813" w:author="11046014_劉育彤" w:date="2024-03-25T14:55:00Z">
        <w:del w:id="814" w:author="11046017_鄭兆媗" w:date="2024-03-25T23:50:00Z">
          <w:r w:rsidR="00866CA4" w:rsidRPr="004807DA" w:rsidDel="00FD38EC">
            <w:rPr>
              <w:rFonts w:hint="eastAsia"/>
            </w:rPr>
            <w:delText>2</w:delText>
          </w:r>
        </w:del>
      </w:ins>
      <w:ins w:id="815" w:author="11046014_劉育彤" w:date="2024-03-25T14:54:00Z">
        <w:del w:id="816" w:author="11046017_鄭兆媗" w:date="2024-03-25T23:50:00Z">
          <w:r w:rsidR="00B202F1" w:rsidRPr="004807DA" w:rsidDel="00FD38EC">
            <w:rPr>
              <w:rFonts w:hint="eastAsia"/>
            </w:rPr>
            <w:delText>-3</w:delText>
          </w:r>
          <w:r w:rsidR="00B202F1" w:rsidRPr="004807DA" w:rsidDel="00FD38EC">
            <w:delText xml:space="preserve"> </w:delText>
          </w:r>
        </w:del>
      </w:ins>
      <w:ins w:id="817" w:author="11046014_劉育彤" w:date="2024-03-25T14:55:00Z">
        <w:del w:id="818" w:author="11046017_鄭兆媗" w:date="2024-03-25T23:50:00Z">
          <w:r w:rsidR="00866CA4" w:rsidRPr="004807DA" w:rsidDel="00FD38EC">
            <w:rPr>
              <w:rFonts w:hint="eastAsia"/>
            </w:rPr>
            <w:delText>市場分析</w:delText>
          </w:r>
        </w:del>
      </w:ins>
      <w:ins w:id="819" w:author="11046014_劉育彤" w:date="2024-03-25T14:56:00Z">
        <w:del w:id="820" w:author="11046017_鄭兆媗" w:date="2024-03-25T23:50:00Z">
          <w:r w:rsidR="00620913" w:rsidRPr="004807DA" w:rsidDel="00FD38EC">
            <w:rPr>
              <w:rFonts w:hint="eastAsia"/>
            </w:rPr>
            <w:delText>STP</w:delText>
          </w:r>
        </w:del>
      </w:ins>
      <w:bookmarkStart w:id="821" w:name="_Toc162303277"/>
      <w:bookmarkStart w:id="822" w:name="_Toc166433924"/>
      <w:bookmarkEnd w:id="811"/>
      <w:bookmarkEnd w:id="821"/>
      <w:bookmarkEnd w:id="822"/>
    </w:p>
    <w:p w14:paraId="32762DF9" w14:textId="7CE60B29" w:rsidR="00250220" w:rsidRPr="00250220" w:rsidRDefault="00295277">
      <w:pPr>
        <w:pStyle w:val="2"/>
        <w:rPr>
          <w:ins w:id="823" w:author="11046017_鄭兆媗" w:date="2024-03-25T23:50:00Z"/>
        </w:rPr>
        <w:pPrChange w:id="824" w:author="11046021_蔡元振" w:date="2024-03-26T14:25:00Z">
          <w:pPr/>
        </w:pPrChange>
      </w:pPr>
      <w:bookmarkStart w:id="825" w:name="_Toc166433925"/>
      <w:ins w:id="826" w:author="11046021_蔡元振" w:date="2024-03-25T23:42:00Z">
        <w:r w:rsidRPr="00B6177C">
          <w:rPr>
            <w:rFonts w:hint="eastAsia"/>
          </w:rPr>
          <w:t>市場</w:t>
        </w:r>
        <w:del w:id="827" w:author="11046017_鄭兆媗" w:date="2024-03-25T23:50:00Z">
          <w:r w:rsidRPr="00B6177C" w:rsidDel="00B6177C">
            <w:rPr>
              <w:rFonts w:hint="eastAsia"/>
            </w:rPr>
            <w:delText>區隔</w:delText>
          </w:r>
          <w:r w:rsidRPr="00B6177C" w:rsidDel="00B6177C">
            <w:rPr>
              <w:rFonts w:hint="eastAsia"/>
            </w:rPr>
            <w:delText>(Seg</w:delText>
          </w:r>
        </w:del>
      </w:ins>
      <w:ins w:id="828" w:author="11046017_鄭兆媗" w:date="2024-03-25T23:50:00Z">
        <w:r w:rsidR="00B6177C">
          <w:rPr>
            <w:rFonts w:hint="eastAsia"/>
          </w:rPr>
          <w:t>分析</w:t>
        </w:r>
        <w:r w:rsidR="00B6177C">
          <w:rPr>
            <w:rFonts w:hint="eastAsia"/>
          </w:rPr>
          <w:t>STP</w:t>
        </w:r>
      </w:ins>
      <w:bookmarkEnd w:id="825"/>
      <w:ins w:id="829" w:author="11046021_蔡元振" w:date="2024-03-25T23:42:00Z">
        <w:del w:id="830" w:author="11046017_鄭兆媗" w:date="2024-03-25T23:50:00Z">
          <w:r w:rsidRPr="00B6177C" w:rsidDel="00B6177C">
            <w:rPr>
              <w:rFonts w:hint="eastAsia"/>
            </w:rPr>
            <w:delText>mentation)</w:delText>
          </w:r>
          <w:r w:rsidRPr="00B6177C" w:rsidDel="00B6177C">
            <w:rPr>
              <w:rFonts w:hint="eastAsia"/>
            </w:rPr>
            <w:delText>：</w:delText>
          </w:r>
        </w:del>
        <w:del w:id="831"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2" w:author="11046021_蔡元振" w:date="2024-04-24T21:01:00Z" w16du:dateUtc="2024-04-24T13:01:00Z"/>
        </w:rPr>
      </w:pPr>
      <w:ins w:id="833" w:author="11046021_蔡元振" w:date="2024-03-26T14:26:00Z">
        <w:r w:rsidRPr="001D6655">
          <w:rPr>
            <w:rFonts w:hint="eastAsia"/>
          </w:rPr>
          <w:t>S</w:t>
        </w:r>
      </w:ins>
      <w:ins w:id="834"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5" w:author="11046021_蔡元振" w:date="2024-03-25T23:42:00Z"/>
        </w:rPr>
        <w:pPrChange w:id="836" w:author="11046021_蔡元振" w:date="2024-04-24T21:43:00Z" w16du:dateUtc="2024-04-24T13:43:00Z">
          <w:pPr/>
        </w:pPrChange>
      </w:pPr>
      <w:proofErr w:type="gramStart"/>
      <w:ins w:id="837" w:author="11046021_蔡元振" w:date="2024-04-24T21:02:00Z" w16du:dateUtc="2024-04-24T13:02:00Z">
        <w:r>
          <w:rPr>
            <w:rFonts w:hint="eastAsia"/>
          </w:rPr>
          <w:t>本組以</w:t>
        </w:r>
        <w:proofErr w:type="gramEnd"/>
        <w:r>
          <w:rPr>
            <w:rFonts w:hint="eastAsia"/>
          </w:rPr>
          <w:t>熱愛</w:t>
        </w:r>
      </w:ins>
      <w:ins w:id="838" w:author="11046021_蔡元振" w:date="2024-04-24T21:03:00Z" w16du:dateUtc="2024-04-24T13:03:00Z">
        <w:r>
          <w:rPr>
            <w:rFonts w:hint="eastAsia"/>
          </w:rPr>
          <w:t>羽球</w:t>
        </w:r>
      </w:ins>
      <w:proofErr w:type="gramStart"/>
      <w:ins w:id="839" w:author="11046021_蔡元振" w:date="2024-04-24T21:42:00Z" w16du:dateUtc="2024-04-24T13:42:00Z">
        <w:r w:rsidR="00516739">
          <w:rPr>
            <w:rFonts w:hint="eastAsia"/>
          </w:rPr>
          <w:t>及</w:t>
        </w:r>
      </w:ins>
      <w:ins w:id="840" w:author="11046021_蔡元振" w:date="2024-04-24T21:41:00Z" w16du:dateUtc="2024-04-24T13:41:00Z">
        <w:r w:rsidR="006A0625">
          <w:rPr>
            <w:rFonts w:hint="eastAsia"/>
          </w:rPr>
          <w:t>想</w:t>
        </w:r>
      </w:ins>
      <w:ins w:id="841" w:author="11046021_蔡元振" w:date="2024-04-24T21:42:00Z" w16du:dateUtc="2024-04-24T13:42:00Z">
        <w:r w:rsidR="00516739">
          <w:rPr>
            <w:rFonts w:hint="eastAsia"/>
          </w:rPr>
          <w:t>精進</w:t>
        </w:r>
        <w:proofErr w:type="gramEnd"/>
        <w:r w:rsidR="00516739">
          <w:rPr>
            <w:rFonts w:hint="eastAsia"/>
          </w:rPr>
          <w:t>球技</w:t>
        </w:r>
      </w:ins>
      <w:ins w:id="842" w:author="11046021_蔡元振" w:date="2024-04-24T21:03:00Z" w16du:dateUtc="2024-04-24T13:03:00Z">
        <w:r>
          <w:rPr>
            <w:rFonts w:hint="eastAsia"/>
          </w:rPr>
          <w:t>的學生做為區隔，在</w:t>
        </w:r>
      </w:ins>
      <w:ins w:id="843" w:author="11046021_蔡元振" w:date="2024-04-24T21:10:00Z" w16du:dateUtc="2024-04-24T13:10:00Z">
        <w:r w:rsidR="008D0C1B">
          <w:rPr>
            <w:rFonts w:hint="eastAsia"/>
          </w:rPr>
          <w:t>各</w:t>
        </w:r>
      </w:ins>
      <w:ins w:id="844" w:author="11046021_蔡元振" w:date="2024-04-24T21:11:00Z" w16du:dateUtc="2024-04-24T13:11:00Z">
        <w:r w:rsidR="008D0C1B">
          <w:rPr>
            <w:rFonts w:hint="eastAsia"/>
          </w:rPr>
          <w:t>種平台都積極推廣羽球課程</w:t>
        </w:r>
      </w:ins>
      <w:ins w:id="845" w:author="11046021_蔡元振" w:date="2024-04-24T21:12:00Z" w16du:dateUtc="2024-04-24T13:12:00Z">
        <w:r w:rsidR="008D0C1B">
          <w:rPr>
            <w:rFonts w:hint="eastAsia"/>
          </w:rPr>
          <w:t>的情況下</w:t>
        </w:r>
      </w:ins>
      <w:ins w:id="846" w:author="11046021_蔡元振" w:date="2024-04-24T21:13:00Z" w16du:dateUtc="2024-04-24T13:13:00Z">
        <w:r w:rsidR="008D0C1B">
          <w:rPr>
            <w:rFonts w:hint="eastAsia"/>
          </w:rPr>
          <w:t>針對數據分為下圖</w:t>
        </w:r>
      </w:ins>
      <w:ins w:id="847" w:author="11046021_蔡元振" w:date="2024-04-24T21:14:00Z" w16du:dateUtc="2024-04-24T13:14:00Z">
        <w:r w:rsidR="009237E9">
          <w:rPr>
            <w:rFonts w:hint="eastAsia"/>
          </w:rPr>
          <w:t>：</w:t>
        </w:r>
      </w:ins>
    </w:p>
    <w:p w14:paraId="6B817357" w14:textId="77777777" w:rsidR="00BB3699" w:rsidRDefault="00BB3699">
      <w:pPr>
        <w:jc w:val="center"/>
        <w:rPr>
          <w:ins w:id="848" w:author="11046021_蔡元振" w:date="2024-04-24T20:52:00Z" w16du:dateUtc="2024-04-24T12:52:00Z"/>
          <w:szCs w:val="28"/>
        </w:rPr>
        <w:pPrChange w:id="849" w:author="11046021_蔡元振" w:date="2024-04-24T20:52:00Z" w16du:dateUtc="2024-04-24T12:52:00Z">
          <w:pPr/>
        </w:pPrChange>
      </w:pPr>
      <w:ins w:id="850"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1" w:author="11046021_蔡元振" w:date="2024-03-25T23:42:00Z"/>
          <w:szCs w:val="28"/>
        </w:rPr>
      </w:pPr>
      <w:ins w:id="852" w:author="11046021_蔡元振" w:date="2024-03-26T14:26:00Z">
        <w:r>
          <w:rPr>
            <w:rFonts w:hint="eastAsia"/>
            <w:szCs w:val="28"/>
          </w:rPr>
          <w:t>T</w:t>
        </w:r>
      </w:ins>
      <w:ins w:id="853"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4" w:author="11046021_蔡元振" w:date="2024-03-25T23:42:00Z"/>
          <w:szCs w:val="28"/>
        </w:rPr>
        <w:pPrChange w:id="855" w:author="11046021_蔡元振" w:date="2024-03-26T14:19:00Z">
          <w:pPr/>
        </w:pPrChange>
      </w:pPr>
      <w:ins w:id="856" w:author="11046021_蔡元振" w:date="2024-03-26T14:26:00Z">
        <w:r>
          <w:rPr>
            <w:rFonts w:hint="eastAsia"/>
            <w:szCs w:val="28"/>
          </w:rPr>
          <w:t>1.</w:t>
        </w:r>
      </w:ins>
      <w:ins w:id="857"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8" w:author="11046021_蔡元振" w:date="2024-03-25T23:42:00Z"/>
          <w:szCs w:val="28"/>
        </w:rPr>
        <w:pPrChange w:id="859" w:author="11046021_蔡元振" w:date="2024-03-26T14:19:00Z">
          <w:pPr/>
        </w:pPrChange>
      </w:pPr>
      <w:ins w:id="860" w:author="11046021_蔡元振" w:date="2024-03-26T14:26:00Z">
        <w:r>
          <w:rPr>
            <w:rFonts w:hint="eastAsia"/>
            <w:szCs w:val="28"/>
          </w:rPr>
          <w:t>2.</w:t>
        </w:r>
      </w:ins>
      <w:ins w:id="861" w:author="11046021_蔡元振" w:date="2024-03-25T23:42:00Z">
        <w:r w:rsidR="00295277" w:rsidRPr="001D6655">
          <w:rPr>
            <w:rFonts w:hint="eastAsia"/>
            <w:szCs w:val="28"/>
          </w:rPr>
          <w:t>想要</w:t>
        </w:r>
      </w:ins>
      <w:ins w:id="862" w:author="11046021_蔡元振" w:date="2024-03-26T14:38:00Z">
        <w:r w:rsidR="001F32F5">
          <w:rPr>
            <w:rFonts w:hint="eastAsia"/>
            <w:szCs w:val="28"/>
          </w:rPr>
          <w:t>透</w:t>
        </w:r>
      </w:ins>
      <w:ins w:id="863" w:author="11046021_蔡元振" w:date="2024-03-26T14:39:00Z">
        <w:r w:rsidR="001F32F5">
          <w:rPr>
            <w:rFonts w:hint="eastAsia"/>
            <w:szCs w:val="28"/>
          </w:rPr>
          <w:t>過個別訓練</w:t>
        </w:r>
      </w:ins>
      <w:ins w:id="864" w:author="11046021_蔡元振" w:date="2024-03-25T23:42:00Z">
        <w:r w:rsidR="00295277" w:rsidRPr="001D6655">
          <w:rPr>
            <w:rFonts w:hint="eastAsia"/>
            <w:szCs w:val="28"/>
          </w:rPr>
          <w:t>提高競技水平的</w:t>
        </w:r>
      </w:ins>
      <w:ins w:id="865" w:author="11046021_蔡元振" w:date="2024-04-24T21:27:00Z" w16du:dateUtc="2024-04-24T13:27:00Z">
        <w:r w:rsidR="000928AF">
          <w:rPr>
            <w:rFonts w:hint="eastAsia"/>
            <w:szCs w:val="28"/>
          </w:rPr>
          <w:t>各階級</w:t>
        </w:r>
      </w:ins>
      <w:ins w:id="866" w:author="11046021_蔡元振" w:date="2024-03-25T23:42:00Z">
        <w:r w:rsidR="00295277" w:rsidRPr="001D6655">
          <w:rPr>
            <w:rFonts w:hint="eastAsia"/>
            <w:szCs w:val="28"/>
          </w:rPr>
          <w:t>球員</w:t>
        </w:r>
      </w:ins>
    </w:p>
    <w:p w14:paraId="3F04A8F6" w14:textId="603AEEED" w:rsidR="00295277" w:rsidRDefault="001D6655">
      <w:pPr>
        <w:rPr>
          <w:ins w:id="867" w:author="11046004_陳冠廷" w:date="2024-03-31T21:51:00Z" w16du:dateUtc="2024-03-31T13:51:00Z"/>
          <w:szCs w:val="28"/>
        </w:rPr>
      </w:pPr>
      <w:ins w:id="868" w:author="11046021_蔡元振" w:date="2024-03-26T14:26:00Z">
        <w:r w:rsidRPr="001D6655">
          <w:rPr>
            <w:rFonts w:hint="eastAsia"/>
            <w:szCs w:val="28"/>
          </w:rPr>
          <w:t>P</w:t>
        </w:r>
      </w:ins>
      <w:ins w:id="869"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0" w:author="11046021_蔡元振" w:date="2024-04-22T15:35:00Z" w16du:dateUtc="2024-04-22T07:35:00Z"/>
          <w:szCs w:val="28"/>
        </w:rPr>
      </w:pPr>
      <w:proofErr w:type="gramStart"/>
      <w:ins w:id="871" w:author="11046004_陳冠廷" w:date="2024-03-31T21:52:00Z" w16du:dateUtc="2024-03-31T13:52:00Z">
        <w:r>
          <w:rPr>
            <w:rFonts w:hint="eastAsia"/>
            <w:szCs w:val="28"/>
          </w:rPr>
          <w:t>本組</w:t>
        </w:r>
        <w:r w:rsidR="00AD4B8E">
          <w:rPr>
            <w:rFonts w:hint="eastAsia"/>
            <w:szCs w:val="28"/>
          </w:rPr>
          <w:t>把</w:t>
        </w:r>
      </w:ins>
      <w:proofErr w:type="gramEnd"/>
      <w:ins w:id="872" w:author="11046004_陳冠廷" w:date="2024-03-31T21:53:00Z" w16du:dateUtc="2024-03-31T13:53:00Z">
        <w:r w:rsidR="00AD4B8E">
          <w:rPr>
            <w:rFonts w:hint="eastAsia"/>
            <w:szCs w:val="28"/>
          </w:rPr>
          <w:t>此系統定位成「</w:t>
        </w:r>
        <w:del w:id="873" w:author="11046021_蔡元振" w:date="2024-04-24T21:31:00Z" w16du:dateUtc="2024-04-24T13:31:00Z">
          <w:r w:rsidR="00CD4F1B" w:rsidDel="00F416BF">
            <w:rPr>
              <w:rFonts w:hint="eastAsia"/>
              <w:szCs w:val="28"/>
            </w:rPr>
            <w:delText>突出</w:delText>
          </w:r>
        </w:del>
        <w:del w:id="874"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5"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6" w:author="11046004_陳冠廷" w:date="2024-03-31T21:56:00Z" w16du:dateUtc="2024-03-31T13:56:00Z">
        <w:del w:id="877" w:author="11046021_蔡元振" w:date="2024-04-24T21:35:00Z" w16du:dateUtc="2024-04-24T13:35:00Z">
          <w:r w:rsidR="00E81727" w:rsidDel="00620434">
            <w:rPr>
              <w:rFonts w:hint="eastAsia"/>
              <w:szCs w:val="28"/>
            </w:rPr>
            <w:delText>跟</w:delText>
          </w:r>
        </w:del>
      </w:ins>
      <w:ins w:id="878" w:author="11046004_陳冠廷" w:date="2024-03-31T21:54:00Z" w16du:dateUtc="2024-03-31T13:54:00Z">
        <w:r w:rsidR="00FD1056">
          <w:rPr>
            <w:rFonts w:hint="eastAsia"/>
            <w:szCs w:val="28"/>
          </w:rPr>
          <w:t>人性化的追蹤</w:t>
        </w:r>
        <w:del w:id="879"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0" w:author="11046021_蔡元振" w:date="2024-04-24T21:36:00Z" w16du:dateUtc="2024-04-24T13:36:00Z">
        <w:r w:rsidR="00947EE9">
          <w:rPr>
            <w:rFonts w:hint="eastAsia"/>
            <w:szCs w:val="28"/>
          </w:rPr>
          <w:t>學生</w:t>
        </w:r>
      </w:ins>
      <w:ins w:id="881" w:author="11046021_蔡元振" w:date="2024-04-24T21:39:00Z" w16du:dateUtc="2024-04-24T13:39:00Z">
        <w:r w:rsidR="005F214F">
          <w:rPr>
            <w:rFonts w:hint="eastAsia"/>
            <w:szCs w:val="28"/>
          </w:rPr>
          <w:t>課後</w:t>
        </w:r>
      </w:ins>
      <w:ins w:id="882" w:author="11046004_陳冠廷" w:date="2024-03-31T21:54:00Z" w16du:dateUtc="2024-03-31T13:54:00Z">
        <w:r w:rsidR="00013C71">
          <w:rPr>
            <w:rFonts w:hint="eastAsia"/>
            <w:szCs w:val="28"/>
          </w:rPr>
          <w:t>訓練進度</w:t>
        </w:r>
      </w:ins>
      <w:ins w:id="883" w:author="11046004_陳冠廷" w:date="2024-03-31T21:57:00Z" w16du:dateUtc="2024-03-31T13:57:00Z">
        <w:r w:rsidR="00E81727">
          <w:rPr>
            <w:rFonts w:hint="eastAsia"/>
            <w:szCs w:val="28"/>
          </w:rPr>
          <w:t>，</w:t>
        </w:r>
      </w:ins>
      <w:ins w:id="884" w:author="11046004_陳冠廷" w:date="2024-03-31T21:58:00Z" w16du:dateUtc="2024-03-31T13:58:00Z">
        <w:del w:id="885" w:author="11046021_蔡元振" w:date="2024-04-24T21:38:00Z" w16du:dateUtc="2024-04-24T13:38:00Z">
          <w:r w:rsidR="00746147" w:rsidDel="005570CD">
            <w:rPr>
              <w:rFonts w:hint="eastAsia"/>
              <w:szCs w:val="28"/>
            </w:rPr>
            <w:delText>和</w:delText>
          </w:r>
        </w:del>
      </w:ins>
      <w:ins w:id="886" w:author="11046004_陳冠廷" w:date="2024-03-31T21:59:00Z" w16du:dateUtc="2024-03-31T13:59:00Z">
        <w:del w:id="887"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8" w:author="11046021_蔡元振" w:date="2024-04-24T21:38:00Z" w16du:dateUtc="2024-04-24T13:38:00Z">
        <w:r w:rsidR="005F214F">
          <w:rPr>
            <w:rFonts w:hint="eastAsia"/>
            <w:szCs w:val="28"/>
          </w:rPr>
          <w:t>以及能夠與</w:t>
        </w:r>
      </w:ins>
      <w:ins w:id="889" w:author="11046004_陳冠廷" w:date="2024-03-31T21:59:00Z" w16du:dateUtc="2024-03-31T13:59:00Z">
        <w:r w:rsidR="00C74EA6">
          <w:rPr>
            <w:rFonts w:hint="eastAsia"/>
            <w:szCs w:val="28"/>
          </w:rPr>
          <w:t>學員</w:t>
        </w:r>
      </w:ins>
      <w:ins w:id="890" w:author="11046021_蔡元振" w:date="2024-04-24T21:38:00Z" w16du:dateUtc="2024-04-24T13:38:00Z">
        <w:r w:rsidR="005F214F">
          <w:rPr>
            <w:rFonts w:hint="eastAsia"/>
            <w:szCs w:val="28"/>
          </w:rPr>
          <w:t>交流</w:t>
        </w:r>
      </w:ins>
      <w:ins w:id="891" w:author="11046004_陳冠廷" w:date="2024-03-31T21:59:00Z" w16du:dateUtc="2024-03-31T13:59:00Z">
        <w:r w:rsidR="00C74EA6">
          <w:rPr>
            <w:rFonts w:hint="eastAsia"/>
            <w:szCs w:val="28"/>
          </w:rPr>
          <w:t>互動的社群媒體」。</w:t>
        </w:r>
      </w:ins>
      <w:ins w:id="892" w:author="11046004_陳冠廷" w:date="2024-03-31T22:01:00Z" w16du:dateUtc="2024-03-31T14:01:00Z">
        <w:del w:id="893"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4" w:author="11046004_陳冠廷" w:date="2024-03-31T21:59:00Z" w16du:dateUtc="2024-03-31T13:59:00Z"/>
          <w:del w:id="895" w:author="11046021_蔡元振" w:date="2024-04-24T20:46:00Z" w16du:dateUtc="2024-04-24T12:46:00Z"/>
          <w:szCs w:val="28"/>
        </w:rPr>
      </w:pPr>
    </w:p>
    <w:p w14:paraId="230A1026" w14:textId="5EC805A7" w:rsidR="002112A8" w:rsidRPr="001D6655" w:rsidRDefault="002112A8">
      <w:pPr>
        <w:rPr>
          <w:ins w:id="896" w:author="11046021_蔡元振" w:date="2024-03-25T23:42:00Z"/>
          <w:szCs w:val="28"/>
        </w:rPr>
      </w:pPr>
      <w:ins w:id="897" w:author="11046004_陳冠廷" w:date="2024-03-31T21:51:00Z" w16du:dateUtc="2024-03-31T13:51:00Z">
        <w:del w:id="898"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99" w:author="11046021_蔡元振" w:date="2024-03-25T23:42:00Z"/>
          <w:del w:id="900" w:author="11046004_陳冠廷" w:date="2024-03-31T21:59:00Z" w16du:dateUtc="2024-03-31T13:59:00Z"/>
        </w:rPr>
        <w:pPrChange w:id="901" w:author="11046021_蔡元振" w:date="2024-03-26T14:19:00Z">
          <w:pPr/>
        </w:pPrChange>
      </w:pPr>
      <w:ins w:id="902" w:author="11046021_蔡元振" w:date="2024-03-26T14:26:00Z">
        <w:del w:id="903" w:author="11046004_陳冠廷" w:date="2024-03-31T21:59:00Z" w16du:dateUtc="2024-03-31T13:59:00Z">
          <w:r w:rsidDel="00C74EA6">
            <w:rPr>
              <w:rFonts w:hint="eastAsia"/>
            </w:rPr>
            <w:delText>1.</w:delText>
          </w:r>
        </w:del>
      </w:ins>
      <w:ins w:id="904" w:author="11046021_蔡元振" w:date="2024-03-25T23:42:00Z">
        <w:del w:id="905" w:author="11046004_陳冠廷" w:date="2024-03-31T21:59:00Z" w16du:dateUtc="2024-03-31T13:59:00Z">
          <w:r w:rsidR="00295277" w:rsidRPr="00295277" w:rsidDel="00C74EA6">
            <w:rPr>
              <w:rFonts w:hint="eastAsia"/>
            </w:rPr>
            <w:delText>強調個人化訓練和進度追蹤的優勢</w:delText>
          </w:r>
          <w:bookmarkStart w:id="906" w:name="_Toc166433926"/>
          <w:bookmarkEnd w:id="906"/>
        </w:del>
      </w:ins>
    </w:p>
    <w:p w14:paraId="1DC7DF68" w14:textId="2AC94DE4" w:rsidR="00295277" w:rsidRPr="00295277" w:rsidDel="00C74EA6" w:rsidRDefault="001D6655">
      <w:pPr>
        <w:pStyle w:val="2"/>
        <w:rPr>
          <w:ins w:id="907" w:author="11046021_蔡元振" w:date="2024-03-25T23:42:00Z"/>
          <w:del w:id="908" w:author="11046004_陳冠廷" w:date="2024-03-31T21:59:00Z" w16du:dateUtc="2024-03-31T13:59:00Z"/>
        </w:rPr>
        <w:pPrChange w:id="909" w:author="11046021_蔡元振" w:date="2024-03-26T14:19:00Z">
          <w:pPr/>
        </w:pPrChange>
      </w:pPr>
      <w:ins w:id="910" w:author="11046021_蔡元振" w:date="2024-03-26T14:26:00Z">
        <w:del w:id="911" w:author="11046004_陳冠廷" w:date="2024-03-31T21:59:00Z" w16du:dateUtc="2024-03-31T13:59:00Z">
          <w:r w:rsidDel="00C74EA6">
            <w:rPr>
              <w:rFonts w:hint="eastAsia"/>
            </w:rPr>
            <w:delText>2.</w:delText>
          </w:r>
        </w:del>
      </w:ins>
      <w:ins w:id="912" w:author="11046021_蔡元振" w:date="2024-03-25T23:42:00Z">
        <w:del w:id="913" w:author="11046004_陳冠廷" w:date="2024-03-31T21:59:00Z" w16du:dateUtc="2024-03-31T13:59:00Z">
          <w:r w:rsidR="00295277" w:rsidRPr="00295277" w:rsidDel="00C74EA6">
            <w:rPr>
              <w:rFonts w:hint="eastAsia"/>
            </w:rPr>
            <w:delText>突出專業教練團隊和先進訓練方法</w:delText>
          </w:r>
          <w:bookmarkStart w:id="914" w:name="_Toc166433927"/>
          <w:bookmarkEnd w:id="914"/>
        </w:del>
      </w:ins>
    </w:p>
    <w:p w14:paraId="503B68C9" w14:textId="40C1BD4E" w:rsidR="00B202F1" w:rsidRPr="003E7632" w:rsidDel="00C74EA6" w:rsidRDefault="001D6655">
      <w:pPr>
        <w:pStyle w:val="2"/>
        <w:rPr>
          <w:ins w:id="915" w:author="11046014_劉育彤" w:date="2024-03-25T14:54:00Z"/>
          <w:del w:id="916" w:author="11046004_陳冠廷" w:date="2024-03-31T21:59:00Z" w16du:dateUtc="2024-03-31T13:59:00Z"/>
          <w:rPrChange w:id="917" w:author="11046014_劉育彤" w:date="2024-03-25T20:17:00Z">
            <w:rPr>
              <w:ins w:id="918" w:author="11046014_劉育彤" w:date="2024-03-25T14:54:00Z"/>
              <w:del w:id="919" w:author="11046004_陳冠廷" w:date="2024-03-31T21:59:00Z" w16du:dateUtc="2024-03-31T13:59:00Z"/>
              <w:rFonts w:ascii="標楷體" w:hAnsi="標楷體"/>
              <w:szCs w:val="28"/>
            </w:rPr>
          </w:rPrChange>
        </w:rPr>
        <w:pPrChange w:id="920" w:author="11046021_蔡元振" w:date="2024-03-26T14:19:00Z">
          <w:pPr>
            <w:ind w:firstLineChars="200" w:firstLine="560"/>
          </w:pPr>
        </w:pPrChange>
      </w:pPr>
      <w:ins w:id="921" w:author="11046021_蔡元振" w:date="2024-03-26T14:27:00Z">
        <w:del w:id="922" w:author="11046004_陳冠廷" w:date="2024-03-31T21:59:00Z" w16du:dateUtc="2024-03-31T13:59:00Z">
          <w:r w:rsidDel="00C74EA6">
            <w:rPr>
              <w:rFonts w:hint="eastAsia"/>
            </w:rPr>
            <w:delText>3.</w:delText>
          </w:r>
        </w:del>
      </w:ins>
      <w:ins w:id="923" w:author="11046021_蔡元振" w:date="2024-03-25T23:42:00Z">
        <w:del w:id="924" w:author="11046004_陳冠廷" w:date="2024-03-31T21:59:00Z" w16du:dateUtc="2024-03-31T13:59:00Z">
          <w:r w:rsidR="00295277" w:rsidRPr="00295277" w:rsidDel="00C74EA6">
            <w:rPr>
              <w:rFonts w:hint="eastAsia"/>
            </w:rPr>
            <w:delText>創建一個社群，讓學員能夠互相學習和進步</w:delText>
          </w:r>
        </w:del>
      </w:ins>
      <w:ins w:id="925" w:author="11046014_劉育彤" w:date="2024-03-25T14:54:00Z">
        <w:del w:id="926" w:author="11046004_陳冠廷" w:date="2024-03-31T21:59:00Z" w16du:dateUtc="2024-03-31T13:59:00Z">
          <w:r w:rsidR="00B202F1" w:rsidRPr="003E7632" w:rsidDel="00C74EA6">
            <w:rPr>
              <w:rPrChange w:id="927" w:author="11046014_劉育彤" w:date="2024-03-25T20:17:00Z">
                <w:rPr>
                  <w:rFonts w:ascii="標楷體" w:hAnsi="標楷體"/>
                  <w:szCs w:val="28"/>
                </w:rPr>
              </w:rPrChange>
            </w:rPr>
            <w:delText xml:space="preserve">  </w:delText>
          </w:r>
          <w:bookmarkStart w:id="928" w:name="_Toc166433928"/>
          <w:bookmarkEnd w:id="928"/>
        </w:del>
      </w:ins>
    </w:p>
    <w:p w14:paraId="122FCD00" w14:textId="6388265C" w:rsidR="00B202F1" w:rsidRPr="004807DA" w:rsidRDefault="00173105" w:rsidP="0027530B">
      <w:pPr>
        <w:pStyle w:val="2"/>
        <w:rPr>
          <w:ins w:id="929" w:author="11046004_陳冠廷" w:date="2024-03-27T23:37:00Z"/>
        </w:rPr>
      </w:pPr>
      <w:ins w:id="930" w:author="11046017_鄭兆媗" w:date="2024-03-25T17:21:00Z">
        <w:del w:id="931" w:author="11046004_陳冠廷" w:date="2024-03-31T21:59:00Z" w16du:dateUtc="2024-03-31T13:59:00Z">
          <w:r w:rsidDel="00C74EA6">
            <w:rPr>
              <w:rFonts w:hint="eastAsia"/>
            </w:rPr>
            <w:delText xml:space="preserve"> </w:delText>
          </w:r>
        </w:del>
      </w:ins>
      <w:ins w:id="932" w:author="11046014_劉育彤" w:date="2024-03-25T14:55:00Z">
        <w:del w:id="933" w:author="11046017_鄭兆媗" w:date="2024-03-25T17:16:00Z">
          <w:r w:rsidR="00737E3A" w:rsidRPr="004807DA">
            <w:rPr>
              <w:rFonts w:hint="eastAsia"/>
            </w:rPr>
            <w:delText>2</w:delText>
          </w:r>
        </w:del>
      </w:ins>
      <w:ins w:id="934" w:author="11046014_劉育彤" w:date="2024-03-25T14:54:00Z">
        <w:del w:id="935" w:author="11046017_鄭兆媗" w:date="2024-03-25T17:16:00Z">
          <w:r w:rsidR="00B202F1" w:rsidRPr="004807DA">
            <w:rPr>
              <w:rFonts w:hint="eastAsia"/>
            </w:rPr>
            <w:delText xml:space="preserve">-4 </w:delText>
          </w:r>
        </w:del>
      </w:ins>
      <w:bookmarkStart w:id="936" w:name="_Toc166433929"/>
      <w:ins w:id="937" w:author="11046014_劉育彤" w:date="2024-03-25T14:55:00Z">
        <w:r w:rsidR="00737E3A" w:rsidRPr="004807DA">
          <w:rPr>
            <w:rFonts w:hint="eastAsia"/>
          </w:rPr>
          <w:t>競爭力分析</w:t>
        </w:r>
      </w:ins>
      <w:ins w:id="938" w:author="11046014_劉育彤" w:date="2024-03-25T14:56:00Z">
        <w:r w:rsidR="00620913" w:rsidRPr="004807DA">
          <w:rPr>
            <w:rFonts w:hint="eastAsia"/>
          </w:rPr>
          <w:t xml:space="preserve"> SWOT-TOWS</w:t>
        </w:r>
      </w:ins>
      <w:bookmarkEnd w:id="936"/>
    </w:p>
    <w:p w14:paraId="436D97EC" w14:textId="41A01498" w:rsidR="004A73A9" w:rsidRPr="004A73A9" w:rsidRDefault="00F61A38">
      <w:pPr>
        <w:rPr>
          <w:ins w:id="939" w:author="11046014_劉育彤" w:date="2024-03-25T14:54:00Z"/>
        </w:rPr>
        <w:pPrChange w:id="940" w:author="11046004_陳冠廷" w:date="2024-03-27T23:37:00Z">
          <w:pPr>
            <w:ind w:firstLineChars="50" w:firstLine="140"/>
          </w:pPr>
        </w:pPrChange>
      </w:pPr>
      <w:ins w:id="941"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2" w:author="11046021_蔡元振" w:date="2024-03-26T14:53:00Z"/>
          <w:szCs w:val="28"/>
        </w:rPr>
      </w:pPr>
      <w:ins w:id="943" w:author="11046014_劉育彤" w:date="2024-03-25T14:54:00Z">
        <w:del w:id="944" w:author="11046021_蔡元振" w:date="2024-03-26T14:54:00Z">
          <w:r w:rsidRPr="003E7632" w:rsidDel="00DB4733">
            <w:rPr>
              <w:szCs w:val="28"/>
              <w:rPrChange w:id="945" w:author="11046014_劉育彤" w:date="2024-03-25T20:17:00Z">
                <w:rPr>
                  <w:rFonts w:ascii="標楷體" w:hAnsi="標楷體"/>
                  <w:szCs w:val="28"/>
                </w:rPr>
              </w:rPrChange>
            </w:rPr>
            <w:delText xml:space="preserve">  </w:delText>
          </w:r>
        </w:del>
      </w:ins>
      <w:ins w:id="946"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7" w:author="11046021_蔡元振" w:date="2024-03-26T14:53:00Z"/>
          <w:szCs w:val="28"/>
        </w:rPr>
        <w:pPrChange w:id="948" w:author="11046021_蔡元振" w:date="2024-03-26T14:54:00Z">
          <w:pPr/>
        </w:pPrChange>
      </w:pPr>
      <w:ins w:id="949"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0" w:author="11046021_蔡元振" w:date="2024-03-26T14:53:00Z"/>
          <w:szCs w:val="28"/>
        </w:rPr>
        <w:pPrChange w:id="951" w:author="11046021_蔡元振" w:date="2024-03-26T14:54:00Z">
          <w:pPr/>
        </w:pPrChange>
      </w:pPr>
      <w:ins w:id="952"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3" w:author="11046021_蔡元振" w:date="2024-03-26T14:53:00Z"/>
          <w:szCs w:val="28"/>
        </w:rPr>
        <w:pPrChange w:id="954" w:author="11046021_蔡元振" w:date="2024-03-26T14:54:00Z">
          <w:pPr/>
        </w:pPrChange>
      </w:pPr>
      <w:ins w:id="955"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6" w:author="11046021_蔡元振" w:date="2024-03-26T14:53:00Z"/>
          <w:szCs w:val="28"/>
        </w:rPr>
        <w:pPrChange w:id="957" w:author="11046021_蔡元振" w:date="2024-03-26T14:54:00Z">
          <w:pPr/>
        </w:pPrChange>
      </w:pPr>
      <w:ins w:id="958"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59" w:author="11046021_蔡元振" w:date="2024-03-26T14:53:00Z"/>
          <w:szCs w:val="28"/>
        </w:rPr>
        <w:pPrChange w:id="960" w:author="11046021_蔡元振" w:date="2024-03-26T14:54:00Z">
          <w:pPr/>
        </w:pPrChange>
      </w:pPr>
      <w:ins w:id="961"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2" w:author="11046021_蔡元振" w:date="2024-03-26T14:53:00Z"/>
          <w:szCs w:val="28"/>
        </w:rPr>
        <w:pPrChange w:id="963" w:author="11046021_蔡元振" w:date="2024-03-26T14:54:00Z">
          <w:pPr/>
        </w:pPrChange>
      </w:pPr>
      <w:ins w:id="964"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5" w:author="11046021_蔡元振" w:date="2024-03-26T14:53:00Z"/>
          <w:szCs w:val="28"/>
        </w:rPr>
        <w:pPrChange w:id="966" w:author="11046021_蔡元振" w:date="2024-03-26T14:54:00Z">
          <w:pPr/>
        </w:pPrChange>
      </w:pPr>
      <w:ins w:id="967"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8" w:author="11046021_蔡元振" w:date="2024-03-26T14:53:00Z"/>
          <w:szCs w:val="28"/>
        </w:rPr>
        <w:pPrChange w:id="969" w:author="11046021_蔡元振" w:date="2024-03-26T14:54:00Z">
          <w:pPr/>
        </w:pPrChange>
      </w:pPr>
      <w:ins w:id="970"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1" w:author="11046021_蔡元振" w:date="2024-03-26T14:53:00Z"/>
          <w:szCs w:val="28"/>
        </w:rPr>
        <w:pPrChange w:id="972" w:author="11046021_蔡元振" w:date="2024-03-26T14:54:00Z">
          <w:pPr/>
        </w:pPrChange>
      </w:pPr>
      <w:ins w:id="973"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4" w:author="11046021_蔡元振" w:date="2024-03-26T14:53:00Z"/>
          <w:szCs w:val="28"/>
        </w:rPr>
        <w:pPrChange w:id="975" w:author="11046021_蔡元振" w:date="2024-03-26T14:54:00Z">
          <w:pPr/>
        </w:pPrChange>
      </w:pPr>
      <w:ins w:id="976"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7" w:author="11046021_蔡元振" w:date="2024-03-26T14:53:00Z"/>
          <w:szCs w:val="28"/>
        </w:rPr>
        <w:pPrChange w:id="978" w:author="11046021_蔡元振" w:date="2024-03-26T14:54:00Z">
          <w:pPr/>
        </w:pPrChange>
      </w:pPr>
      <w:ins w:id="979"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0" w:author="11046021_蔡元振" w:date="2024-03-26T14:53:00Z"/>
          <w:szCs w:val="28"/>
        </w:rPr>
        <w:pPrChange w:id="981" w:author="11046021_蔡元振" w:date="2024-03-26T14:54:00Z">
          <w:pPr/>
        </w:pPrChange>
      </w:pPr>
      <w:ins w:id="982"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3" w:author="11046021_蔡元振" w:date="2024-03-26T14:53:00Z"/>
          <w:szCs w:val="28"/>
        </w:rPr>
        <w:pPrChange w:id="984" w:author="11046021_蔡元振" w:date="2024-03-26T14:54:00Z">
          <w:pPr/>
        </w:pPrChange>
      </w:pPr>
      <w:ins w:id="985"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6" w:author="11046021_蔡元振" w:date="2024-03-26T14:53:00Z"/>
          <w:szCs w:val="28"/>
        </w:rPr>
        <w:pPrChange w:id="987" w:author="11046021_蔡元振" w:date="2024-03-26T14:54:00Z">
          <w:pPr/>
        </w:pPrChange>
      </w:pPr>
      <w:ins w:id="988"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89" w:author="11046021_蔡元振" w:date="2024-03-26T14:53:00Z"/>
          <w:szCs w:val="28"/>
        </w:rPr>
        <w:pPrChange w:id="990" w:author="11046021_蔡元振" w:date="2024-03-26T14:54:00Z">
          <w:pPr/>
        </w:pPrChange>
      </w:pPr>
      <w:ins w:id="991"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2" w:author="11046021_蔡元振" w:date="2024-03-26T14:53:00Z"/>
          <w:szCs w:val="28"/>
        </w:rPr>
        <w:pPrChange w:id="993" w:author="11046021_蔡元振" w:date="2024-03-26T14:54:00Z">
          <w:pPr/>
        </w:pPrChange>
      </w:pPr>
      <w:ins w:id="994"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5" w:author="11046021_蔡元振" w:date="2024-03-26T14:53:00Z"/>
          <w:szCs w:val="28"/>
        </w:rPr>
      </w:pPr>
      <w:ins w:id="996"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7" w:author="11046021_蔡元振" w:date="2024-03-26T14:53:00Z"/>
          <w:szCs w:val="28"/>
        </w:rPr>
        <w:pPrChange w:id="998" w:author="11046021_蔡元振" w:date="2024-03-26T14:54:00Z">
          <w:pPr/>
        </w:pPrChange>
      </w:pPr>
    </w:p>
    <w:p w14:paraId="36A64BB8" w14:textId="77777777" w:rsidR="00DB4733" w:rsidRPr="00B20DD6" w:rsidRDefault="00DB4733">
      <w:pPr>
        <w:ind w:leftChars="200" w:left="560"/>
        <w:rPr>
          <w:ins w:id="999"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0" w:author="11046021_蔡元振" w:date="2024-03-26T15:23:00Z">
            <w:rPr>
              <w:ins w:id="1001" w:author="11046021_蔡元振" w:date="2024-03-26T14:53:00Z"/>
              <w:szCs w:val="28"/>
            </w:rPr>
          </w:rPrChange>
        </w:rPr>
        <w:pPrChange w:id="1002" w:author="11046021_蔡元振" w:date="2024-03-26T14:54:00Z">
          <w:pPr/>
        </w:pPrChange>
      </w:pPr>
      <w:ins w:id="1003"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4"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5" w:author="11046021_蔡元振" w:date="2024-03-26T14:53:00Z"/>
          <w:szCs w:val="28"/>
        </w:rPr>
        <w:pPrChange w:id="1006" w:author="11046021_蔡元振" w:date="2024-03-26T14:54:00Z">
          <w:pPr/>
        </w:pPrChange>
      </w:pPr>
      <w:ins w:id="1007"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08" w:author="11046021_蔡元振" w:date="2024-03-26T14:53:00Z"/>
          <w:szCs w:val="28"/>
        </w:rPr>
        <w:pPrChange w:id="1009" w:author="11046021_蔡元振" w:date="2024-03-26T14:54:00Z">
          <w:pPr/>
        </w:pPrChange>
      </w:pPr>
      <w:ins w:id="1010"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1" w:author="11046021_蔡元振" w:date="2024-03-26T14:53:00Z"/>
          <w:szCs w:val="28"/>
        </w:rPr>
        <w:pPrChange w:id="1012" w:author="11046021_蔡元振" w:date="2024-03-26T14:54:00Z">
          <w:pPr/>
        </w:pPrChange>
      </w:pPr>
      <w:ins w:id="1013"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4" w:author="11046021_蔡元振" w:date="2024-03-26T15:23:00Z">
              <w:rPr>
                <w:rFonts w:hint="eastAsia"/>
                <w:szCs w:val="28"/>
              </w:rPr>
            </w:rPrChange>
          </w:rPr>
          <w:t>利用優勢來減少威</w:t>
        </w:r>
      </w:ins>
      <w:ins w:id="1015"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6" w:author="11046021_蔡元振" w:date="2024-03-26T14:53:00Z">
        <w:del w:id="1017"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8"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19" w:author="11046021_蔡元振" w:date="2024-03-26T14:53:00Z"/>
          <w:szCs w:val="28"/>
        </w:rPr>
        <w:pPrChange w:id="1020" w:author="11046021_蔡元振" w:date="2024-03-26T14:54:00Z">
          <w:pPr/>
        </w:pPrChange>
      </w:pPr>
      <w:ins w:id="1021"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2" w:author="11046021_蔡元振" w:date="2024-03-26T14:53:00Z"/>
          <w:szCs w:val="28"/>
        </w:rPr>
        <w:pPrChange w:id="1023" w:author="11046021_蔡元振" w:date="2024-03-26T14:54:00Z">
          <w:pPr/>
        </w:pPrChange>
      </w:pPr>
      <w:ins w:id="1024"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5"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6" w:author="11046021_蔡元振" w:date="2024-03-26T15:23:00Z">
            <w:rPr>
              <w:ins w:id="1027" w:author="11046021_蔡元振" w:date="2024-03-26T14:53:00Z"/>
              <w:szCs w:val="28"/>
            </w:rPr>
          </w:rPrChange>
        </w:rPr>
        <w:pPrChange w:id="1028" w:author="11046021_蔡元振" w:date="2024-03-26T14:54:00Z">
          <w:pPr/>
        </w:pPrChange>
      </w:pPr>
      <w:ins w:id="1029"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0"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1" w:author="11046021_蔡元振" w:date="2024-03-26T14:53:00Z"/>
          <w:szCs w:val="28"/>
        </w:rPr>
        <w:pPrChange w:id="1032" w:author="11046021_蔡元振" w:date="2024-03-26T14:54:00Z">
          <w:pPr/>
        </w:pPrChange>
      </w:pPr>
      <w:ins w:id="1033"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4" w:author="11046021_蔡元振" w:date="2024-03-26T14:53:00Z"/>
          <w:szCs w:val="28"/>
        </w:rPr>
        <w:pPrChange w:id="1035" w:author="11046021_蔡元振" w:date="2024-03-26T14:54:00Z">
          <w:pPr/>
        </w:pPrChange>
      </w:pPr>
      <w:ins w:id="1036"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7" w:author="11046021_蔡元振" w:date="2024-03-26T14:53:00Z"/>
          <w:szCs w:val="28"/>
        </w:rPr>
        <w:pPrChange w:id="1038" w:author="11046021_蔡元振" w:date="2024-03-26T14:54:00Z">
          <w:pPr/>
        </w:pPrChange>
      </w:pPr>
      <w:ins w:id="1039"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0"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1" w:author="11046021_蔡元振" w:date="2024-03-26T14:53:00Z"/>
          <w:szCs w:val="28"/>
        </w:rPr>
        <w:pPrChange w:id="1042" w:author="11046021_蔡元振" w:date="2024-03-26T14:54:00Z">
          <w:pPr/>
        </w:pPrChange>
      </w:pPr>
      <w:ins w:id="1043"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4" w:author="11046014_劉育彤" w:date="2024-03-25T14:54:00Z"/>
          <w:szCs w:val="28"/>
          <w:rPrChange w:id="1045" w:author="11046014_劉育彤" w:date="2024-03-25T20:17:00Z">
            <w:rPr>
              <w:ins w:id="1046" w:author="11046014_劉育彤" w:date="2024-03-25T14:54:00Z"/>
              <w:rFonts w:ascii="標楷體" w:hAnsi="標楷體"/>
              <w:szCs w:val="28"/>
            </w:rPr>
          </w:rPrChange>
        </w:rPr>
        <w:pPrChange w:id="1047" w:author="11046021_蔡元振" w:date="2024-03-26T14:54:00Z">
          <w:pPr>
            <w:ind w:firstLineChars="200" w:firstLine="560"/>
          </w:pPr>
        </w:pPrChange>
      </w:pPr>
      <w:ins w:id="1048" w:author="11046021_蔡元振" w:date="2024-03-26T14:53:00Z">
        <w:r w:rsidRPr="00DB4733">
          <w:rPr>
            <w:rFonts w:hint="eastAsia"/>
            <w:szCs w:val="28"/>
          </w:rPr>
          <w:t>加強用戶數據保護和隱私安全，以建立用戶信任。</w:t>
        </w:r>
      </w:ins>
      <w:ins w:id="1049" w:author="11046014_劉育彤" w:date="2024-03-25T14:54:00Z">
        <w:del w:id="1050" w:author="11046004_陳冠廷" w:date="2024-03-27T23:34:00Z">
          <w:r w:rsidR="00B202F1" w:rsidRPr="003E7632">
            <w:rPr>
              <w:rFonts w:hint="eastAsia"/>
              <w:szCs w:val="28"/>
              <w:rPrChange w:id="1051" w:author="11046014_劉育彤" w:date="2024-03-25T20:17:00Z">
                <w:rPr>
                  <w:rFonts w:ascii="標楷體" w:hAnsi="標楷體" w:hint="eastAsia"/>
                  <w:szCs w:val="28"/>
                </w:rPr>
              </w:rPrChange>
            </w:rPr>
            <w:delText>內</w:delText>
          </w:r>
          <w:r w:rsidR="00B202F1" w:rsidRPr="003E7632">
            <w:rPr>
              <w:szCs w:val="28"/>
              <w:rPrChange w:id="1052" w:author="11046014_劉育彤" w:date="2024-03-25T20:17:00Z">
                <w:rPr>
                  <w:rFonts w:ascii="標楷體" w:hAnsi="標楷體"/>
                  <w:szCs w:val="28"/>
                </w:rPr>
              </w:rPrChange>
            </w:rPr>
            <w:delText>文</w:delText>
          </w:r>
          <w:r w:rsidR="00B202F1" w:rsidRPr="003E7632">
            <w:rPr>
              <w:rFonts w:hint="eastAsia"/>
              <w:szCs w:val="28"/>
              <w:rPrChange w:id="1053" w:author="11046014_劉育彤" w:date="2024-03-25T20:17:00Z">
                <w:rPr>
                  <w:rFonts w:ascii="標楷體" w:hAnsi="標楷體" w:hint="eastAsia"/>
                  <w:szCs w:val="28"/>
                </w:rPr>
              </w:rPrChange>
            </w:rPr>
            <w:delText>撰</w:delText>
          </w:r>
          <w:r w:rsidR="00B202F1" w:rsidRPr="003E7632">
            <w:rPr>
              <w:szCs w:val="28"/>
              <w:rPrChange w:id="1054" w:author="11046014_劉育彤" w:date="2024-03-25T20:17:00Z">
                <w:rPr>
                  <w:rFonts w:ascii="標楷體" w:hAnsi="標楷體"/>
                  <w:szCs w:val="28"/>
                </w:rPr>
              </w:rPrChange>
            </w:rPr>
            <w:delText>寫</w:delText>
          </w:r>
          <w:r w:rsidR="00B202F1" w:rsidRPr="003E7632">
            <w:rPr>
              <w:szCs w:val="28"/>
              <w:rPrChange w:id="1055" w:author="11046014_劉育彤" w:date="2024-03-25T20:17:00Z">
                <w:rPr>
                  <w:rFonts w:ascii="標楷體" w:hAnsi="標楷體"/>
                  <w:szCs w:val="28"/>
                </w:rPr>
              </w:rPrChange>
            </w:rPr>
            <w:delText>…</w:delText>
          </w:r>
        </w:del>
      </w:ins>
    </w:p>
    <w:p w14:paraId="7004E61F" w14:textId="77777777" w:rsidR="00B05515" w:rsidRPr="003E7632" w:rsidRDefault="00B05515">
      <w:pPr>
        <w:rPr>
          <w:ins w:id="1056" w:author="11046014_劉育彤" w:date="2024-03-25T14:57:00Z"/>
          <w:szCs w:val="28"/>
          <w:rPrChange w:id="1057" w:author="11046014_劉育彤" w:date="2024-03-25T20:17:00Z">
            <w:rPr>
              <w:ins w:id="1058" w:author="11046014_劉育彤" w:date="2024-03-25T14:57:00Z"/>
              <w:rFonts w:ascii="標楷體" w:hAnsi="標楷體"/>
              <w:szCs w:val="28"/>
            </w:rPr>
          </w:rPrChange>
        </w:rPr>
        <w:pPrChange w:id="1059" w:author="11046017_鄭兆媗" w:date="2024-03-25T20:17:00Z">
          <w:pPr>
            <w:ind w:firstLineChars="200" w:firstLine="560"/>
          </w:pPr>
        </w:pPrChange>
      </w:pPr>
    </w:p>
    <w:p w14:paraId="1FEA03DA" w14:textId="77777777" w:rsidR="00B05515" w:rsidRPr="003E7632" w:rsidRDefault="00B05515">
      <w:pPr>
        <w:widowControl/>
        <w:rPr>
          <w:ins w:id="1060" w:author="11046014_劉育彤" w:date="2024-03-25T14:57:00Z"/>
          <w:szCs w:val="28"/>
          <w:rPrChange w:id="1061" w:author="11046014_劉育彤" w:date="2024-03-25T20:17:00Z">
            <w:rPr>
              <w:ins w:id="1062" w:author="11046014_劉育彤" w:date="2024-03-25T14:57:00Z"/>
              <w:rFonts w:ascii="標楷體" w:hAnsi="標楷體"/>
              <w:szCs w:val="28"/>
            </w:rPr>
          </w:rPrChange>
        </w:rPr>
      </w:pPr>
      <w:ins w:id="1063" w:author="11046014_劉育彤" w:date="2024-03-25T14:57:00Z">
        <w:r w:rsidRPr="003E7632">
          <w:rPr>
            <w:szCs w:val="28"/>
            <w:rPrChange w:id="1064"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5" w:author="11046014_劉育彤" w:date="2024-03-25T14:57:00Z"/>
        </w:rPr>
        <w:pPrChange w:id="1066" w:author="11046017_鄭兆媗" w:date="2024-03-25T20:17:00Z">
          <w:pPr>
            <w:jc w:val="center"/>
          </w:pPr>
        </w:pPrChange>
      </w:pPr>
      <w:ins w:id="1067" w:author="11046014_劉育彤" w:date="2024-03-25T14:57:00Z">
        <w:del w:id="1068"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69" w:name="_Toc166433930"/>
        <w:r w:rsidR="004A1CB8" w:rsidRPr="00FB1867">
          <w:rPr>
            <w:rFonts w:hint="eastAsia"/>
          </w:rPr>
          <w:t>系統規格</w:t>
        </w:r>
        <w:bookmarkEnd w:id="1069"/>
      </w:ins>
    </w:p>
    <w:p w14:paraId="45BB57ED" w14:textId="36184C9E" w:rsidR="00B05515" w:rsidRPr="00FB1867" w:rsidRDefault="007449AA">
      <w:pPr>
        <w:pStyle w:val="2"/>
        <w:rPr>
          <w:ins w:id="1070" w:author="11046014_劉育彤" w:date="2024-03-25T14:57:00Z"/>
        </w:rPr>
        <w:pPrChange w:id="1071" w:author="11046021_蔡元振" w:date="2024-03-26T14:25:00Z">
          <w:pPr>
            <w:ind w:firstLineChars="50" w:firstLine="140"/>
          </w:pPr>
        </w:pPrChange>
      </w:pPr>
      <w:ins w:id="1072" w:author="11046017_鄭兆媗" w:date="2024-03-25T20:56:00Z">
        <w:r>
          <w:rPr>
            <w:rFonts w:hint="eastAsia"/>
          </w:rPr>
          <w:t xml:space="preserve"> </w:t>
        </w:r>
      </w:ins>
      <w:ins w:id="1073" w:author="11046014_劉育彤" w:date="2024-03-25T14:57:00Z">
        <w:del w:id="1074"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5" w:name="_Toc166433931"/>
        <w:r w:rsidR="004A1CB8" w:rsidRPr="00FB1867">
          <w:rPr>
            <w:rFonts w:hint="eastAsia"/>
          </w:rPr>
          <w:t>系統</w:t>
        </w:r>
      </w:ins>
      <w:ins w:id="1076" w:author="11046014_劉育彤" w:date="2024-03-25T14:58:00Z">
        <w:r w:rsidR="004A1CB8" w:rsidRPr="00FB1867">
          <w:rPr>
            <w:rFonts w:hint="eastAsia"/>
          </w:rPr>
          <w:t>架構</w:t>
        </w:r>
      </w:ins>
      <w:bookmarkEnd w:id="1075"/>
    </w:p>
    <w:p w14:paraId="3F28E9E0" w14:textId="77777777" w:rsidR="00B05515" w:rsidRDefault="00B05515">
      <w:pPr>
        <w:rPr>
          <w:ins w:id="1077" w:author="11046014_劉育彤" w:date="2024-03-30T17:10:00Z"/>
          <w:szCs w:val="28"/>
        </w:rPr>
      </w:pPr>
      <w:ins w:id="1078" w:author="11046014_劉育彤" w:date="2024-03-25T14:57:00Z">
        <w:r w:rsidRPr="003E7632">
          <w:rPr>
            <w:szCs w:val="28"/>
            <w:rPrChange w:id="1079" w:author="11046014_劉育彤" w:date="2024-03-25T20:17:00Z">
              <w:rPr>
                <w:rFonts w:ascii="標楷體" w:hAnsi="標楷體"/>
                <w:szCs w:val="28"/>
              </w:rPr>
            </w:rPrChange>
          </w:rPr>
          <w:t xml:space="preserve">  </w:t>
        </w:r>
        <w:r w:rsidRPr="003E7632">
          <w:rPr>
            <w:rFonts w:hint="eastAsia"/>
            <w:szCs w:val="28"/>
            <w:rPrChange w:id="1080" w:author="11046014_劉育彤" w:date="2024-03-25T20:17:00Z">
              <w:rPr>
                <w:rFonts w:ascii="標楷體" w:hAnsi="標楷體" w:hint="eastAsia"/>
                <w:szCs w:val="28"/>
              </w:rPr>
            </w:rPrChange>
          </w:rPr>
          <w:t>內</w:t>
        </w:r>
        <w:r w:rsidRPr="003E7632">
          <w:rPr>
            <w:szCs w:val="28"/>
            <w:rPrChange w:id="1081" w:author="11046014_劉育彤" w:date="2024-03-25T20:17:00Z">
              <w:rPr>
                <w:rFonts w:ascii="標楷體" w:hAnsi="標楷體"/>
                <w:szCs w:val="28"/>
              </w:rPr>
            </w:rPrChange>
          </w:rPr>
          <w:t>文</w:t>
        </w:r>
        <w:r w:rsidRPr="003E7632">
          <w:rPr>
            <w:rFonts w:hint="eastAsia"/>
            <w:szCs w:val="28"/>
            <w:rPrChange w:id="1082" w:author="11046014_劉育彤" w:date="2024-03-25T20:17:00Z">
              <w:rPr>
                <w:rFonts w:ascii="標楷體" w:hAnsi="標楷體" w:hint="eastAsia"/>
                <w:szCs w:val="28"/>
              </w:rPr>
            </w:rPrChange>
          </w:rPr>
          <w:t>撰</w:t>
        </w:r>
        <w:r w:rsidRPr="003E7632">
          <w:rPr>
            <w:szCs w:val="28"/>
            <w:rPrChange w:id="1083" w:author="11046014_劉育彤" w:date="2024-03-25T20:17:00Z">
              <w:rPr>
                <w:rFonts w:ascii="標楷體" w:hAnsi="標楷體"/>
                <w:szCs w:val="28"/>
              </w:rPr>
            </w:rPrChange>
          </w:rPr>
          <w:t>寫</w:t>
        </w:r>
        <w:r w:rsidRPr="003E7632">
          <w:rPr>
            <w:szCs w:val="28"/>
            <w:rPrChange w:id="1084" w:author="11046014_劉育彤" w:date="2024-03-25T20:17:00Z">
              <w:rPr>
                <w:rFonts w:ascii="標楷體" w:hAnsi="標楷體"/>
                <w:szCs w:val="28"/>
              </w:rPr>
            </w:rPrChange>
          </w:rPr>
          <w:t>…</w:t>
        </w:r>
      </w:ins>
    </w:p>
    <w:p w14:paraId="3E46CD74" w14:textId="77777777" w:rsidR="00773ED8" w:rsidRDefault="00773ED8">
      <w:pPr>
        <w:rPr>
          <w:ins w:id="1085" w:author="11046014_劉育彤" w:date="2024-03-30T17:10:00Z"/>
          <w:szCs w:val="28"/>
        </w:rPr>
      </w:pPr>
    </w:p>
    <w:p w14:paraId="69D527FA" w14:textId="39A22562" w:rsidR="00773ED8" w:rsidRDefault="00773ED8">
      <w:pPr>
        <w:rPr>
          <w:ins w:id="1086" w:author="11046014_劉育彤" w:date="2024-03-30T17:10:00Z"/>
          <w:szCs w:val="28"/>
        </w:rPr>
      </w:pPr>
      <w:ins w:id="1087"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8" w:author="11046014_劉育彤" w:date="2024-03-30T17:49:00Z"/>
          <w:szCs w:val="28"/>
        </w:rPr>
      </w:pPr>
      <w:ins w:id="1089"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0" w:author="11046014_劉育彤" w:date="2024-03-30T17:50:00Z"/>
          <w:szCs w:val="28"/>
        </w:rPr>
      </w:pPr>
      <w:ins w:id="1091" w:author="11046014_劉育彤" w:date="2024-03-30T17:50:00Z">
        <w:r>
          <w:rPr>
            <w:rFonts w:hint="eastAsia"/>
            <w:szCs w:val="28"/>
          </w:rPr>
          <w:t>登入、註冊、忘記密碼</w:t>
        </w:r>
      </w:ins>
      <w:ins w:id="1092" w:author="11046014_劉育彤" w:date="2024-03-31T16:47:00Z">
        <w:r w:rsidR="00E11A9D">
          <w:rPr>
            <w:rFonts w:hint="eastAsia"/>
            <w:szCs w:val="28"/>
          </w:rPr>
          <w:t xml:space="preserve"> </w:t>
        </w:r>
      </w:ins>
    </w:p>
    <w:p w14:paraId="47529A01" w14:textId="60111DBC" w:rsidR="00C5799D" w:rsidRDefault="00017127">
      <w:pPr>
        <w:rPr>
          <w:ins w:id="1093" w:author="11046014_劉育彤" w:date="2024-03-30T17:51:00Z"/>
        </w:rPr>
      </w:pPr>
      <w:ins w:id="1094"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5" w:author="11046014_劉育彤" w:date="2024-03-30T17:51:00Z">
        <w:r w:rsidR="003F4933">
          <w:rPr>
            <w:rFonts w:hint="eastAsia"/>
          </w:rPr>
          <w:t>此</w:t>
        </w:r>
      </w:ins>
      <w:ins w:id="1096" w:author="11046014_劉育彤" w:date="2024-03-30T17:50:00Z">
        <w:r>
          <w:t>功能，根據註冊時的</w:t>
        </w:r>
        <w:r>
          <w:t>mail</w:t>
        </w:r>
        <w:r>
          <w:t>驗證身分，再重新設定密碼。</w:t>
        </w:r>
      </w:ins>
    </w:p>
    <w:p w14:paraId="20A50BBD" w14:textId="06514A55" w:rsidR="003F4933" w:rsidRDefault="003F4933">
      <w:pPr>
        <w:rPr>
          <w:ins w:id="1097" w:author="11046014_劉育彤" w:date="2024-03-30T17:51:00Z"/>
        </w:rPr>
      </w:pPr>
      <w:ins w:id="1098" w:author="11046014_劉育彤" w:date="2024-03-30T17:51:00Z">
        <w:r>
          <w:rPr>
            <w:rFonts w:hint="eastAsia"/>
          </w:rPr>
          <w:t>課程詳情</w:t>
        </w:r>
      </w:ins>
    </w:p>
    <w:p w14:paraId="7BD264AF" w14:textId="07BD6065" w:rsidR="003F4933" w:rsidRDefault="003F4933">
      <w:pPr>
        <w:rPr>
          <w:ins w:id="1099" w:author="11046014_劉育彤" w:date="2024-03-30T20:43:00Z"/>
        </w:rPr>
      </w:pPr>
      <w:ins w:id="1100" w:author="11046014_劉育彤" w:date="2024-03-30T17:51:00Z">
        <w:r>
          <w:rPr>
            <w:rFonts w:hint="eastAsia"/>
          </w:rPr>
          <w:t>透過</w:t>
        </w:r>
      </w:ins>
      <w:ins w:id="1101" w:author="11046014_劉育彤" w:date="2024-03-30T17:55:00Z">
        <w:r w:rsidR="00CC45F9">
          <w:rPr>
            <w:rFonts w:hint="eastAsia"/>
          </w:rPr>
          <w:t>課程展示</w:t>
        </w:r>
      </w:ins>
      <w:ins w:id="1102" w:author="11046014_劉育彤" w:date="2024-03-30T18:43:00Z">
        <w:r w:rsidR="008A402D">
          <w:rPr>
            <w:rFonts w:hint="eastAsia"/>
          </w:rPr>
          <w:t>，使用者能從</w:t>
        </w:r>
      </w:ins>
      <w:ins w:id="1103" w:author="11046014_劉育彤" w:date="2024-03-30T19:05:00Z">
        <w:r w:rsidR="00067F52">
          <w:rPr>
            <w:rFonts w:hint="eastAsia"/>
          </w:rPr>
          <w:t>網站上直接查看</w:t>
        </w:r>
      </w:ins>
      <w:ins w:id="1104" w:author="11046014_劉育彤" w:date="2024-03-30T19:06:00Z">
        <w:r w:rsidR="00067F52">
          <w:rPr>
            <w:rFonts w:hint="eastAsia"/>
          </w:rPr>
          <w:t>不同種類課程的</w:t>
        </w:r>
      </w:ins>
      <w:ins w:id="1105" w:author="11046014_劉育彤" w:date="2024-03-30T19:15:00Z">
        <w:r w:rsidR="00A36851">
          <w:rPr>
            <w:rFonts w:hint="eastAsia"/>
          </w:rPr>
          <w:t>內容介紹</w:t>
        </w:r>
      </w:ins>
      <w:ins w:id="1106" w:author="11046014_劉育彤" w:date="2024-03-30T20:43:00Z">
        <w:r w:rsidR="00323246">
          <w:rPr>
            <w:rFonts w:hint="eastAsia"/>
          </w:rPr>
          <w:t>。</w:t>
        </w:r>
      </w:ins>
    </w:p>
    <w:p w14:paraId="7698B0BE" w14:textId="68A00006" w:rsidR="00323246" w:rsidRDefault="00323246">
      <w:pPr>
        <w:rPr>
          <w:ins w:id="1107" w:author="11046014_劉育彤" w:date="2024-03-30T20:44:00Z"/>
        </w:rPr>
      </w:pPr>
      <w:ins w:id="1108" w:author="11046014_劉育彤" w:date="2024-03-30T20:43:00Z">
        <w:r>
          <w:rPr>
            <w:rFonts w:hint="eastAsia"/>
          </w:rPr>
          <w:t>教練詳情</w:t>
        </w:r>
      </w:ins>
    </w:p>
    <w:p w14:paraId="6F73357E" w14:textId="1A85D6EA" w:rsidR="00DB0C9F" w:rsidRDefault="00DB0C9F" w:rsidP="00DB0C9F">
      <w:pPr>
        <w:rPr>
          <w:ins w:id="1109" w:author="11046014_劉育彤" w:date="2024-03-30T20:45:00Z"/>
        </w:rPr>
      </w:pPr>
      <w:ins w:id="1110" w:author="11046014_劉育彤" w:date="2024-03-30T20:44:00Z">
        <w:r>
          <w:rPr>
            <w:rFonts w:hint="eastAsia"/>
          </w:rPr>
          <w:t>透過教練團隊，使用者能從網站上查看</w:t>
        </w:r>
      </w:ins>
      <w:ins w:id="1111"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2" w:author="11046014_劉育彤" w:date="2024-03-30T20:44:00Z">
        <w:r>
          <w:rPr>
            <w:rFonts w:hint="eastAsia"/>
          </w:rPr>
          <w:t>。</w:t>
        </w:r>
      </w:ins>
    </w:p>
    <w:p w14:paraId="7AD0858D" w14:textId="3B4CA4D6" w:rsidR="001272A4" w:rsidRDefault="0040195E" w:rsidP="00DB0C9F">
      <w:pPr>
        <w:rPr>
          <w:ins w:id="1113" w:author="11046014_劉育彤" w:date="2024-03-30T20:48:00Z"/>
        </w:rPr>
      </w:pPr>
      <w:ins w:id="1114" w:author="11046014_劉育彤" w:date="2024-03-30T20:47:00Z">
        <w:r>
          <w:rPr>
            <w:rFonts w:hint="eastAsia"/>
          </w:rPr>
          <w:t>教學詳情</w:t>
        </w:r>
      </w:ins>
    </w:p>
    <w:p w14:paraId="554C0DFB" w14:textId="633E417A" w:rsidR="0040195E" w:rsidRPr="001272A4" w:rsidRDefault="0040195E" w:rsidP="00DB0C9F">
      <w:pPr>
        <w:rPr>
          <w:ins w:id="1115" w:author="11046014_劉育彤" w:date="2024-03-30T20:44:00Z"/>
        </w:rPr>
      </w:pPr>
      <w:ins w:id="1116" w:author="11046014_劉育彤" w:date="2024-03-30T20:48:00Z">
        <w:r>
          <w:rPr>
            <w:rFonts w:hint="eastAsia"/>
          </w:rPr>
          <w:t>透過</w:t>
        </w:r>
        <w:r w:rsidR="002A637E">
          <w:rPr>
            <w:rFonts w:hint="eastAsia"/>
          </w:rPr>
          <w:t>羽球教學可以觀看</w:t>
        </w:r>
      </w:ins>
      <w:ins w:id="1117" w:author="11046014_劉育彤" w:date="2024-03-30T20:49:00Z">
        <w:r w:rsidR="002A637E">
          <w:rPr>
            <w:rFonts w:hint="eastAsia"/>
          </w:rPr>
          <w:t>一些</w:t>
        </w:r>
      </w:ins>
      <w:ins w:id="1118" w:author="11046014_劉育彤" w:date="2024-03-30T20:50:00Z">
        <w:r w:rsidR="001548BE">
          <w:rPr>
            <w:rFonts w:hint="eastAsia"/>
          </w:rPr>
          <w:t>關於羽球技巧</w:t>
        </w:r>
      </w:ins>
      <w:ins w:id="1119" w:author="11046014_劉育彤" w:date="2024-03-30T20:49:00Z">
        <w:r w:rsidR="002A637E">
          <w:rPr>
            <w:rFonts w:hint="eastAsia"/>
          </w:rPr>
          <w:t>的動作</w:t>
        </w:r>
      </w:ins>
      <w:ins w:id="1120" w:author="11046014_劉育彤" w:date="2024-03-30T20:51:00Z">
        <w:r w:rsidR="001548BE">
          <w:rPr>
            <w:rFonts w:hint="eastAsia"/>
          </w:rPr>
          <w:t>。</w:t>
        </w:r>
      </w:ins>
    </w:p>
    <w:p w14:paraId="5553F73E" w14:textId="77777777" w:rsidR="008517B2" w:rsidRDefault="001548BE">
      <w:pPr>
        <w:rPr>
          <w:ins w:id="1121" w:author="11046014_劉育彤" w:date="2024-03-31T14:07:00Z"/>
          <w:szCs w:val="28"/>
        </w:rPr>
      </w:pPr>
      <w:ins w:id="1122" w:author="11046014_劉育彤" w:date="2024-03-30T20:51:00Z">
        <w:r>
          <w:rPr>
            <w:rFonts w:hint="eastAsia"/>
            <w:szCs w:val="28"/>
          </w:rPr>
          <w:t>社群</w:t>
        </w:r>
      </w:ins>
      <w:ins w:id="1123" w:author="11046014_劉育彤" w:date="2024-03-31T13:53:00Z">
        <w:r w:rsidR="00FF525C">
          <w:rPr>
            <w:rFonts w:hint="eastAsia"/>
            <w:szCs w:val="28"/>
          </w:rPr>
          <w:t>空間</w:t>
        </w:r>
      </w:ins>
    </w:p>
    <w:p w14:paraId="3F7F5CE1" w14:textId="1D769CAA" w:rsidR="00FF525C" w:rsidRPr="008E1EC9" w:rsidRDefault="008517B2">
      <w:pPr>
        <w:rPr>
          <w:ins w:id="1124" w:author="11046014_劉育彤" w:date="2024-03-31T15:45:00Z"/>
          <w:color w:val="000000" w:themeColor="text1"/>
        </w:rPr>
      </w:pPr>
      <w:ins w:id="1125" w:author="11046014_劉育彤" w:date="2024-03-31T14:07:00Z">
        <w:r>
          <w:rPr>
            <w:rFonts w:hint="eastAsia"/>
            <w:szCs w:val="28"/>
          </w:rPr>
          <w:lastRenderedPageBreak/>
          <w:t>使用</w:t>
        </w:r>
      </w:ins>
      <w:ins w:id="1126" w:author="11046014_劉育彤" w:date="2024-03-31T14:08:00Z">
        <w:r>
          <w:rPr>
            <w:rFonts w:hint="eastAsia"/>
            <w:szCs w:val="28"/>
          </w:rPr>
          <w:t>者可以在</w:t>
        </w:r>
      </w:ins>
      <w:ins w:id="1127" w:author="11046014_劉育彤" w:date="2024-03-31T15:37:00Z">
        <w:r w:rsidR="004D1910">
          <w:rPr>
            <w:rFonts w:hint="eastAsia"/>
            <w:szCs w:val="28"/>
          </w:rPr>
          <w:t>透過</w:t>
        </w:r>
      </w:ins>
      <w:ins w:id="1128" w:author="11046014_劉育彤" w:date="2024-03-31T14:08:00Z">
        <w:r>
          <w:rPr>
            <w:rFonts w:hint="eastAsia"/>
            <w:szCs w:val="28"/>
          </w:rPr>
          <w:t>社群空間觀看會員在</w:t>
        </w:r>
      </w:ins>
      <w:ins w:id="1129" w:author="11046014_劉育彤" w:date="2024-03-31T14:09:00Z">
        <w:r>
          <w:rPr>
            <w:rFonts w:hint="eastAsia"/>
            <w:szCs w:val="28"/>
          </w:rPr>
          <w:t>評論區</w:t>
        </w:r>
      </w:ins>
      <w:ins w:id="1130" w:author="11046014_劉育彤" w:date="2024-03-31T14:10:00Z">
        <w:r w:rsidR="00782EC8" w:rsidRPr="008E1EC9">
          <w:rPr>
            <w:rFonts w:hint="eastAsia"/>
            <w:color w:val="000000" w:themeColor="text1"/>
          </w:rPr>
          <w:t>分享</w:t>
        </w:r>
      </w:ins>
      <w:ins w:id="1131" w:author="11046014_劉育彤" w:date="2024-03-31T15:37:00Z">
        <w:r w:rsidR="004D1910" w:rsidRPr="008E1EC9">
          <w:rPr>
            <w:rFonts w:hint="eastAsia"/>
            <w:color w:val="000000" w:themeColor="text1"/>
          </w:rPr>
          <w:t>的</w:t>
        </w:r>
      </w:ins>
      <w:ins w:id="1132" w:author="11046014_劉育彤" w:date="2024-03-31T14:10:00Z">
        <w:r w:rsidR="00782EC8" w:rsidRPr="008E1EC9">
          <w:rPr>
            <w:rFonts w:hint="eastAsia"/>
            <w:color w:val="000000" w:themeColor="text1"/>
          </w:rPr>
          <w:t>經驗</w:t>
        </w:r>
      </w:ins>
      <w:ins w:id="1133"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4" w:author="11046014_劉育彤" w:date="2024-03-31T15:45:00Z"/>
          <w:color w:val="000000" w:themeColor="text1"/>
        </w:rPr>
      </w:pPr>
      <w:ins w:id="1135"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6" w:author="11046014_劉育彤" w:date="2024-03-31T15:47:00Z"/>
          <w:color w:val="000000" w:themeColor="text1"/>
        </w:rPr>
      </w:pPr>
      <w:ins w:id="1137"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8"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39" w:author="11046017_鄭兆媗" w:date="2024-03-31T16:32:00Z"/>
          <w:color w:val="000000" w:themeColor="text1"/>
        </w:rPr>
      </w:pPr>
      <w:ins w:id="1140" w:author="11046017_鄭兆媗" w:date="2024-03-31T16:32:00Z">
        <w:r>
          <w:rPr>
            <w:color w:val="000000" w:themeColor="text1"/>
          </w:rPr>
          <w:br w:type="page"/>
        </w:r>
      </w:ins>
    </w:p>
    <w:p w14:paraId="24883350" w14:textId="724F0CA1" w:rsidR="003C5C93" w:rsidRPr="008E1EC9" w:rsidDel="0051407F" w:rsidRDefault="003C5C93">
      <w:pPr>
        <w:pStyle w:val="2"/>
        <w:rPr>
          <w:ins w:id="1141" w:author="11046014_劉育彤" w:date="2024-03-25T14:57:00Z"/>
          <w:del w:id="1142" w:author="11046017_鄭兆媗" w:date="2024-03-31T16:32:00Z"/>
          <w:rPrChange w:id="1143" w:author="11046014_劉育彤" w:date="2024-03-31T15:45:00Z">
            <w:rPr>
              <w:ins w:id="1144" w:author="11046014_劉育彤" w:date="2024-03-25T14:57:00Z"/>
              <w:del w:id="1145" w:author="11046017_鄭兆媗" w:date="2024-03-31T16:32:00Z"/>
              <w:rFonts w:ascii="標楷體" w:hAnsi="標楷體"/>
              <w:szCs w:val="28"/>
            </w:rPr>
          </w:rPrChange>
        </w:rPr>
        <w:pPrChange w:id="1146" w:author="11046017_鄭兆媗" w:date="2024-03-31T16:32:00Z">
          <w:pPr>
            <w:ind w:firstLineChars="200" w:firstLine="560"/>
          </w:pPr>
        </w:pPrChange>
      </w:pPr>
      <w:bookmarkStart w:id="1147" w:name="_Toc166433932"/>
      <w:bookmarkEnd w:id="1147"/>
    </w:p>
    <w:p w14:paraId="1FA11ADB" w14:textId="7EA400E3" w:rsidR="00B05515" w:rsidRPr="00FB1867" w:rsidRDefault="007449AA">
      <w:pPr>
        <w:pStyle w:val="2"/>
        <w:rPr>
          <w:ins w:id="1148" w:author="11046014_劉育彤" w:date="2024-03-25T14:57:00Z"/>
        </w:rPr>
        <w:pPrChange w:id="1149" w:author="11046021_蔡元振" w:date="2024-03-26T14:25:00Z">
          <w:pPr>
            <w:ind w:firstLineChars="50" w:firstLine="140"/>
          </w:pPr>
        </w:pPrChange>
      </w:pPr>
      <w:ins w:id="1150" w:author="11046017_鄭兆媗" w:date="2024-03-25T20:56:00Z">
        <w:r>
          <w:rPr>
            <w:rFonts w:hint="eastAsia"/>
          </w:rPr>
          <w:t xml:space="preserve"> </w:t>
        </w:r>
      </w:ins>
      <w:ins w:id="1151" w:author="11046014_劉育彤" w:date="2024-03-25T14:58:00Z">
        <w:del w:id="1152" w:author="11046017_鄭兆媗" w:date="2024-03-25T17:16:00Z">
          <w:r w:rsidR="004A1CB8" w:rsidRPr="00FB1867">
            <w:rPr>
              <w:rFonts w:hint="eastAsia"/>
            </w:rPr>
            <w:delText>3</w:delText>
          </w:r>
        </w:del>
      </w:ins>
      <w:ins w:id="1153" w:author="11046014_劉育彤" w:date="2024-03-25T14:57:00Z">
        <w:del w:id="1154" w:author="11046017_鄭兆媗" w:date="2024-03-25T17:16:00Z">
          <w:r w:rsidR="00B05515" w:rsidRPr="00FB1867">
            <w:rPr>
              <w:rFonts w:hint="eastAsia"/>
            </w:rPr>
            <w:delText xml:space="preserve">-2 </w:delText>
          </w:r>
        </w:del>
      </w:ins>
      <w:bookmarkStart w:id="1155" w:name="_Toc166433933"/>
      <w:ins w:id="1156" w:author="11046014_劉育彤" w:date="2024-03-25T14:58:00Z">
        <w:r w:rsidR="004A1CB8" w:rsidRPr="00FB1867">
          <w:rPr>
            <w:rFonts w:hint="eastAsia"/>
          </w:rPr>
          <w:t>系統軟、硬體需求與技術平台</w:t>
        </w:r>
      </w:ins>
      <w:bookmarkEnd w:id="1155"/>
    </w:p>
    <w:p w14:paraId="2355CAC4" w14:textId="3631DEBD" w:rsidR="00EC690F" w:rsidRPr="008E1EC9" w:rsidRDefault="00AC5662">
      <w:pPr>
        <w:pStyle w:val="af0"/>
        <w:jc w:val="center"/>
        <w:rPr>
          <w:ins w:id="1157" w:author="11046014_劉育彤" w:date="2024-03-30T12:54:00Z"/>
          <w:szCs w:val="28"/>
          <w:lang w:eastAsia="zh-TW"/>
        </w:rPr>
        <w:pPrChange w:id="1158" w:author="11046017_鄭兆媗" w:date="2024-03-31T16:29:00Z">
          <w:pPr/>
        </w:pPrChange>
      </w:pPr>
      <w:proofErr w:type="gramStart"/>
      <w:ins w:id="1159" w:author="11046017_鄭兆媗" w:date="2024-03-31T16:28:00Z">
        <w:r>
          <w:rPr>
            <w:rFonts w:hint="eastAsia"/>
            <w:lang w:eastAsia="zh-TW"/>
          </w:rPr>
          <w:t>▼</w:t>
        </w:r>
      </w:ins>
      <w:proofErr w:type="gramEnd"/>
      <w:ins w:id="1160"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1" w:author="11046017_鄭兆媗" w:date="2024-03-31T16:27:00Z">
        <w:r>
          <w:rPr>
            <w:rFonts w:hint="eastAsia"/>
            <w:lang w:eastAsia="zh-TW"/>
          </w:rPr>
          <w:t xml:space="preserve"> </w:t>
        </w:r>
        <w:r>
          <w:rPr>
            <w:rFonts w:hint="eastAsia"/>
            <w:lang w:eastAsia="zh-TW"/>
          </w:rPr>
          <w:t>系統軟</w:t>
        </w:r>
      </w:ins>
      <w:ins w:id="1162" w:author="11046017_鄭兆媗" w:date="2024-03-31T16:32:00Z">
        <w:r w:rsidR="00840F86">
          <w:rPr>
            <w:rFonts w:hint="eastAsia"/>
            <w:lang w:eastAsia="zh-TW"/>
          </w:rPr>
          <w:t>、</w:t>
        </w:r>
      </w:ins>
      <w:ins w:id="1163"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4"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5">
          <w:tblGrid>
            <w:gridCol w:w="2827"/>
            <w:gridCol w:w="3965"/>
            <w:gridCol w:w="3396"/>
          </w:tblGrid>
        </w:tblGridChange>
      </w:tblGrid>
      <w:tr w:rsidR="005D3599" w:rsidRPr="005D3599" w14:paraId="2ABAD226" w14:textId="77777777" w:rsidTr="003A7916">
        <w:trPr>
          <w:ins w:id="1166" w:author="11046014_劉育彤" w:date="2024-03-30T13:01:00Z"/>
        </w:trPr>
        <w:tc>
          <w:tcPr>
            <w:tcW w:w="10188" w:type="dxa"/>
            <w:gridSpan w:val="3"/>
            <w:shd w:val="clear" w:color="auto" w:fill="E8E8E8" w:themeFill="background2"/>
            <w:vAlign w:val="center"/>
            <w:tcPrChange w:id="1167" w:author="11046014_劉育彤" w:date="2024-03-30T13:02:00Z">
              <w:tcPr>
                <w:tcW w:w="10188" w:type="dxa"/>
                <w:gridSpan w:val="3"/>
              </w:tcPr>
            </w:tcPrChange>
          </w:tcPr>
          <w:p w14:paraId="3B619C6D" w14:textId="076E46E7" w:rsidR="005D3599" w:rsidRPr="00A5130A" w:rsidRDefault="005D3599">
            <w:pPr>
              <w:spacing w:line="400" w:lineRule="exact"/>
              <w:jc w:val="center"/>
              <w:rPr>
                <w:ins w:id="1168" w:author="11046014_劉育彤" w:date="2024-03-30T13:01:00Z"/>
                <w:rFonts w:ascii="Times New Roman" w:hAnsi="Times New Roman"/>
                <w:szCs w:val="28"/>
              </w:rPr>
              <w:pPrChange w:id="1169" w:author="11046014_劉育彤" w:date="2024-03-30T13:02:00Z">
                <w:pPr/>
              </w:pPrChange>
            </w:pPr>
            <w:ins w:id="1170"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1" w:author="11046014_劉育彤" w:date="2024-03-30T12:54:00Z"/>
        </w:trPr>
        <w:tc>
          <w:tcPr>
            <w:tcW w:w="2827" w:type="dxa"/>
            <w:vMerge w:val="restart"/>
            <w:vAlign w:val="center"/>
            <w:tcPrChange w:id="1172" w:author="11046014_劉育彤" w:date="2024-03-30T13:02:00Z">
              <w:tcPr>
                <w:tcW w:w="2827" w:type="dxa"/>
                <w:vMerge w:val="restart"/>
              </w:tcPr>
            </w:tcPrChange>
          </w:tcPr>
          <w:p w14:paraId="4A42D915" w14:textId="66017986" w:rsidR="00FE33CC" w:rsidRPr="00A5130A" w:rsidRDefault="00FE33CC">
            <w:pPr>
              <w:spacing w:line="400" w:lineRule="exact"/>
              <w:rPr>
                <w:ins w:id="1173" w:author="11046014_劉育彤" w:date="2024-03-30T12:54:00Z"/>
                <w:rFonts w:ascii="Times New Roman" w:hAnsi="Times New Roman"/>
                <w:szCs w:val="28"/>
              </w:rPr>
              <w:pPrChange w:id="1174" w:author="11046014_劉育彤" w:date="2024-03-30T13:02:00Z">
                <w:pPr/>
              </w:pPrChange>
            </w:pPr>
            <w:ins w:id="1175" w:author="11046014_劉育彤" w:date="2024-03-30T12:54:00Z">
              <w:r w:rsidRPr="00A5130A">
                <w:rPr>
                  <w:rFonts w:ascii="Times New Roman" w:hAnsi="Times New Roman" w:hint="eastAsia"/>
                  <w:szCs w:val="28"/>
                </w:rPr>
                <w:t>作業</w:t>
              </w:r>
            </w:ins>
            <w:ins w:id="1176" w:author="11046014_劉育彤" w:date="2024-03-30T12:55:00Z">
              <w:r w:rsidRPr="00A5130A">
                <w:rPr>
                  <w:rFonts w:ascii="Times New Roman" w:hAnsi="Times New Roman" w:hint="eastAsia"/>
                  <w:szCs w:val="28"/>
                </w:rPr>
                <w:t>系統版本</w:t>
              </w:r>
            </w:ins>
          </w:p>
        </w:tc>
        <w:tc>
          <w:tcPr>
            <w:tcW w:w="3119" w:type="dxa"/>
            <w:vAlign w:val="center"/>
            <w:tcPrChange w:id="1177" w:author="11046014_劉育彤" w:date="2024-03-30T13:02:00Z">
              <w:tcPr>
                <w:tcW w:w="3965" w:type="dxa"/>
              </w:tcPr>
            </w:tcPrChange>
          </w:tcPr>
          <w:p w14:paraId="018EE6D4" w14:textId="5B41E41F" w:rsidR="00FE33CC" w:rsidRPr="00A5130A" w:rsidRDefault="00FE33CC">
            <w:pPr>
              <w:spacing w:line="400" w:lineRule="exact"/>
              <w:rPr>
                <w:ins w:id="1178" w:author="11046014_劉育彤" w:date="2024-03-30T12:54:00Z"/>
                <w:rFonts w:ascii="Times New Roman" w:hAnsi="Times New Roman"/>
                <w:szCs w:val="28"/>
              </w:rPr>
              <w:pPrChange w:id="1179" w:author="11046014_劉育彤" w:date="2024-03-30T13:02:00Z">
                <w:pPr/>
              </w:pPrChange>
            </w:pPr>
            <w:ins w:id="1180" w:author="11046014_劉育彤" w:date="2024-03-30T12:55:00Z">
              <w:r w:rsidRPr="00A5130A">
                <w:rPr>
                  <w:rFonts w:ascii="Times New Roman" w:hAnsi="Times New Roman" w:hint="eastAsia"/>
                  <w:szCs w:val="28"/>
                </w:rPr>
                <w:t>最低系統需求</w:t>
              </w:r>
            </w:ins>
          </w:p>
        </w:tc>
        <w:tc>
          <w:tcPr>
            <w:tcW w:w="4242" w:type="dxa"/>
            <w:vAlign w:val="center"/>
            <w:tcPrChange w:id="1181" w:author="11046014_劉育彤" w:date="2024-03-30T13:02:00Z">
              <w:tcPr>
                <w:tcW w:w="3396" w:type="dxa"/>
              </w:tcPr>
            </w:tcPrChange>
          </w:tcPr>
          <w:p w14:paraId="623A1194" w14:textId="660531AB" w:rsidR="00FE33CC" w:rsidRPr="00A5130A" w:rsidRDefault="00FE33CC">
            <w:pPr>
              <w:spacing w:line="400" w:lineRule="exact"/>
              <w:rPr>
                <w:ins w:id="1182" w:author="11046014_劉育彤" w:date="2024-03-30T12:54:00Z"/>
                <w:rFonts w:ascii="Times New Roman" w:hAnsi="Times New Roman"/>
                <w:szCs w:val="28"/>
              </w:rPr>
              <w:pPrChange w:id="1183" w:author="11046014_劉育彤" w:date="2024-03-30T13:02:00Z">
                <w:pPr/>
              </w:pPrChange>
            </w:pPr>
            <w:ins w:id="1184"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5" w:author="11046014_劉育彤" w:date="2024-03-30T12:54:00Z"/>
        </w:trPr>
        <w:tc>
          <w:tcPr>
            <w:tcW w:w="2827" w:type="dxa"/>
            <w:vMerge/>
            <w:vAlign w:val="center"/>
            <w:tcPrChange w:id="1186" w:author="11046014_劉育彤" w:date="2024-03-30T13:02:00Z">
              <w:tcPr>
                <w:tcW w:w="2827" w:type="dxa"/>
                <w:vMerge/>
              </w:tcPr>
            </w:tcPrChange>
          </w:tcPr>
          <w:p w14:paraId="5AE5EF16" w14:textId="77777777" w:rsidR="00FE33CC" w:rsidRPr="00A5130A" w:rsidRDefault="00FE33CC">
            <w:pPr>
              <w:spacing w:line="400" w:lineRule="exact"/>
              <w:rPr>
                <w:ins w:id="1187" w:author="11046014_劉育彤" w:date="2024-03-30T12:54:00Z"/>
                <w:rFonts w:ascii="Times New Roman" w:hAnsi="Times New Roman"/>
                <w:szCs w:val="28"/>
              </w:rPr>
              <w:pPrChange w:id="1188" w:author="11046014_劉育彤" w:date="2024-03-30T13:02:00Z">
                <w:pPr/>
              </w:pPrChange>
            </w:pPr>
          </w:p>
        </w:tc>
        <w:tc>
          <w:tcPr>
            <w:tcW w:w="3119" w:type="dxa"/>
            <w:vAlign w:val="center"/>
            <w:tcPrChange w:id="1189" w:author="11046014_劉育彤" w:date="2024-03-30T13:02:00Z">
              <w:tcPr>
                <w:tcW w:w="3965" w:type="dxa"/>
              </w:tcPr>
            </w:tcPrChange>
          </w:tcPr>
          <w:p w14:paraId="4211F649" w14:textId="14217AC7" w:rsidR="00FE33CC" w:rsidRPr="00A5130A" w:rsidRDefault="00FE33CC">
            <w:pPr>
              <w:spacing w:line="400" w:lineRule="exact"/>
              <w:rPr>
                <w:ins w:id="1190" w:author="11046014_劉育彤" w:date="2024-03-30T12:54:00Z"/>
                <w:rFonts w:ascii="Times New Roman" w:hAnsi="Times New Roman"/>
                <w:szCs w:val="28"/>
              </w:rPr>
              <w:pPrChange w:id="1191" w:author="11046014_劉育彤" w:date="2024-03-30T13:02:00Z">
                <w:pPr/>
              </w:pPrChange>
            </w:pPr>
            <w:ins w:id="1192"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3" w:author="11046014_劉育彤" w:date="2024-03-30T13:02:00Z">
              <w:tcPr>
                <w:tcW w:w="3396" w:type="dxa"/>
              </w:tcPr>
            </w:tcPrChange>
          </w:tcPr>
          <w:p w14:paraId="46221973" w14:textId="07CB824F" w:rsidR="00FE33CC" w:rsidRPr="00A5130A" w:rsidRDefault="00FE33CC">
            <w:pPr>
              <w:spacing w:line="400" w:lineRule="exact"/>
              <w:rPr>
                <w:ins w:id="1194" w:author="11046014_劉育彤" w:date="2024-03-30T12:54:00Z"/>
                <w:rFonts w:ascii="Times New Roman" w:hAnsi="Times New Roman"/>
                <w:szCs w:val="28"/>
              </w:rPr>
              <w:pPrChange w:id="1195" w:author="11046014_劉育彤" w:date="2024-03-30T13:02:00Z">
                <w:pPr/>
              </w:pPrChange>
            </w:pPr>
            <w:ins w:id="1196"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7" w:author="11046014_劉育彤" w:date="2024-03-30T12:54:00Z"/>
        </w:trPr>
        <w:tc>
          <w:tcPr>
            <w:tcW w:w="2827" w:type="dxa"/>
            <w:vMerge w:val="restart"/>
            <w:vAlign w:val="center"/>
            <w:tcPrChange w:id="1198" w:author="11046014_劉育彤" w:date="2024-03-30T13:02:00Z">
              <w:tcPr>
                <w:tcW w:w="2827" w:type="dxa"/>
                <w:vMerge w:val="restart"/>
              </w:tcPr>
            </w:tcPrChange>
          </w:tcPr>
          <w:p w14:paraId="4E59D8DE" w14:textId="7FDA263B" w:rsidR="00FE33CC" w:rsidRPr="00A5130A" w:rsidRDefault="00FE33CC">
            <w:pPr>
              <w:spacing w:line="400" w:lineRule="exact"/>
              <w:rPr>
                <w:ins w:id="1199" w:author="11046014_劉育彤" w:date="2024-03-30T12:54:00Z"/>
                <w:rFonts w:ascii="Times New Roman" w:hAnsi="Times New Roman"/>
                <w:szCs w:val="28"/>
              </w:rPr>
              <w:pPrChange w:id="1200" w:author="11046014_劉育彤" w:date="2024-03-30T13:02:00Z">
                <w:pPr/>
              </w:pPrChange>
            </w:pPr>
            <w:ins w:id="1201" w:author="11046014_劉育彤" w:date="2024-03-30T12:57:00Z">
              <w:r w:rsidRPr="00A5130A">
                <w:rPr>
                  <w:rFonts w:ascii="Times New Roman" w:hAnsi="Times New Roman" w:hint="eastAsia"/>
                  <w:szCs w:val="28"/>
                </w:rPr>
                <w:t>處理器磁碟可用空間</w:t>
              </w:r>
            </w:ins>
          </w:p>
        </w:tc>
        <w:tc>
          <w:tcPr>
            <w:tcW w:w="3119" w:type="dxa"/>
            <w:vAlign w:val="center"/>
            <w:tcPrChange w:id="1202" w:author="11046014_劉育彤" w:date="2024-03-30T13:02:00Z">
              <w:tcPr>
                <w:tcW w:w="3965" w:type="dxa"/>
              </w:tcPr>
            </w:tcPrChange>
          </w:tcPr>
          <w:p w14:paraId="67E18D0B" w14:textId="3B724645" w:rsidR="00FE33CC" w:rsidRPr="00A5130A" w:rsidRDefault="00FE33CC">
            <w:pPr>
              <w:spacing w:line="400" w:lineRule="exact"/>
              <w:rPr>
                <w:ins w:id="1203" w:author="11046014_劉育彤" w:date="2024-03-30T12:54:00Z"/>
                <w:rFonts w:ascii="Times New Roman" w:hAnsi="Times New Roman"/>
                <w:szCs w:val="28"/>
              </w:rPr>
              <w:pPrChange w:id="1204" w:author="11046014_劉育彤" w:date="2024-03-30T13:02:00Z">
                <w:pPr/>
              </w:pPrChange>
            </w:pPr>
            <w:ins w:id="1205" w:author="11046014_劉育彤" w:date="2024-03-30T12:59:00Z">
              <w:r w:rsidRPr="00A5130A">
                <w:rPr>
                  <w:rFonts w:ascii="Times New Roman" w:hAnsi="Times New Roman" w:hint="eastAsia"/>
                  <w:szCs w:val="28"/>
                </w:rPr>
                <w:t>雙核心以上</w:t>
              </w:r>
            </w:ins>
          </w:p>
        </w:tc>
        <w:tc>
          <w:tcPr>
            <w:tcW w:w="4242" w:type="dxa"/>
            <w:vAlign w:val="center"/>
            <w:tcPrChange w:id="1206" w:author="11046014_劉育彤" w:date="2024-03-30T13:02:00Z">
              <w:tcPr>
                <w:tcW w:w="3396" w:type="dxa"/>
              </w:tcPr>
            </w:tcPrChange>
          </w:tcPr>
          <w:p w14:paraId="52ECDB60" w14:textId="4651CEBC" w:rsidR="00FE33CC" w:rsidRPr="00A5130A" w:rsidRDefault="00FE33CC">
            <w:pPr>
              <w:spacing w:line="400" w:lineRule="exact"/>
              <w:rPr>
                <w:ins w:id="1207" w:author="11046014_劉育彤" w:date="2024-03-30T12:54:00Z"/>
                <w:rFonts w:ascii="Times New Roman" w:hAnsi="Times New Roman"/>
                <w:szCs w:val="28"/>
              </w:rPr>
              <w:pPrChange w:id="1208" w:author="11046014_劉育彤" w:date="2024-03-30T13:02:00Z">
                <w:pPr/>
              </w:pPrChange>
            </w:pPr>
            <w:ins w:id="1209"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0" w:author="11046014_劉育彤" w:date="2024-03-30T12:54:00Z"/>
        </w:trPr>
        <w:tc>
          <w:tcPr>
            <w:tcW w:w="2827" w:type="dxa"/>
            <w:vMerge/>
            <w:vAlign w:val="center"/>
            <w:tcPrChange w:id="1211" w:author="11046014_劉育彤" w:date="2024-03-30T13:02:00Z">
              <w:tcPr>
                <w:tcW w:w="2827" w:type="dxa"/>
                <w:vMerge/>
              </w:tcPr>
            </w:tcPrChange>
          </w:tcPr>
          <w:p w14:paraId="609E5A7E" w14:textId="77777777" w:rsidR="00FE33CC" w:rsidRPr="00A5130A" w:rsidRDefault="00FE33CC">
            <w:pPr>
              <w:spacing w:line="400" w:lineRule="exact"/>
              <w:rPr>
                <w:ins w:id="1212" w:author="11046014_劉育彤" w:date="2024-03-30T12:54:00Z"/>
                <w:rFonts w:ascii="Times New Roman" w:hAnsi="Times New Roman"/>
                <w:szCs w:val="28"/>
              </w:rPr>
              <w:pPrChange w:id="1213" w:author="11046014_劉育彤" w:date="2024-03-30T13:02:00Z">
                <w:pPr/>
              </w:pPrChange>
            </w:pPr>
          </w:p>
        </w:tc>
        <w:tc>
          <w:tcPr>
            <w:tcW w:w="3119" w:type="dxa"/>
            <w:vAlign w:val="center"/>
            <w:tcPrChange w:id="1214" w:author="11046014_劉育彤" w:date="2024-03-30T13:02:00Z">
              <w:tcPr>
                <w:tcW w:w="3965" w:type="dxa"/>
              </w:tcPr>
            </w:tcPrChange>
          </w:tcPr>
          <w:p w14:paraId="36027542" w14:textId="582C4071" w:rsidR="00FE33CC" w:rsidRPr="00A5130A" w:rsidRDefault="00FE33CC">
            <w:pPr>
              <w:spacing w:line="400" w:lineRule="exact"/>
              <w:rPr>
                <w:ins w:id="1215" w:author="11046014_劉育彤" w:date="2024-03-30T12:54:00Z"/>
                <w:rFonts w:ascii="Times New Roman" w:hAnsi="Times New Roman"/>
                <w:szCs w:val="28"/>
              </w:rPr>
              <w:pPrChange w:id="1216" w:author="11046014_劉育彤" w:date="2024-03-30T13:02:00Z">
                <w:pPr/>
              </w:pPrChange>
            </w:pPr>
            <w:ins w:id="1217"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8" w:author="11046014_劉育彤" w:date="2024-03-30T13:02:00Z">
              <w:tcPr>
                <w:tcW w:w="3396" w:type="dxa"/>
              </w:tcPr>
            </w:tcPrChange>
          </w:tcPr>
          <w:p w14:paraId="17592485" w14:textId="68FAE1A2" w:rsidR="00FE33CC" w:rsidRPr="00A5130A" w:rsidRDefault="00FE33CC">
            <w:pPr>
              <w:spacing w:line="400" w:lineRule="exact"/>
              <w:rPr>
                <w:ins w:id="1219" w:author="11046014_劉育彤" w:date="2024-03-30T12:54:00Z"/>
                <w:rFonts w:ascii="Times New Roman" w:hAnsi="Times New Roman"/>
                <w:szCs w:val="28"/>
              </w:rPr>
              <w:pPrChange w:id="1220" w:author="11046014_劉育彤" w:date="2024-03-30T13:02:00Z">
                <w:pPr/>
              </w:pPrChange>
            </w:pPr>
            <w:ins w:id="1221"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2" w:author="11046014_劉育彤" w:date="2024-03-30T12:54:00Z"/>
        </w:trPr>
        <w:tc>
          <w:tcPr>
            <w:tcW w:w="2827" w:type="dxa"/>
            <w:vMerge w:val="restart"/>
            <w:vAlign w:val="center"/>
            <w:tcPrChange w:id="1223" w:author="11046014_劉育彤" w:date="2024-03-30T13:02:00Z">
              <w:tcPr>
                <w:tcW w:w="2827" w:type="dxa"/>
                <w:vMerge w:val="restart"/>
              </w:tcPr>
            </w:tcPrChange>
          </w:tcPr>
          <w:p w14:paraId="4EAAFC59" w14:textId="32A2F758" w:rsidR="00FE33CC" w:rsidRPr="00A5130A" w:rsidRDefault="00FE33CC">
            <w:pPr>
              <w:spacing w:line="400" w:lineRule="exact"/>
              <w:rPr>
                <w:ins w:id="1224" w:author="11046014_劉育彤" w:date="2024-03-30T12:54:00Z"/>
                <w:rFonts w:ascii="Times New Roman" w:hAnsi="Times New Roman"/>
                <w:szCs w:val="28"/>
              </w:rPr>
              <w:pPrChange w:id="1225" w:author="11046014_劉育彤" w:date="2024-03-30T13:02:00Z">
                <w:pPr/>
              </w:pPrChange>
            </w:pPr>
            <w:ins w:id="1226"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7" w:author="11046014_劉育彤" w:date="2024-03-30T13:02:00Z">
              <w:tcPr>
                <w:tcW w:w="3965" w:type="dxa"/>
              </w:tcPr>
            </w:tcPrChange>
          </w:tcPr>
          <w:p w14:paraId="109FC684" w14:textId="20F22967" w:rsidR="00FE33CC" w:rsidRPr="00A5130A" w:rsidRDefault="00FE33CC">
            <w:pPr>
              <w:spacing w:line="400" w:lineRule="exact"/>
              <w:rPr>
                <w:ins w:id="1228" w:author="11046014_劉育彤" w:date="2024-03-30T12:54:00Z"/>
                <w:rFonts w:ascii="Times New Roman" w:hAnsi="Times New Roman"/>
                <w:szCs w:val="28"/>
              </w:rPr>
              <w:pPrChange w:id="1229" w:author="11046014_劉育彤" w:date="2024-03-30T13:02:00Z">
                <w:pPr/>
              </w:pPrChange>
            </w:pPr>
            <w:ins w:id="1230"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1" w:author="11046014_劉育彤" w:date="2024-03-30T13:02:00Z">
              <w:tcPr>
                <w:tcW w:w="3396" w:type="dxa"/>
              </w:tcPr>
            </w:tcPrChange>
          </w:tcPr>
          <w:p w14:paraId="5C8F63CF" w14:textId="4DAB551F" w:rsidR="00FE33CC" w:rsidRPr="00A5130A" w:rsidRDefault="00FE33CC">
            <w:pPr>
              <w:spacing w:line="400" w:lineRule="exact"/>
              <w:rPr>
                <w:ins w:id="1232" w:author="11046014_劉育彤" w:date="2024-03-30T12:54:00Z"/>
                <w:rFonts w:ascii="Times New Roman" w:hAnsi="Times New Roman"/>
                <w:szCs w:val="28"/>
              </w:rPr>
              <w:pPrChange w:id="1233" w:author="11046014_劉育彤" w:date="2024-03-30T13:02:00Z">
                <w:pPr/>
              </w:pPrChange>
            </w:pPr>
            <w:ins w:id="1234"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5" w:author="11046014_劉育彤" w:date="2024-03-30T12:54:00Z"/>
        </w:trPr>
        <w:tc>
          <w:tcPr>
            <w:tcW w:w="2827" w:type="dxa"/>
            <w:vMerge/>
            <w:vAlign w:val="center"/>
            <w:tcPrChange w:id="1236" w:author="11046014_劉育彤" w:date="2024-03-30T13:02:00Z">
              <w:tcPr>
                <w:tcW w:w="2827" w:type="dxa"/>
                <w:vMerge/>
              </w:tcPr>
            </w:tcPrChange>
          </w:tcPr>
          <w:p w14:paraId="63B58470" w14:textId="77777777" w:rsidR="005D3599" w:rsidRPr="00A5130A" w:rsidRDefault="005D3599">
            <w:pPr>
              <w:spacing w:line="400" w:lineRule="exact"/>
              <w:rPr>
                <w:ins w:id="1237" w:author="11046014_劉育彤" w:date="2024-03-30T12:54:00Z"/>
                <w:rFonts w:ascii="Times New Roman" w:hAnsi="Times New Roman"/>
                <w:szCs w:val="28"/>
              </w:rPr>
              <w:pPrChange w:id="1238" w:author="11046014_劉育彤" w:date="2024-03-30T13:02:00Z">
                <w:pPr/>
              </w:pPrChange>
            </w:pPr>
          </w:p>
        </w:tc>
        <w:tc>
          <w:tcPr>
            <w:tcW w:w="7361" w:type="dxa"/>
            <w:gridSpan w:val="2"/>
            <w:vAlign w:val="center"/>
            <w:tcPrChange w:id="1239" w:author="11046014_劉育彤" w:date="2024-03-30T13:02:00Z">
              <w:tcPr>
                <w:tcW w:w="7361" w:type="dxa"/>
                <w:gridSpan w:val="2"/>
              </w:tcPr>
            </w:tcPrChange>
          </w:tcPr>
          <w:p w14:paraId="28758AD4" w14:textId="3BAFA8AD" w:rsidR="005D3599" w:rsidRPr="0063306C" w:rsidRDefault="005D3599">
            <w:pPr>
              <w:widowControl/>
              <w:spacing w:line="400" w:lineRule="exact"/>
              <w:rPr>
                <w:ins w:id="1240" w:author="11046014_劉育彤" w:date="2024-03-30T12:54:00Z"/>
                <w:rFonts w:ascii="Times New Roman" w:hAnsi="Times New Roman" w:cs="Calibri"/>
                <w:kern w:val="0"/>
                <w:szCs w:val="28"/>
                <w:rPrChange w:id="1241" w:author="11046014_劉育彤" w:date="2024-03-30T13:02:00Z">
                  <w:rPr>
                    <w:ins w:id="1242" w:author="11046014_劉育彤" w:date="2024-03-30T12:54:00Z"/>
                    <w:szCs w:val="28"/>
                  </w:rPr>
                </w:rPrChange>
              </w:rPr>
              <w:pPrChange w:id="1243" w:author="11046014_劉育彤" w:date="2024-03-30T13:02:00Z">
                <w:pPr/>
              </w:pPrChange>
            </w:pPr>
            <w:ins w:id="1244"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5" w:author="11046014_劉育彤" w:date="2024-03-30T12:54:00Z"/>
          <w:trPrChange w:id="1246" w:author="11046017_鄭兆媗" w:date="2024-03-31T16:28:00Z">
            <w:trPr>
              <w:trHeight w:val="278"/>
            </w:trPr>
          </w:trPrChange>
        </w:trPr>
        <w:tc>
          <w:tcPr>
            <w:tcW w:w="10188" w:type="dxa"/>
            <w:gridSpan w:val="3"/>
            <w:shd w:val="clear" w:color="auto" w:fill="E8E8E8" w:themeFill="background2"/>
            <w:vAlign w:val="center"/>
            <w:tcPrChange w:id="1247"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8" w:author="11046014_劉育彤" w:date="2024-03-30T12:54:00Z"/>
                <w:rFonts w:ascii="Times New Roman" w:hAnsi="Times New Roman"/>
                <w:szCs w:val="28"/>
              </w:rPr>
              <w:pPrChange w:id="1249" w:author="11046014_劉育彤" w:date="2024-03-30T13:02:00Z">
                <w:pPr/>
              </w:pPrChange>
            </w:pPr>
            <w:ins w:id="1250"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1" w:author="11046014_劉育彤" w:date="2024-03-30T12:54:00Z"/>
        </w:trPr>
        <w:tc>
          <w:tcPr>
            <w:tcW w:w="2827" w:type="dxa"/>
            <w:vAlign w:val="center"/>
            <w:tcPrChange w:id="1252" w:author="11046014_劉育彤" w:date="2024-03-30T13:02:00Z">
              <w:tcPr>
                <w:tcW w:w="2827" w:type="dxa"/>
              </w:tcPr>
            </w:tcPrChange>
          </w:tcPr>
          <w:p w14:paraId="33CDDF92" w14:textId="5A6D7FC1" w:rsidR="005D3599" w:rsidRPr="00A5130A" w:rsidRDefault="005D3599">
            <w:pPr>
              <w:spacing w:line="400" w:lineRule="exact"/>
              <w:rPr>
                <w:ins w:id="1253" w:author="11046014_劉育彤" w:date="2024-03-30T12:54:00Z"/>
                <w:rFonts w:ascii="Times New Roman" w:hAnsi="Times New Roman"/>
                <w:szCs w:val="28"/>
              </w:rPr>
              <w:pPrChange w:id="1254" w:author="11046014_劉育彤" w:date="2024-03-30T13:02:00Z">
                <w:pPr/>
              </w:pPrChange>
            </w:pPr>
            <w:ins w:id="1255"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6" w:author="11046014_劉育彤" w:date="2024-03-30T13:02:00Z">
              <w:tcPr>
                <w:tcW w:w="7361" w:type="dxa"/>
                <w:gridSpan w:val="2"/>
              </w:tcPr>
            </w:tcPrChange>
          </w:tcPr>
          <w:p w14:paraId="264DF957" w14:textId="244CDC38" w:rsidR="005D3599" w:rsidRPr="0063306C" w:rsidRDefault="005D3599">
            <w:pPr>
              <w:widowControl/>
              <w:spacing w:line="400" w:lineRule="exact"/>
              <w:rPr>
                <w:ins w:id="1257" w:author="11046014_劉育彤" w:date="2024-03-30T12:54:00Z"/>
                <w:rFonts w:ascii="Times New Roman" w:hAnsi="Times New Roman" w:cs="Calibri"/>
                <w:kern w:val="0"/>
                <w:szCs w:val="28"/>
                <w:rPrChange w:id="1258" w:author="11046014_劉育彤" w:date="2024-03-30T13:02:00Z">
                  <w:rPr>
                    <w:ins w:id="1259" w:author="11046014_劉育彤" w:date="2024-03-30T12:54:00Z"/>
                    <w:szCs w:val="28"/>
                  </w:rPr>
                </w:rPrChange>
              </w:rPr>
              <w:pPrChange w:id="1260" w:author="11046014_劉育彤" w:date="2024-03-30T13:02:00Z">
                <w:pPr/>
              </w:pPrChange>
            </w:pPr>
            <w:ins w:id="1261"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2" w:author="11046014_劉育彤" w:date="2024-03-30T12:58:00Z"/>
        </w:trPr>
        <w:tc>
          <w:tcPr>
            <w:tcW w:w="2827" w:type="dxa"/>
            <w:vAlign w:val="center"/>
            <w:tcPrChange w:id="1263" w:author="11046014_劉育彤" w:date="2024-03-30T13:02:00Z">
              <w:tcPr>
                <w:tcW w:w="2827" w:type="dxa"/>
              </w:tcPr>
            </w:tcPrChange>
          </w:tcPr>
          <w:p w14:paraId="6B07C9BF" w14:textId="3B0254D4" w:rsidR="005D3599" w:rsidRPr="0063306C" w:rsidRDefault="005D3599">
            <w:pPr>
              <w:spacing w:line="400" w:lineRule="exact"/>
              <w:rPr>
                <w:ins w:id="1264" w:author="11046014_劉育彤" w:date="2024-03-30T12:58:00Z"/>
                <w:rFonts w:ascii="Times New Roman" w:hAnsi="Times New Roman"/>
                <w:caps/>
                <w:szCs w:val="28"/>
                <w:rPrChange w:id="1265" w:author="11046014_劉育彤" w:date="2024-03-30T13:02:00Z">
                  <w:rPr>
                    <w:ins w:id="1266" w:author="11046014_劉育彤" w:date="2024-03-30T12:58:00Z"/>
                    <w:szCs w:val="28"/>
                  </w:rPr>
                </w:rPrChange>
              </w:rPr>
              <w:pPrChange w:id="1267" w:author="11046014_劉育彤" w:date="2024-03-30T13:02:00Z">
                <w:pPr/>
              </w:pPrChange>
            </w:pPr>
            <w:ins w:id="1268"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69" w:author="11046014_劉育彤" w:date="2024-03-30T13:02:00Z">
              <w:tcPr>
                <w:tcW w:w="7361" w:type="dxa"/>
                <w:gridSpan w:val="2"/>
              </w:tcPr>
            </w:tcPrChange>
          </w:tcPr>
          <w:p w14:paraId="647B1C54" w14:textId="068DC20D" w:rsidR="005D3599" w:rsidRPr="0063306C" w:rsidRDefault="005D3599">
            <w:pPr>
              <w:widowControl/>
              <w:spacing w:line="400" w:lineRule="exact"/>
              <w:rPr>
                <w:ins w:id="1270" w:author="11046014_劉育彤" w:date="2024-03-30T12:58:00Z"/>
                <w:rFonts w:ascii="Times New Roman" w:hAnsi="Times New Roman" w:cs="Calibri"/>
                <w:kern w:val="0"/>
                <w:szCs w:val="28"/>
                <w:rPrChange w:id="1271" w:author="11046014_劉育彤" w:date="2024-03-30T13:02:00Z">
                  <w:rPr>
                    <w:ins w:id="1272" w:author="11046014_劉育彤" w:date="2024-03-30T12:58:00Z"/>
                    <w:szCs w:val="28"/>
                  </w:rPr>
                </w:rPrChange>
              </w:rPr>
              <w:pPrChange w:id="1273" w:author="11046014_劉育彤" w:date="2024-03-30T13:02:00Z">
                <w:pPr/>
              </w:pPrChange>
            </w:pPr>
            <w:ins w:id="1274"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5" w:author="11046014_劉育彤" w:date="2024-03-30T12:58:00Z"/>
        </w:trPr>
        <w:tc>
          <w:tcPr>
            <w:tcW w:w="2827" w:type="dxa"/>
            <w:vAlign w:val="center"/>
            <w:tcPrChange w:id="1276" w:author="11046014_劉育彤" w:date="2024-03-30T13:02:00Z">
              <w:tcPr>
                <w:tcW w:w="2827" w:type="dxa"/>
              </w:tcPr>
            </w:tcPrChange>
          </w:tcPr>
          <w:p w14:paraId="608721BB" w14:textId="36D5A211" w:rsidR="005D3599" w:rsidRPr="00A5130A" w:rsidRDefault="005D3599">
            <w:pPr>
              <w:spacing w:line="400" w:lineRule="exact"/>
              <w:rPr>
                <w:ins w:id="1277" w:author="11046014_劉育彤" w:date="2024-03-30T12:58:00Z"/>
                <w:rFonts w:ascii="Times New Roman" w:hAnsi="Times New Roman"/>
                <w:szCs w:val="28"/>
              </w:rPr>
              <w:pPrChange w:id="1278" w:author="11046014_劉育彤" w:date="2024-03-30T13:02:00Z">
                <w:pPr/>
              </w:pPrChange>
            </w:pPr>
            <w:ins w:id="1279" w:author="11046014_劉育彤" w:date="2024-03-30T12:58:00Z">
              <w:r w:rsidRPr="00A5130A">
                <w:rPr>
                  <w:rFonts w:ascii="Times New Roman" w:hAnsi="Times New Roman" w:hint="eastAsia"/>
                  <w:szCs w:val="28"/>
                </w:rPr>
                <w:t>網路</w:t>
              </w:r>
            </w:ins>
          </w:p>
        </w:tc>
        <w:tc>
          <w:tcPr>
            <w:tcW w:w="7361" w:type="dxa"/>
            <w:gridSpan w:val="2"/>
            <w:vAlign w:val="center"/>
            <w:tcPrChange w:id="1280" w:author="11046014_劉育彤" w:date="2024-03-30T13:02:00Z">
              <w:tcPr>
                <w:tcW w:w="7361" w:type="dxa"/>
                <w:gridSpan w:val="2"/>
              </w:tcPr>
            </w:tcPrChange>
          </w:tcPr>
          <w:p w14:paraId="3B089643" w14:textId="6293F8D7" w:rsidR="005D3599" w:rsidRPr="00A5130A" w:rsidRDefault="005D3599">
            <w:pPr>
              <w:spacing w:line="400" w:lineRule="exact"/>
              <w:rPr>
                <w:ins w:id="1281" w:author="11046014_劉育彤" w:date="2024-03-30T12:58:00Z"/>
                <w:rFonts w:ascii="Times New Roman" w:hAnsi="Times New Roman"/>
                <w:szCs w:val="28"/>
              </w:rPr>
              <w:pPrChange w:id="1282" w:author="11046014_劉育彤" w:date="2024-03-30T13:02:00Z">
                <w:pPr/>
              </w:pPrChange>
            </w:pPr>
            <w:ins w:id="1283"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4" w:author="11046014_劉育彤" w:date="2024-03-25T14:57:00Z"/>
          <w:del w:id="1285" w:author="11046017_鄭兆媗" w:date="2024-03-31T16:32:00Z"/>
          <w:rPrChange w:id="1286" w:author="11046014_劉育彤" w:date="2024-03-25T20:17:00Z">
            <w:rPr>
              <w:ins w:id="1287" w:author="11046014_劉育彤" w:date="2024-03-25T14:57:00Z"/>
              <w:del w:id="1288" w:author="11046017_鄭兆媗" w:date="2024-03-31T16:32:00Z"/>
              <w:rFonts w:ascii="標楷體" w:hAnsi="標楷體"/>
              <w:szCs w:val="28"/>
            </w:rPr>
          </w:rPrChange>
        </w:rPr>
        <w:pPrChange w:id="1289" w:author="11046017_鄭兆媗" w:date="2024-03-25T20:17:00Z">
          <w:pPr>
            <w:ind w:firstLineChars="200" w:firstLine="560"/>
          </w:pPr>
        </w:pPrChange>
      </w:pPr>
      <w:bookmarkStart w:id="1290" w:name="_Toc166433934"/>
      <w:bookmarkEnd w:id="1290"/>
    </w:p>
    <w:p w14:paraId="6B5A9F87" w14:textId="30D7F3BE" w:rsidR="00B05515" w:rsidRPr="00FB1867" w:rsidRDefault="004A1CB8">
      <w:pPr>
        <w:pStyle w:val="2"/>
        <w:rPr>
          <w:ins w:id="1291" w:author="11046014_劉育彤" w:date="2024-03-25T14:57:00Z"/>
        </w:rPr>
        <w:pPrChange w:id="1292" w:author="11046021_蔡元振" w:date="2024-03-26T14:25:00Z">
          <w:pPr>
            <w:ind w:firstLineChars="50" w:firstLine="140"/>
          </w:pPr>
        </w:pPrChange>
      </w:pPr>
      <w:ins w:id="1293" w:author="11046014_劉育彤" w:date="2024-03-25T14:58:00Z">
        <w:del w:id="1294" w:author="11046017_鄭兆媗" w:date="2024-03-25T17:16:00Z">
          <w:r w:rsidRPr="00FB1867">
            <w:rPr>
              <w:rFonts w:hint="eastAsia"/>
            </w:rPr>
            <w:delText>3</w:delText>
          </w:r>
        </w:del>
      </w:ins>
      <w:ins w:id="1295" w:author="11046014_劉育彤" w:date="2024-03-25T14:57:00Z">
        <w:del w:id="1296" w:author="11046017_鄭兆媗" w:date="2024-03-25T17:16:00Z">
          <w:r w:rsidR="00B05515" w:rsidRPr="00FB1867">
            <w:rPr>
              <w:rFonts w:hint="eastAsia"/>
            </w:rPr>
            <w:delText>-3</w:delText>
          </w:r>
        </w:del>
        <w:r w:rsidR="00B05515" w:rsidRPr="00FB1867">
          <w:t xml:space="preserve"> </w:t>
        </w:r>
      </w:ins>
      <w:bookmarkStart w:id="1297" w:name="_Toc166433935"/>
      <w:ins w:id="1298" w:author="11046014_劉育彤" w:date="2024-03-25T14:58:00Z">
        <w:r w:rsidRPr="00FB1867">
          <w:rPr>
            <w:rFonts w:hint="eastAsia"/>
          </w:rPr>
          <w:t>使用標準</w:t>
        </w:r>
      </w:ins>
      <w:ins w:id="1299" w:author="11046014_劉育彤" w:date="2024-03-25T14:59:00Z">
        <w:r w:rsidRPr="00FB1867">
          <w:rPr>
            <w:rFonts w:hint="eastAsia"/>
          </w:rPr>
          <w:t>與工具</w:t>
        </w:r>
      </w:ins>
      <w:bookmarkEnd w:id="1297"/>
    </w:p>
    <w:p w14:paraId="6953455B" w14:textId="5F389686" w:rsidR="00AC5662" w:rsidRPr="00533A7A" w:rsidRDefault="00AC5662">
      <w:pPr>
        <w:pStyle w:val="af0"/>
        <w:jc w:val="center"/>
        <w:rPr>
          <w:lang w:eastAsia="zh-TW"/>
        </w:rPr>
        <w:pPrChange w:id="1300" w:author="11046017_鄭兆媗" w:date="2024-03-31T16:29:00Z">
          <w:pPr/>
        </w:pPrChange>
      </w:pPr>
      <w:proofErr w:type="gramStart"/>
      <w:ins w:id="1301" w:author="11046017_鄭兆媗" w:date="2024-03-31T16:29:00Z">
        <w:r>
          <w:rPr>
            <w:rFonts w:hint="eastAsia"/>
            <w:szCs w:val="28"/>
            <w:lang w:eastAsia="zh-TW"/>
          </w:rPr>
          <w:t>▼</w:t>
        </w:r>
      </w:ins>
      <w:proofErr w:type="gramEnd"/>
      <w:ins w:id="1302" w:author="11046014_劉育彤" w:date="2024-03-25T14:57:00Z">
        <w:del w:id="1303" w:author="11046017_鄭兆媗" w:date="2024-03-31T16:28:00Z">
          <w:r w:rsidR="00B05515" w:rsidRPr="008E1EC9" w:rsidDel="00AC5662">
            <w:rPr>
              <w:szCs w:val="28"/>
              <w:lang w:eastAsia="zh-TW"/>
              <w:rPrChange w:id="1304"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5" w:author="11046014_劉育彤" w:date="2024-03-25T20:17:00Z">
                <w:rPr>
                  <w:rFonts w:ascii="標楷體" w:hAnsi="標楷體" w:hint="eastAsia"/>
                  <w:szCs w:val="28"/>
                </w:rPr>
              </w:rPrChange>
            </w:rPr>
            <w:delText>內</w:delText>
          </w:r>
          <w:r w:rsidR="00B05515" w:rsidRPr="008E1EC9" w:rsidDel="00AC5662">
            <w:rPr>
              <w:szCs w:val="28"/>
              <w:lang w:eastAsia="zh-TW"/>
              <w:rPrChange w:id="1306"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7" w:author="11046014_劉育彤" w:date="2024-03-25T20:17:00Z">
                <w:rPr>
                  <w:rFonts w:ascii="標楷體" w:hAnsi="標楷體" w:hint="eastAsia"/>
                  <w:szCs w:val="28"/>
                </w:rPr>
              </w:rPrChange>
            </w:rPr>
            <w:delText>撰</w:delText>
          </w:r>
          <w:r w:rsidR="00B05515" w:rsidRPr="008E1EC9" w:rsidDel="00AC5662">
            <w:rPr>
              <w:szCs w:val="28"/>
              <w:lang w:eastAsia="zh-TW"/>
              <w:rPrChange w:id="1308" w:author="11046014_劉育彤" w:date="2024-03-25T20:17:00Z">
                <w:rPr>
                  <w:rFonts w:ascii="標楷體" w:hAnsi="標楷體"/>
                  <w:szCs w:val="28"/>
                </w:rPr>
              </w:rPrChange>
            </w:rPr>
            <w:delText>寫</w:delText>
          </w:r>
          <w:r w:rsidR="00B05515" w:rsidRPr="008E1EC9" w:rsidDel="00AC5662">
            <w:rPr>
              <w:szCs w:val="28"/>
              <w:lang w:eastAsia="zh-TW"/>
              <w:rPrChange w:id="1309" w:author="11046014_劉育彤" w:date="2024-03-25T20:17:00Z">
                <w:rPr>
                  <w:rFonts w:ascii="標楷體" w:hAnsi="標楷體"/>
                  <w:szCs w:val="28"/>
                </w:rPr>
              </w:rPrChange>
            </w:rPr>
            <w:delText>…</w:delText>
          </w:r>
        </w:del>
      </w:ins>
      <w:ins w:id="1310"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1"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2"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3">
          <w:tblGrid>
            <w:gridCol w:w="5"/>
            <w:gridCol w:w="1"/>
            <w:gridCol w:w="2684"/>
            <w:gridCol w:w="7419"/>
            <w:gridCol w:w="79"/>
          </w:tblGrid>
        </w:tblGridChange>
      </w:tblGrid>
      <w:tr w:rsidR="00E42B99" w:rsidRPr="00E42B99" w14:paraId="3D9AAAF4" w14:textId="77777777" w:rsidTr="0062641F">
        <w:trPr>
          <w:gridBefore w:val="1"/>
          <w:wBefore w:w="6" w:type="dxa"/>
          <w:trPrChange w:id="1314" w:author="11046017_鄭兆媗" w:date="2024-03-31T16:31:00Z">
            <w:trPr>
              <w:gridBefore w:val="1"/>
            </w:trPr>
          </w:trPrChange>
        </w:trPr>
        <w:tc>
          <w:tcPr>
            <w:tcW w:w="10103" w:type="dxa"/>
            <w:gridSpan w:val="2"/>
            <w:shd w:val="clear" w:color="auto" w:fill="E8E8E8" w:themeFill="background2"/>
            <w:tcPrChange w:id="1315"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6"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7"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8" w:author="11046017_鄭兆媗" w:date="2024-03-31T16:31:00Z">
                <w:pPr>
                  <w:spacing w:line="360" w:lineRule="exact"/>
                </w:pPr>
              </w:pPrChange>
            </w:pPr>
            <w:ins w:id="1319" w:author="11046014_劉育彤" w:date="2024-03-30T13:03:00Z">
              <w:r w:rsidRPr="001452B0">
                <w:rPr>
                  <w:rFonts w:cs="Calibri" w:hint="eastAsia"/>
                  <w:szCs w:val="28"/>
                </w:rPr>
                <w:t>作業系統</w:t>
              </w:r>
            </w:ins>
          </w:p>
        </w:tc>
        <w:tc>
          <w:tcPr>
            <w:tcW w:w="7438" w:type="dxa"/>
            <w:tcPrChange w:id="1320"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1"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2"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3"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4"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5"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6"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7"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8"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29"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0"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1"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2"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3"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4"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5"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6"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7"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8"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39"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0"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1"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2"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3"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4"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5"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6" w:author="11046017_鄭兆媗" w:date="2024-03-31T16:31:00Z">
            <w:trPr>
              <w:gridBefore w:val="1"/>
            </w:trPr>
          </w:trPrChange>
        </w:trPr>
        <w:tc>
          <w:tcPr>
            <w:tcW w:w="10103" w:type="dxa"/>
            <w:gridSpan w:val="2"/>
            <w:shd w:val="clear" w:color="auto" w:fill="E8E8E8" w:themeFill="background2"/>
            <w:tcPrChange w:id="1347"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8"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49"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0"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1"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2"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3"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4"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5"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6"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7"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8"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59"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0"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1" w:author="11046017_鄭兆媗" w:date="2024-03-31T16:31:00Z">
            <w:trPr>
              <w:gridBefore w:val="1"/>
            </w:trPr>
          </w:trPrChange>
        </w:trPr>
        <w:tc>
          <w:tcPr>
            <w:tcW w:w="10103" w:type="dxa"/>
            <w:gridSpan w:val="2"/>
            <w:shd w:val="clear" w:color="auto" w:fill="E8E8E8" w:themeFill="background2"/>
            <w:tcPrChange w:id="1362"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3"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4"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5"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6"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7"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8"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69"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0"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1"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2"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3"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4"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5"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6"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7"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8"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79"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0" w:author="11046014_劉育彤" w:date="2024-03-25T15:00:00Z"/>
          <w:del w:id="1381" w:author="11046017_鄭兆媗" w:date="2024-03-31T16:32:00Z"/>
          <w:szCs w:val="28"/>
          <w:rPrChange w:id="1382" w:author="11046014_劉育彤" w:date="2024-03-25T20:17:00Z">
            <w:rPr>
              <w:ins w:id="1383" w:author="11046014_劉育彤" w:date="2024-03-25T15:00:00Z"/>
              <w:del w:id="1384" w:author="11046017_鄭兆媗" w:date="2024-03-31T16:32:00Z"/>
              <w:rFonts w:ascii="標楷體" w:hAnsi="標楷體"/>
              <w:szCs w:val="28"/>
            </w:rPr>
          </w:rPrChange>
        </w:rPr>
      </w:pPr>
    </w:p>
    <w:p w14:paraId="2904131F" w14:textId="77777777" w:rsidR="00C84132" w:rsidRPr="003E7632" w:rsidRDefault="00C84132">
      <w:pPr>
        <w:widowControl/>
        <w:rPr>
          <w:ins w:id="1385" w:author="11046014_劉育彤" w:date="2024-03-25T15:00:00Z"/>
          <w:szCs w:val="28"/>
          <w:rPrChange w:id="1386" w:author="11046014_劉育彤" w:date="2024-03-25T20:17:00Z">
            <w:rPr>
              <w:ins w:id="1387" w:author="11046014_劉育彤" w:date="2024-03-25T15:00:00Z"/>
              <w:rFonts w:ascii="標楷體" w:hAnsi="標楷體"/>
              <w:szCs w:val="28"/>
            </w:rPr>
          </w:rPrChange>
        </w:rPr>
      </w:pPr>
      <w:ins w:id="1388" w:author="11046014_劉育彤" w:date="2024-03-25T15:00:00Z">
        <w:r w:rsidRPr="003E7632">
          <w:rPr>
            <w:szCs w:val="28"/>
            <w:rPrChange w:id="1389"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0" w:author="11046014_劉育彤" w:date="2024-03-25T15:00:00Z"/>
        </w:rPr>
        <w:pPrChange w:id="1391" w:author="11046017_鄭兆媗" w:date="2024-03-25T20:17:00Z">
          <w:pPr>
            <w:jc w:val="center"/>
          </w:pPr>
        </w:pPrChange>
      </w:pPr>
      <w:ins w:id="1392" w:author="11046014_劉育彤" w:date="2024-03-25T15:00:00Z">
        <w:del w:id="1393"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4" w:name="_Toc166433936"/>
      <w:ins w:id="1395" w:author="11046014_劉育彤" w:date="2024-03-25T15:01:00Z">
        <w:r w:rsidRPr="00FB1867">
          <w:rPr>
            <w:rFonts w:hint="eastAsia"/>
          </w:rPr>
          <w:t>專案時程與組織分工</w:t>
        </w:r>
      </w:ins>
      <w:bookmarkEnd w:id="1394"/>
    </w:p>
    <w:p w14:paraId="1D081FFC" w14:textId="185DF9D4" w:rsidR="00C84132" w:rsidRPr="008B471C" w:rsidRDefault="00135C39">
      <w:pPr>
        <w:pStyle w:val="2"/>
        <w:rPr>
          <w:ins w:id="1396" w:author="11046014_劉育彤" w:date="2024-03-25T15:00:00Z"/>
        </w:rPr>
        <w:pPrChange w:id="1397" w:author="11046021_蔡元振" w:date="2024-03-26T14:25:00Z">
          <w:pPr>
            <w:ind w:firstLineChars="50" w:firstLine="140"/>
          </w:pPr>
        </w:pPrChange>
      </w:pPr>
      <w:ins w:id="1398" w:author="11046017_鄭兆媗" w:date="2024-03-25T20:56:00Z">
        <w:r>
          <w:rPr>
            <w:rFonts w:hint="eastAsia"/>
          </w:rPr>
          <w:t xml:space="preserve"> </w:t>
        </w:r>
      </w:ins>
      <w:ins w:id="1399" w:author="11046014_劉育彤" w:date="2024-03-25T15:01:00Z">
        <w:del w:id="1400" w:author="11046017_鄭兆媗" w:date="2024-03-25T17:16:00Z">
          <w:r w:rsidR="00D0120F" w:rsidRPr="008B471C">
            <w:rPr>
              <w:rFonts w:hint="eastAsia"/>
            </w:rPr>
            <w:delText>4</w:delText>
          </w:r>
        </w:del>
      </w:ins>
      <w:ins w:id="1401" w:author="11046014_劉育彤" w:date="2024-03-25T15:00:00Z">
        <w:del w:id="1402" w:author="11046017_鄭兆媗" w:date="2024-03-25T17:16:00Z">
          <w:r w:rsidR="00C84132" w:rsidRPr="008B471C">
            <w:rPr>
              <w:rFonts w:hint="eastAsia"/>
            </w:rPr>
            <w:delText>-1</w:delText>
          </w:r>
          <w:r w:rsidR="00C84132" w:rsidRPr="008B471C">
            <w:delText xml:space="preserve"> </w:delText>
          </w:r>
        </w:del>
      </w:ins>
      <w:bookmarkStart w:id="1403" w:name="_Toc166433937"/>
      <w:ins w:id="1404" w:author="11046014_劉育彤" w:date="2024-03-25T15:01:00Z">
        <w:r w:rsidR="00D0120F" w:rsidRPr="008B471C">
          <w:rPr>
            <w:rFonts w:hint="eastAsia"/>
          </w:rPr>
          <w:t>專案時程</w:t>
        </w:r>
      </w:ins>
      <w:bookmarkEnd w:id="1403"/>
    </w:p>
    <w:p w14:paraId="5BBFD2F9" w14:textId="77777777" w:rsidR="00C84132" w:rsidRPr="008E1EC9" w:rsidRDefault="00C84132">
      <w:pPr>
        <w:rPr>
          <w:ins w:id="1405" w:author="11046017_鄭兆媗" w:date="2024-03-25T16:48:00Z"/>
          <w:sz w:val="24"/>
          <w:szCs w:val="28"/>
        </w:rPr>
        <w:pPrChange w:id="1406" w:author="11046017_鄭兆媗" w:date="2024-03-25T20:17:00Z">
          <w:pPr>
            <w:ind w:firstLineChars="200" w:firstLine="560"/>
          </w:pPr>
        </w:pPrChange>
      </w:pPr>
      <w:ins w:id="1407" w:author="11046014_劉育彤" w:date="2024-03-25T15:00:00Z">
        <w:r w:rsidRPr="003E7632">
          <w:rPr>
            <w:szCs w:val="28"/>
            <w:rPrChange w:id="1408" w:author="11046014_劉育彤" w:date="2024-03-25T20:17:00Z">
              <w:rPr>
                <w:rFonts w:ascii="標楷體" w:hAnsi="標楷體"/>
                <w:szCs w:val="28"/>
              </w:rPr>
            </w:rPrChange>
          </w:rPr>
          <w:t xml:space="preserve">  </w:t>
        </w:r>
        <w:r w:rsidRPr="003E7632">
          <w:rPr>
            <w:rFonts w:hint="eastAsia"/>
            <w:szCs w:val="28"/>
            <w:rPrChange w:id="1409" w:author="11046014_劉育彤" w:date="2024-03-25T20:17:00Z">
              <w:rPr>
                <w:rFonts w:ascii="標楷體" w:hAnsi="標楷體" w:hint="eastAsia"/>
                <w:szCs w:val="28"/>
              </w:rPr>
            </w:rPrChange>
          </w:rPr>
          <w:t>內</w:t>
        </w:r>
        <w:r w:rsidRPr="003E7632">
          <w:rPr>
            <w:szCs w:val="28"/>
            <w:rPrChange w:id="1410" w:author="11046014_劉育彤" w:date="2024-03-25T20:17:00Z">
              <w:rPr>
                <w:rFonts w:ascii="標楷體" w:hAnsi="標楷體"/>
                <w:szCs w:val="28"/>
              </w:rPr>
            </w:rPrChange>
          </w:rPr>
          <w:t>文</w:t>
        </w:r>
        <w:r w:rsidRPr="003E7632">
          <w:rPr>
            <w:rFonts w:hint="eastAsia"/>
            <w:szCs w:val="28"/>
            <w:rPrChange w:id="1411" w:author="11046014_劉育彤" w:date="2024-03-25T20:17:00Z">
              <w:rPr>
                <w:rFonts w:ascii="標楷體" w:hAnsi="標楷體" w:hint="eastAsia"/>
                <w:szCs w:val="28"/>
              </w:rPr>
            </w:rPrChange>
          </w:rPr>
          <w:t>撰</w:t>
        </w:r>
        <w:r w:rsidRPr="003E7632">
          <w:rPr>
            <w:szCs w:val="28"/>
            <w:rPrChange w:id="1412" w:author="11046014_劉育彤" w:date="2024-03-25T20:17:00Z">
              <w:rPr>
                <w:rFonts w:ascii="標楷體" w:hAnsi="標楷體"/>
                <w:szCs w:val="28"/>
              </w:rPr>
            </w:rPrChange>
          </w:rPr>
          <w:t>寫</w:t>
        </w:r>
        <w:r w:rsidRPr="003E7632">
          <w:rPr>
            <w:szCs w:val="28"/>
            <w:rPrChange w:id="1413" w:author="11046014_劉育彤" w:date="2024-03-25T20:17:00Z">
              <w:rPr>
                <w:rFonts w:ascii="標楷體" w:hAnsi="標楷體"/>
                <w:szCs w:val="28"/>
              </w:rPr>
            </w:rPrChange>
          </w:rPr>
          <w:t>…</w:t>
        </w:r>
      </w:ins>
    </w:p>
    <w:p w14:paraId="25DCE3D4" w14:textId="77777777" w:rsidR="00921BB3" w:rsidRDefault="00921BB3" w:rsidP="00173105">
      <w:pPr>
        <w:widowControl/>
        <w:rPr>
          <w:ins w:id="1414" w:author="11046017_鄭兆媗" w:date="2024-03-25T16:48:00Z"/>
          <w:szCs w:val="28"/>
        </w:rPr>
      </w:pPr>
      <w:ins w:id="1415" w:author="11046017_鄭兆媗" w:date="2024-03-25T16:48:00Z">
        <w:r>
          <w:rPr>
            <w:szCs w:val="28"/>
          </w:rPr>
          <w:br w:type="page"/>
        </w:r>
      </w:ins>
    </w:p>
    <w:p w14:paraId="16E224B4" w14:textId="09057581" w:rsidR="00C84132" w:rsidRPr="003E7632" w:rsidDel="008B471C" w:rsidRDefault="00C84132">
      <w:pPr>
        <w:pStyle w:val="2"/>
        <w:rPr>
          <w:ins w:id="1416" w:author="11046014_劉育彤" w:date="2024-03-25T15:00:00Z"/>
          <w:del w:id="1417" w:author="11046017_鄭兆媗" w:date="2024-03-25T17:29:00Z"/>
          <w:rPrChange w:id="1418" w:author="11046014_劉育彤" w:date="2024-03-25T15:57:00Z">
            <w:rPr>
              <w:ins w:id="1419" w:author="11046014_劉育彤" w:date="2024-03-25T15:00:00Z"/>
              <w:del w:id="1420" w:author="11046017_鄭兆媗" w:date="2024-03-25T17:29:00Z"/>
              <w:rFonts w:ascii="標楷體" w:hAnsi="標楷體"/>
              <w:szCs w:val="28"/>
            </w:rPr>
          </w:rPrChange>
        </w:rPr>
        <w:pPrChange w:id="1421" w:author="11046021_蔡元振" w:date="2024-03-26T14:25:00Z">
          <w:pPr>
            <w:ind w:firstLineChars="200" w:firstLine="560"/>
          </w:pPr>
        </w:pPrChange>
      </w:pPr>
      <w:bookmarkStart w:id="1422" w:name="_Toc162302609"/>
      <w:bookmarkStart w:id="1423" w:name="_Toc162302662"/>
      <w:bookmarkStart w:id="1424" w:name="_Toc162303286"/>
      <w:bookmarkStart w:id="1425" w:name="_Toc166433938"/>
      <w:bookmarkEnd w:id="1422"/>
      <w:bookmarkEnd w:id="1423"/>
      <w:bookmarkEnd w:id="1424"/>
      <w:bookmarkEnd w:id="1425"/>
    </w:p>
    <w:p w14:paraId="690D7EC9" w14:textId="1F541C88" w:rsidR="00C84132" w:rsidRPr="008B471C" w:rsidRDefault="00D0120F" w:rsidP="0027530B">
      <w:pPr>
        <w:pStyle w:val="2"/>
        <w:rPr>
          <w:del w:id="1426" w:author="11046017_鄭兆媗" w:date="2024-03-25T17:27:00Z"/>
        </w:rPr>
      </w:pPr>
      <w:ins w:id="1427" w:author="11046014_劉育彤" w:date="2024-03-25T15:01:00Z">
        <w:del w:id="1428" w:author="11046017_鄭兆媗" w:date="2024-03-25T17:16:00Z">
          <w:r w:rsidRPr="008B471C">
            <w:rPr>
              <w:rFonts w:hint="eastAsia"/>
            </w:rPr>
            <w:delText>4</w:delText>
          </w:r>
        </w:del>
      </w:ins>
      <w:ins w:id="1429" w:author="11046014_劉育彤" w:date="2024-03-25T15:00:00Z">
        <w:del w:id="1430" w:author="11046017_鄭兆媗" w:date="2024-03-25T17:16:00Z">
          <w:r w:rsidR="00C84132" w:rsidRPr="008B471C">
            <w:rPr>
              <w:rFonts w:hint="eastAsia"/>
            </w:rPr>
            <w:delText xml:space="preserve">-2 </w:delText>
          </w:r>
        </w:del>
      </w:ins>
      <w:ins w:id="1431" w:author="11046014_劉育彤" w:date="2024-03-25T15:01:00Z">
        <w:del w:id="1432" w:author="11046017_鄭兆媗" w:date="2024-03-25T17:28:00Z">
          <w:r w:rsidRPr="008B471C">
            <w:rPr>
              <w:rFonts w:hint="eastAsia"/>
            </w:rPr>
            <w:delText>專案組織與</w:delText>
          </w:r>
        </w:del>
      </w:ins>
      <w:ins w:id="1433" w:author="11046014_劉育彤" w:date="2024-03-25T15:02:00Z">
        <w:del w:id="1434" w:author="11046017_鄭兆媗" w:date="2024-03-25T17:28:00Z">
          <w:r w:rsidRPr="008B471C">
            <w:rPr>
              <w:rFonts w:hint="eastAsia"/>
            </w:rPr>
            <w:delText>分工</w:delText>
          </w:r>
        </w:del>
      </w:ins>
      <w:bookmarkStart w:id="1435" w:name="_Toc162302610"/>
      <w:bookmarkStart w:id="1436" w:name="_Toc162302663"/>
      <w:bookmarkStart w:id="1437" w:name="_Toc162303287"/>
      <w:bookmarkStart w:id="1438" w:name="_Toc166433939"/>
      <w:bookmarkEnd w:id="1435"/>
      <w:bookmarkEnd w:id="1436"/>
      <w:bookmarkEnd w:id="1437"/>
      <w:bookmarkEnd w:id="1438"/>
    </w:p>
    <w:p w14:paraId="45C5C72D" w14:textId="467D6BCF" w:rsidR="00C84132" w:rsidRPr="00184190" w:rsidRDefault="00C84132">
      <w:pPr>
        <w:pStyle w:val="2"/>
        <w:rPr>
          <w:ins w:id="1439" w:author="11046014_劉育彤" w:date="2024-03-25T15:00:00Z"/>
          <w:del w:id="1440" w:author="11046017_鄭兆媗" w:date="2024-03-25T16:46:00Z"/>
          <w:rPrChange w:id="1441" w:author="11046017_鄭兆媗" w:date="2024-03-25T20:17:00Z">
            <w:rPr>
              <w:ins w:id="1442" w:author="11046014_劉育彤" w:date="2024-03-25T15:00:00Z"/>
              <w:del w:id="1443" w:author="11046017_鄭兆媗" w:date="2024-03-25T16:46:00Z"/>
              <w:rFonts w:ascii="標楷體" w:hAnsi="標楷體"/>
              <w:szCs w:val="28"/>
            </w:rPr>
          </w:rPrChange>
        </w:rPr>
        <w:pPrChange w:id="1444" w:author="11046021_蔡元振" w:date="2024-03-26T14:25:00Z">
          <w:pPr>
            <w:ind w:firstLineChars="200" w:firstLine="560"/>
          </w:pPr>
        </w:pPrChange>
      </w:pPr>
      <w:ins w:id="1445" w:author="11046014_劉育彤" w:date="2024-03-25T15:00:00Z">
        <w:del w:id="1446" w:author="11046017_鄭兆媗" w:date="2024-03-25T16:46:00Z">
          <w:r w:rsidRPr="00184190">
            <w:rPr>
              <w:rFonts w:hint="eastAsia"/>
              <w:rPrChange w:id="1447" w:author="11046017_鄭兆媗" w:date="2024-03-25T20:17:00Z">
                <w:rPr>
                  <w:rFonts w:ascii="標楷體" w:hAnsi="標楷體" w:hint="eastAsia"/>
                  <w:szCs w:val="28"/>
                </w:rPr>
              </w:rPrChange>
            </w:rPr>
            <w:delText>內</w:delText>
          </w:r>
          <w:r w:rsidRPr="00184190">
            <w:rPr>
              <w:rPrChange w:id="1448" w:author="11046017_鄭兆媗" w:date="2024-03-25T20:17:00Z">
                <w:rPr>
                  <w:rFonts w:ascii="標楷體" w:hAnsi="標楷體"/>
                  <w:szCs w:val="28"/>
                </w:rPr>
              </w:rPrChange>
            </w:rPr>
            <w:delText>文</w:delText>
          </w:r>
          <w:r w:rsidRPr="00184190">
            <w:rPr>
              <w:rFonts w:hint="eastAsia"/>
              <w:rPrChange w:id="1449" w:author="11046017_鄭兆媗" w:date="2024-03-25T20:17:00Z">
                <w:rPr>
                  <w:rFonts w:ascii="標楷體" w:hAnsi="標楷體" w:hint="eastAsia"/>
                  <w:szCs w:val="28"/>
                </w:rPr>
              </w:rPrChange>
            </w:rPr>
            <w:delText>撰</w:delText>
          </w:r>
          <w:r w:rsidRPr="00184190">
            <w:rPr>
              <w:rPrChange w:id="1450" w:author="11046017_鄭兆媗" w:date="2024-03-25T20:17:00Z">
                <w:rPr>
                  <w:rFonts w:ascii="標楷體" w:hAnsi="標楷體"/>
                  <w:szCs w:val="28"/>
                </w:rPr>
              </w:rPrChange>
            </w:rPr>
            <w:delText>寫</w:delText>
          </w:r>
          <w:r w:rsidRPr="00184190">
            <w:rPr>
              <w:rPrChange w:id="1451" w:author="11046017_鄭兆媗" w:date="2024-03-25T20:17:00Z">
                <w:rPr>
                  <w:rFonts w:ascii="標楷體" w:hAnsi="標楷體"/>
                  <w:szCs w:val="28"/>
                </w:rPr>
              </w:rPrChange>
            </w:rPr>
            <w:delText>…</w:delText>
          </w:r>
          <w:bookmarkStart w:id="1452" w:name="_Toc162302611"/>
          <w:bookmarkStart w:id="1453" w:name="_Toc162302664"/>
          <w:bookmarkStart w:id="1454" w:name="_Toc162303288"/>
          <w:bookmarkStart w:id="1455" w:name="_Toc166433940"/>
          <w:bookmarkEnd w:id="1452"/>
          <w:bookmarkEnd w:id="1453"/>
          <w:bookmarkEnd w:id="1454"/>
          <w:bookmarkEnd w:id="1455"/>
        </w:del>
      </w:ins>
    </w:p>
    <w:p w14:paraId="1F01C31F" w14:textId="77777777" w:rsidR="00C30C21" w:rsidRPr="00B303A6" w:rsidRDefault="00C30C21">
      <w:pPr>
        <w:pStyle w:val="2"/>
        <w:rPr>
          <w:ins w:id="1456" w:author="11046014_劉育彤" w:date="2024-03-25T14:50:00Z"/>
          <w:del w:id="1457" w:author="11046017_鄭兆媗" w:date="2024-03-25T16:46:00Z"/>
          <w:rPrChange w:id="1458" w:author="11046017_鄭兆媗" w:date="2024-03-25T20:17:00Z">
            <w:rPr>
              <w:ins w:id="1459" w:author="11046014_劉育彤" w:date="2024-03-25T14:50:00Z"/>
              <w:del w:id="1460" w:author="11046017_鄭兆媗" w:date="2024-03-25T16:46:00Z"/>
              <w:rFonts w:ascii="標楷體" w:hAnsi="標楷體"/>
              <w:szCs w:val="28"/>
            </w:rPr>
          </w:rPrChange>
        </w:rPr>
        <w:pPrChange w:id="1461" w:author="11046021_蔡元振" w:date="2024-03-26T14:25:00Z">
          <w:pPr>
            <w:ind w:firstLineChars="200" w:firstLine="560"/>
          </w:pPr>
        </w:pPrChange>
      </w:pPr>
      <w:bookmarkStart w:id="1462" w:name="_Toc162302612"/>
      <w:bookmarkStart w:id="1463" w:name="_Toc162302665"/>
      <w:bookmarkStart w:id="1464" w:name="_Toc162303289"/>
      <w:bookmarkStart w:id="1465" w:name="_Toc166433941"/>
      <w:bookmarkEnd w:id="1462"/>
      <w:bookmarkEnd w:id="1463"/>
      <w:bookmarkEnd w:id="1464"/>
      <w:bookmarkEnd w:id="1465"/>
    </w:p>
    <w:p w14:paraId="1006E55B" w14:textId="4C9DD04E" w:rsidR="00CD5906" w:rsidRPr="00B303A6" w:rsidDel="00C30C21" w:rsidRDefault="00CD5906">
      <w:pPr>
        <w:pStyle w:val="2"/>
        <w:rPr>
          <w:del w:id="1466" w:author="11046017_鄭兆媗" w:date="2024-03-25T17:28:00Z"/>
          <w:rPrChange w:id="1467" w:author="11046014_劉育彤" w:date="2024-03-25T20:38:00Z">
            <w:rPr>
              <w:del w:id="1468" w:author="11046017_鄭兆媗" w:date="2024-03-25T17:28:00Z"/>
              <w:rFonts w:ascii="標楷體" w:hAnsi="標楷體"/>
              <w:sz w:val="32"/>
              <w:szCs w:val="32"/>
            </w:rPr>
          </w:rPrChange>
        </w:rPr>
        <w:pPrChange w:id="1469" w:author="11046021_蔡元振" w:date="2024-03-26T14:25:00Z">
          <w:pPr>
            <w:ind w:firstLineChars="50" w:firstLine="160"/>
          </w:pPr>
        </w:pPrChange>
      </w:pPr>
      <w:del w:id="1470" w:author="11046017_鄭兆媗" w:date="2024-03-25T17:28:00Z">
        <w:r w:rsidRPr="00B303A6" w:rsidDel="00C30C21">
          <w:rPr>
            <w:rPrChange w:id="1471" w:author="11046017_鄭兆媗" w:date="2024-03-25T20:17:00Z">
              <w:rPr>
                <w:rFonts w:ascii="標楷體" w:hAnsi="標楷體"/>
                <w:sz w:val="32"/>
                <w:szCs w:val="32"/>
              </w:rPr>
            </w:rPrChange>
          </w:rPr>
          <w:delText>1-1</w:delText>
        </w:r>
        <w:r w:rsidRPr="00B303A6" w:rsidDel="00C30C21">
          <w:rPr>
            <w:rPrChange w:id="1472" w:author="11046014_劉育彤" w:date="2024-03-25T20:38:00Z">
              <w:rPr>
                <w:rFonts w:ascii="標楷體" w:hAnsi="標楷體"/>
                <w:sz w:val="32"/>
                <w:szCs w:val="32"/>
              </w:rPr>
            </w:rPrChange>
          </w:rPr>
          <w:delText xml:space="preserve"> </w:delText>
        </w:r>
        <w:r w:rsidR="00940676" w:rsidRPr="00B303A6" w:rsidDel="00C30C21">
          <w:rPr>
            <w:rFonts w:hint="eastAsia"/>
            <w:rPrChange w:id="1473" w:author="11046014_劉育彤" w:date="2024-03-25T20:38:00Z">
              <w:rPr>
                <w:rFonts w:ascii="標楷體" w:hAnsi="標楷體" w:hint="eastAsia"/>
                <w:sz w:val="32"/>
                <w:szCs w:val="32"/>
              </w:rPr>
            </w:rPrChange>
          </w:rPr>
          <w:delText>背景</w:delText>
        </w:r>
        <w:r w:rsidR="00940676" w:rsidRPr="00B303A6" w:rsidDel="00C30C21">
          <w:rPr>
            <w:rPrChange w:id="1474" w:author="11046014_劉育彤" w:date="2024-03-25T20:38:00Z">
              <w:rPr>
                <w:rFonts w:ascii="標楷體" w:hAnsi="標楷體"/>
                <w:sz w:val="32"/>
                <w:szCs w:val="32"/>
              </w:rPr>
            </w:rPrChange>
          </w:rPr>
          <w:delText>介</w:delText>
        </w:r>
        <w:r w:rsidR="00940676" w:rsidRPr="00B303A6" w:rsidDel="00C30C21">
          <w:rPr>
            <w:rFonts w:hint="eastAsia"/>
            <w:rPrChange w:id="1475" w:author="11046014_劉育彤" w:date="2024-03-25T20:38:00Z">
              <w:rPr>
                <w:rFonts w:ascii="標楷體" w:hAnsi="標楷體" w:hint="eastAsia"/>
                <w:sz w:val="32"/>
                <w:szCs w:val="32"/>
              </w:rPr>
            </w:rPrChange>
          </w:rPr>
          <w:delText>紹</w:delText>
        </w:r>
        <w:bookmarkStart w:id="1476" w:name="_Toc162302613"/>
        <w:bookmarkStart w:id="1477" w:name="_Toc162302666"/>
        <w:bookmarkStart w:id="1478" w:name="_Toc162303290"/>
        <w:bookmarkStart w:id="1479" w:name="_Toc166433942"/>
        <w:bookmarkEnd w:id="1476"/>
        <w:bookmarkEnd w:id="1477"/>
        <w:bookmarkEnd w:id="1478"/>
        <w:bookmarkEnd w:id="1479"/>
      </w:del>
    </w:p>
    <w:p w14:paraId="73997F11" w14:textId="6970BFB1" w:rsidR="00CD5906" w:rsidRPr="00B303A6" w:rsidDel="00C30C21" w:rsidRDefault="00CD5906">
      <w:pPr>
        <w:pStyle w:val="2"/>
        <w:rPr>
          <w:del w:id="1480" w:author="11046017_鄭兆媗" w:date="2024-03-25T17:28:00Z"/>
          <w:rPrChange w:id="1481" w:author="11046017_鄭兆媗" w:date="2024-03-25T20:17:00Z">
            <w:rPr>
              <w:del w:id="1482" w:author="11046017_鄭兆媗" w:date="2024-03-25T17:28:00Z"/>
              <w:rFonts w:ascii="標楷體" w:hAnsi="標楷體"/>
              <w:szCs w:val="28"/>
            </w:rPr>
          </w:rPrChange>
        </w:rPr>
        <w:pPrChange w:id="1483" w:author="11046021_蔡元振" w:date="2024-03-26T14:25:00Z">
          <w:pPr>
            <w:ind w:firstLineChars="200" w:firstLine="560"/>
          </w:pPr>
        </w:pPrChange>
      </w:pPr>
      <w:del w:id="1484" w:author="11046017_鄭兆媗" w:date="2024-03-25T17:28:00Z">
        <w:r w:rsidRPr="00B303A6" w:rsidDel="00C30C21">
          <w:rPr>
            <w:rPrChange w:id="1485" w:author="11046017_鄭兆媗" w:date="2024-03-25T20:17:00Z">
              <w:rPr>
                <w:rFonts w:ascii="標楷體" w:hAnsi="標楷體"/>
                <w:szCs w:val="28"/>
              </w:rPr>
            </w:rPrChange>
          </w:rPr>
          <w:delText xml:space="preserve">  </w:delText>
        </w:r>
        <w:r w:rsidRPr="00B303A6" w:rsidDel="00C30C21">
          <w:rPr>
            <w:rFonts w:hint="eastAsia"/>
            <w:rPrChange w:id="1486" w:author="11046017_鄭兆媗" w:date="2024-03-25T20:17:00Z">
              <w:rPr>
                <w:rFonts w:ascii="標楷體" w:hAnsi="標楷體" w:hint="eastAsia"/>
                <w:szCs w:val="28"/>
              </w:rPr>
            </w:rPrChange>
          </w:rPr>
          <w:delText>內</w:delText>
        </w:r>
        <w:r w:rsidRPr="00B303A6" w:rsidDel="00C30C21">
          <w:rPr>
            <w:rPrChange w:id="1487" w:author="11046017_鄭兆媗" w:date="2024-03-25T20:17:00Z">
              <w:rPr>
                <w:rFonts w:ascii="標楷體" w:hAnsi="標楷體"/>
                <w:szCs w:val="28"/>
              </w:rPr>
            </w:rPrChange>
          </w:rPr>
          <w:delText>文</w:delText>
        </w:r>
        <w:r w:rsidRPr="00B303A6" w:rsidDel="00C30C21">
          <w:rPr>
            <w:rFonts w:hint="eastAsia"/>
            <w:rPrChange w:id="1488" w:author="11046017_鄭兆媗" w:date="2024-03-25T20:17:00Z">
              <w:rPr>
                <w:rFonts w:ascii="標楷體" w:hAnsi="標楷體" w:hint="eastAsia"/>
                <w:szCs w:val="28"/>
              </w:rPr>
            </w:rPrChange>
          </w:rPr>
          <w:delText>撰</w:delText>
        </w:r>
        <w:r w:rsidRPr="00B303A6" w:rsidDel="00C30C21">
          <w:rPr>
            <w:rPrChange w:id="1489" w:author="11046017_鄭兆媗" w:date="2024-03-25T20:17:00Z">
              <w:rPr>
                <w:rFonts w:ascii="標楷體" w:hAnsi="標楷體"/>
                <w:szCs w:val="28"/>
              </w:rPr>
            </w:rPrChange>
          </w:rPr>
          <w:delText>寫</w:delText>
        </w:r>
        <w:r w:rsidRPr="00B303A6" w:rsidDel="00C30C21">
          <w:rPr>
            <w:rPrChange w:id="1490" w:author="11046017_鄭兆媗" w:date="2024-03-25T20:17:00Z">
              <w:rPr>
                <w:rFonts w:ascii="標楷體" w:hAnsi="標楷體"/>
                <w:szCs w:val="28"/>
              </w:rPr>
            </w:rPrChange>
          </w:rPr>
          <w:delText>…</w:delText>
        </w:r>
        <w:bookmarkStart w:id="1491" w:name="_Toc162302614"/>
        <w:bookmarkStart w:id="1492" w:name="_Toc162302667"/>
        <w:bookmarkStart w:id="1493" w:name="_Toc162303291"/>
        <w:bookmarkStart w:id="1494" w:name="_Toc166433943"/>
        <w:bookmarkEnd w:id="1491"/>
        <w:bookmarkEnd w:id="1492"/>
        <w:bookmarkEnd w:id="1493"/>
        <w:bookmarkEnd w:id="1494"/>
      </w:del>
    </w:p>
    <w:p w14:paraId="62AC930E" w14:textId="591EA525" w:rsidR="000226E4" w:rsidRPr="008E1EC9" w:rsidRDefault="000226E4">
      <w:pPr>
        <w:pStyle w:val="2"/>
        <w:rPr>
          <w:del w:id="1495" w:author="11046017_鄭兆媗" w:date="2024-03-25T16:46:00Z"/>
          <w:sz w:val="24"/>
          <w:szCs w:val="24"/>
          <w:rPrChange w:id="1496" w:author="11046017_鄭兆媗" w:date="2024-03-25T20:17:00Z">
            <w:rPr>
              <w:del w:id="1497" w:author="11046017_鄭兆媗" w:date="2024-03-25T16:46:00Z"/>
              <w:b/>
              <w:color w:val="FF0000"/>
              <w:sz w:val="32"/>
              <w:szCs w:val="32"/>
            </w:rPr>
          </w:rPrChange>
        </w:rPr>
        <w:pPrChange w:id="1498" w:author="11046021_蔡元振" w:date="2024-03-26T14:25:00Z">
          <w:pPr>
            <w:widowControl/>
            <w:jc w:val="center"/>
          </w:pPr>
        </w:pPrChange>
      </w:pPr>
      <w:del w:id="1499" w:author="11046017_鄭兆媗" w:date="2024-03-25T16:46:00Z">
        <w:r w:rsidRPr="00B303A6">
          <w:rPr>
            <w:rPrChange w:id="1500" w:author="11046017_鄭兆媗" w:date="2024-03-25T20:17:00Z">
              <w:rPr>
                <w:rFonts w:ascii="標楷體" w:hAnsi="標楷體"/>
                <w:szCs w:val="28"/>
              </w:rPr>
            </w:rPrChange>
          </w:rPr>
          <w:br w:type="page"/>
        </w:r>
        <w:r w:rsidRPr="00B303A6">
          <w:rPr>
            <w:rFonts w:hint="eastAsia"/>
            <w:rPrChange w:id="1501" w:author="11046017_鄭兆媗" w:date="2024-03-25T20:17:00Z">
              <w:rPr>
                <w:rFonts w:hint="eastAsia"/>
                <w:b/>
                <w:color w:val="FF0000"/>
                <w:sz w:val="32"/>
                <w:szCs w:val="32"/>
                <w:u w:val="single"/>
              </w:rPr>
            </w:rPrChange>
          </w:rPr>
          <w:delText>表</w:delText>
        </w:r>
        <w:r w:rsidRPr="00B303A6">
          <w:rPr>
            <w:rPrChange w:id="1502" w:author="11046017_鄭兆媗" w:date="2024-03-25T20:17:00Z">
              <w:rPr>
                <w:b/>
                <w:color w:val="FF0000"/>
                <w:sz w:val="32"/>
                <w:szCs w:val="32"/>
                <w:u w:val="single"/>
              </w:rPr>
            </w:rPrChange>
          </w:rPr>
          <w:delText xml:space="preserve">4-2 </w:delText>
        </w:r>
        <w:r w:rsidRPr="00B303A6">
          <w:rPr>
            <w:rFonts w:hint="eastAsia"/>
            <w:rPrChange w:id="1503" w:author="11046017_鄭兆媗" w:date="2024-03-25T20:17:00Z">
              <w:rPr>
                <w:rFonts w:hint="eastAsia"/>
                <w:b/>
                <w:color w:val="FF0000"/>
                <w:sz w:val="32"/>
                <w:szCs w:val="32"/>
                <w:u w:val="single"/>
              </w:rPr>
            </w:rPrChange>
          </w:rPr>
          <w:delText>專案組織與分工</w:delText>
        </w:r>
        <w:r w:rsidRPr="00B303A6">
          <w:rPr>
            <w:rFonts w:hint="eastAsia"/>
            <w:rPrChange w:id="1504"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5" w:author="11046017_鄭兆媗" w:date="2024-03-25T17:29:00Z"/>
        </w:rPr>
        <w:pPrChange w:id="1506" w:author="11046021_蔡元振" w:date="2024-03-26T14:25:00Z">
          <w:pPr>
            <w:jc w:val="right"/>
          </w:pPr>
        </w:pPrChange>
      </w:pPr>
      <w:del w:id="1507" w:author="11046017_鄭兆媗" w:date="2024-03-25T16:46:00Z">
        <w:r w:rsidRPr="003E7632">
          <w:rPr>
            <w:rFonts w:hint="eastAsia"/>
            <w:rPrChange w:id="1508"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09" w:name="_Toc162302615"/>
      <w:bookmarkStart w:id="1510" w:name="_Toc162302668"/>
      <w:bookmarkStart w:id="1511" w:name="_Toc162303292"/>
      <w:bookmarkStart w:id="1512" w:name="_Toc166433944"/>
      <w:bookmarkEnd w:id="1509"/>
      <w:bookmarkEnd w:id="1510"/>
      <w:bookmarkEnd w:id="1511"/>
      <w:bookmarkEnd w:id="1512"/>
    </w:p>
    <w:p w14:paraId="0B3C8CDC" w14:textId="1E5045A8" w:rsidR="008D1382" w:rsidRDefault="00135C39">
      <w:pPr>
        <w:pStyle w:val="2"/>
        <w:rPr>
          <w:ins w:id="1513" w:author="11046017_鄭兆媗" w:date="2024-03-25T17:30:00Z"/>
        </w:rPr>
        <w:pPrChange w:id="1514" w:author="11046021_蔡元振" w:date="2024-03-26T14:25:00Z">
          <w:pPr>
            <w:widowControl/>
          </w:pPr>
        </w:pPrChange>
      </w:pPr>
      <w:ins w:id="1515" w:author="11046017_鄭兆媗" w:date="2024-03-25T20:56:00Z">
        <w:r>
          <w:rPr>
            <w:rFonts w:hint="eastAsia"/>
          </w:rPr>
          <w:t xml:space="preserve"> </w:t>
        </w:r>
      </w:ins>
      <w:bookmarkStart w:id="1516" w:name="_Toc166433945"/>
      <w:ins w:id="1517" w:author="11046017_鄭兆媗" w:date="2024-03-25T17:30:00Z">
        <w:r w:rsidR="008D1382">
          <w:rPr>
            <w:rFonts w:hint="eastAsia"/>
          </w:rPr>
          <w:t>專案組織與分工</w:t>
        </w:r>
        <w:bookmarkEnd w:id="1516"/>
      </w:ins>
    </w:p>
    <w:p w14:paraId="08AADCF0" w14:textId="4F99F9CF" w:rsidR="00357801" w:rsidRDefault="00357DCC">
      <w:pPr>
        <w:pStyle w:val="af0"/>
        <w:keepNext/>
        <w:jc w:val="center"/>
        <w:rPr>
          <w:ins w:id="1518" w:author="11046017_鄭兆媗" w:date="2024-03-25T17:32:00Z"/>
        </w:rPr>
        <w:pPrChange w:id="1519" w:author="11046017_鄭兆媗" w:date="2024-03-25T17:33:00Z">
          <w:pPr/>
        </w:pPrChange>
      </w:pPr>
      <w:bookmarkStart w:id="1520" w:name="_Toc162302671"/>
      <w:proofErr w:type="gramStart"/>
      <w:ins w:id="1521" w:author="11046017_鄭兆媗" w:date="2024-03-25T17:38:00Z">
        <w:r>
          <w:rPr>
            <w:rFonts w:hint="eastAsia"/>
            <w:lang w:eastAsia="zh-TW"/>
          </w:rPr>
          <w:t>▼</w:t>
        </w:r>
      </w:ins>
      <w:proofErr w:type="gramEnd"/>
      <w:ins w:id="1522"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3" w:author="11046017_鄭兆媗" w:date="2024-03-25T17:33:00Z">
        <w:r w:rsidR="00357801">
          <w:rPr>
            <w:rFonts w:hint="eastAsia"/>
            <w:lang w:eastAsia="zh-TW"/>
          </w:rPr>
          <w:t xml:space="preserve"> </w:t>
        </w:r>
        <w:r w:rsidR="00357801">
          <w:rPr>
            <w:rFonts w:hint="eastAsia"/>
            <w:lang w:eastAsia="zh-TW"/>
          </w:rPr>
          <w:t>專題組織與分</w:t>
        </w:r>
      </w:ins>
      <w:ins w:id="1524" w:author="11046017_鄭兆媗" w:date="2024-03-25T17:34:00Z">
        <w:r w:rsidR="00357801">
          <w:rPr>
            <w:rFonts w:hint="eastAsia"/>
            <w:lang w:eastAsia="zh-TW"/>
          </w:rPr>
          <w:t>工</w:t>
        </w:r>
      </w:ins>
      <w:bookmarkEnd w:id="152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5"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6">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7" w:author="11046017_鄭兆媗" w:date="2024-03-31T15:42:00Z">
            <w:trPr>
              <w:jc w:val="center"/>
            </w:trPr>
          </w:trPrChange>
        </w:trPr>
        <w:tc>
          <w:tcPr>
            <w:tcW w:w="1965" w:type="pct"/>
            <w:gridSpan w:val="2"/>
            <w:shd w:val="clear" w:color="auto" w:fill="auto"/>
            <w:vAlign w:val="center"/>
            <w:tcPrChange w:id="1528"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29"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0"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1" w:author="11046017_鄭兆媗" w:date="2024-03-25T14:39:00Z"/>
                <w:szCs w:val="22"/>
              </w:rPr>
              <w:pPrChange w:id="1532" w:author="11046017_鄭兆媗" w:date="2024-03-25T20:17:00Z">
                <w:pPr>
                  <w:jc w:val="center"/>
                </w:pPr>
              </w:pPrChange>
            </w:pPr>
            <w:ins w:id="1533" w:author="11046017_鄭兆媗" w:date="2024-03-25T14:39:00Z">
              <w:r>
                <w:rPr>
                  <w:rFonts w:hint="eastAsia"/>
                  <w:szCs w:val="22"/>
                </w:rPr>
                <w:t>11046004</w:t>
              </w:r>
            </w:ins>
            <w:del w:id="1534"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5" w:author="11046017_鄭兆媗" w:date="2024-03-25T20:51:00Z">
                  <w:rPr>
                    <w:sz w:val="22"/>
                    <w:szCs w:val="22"/>
                  </w:rPr>
                </w:rPrChange>
              </w:rPr>
              <w:pPrChange w:id="1536" w:author="11046017_鄭兆媗" w:date="2024-03-25T20:17:00Z">
                <w:pPr>
                  <w:jc w:val="center"/>
                </w:pPr>
              </w:pPrChange>
            </w:pPr>
            <w:ins w:id="1537" w:author="11046017_鄭兆媗" w:date="2024-03-25T14:40:00Z">
              <w:r>
                <w:rPr>
                  <w:rFonts w:hint="eastAsia"/>
                  <w:szCs w:val="22"/>
                </w:rPr>
                <w:t>陳冠廷</w:t>
              </w:r>
            </w:ins>
            <w:del w:id="1538" w:author="11046017_鄭兆媗" w:date="2024-03-25T14:39:00Z">
              <w:r w:rsidR="000226E4" w:rsidRPr="00E436C8">
                <w:rPr>
                  <w:szCs w:val="22"/>
                </w:rPr>
                <w:delText>姓名</w:delText>
              </w:r>
            </w:del>
          </w:p>
        </w:tc>
        <w:tc>
          <w:tcPr>
            <w:tcW w:w="760" w:type="pct"/>
            <w:shd w:val="clear" w:color="auto" w:fill="auto"/>
            <w:vAlign w:val="center"/>
            <w:tcPrChange w:id="1539"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0" w:author="11046017_鄭兆媗" w:date="2024-03-25T14:39:00Z"/>
                <w:szCs w:val="22"/>
              </w:rPr>
              <w:pPrChange w:id="1541" w:author="11046017_鄭兆媗" w:date="2024-03-25T20:17:00Z">
                <w:pPr>
                  <w:jc w:val="center"/>
                </w:pPr>
              </w:pPrChange>
            </w:pPr>
            <w:del w:id="1542" w:author="11046017_鄭兆媗" w:date="2024-03-25T14:39:00Z">
              <w:r w:rsidRPr="00E436C8">
                <w:rPr>
                  <w:szCs w:val="22"/>
                </w:rPr>
                <w:delText>學號</w:delText>
              </w:r>
            </w:del>
            <w:ins w:id="1543" w:author="11046017_鄭兆媗" w:date="2024-03-25T14:39:00Z">
              <w:r w:rsidR="00874E17">
                <w:rPr>
                  <w:rFonts w:hint="eastAsia"/>
                  <w:szCs w:val="22"/>
                </w:rPr>
                <w:t>11046014</w:t>
              </w:r>
            </w:ins>
            <w:r w:rsidRPr="00E436C8">
              <w:rPr>
                <w:szCs w:val="22"/>
              </w:rPr>
              <w:t>/</w:t>
            </w:r>
            <w:del w:id="1544"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5" w:author="11046017_鄭兆媗" w:date="2024-03-25T20:17:00Z">
                <w:pPr>
                  <w:jc w:val="center"/>
                </w:pPr>
              </w:pPrChange>
            </w:pPr>
            <w:ins w:id="1546" w:author="11046017_鄭兆媗" w:date="2024-03-25T14:40:00Z">
              <w:r>
                <w:rPr>
                  <w:rFonts w:hint="eastAsia"/>
                  <w:szCs w:val="22"/>
                </w:rPr>
                <w:t>劉育彤</w:t>
              </w:r>
            </w:ins>
          </w:p>
        </w:tc>
        <w:tc>
          <w:tcPr>
            <w:tcW w:w="760" w:type="pct"/>
            <w:shd w:val="clear" w:color="auto" w:fill="auto"/>
            <w:vAlign w:val="center"/>
            <w:tcPrChange w:id="1547"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8" w:author="11046017_鄭兆媗" w:date="2024-03-25T14:40:00Z"/>
                <w:szCs w:val="22"/>
              </w:rPr>
              <w:pPrChange w:id="1549" w:author="11046017_鄭兆媗" w:date="2024-03-25T20:17:00Z">
                <w:pPr>
                  <w:jc w:val="center"/>
                </w:pPr>
              </w:pPrChange>
            </w:pPr>
            <w:del w:id="1550" w:author="11046017_鄭兆媗" w:date="2024-03-25T14:39:00Z">
              <w:r w:rsidRPr="00E436C8">
                <w:rPr>
                  <w:szCs w:val="22"/>
                </w:rPr>
                <w:delText>學號</w:delText>
              </w:r>
            </w:del>
            <w:ins w:id="1551" w:author="11046017_鄭兆媗" w:date="2024-03-25T14:39:00Z">
              <w:r w:rsidR="00874E17">
                <w:rPr>
                  <w:rFonts w:hint="eastAsia"/>
                  <w:szCs w:val="22"/>
                </w:rPr>
                <w:t>11046017</w:t>
              </w:r>
            </w:ins>
            <w:r w:rsidRPr="00E436C8">
              <w:rPr>
                <w:szCs w:val="22"/>
              </w:rPr>
              <w:t>/</w:t>
            </w:r>
            <w:del w:id="1552"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3" w:author="11046017_鄭兆媗" w:date="2024-03-25T20:17:00Z">
                <w:pPr>
                  <w:jc w:val="center"/>
                </w:pPr>
              </w:pPrChange>
            </w:pPr>
            <w:ins w:id="1554"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5"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6" w:author="11046017_鄭兆媗" w:date="2024-03-25T14:40:00Z"/>
                <w:szCs w:val="22"/>
              </w:rPr>
              <w:pPrChange w:id="1557" w:author="11046017_鄭兆媗" w:date="2024-03-25T20:17:00Z">
                <w:pPr>
                  <w:jc w:val="center"/>
                </w:pPr>
              </w:pPrChange>
            </w:pPr>
            <w:del w:id="1558" w:author="11046017_鄭兆媗" w:date="2024-03-25T14:40:00Z">
              <w:r w:rsidRPr="00E436C8">
                <w:rPr>
                  <w:szCs w:val="22"/>
                </w:rPr>
                <w:delText>學號</w:delText>
              </w:r>
            </w:del>
            <w:ins w:id="1559"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0" w:author="11046017_鄭兆媗" w:date="2024-03-25T20:17:00Z">
                <w:pPr>
                  <w:jc w:val="center"/>
                </w:pPr>
              </w:pPrChange>
            </w:pPr>
            <w:ins w:id="1561" w:author="11046017_鄭兆媗" w:date="2024-03-25T14:40:00Z">
              <w:r>
                <w:rPr>
                  <w:rFonts w:hint="eastAsia"/>
                  <w:szCs w:val="22"/>
                </w:rPr>
                <w:t>蔡元振</w:t>
              </w:r>
            </w:ins>
            <w:del w:id="1562" w:author="11046017_鄭兆媗" w:date="2024-03-25T14:40:00Z">
              <w:r w:rsidR="000226E4" w:rsidRPr="00E436C8">
                <w:rPr>
                  <w:szCs w:val="22"/>
                </w:rPr>
                <w:delText>姓名</w:delText>
              </w:r>
            </w:del>
          </w:p>
        </w:tc>
      </w:tr>
      <w:tr w:rsidR="008366AC" w14:paraId="25620E4E" w14:textId="77777777" w:rsidTr="00812B00">
        <w:trPr>
          <w:jc w:val="center"/>
          <w:trPrChange w:id="1563" w:author="11046017_鄭兆媗" w:date="2024-03-31T15:51:00Z">
            <w:trPr>
              <w:jc w:val="center"/>
            </w:trPr>
          </w:trPrChange>
        </w:trPr>
        <w:tc>
          <w:tcPr>
            <w:tcW w:w="453" w:type="pct"/>
            <w:vMerge w:val="restart"/>
            <w:shd w:val="clear" w:color="auto" w:fill="auto"/>
            <w:textDirection w:val="tbRlV"/>
            <w:vAlign w:val="center"/>
            <w:tcPrChange w:id="1564"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5"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6"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7" w:author="11046017_鄭兆媗" w:date="2024-03-25T20:51:00Z">
                <w:pPr/>
              </w:pPrChange>
            </w:pPr>
            <w:r w:rsidRPr="00E436C8">
              <w:rPr>
                <w:rFonts w:hint="eastAsia"/>
                <w:szCs w:val="22"/>
              </w:rPr>
              <w:t>資料庫建置</w:t>
            </w:r>
          </w:p>
        </w:tc>
        <w:tc>
          <w:tcPr>
            <w:tcW w:w="759" w:type="pct"/>
            <w:shd w:val="clear" w:color="auto" w:fill="auto"/>
            <w:vAlign w:val="center"/>
            <w:tcPrChange w:id="1568"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69" w:author="11046017_鄭兆媗" w:date="2024-03-25T20:51:00Z">
                <w:pPr/>
              </w:pPrChange>
            </w:pPr>
          </w:p>
        </w:tc>
        <w:tc>
          <w:tcPr>
            <w:tcW w:w="760" w:type="pct"/>
            <w:shd w:val="clear" w:color="auto" w:fill="auto"/>
            <w:vAlign w:val="center"/>
            <w:tcPrChange w:id="1570"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1" w:author="11046017_鄭兆媗" w:date="2024-03-25T20:51:00Z">
                <w:pPr/>
              </w:pPrChange>
            </w:pPr>
            <w:ins w:id="157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3"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4" w:author="11046017_鄭兆媗" w:date="2024-03-25T20:51:00Z">
                <w:pPr/>
              </w:pPrChange>
            </w:pPr>
            <w:ins w:id="1575" w:author="11046017_鄭兆媗" w:date="2024-03-25T14:43:00Z">
              <w:r w:rsidRPr="003E7632">
                <w:rPr>
                  <w:rFonts w:hint="eastAsia"/>
                  <w:rPrChange w:id="1576" w:author="11046014_劉育彤" w:date="2024-03-25T20:17:00Z">
                    <w:rPr>
                      <w:rFonts w:ascii="標楷體" w:hAnsi="標楷體" w:hint="eastAsia"/>
                    </w:rPr>
                  </w:rPrChange>
                </w:rPr>
                <w:t>●</w:t>
              </w:r>
            </w:ins>
          </w:p>
        </w:tc>
        <w:tc>
          <w:tcPr>
            <w:tcW w:w="756" w:type="pct"/>
            <w:shd w:val="clear" w:color="auto" w:fill="auto"/>
            <w:vAlign w:val="center"/>
            <w:tcPrChange w:id="1577"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8" w:author="11046017_鄭兆媗" w:date="2024-03-25T20:51:00Z">
                <w:pPr/>
              </w:pPrChange>
            </w:pPr>
          </w:p>
        </w:tc>
      </w:tr>
      <w:tr w:rsidR="008366AC" w14:paraId="0C74C5D0" w14:textId="77777777" w:rsidTr="00812B00">
        <w:trPr>
          <w:jc w:val="center"/>
          <w:trPrChange w:id="1579" w:author="11046017_鄭兆媗" w:date="2024-03-31T15:51:00Z">
            <w:trPr>
              <w:jc w:val="center"/>
            </w:trPr>
          </w:trPrChange>
        </w:trPr>
        <w:tc>
          <w:tcPr>
            <w:tcW w:w="453" w:type="pct"/>
            <w:vMerge/>
            <w:shd w:val="clear" w:color="auto" w:fill="auto"/>
            <w:vAlign w:val="center"/>
            <w:tcPrChange w:id="1580"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1" w:author="11046017_鄭兆媗" w:date="2024-03-25T20:17:00Z">
                <w:pPr>
                  <w:jc w:val="center"/>
                </w:pPr>
              </w:pPrChange>
            </w:pPr>
          </w:p>
        </w:tc>
        <w:tc>
          <w:tcPr>
            <w:tcW w:w="1511" w:type="pct"/>
            <w:shd w:val="clear" w:color="auto" w:fill="auto"/>
            <w:vAlign w:val="center"/>
            <w:tcPrChange w:id="1582"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3" w:author="11046017_鄭兆媗" w:date="2024-03-25T20:51:00Z">
                <w:pPr/>
              </w:pPrChange>
            </w:pPr>
            <w:r w:rsidRPr="00E436C8">
              <w:rPr>
                <w:rFonts w:hint="eastAsia"/>
                <w:szCs w:val="22"/>
              </w:rPr>
              <w:t>伺服器架設</w:t>
            </w:r>
          </w:p>
        </w:tc>
        <w:tc>
          <w:tcPr>
            <w:tcW w:w="759" w:type="pct"/>
            <w:shd w:val="clear" w:color="auto" w:fill="auto"/>
            <w:vAlign w:val="center"/>
            <w:tcPrChange w:id="1584"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5" w:author="11046017_鄭兆媗" w:date="2024-03-25T20:51:00Z">
                <w:pPr/>
              </w:pPrChange>
            </w:pPr>
          </w:p>
        </w:tc>
        <w:tc>
          <w:tcPr>
            <w:tcW w:w="760" w:type="pct"/>
            <w:shd w:val="clear" w:color="auto" w:fill="auto"/>
            <w:vAlign w:val="center"/>
            <w:tcPrChange w:id="1586"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7" w:author="11046017_鄭兆媗" w:date="2024-03-25T20:51:00Z">
                <w:pPr/>
              </w:pPrChange>
            </w:pPr>
            <w:ins w:id="158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89"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0" w:author="11046017_鄭兆媗" w:date="2024-03-25T20:51:00Z">
                <w:pPr/>
              </w:pPrChange>
            </w:pPr>
            <w:ins w:id="1591" w:author="11046017_鄭兆媗" w:date="2024-03-25T14:43:00Z">
              <w:r w:rsidRPr="003E7632">
                <w:rPr>
                  <w:rFonts w:hint="eastAsia"/>
                  <w:rPrChange w:id="1592" w:author="11046014_劉育彤" w:date="2024-03-25T20:17:00Z">
                    <w:rPr>
                      <w:rFonts w:ascii="標楷體" w:hAnsi="標楷體" w:hint="eastAsia"/>
                    </w:rPr>
                  </w:rPrChange>
                </w:rPr>
                <w:t>●</w:t>
              </w:r>
            </w:ins>
          </w:p>
        </w:tc>
        <w:tc>
          <w:tcPr>
            <w:tcW w:w="756" w:type="pct"/>
            <w:shd w:val="clear" w:color="auto" w:fill="auto"/>
            <w:vAlign w:val="center"/>
            <w:tcPrChange w:id="1593"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4" w:author="11046017_鄭兆媗" w:date="2024-03-25T20:51:00Z">
                <w:pPr/>
              </w:pPrChange>
            </w:pPr>
          </w:p>
        </w:tc>
      </w:tr>
      <w:tr w:rsidR="008366AC" w14:paraId="65A6D430" w14:textId="77777777" w:rsidTr="00812B00">
        <w:trPr>
          <w:jc w:val="center"/>
          <w:trPrChange w:id="1595" w:author="11046017_鄭兆媗" w:date="2024-03-31T15:51:00Z">
            <w:trPr>
              <w:jc w:val="center"/>
            </w:trPr>
          </w:trPrChange>
        </w:trPr>
        <w:tc>
          <w:tcPr>
            <w:tcW w:w="453" w:type="pct"/>
            <w:vMerge/>
            <w:shd w:val="clear" w:color="auto" w:fill="auto"/>
            <w:vAlign w:val="center"/>
            <w:tcPrChange w:id="1596"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7" w:author="11046017_鄭兆媗" w:date="2024-03-25T20:17:00Z">
                <w:pPr>
                  <w:jc w:val="center"/>
                </w:pPr>
              </w:pPrChange>
            </w:pPr>
          </w:p>
        </w:tc>
        <w:tc>
          <w:tcPr>
            <w:tcW w:w="1511" w:type="pct"/>
            <w:shd w:val="clear" w:color="auto" w:fill="auto"/>
            <w:vAlign w:val="center"/>
            <w:tcPrChange w:id="1598"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599" w:author="11046017_鄭兆媗" w:date="2024-03-25T20:51:00Z">
                <w:pPr/>
              </w:pPrChange>
            </w:pPr>
            <w:ins w:id="1600"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1"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2"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3" w:author="11046017_鄭兆媗" w:date="2024-03-25T20:51:00Z">
                <w:pPr/>
              </w:pPrChange>
            </w:pPr>
          </w:p>
        </w:tc>
        <w:tc>
          <w:tcPr>
            <w:tcW w:w="760" w:type="pct"/>
            <w:shd w:val="clear" w:color="auto" w:fill="auto"/>
            <w:vAlign w:val="center"/>
            <w:tcPrChange w:id="1604"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5" w:author="11046017_鄭兆媗" w:date="2024-03-25T20:51:00Z">
                <w:pPr/>
              </w:pPrChange>
            </w:pPr>
            <w:ins w:id="1606" w:author="11046017_鄭兆媗" w:date="2024-03-25T14:44:00Z">
              <w:r w:rsidRPr="003E7632">
                <w:rPr>
                  <w:rFonts w:hint="eastAsia"/>
                  <w:rPrChange w:id="1607" w:author="11046014_劉育彤" w:date="2024-03-25T20:17:00Z">
                    <w:rPr>
                      <w:rFonts w:ascii="標楷體" w:hAnsi="標楷體" w:hint="eastAsia"/>
                    </w:rPr>
                  </w:rPrChange>
                </w:rPr>
                <w:t>●</w:t>
              </w:r>
            </w:ins>
          </w:p>
        </w:tc>
        <w:tc>
          <w:tcPr>
            <w:tcW w:w="760" w:type="pct"/>
            <w:shd w:val="clear" w:color="auto" w:fill="auto"/>
            <w:vAlign w:val="center"/>
            <w:tcPrChange w:id="1608"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09" w:author="11046017_鄭兆媗" w:date="2024-03-25T20:51:00Z">
                <w:pPr/>
              </w:pPrChange>
            </w:pPr>
            <w:ins w:id="161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1"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2" w:author="11046017_鄭兆媗" w:date="2024-03-25T20:51:00Z">
                <w:pPr/>
              </w:pPrChange>
            </w:pPr>
          </w:p>
        </w:tc>
      </w:tr>
      <w:tr w:rsidR="008366AC" w14:paraId="5D3A665E" w14:textId="77777777" w:rsidTr="00812B00">
        <w:trPr>
          <w:jc w:val="center"/>
          <w:trPrChange w:id="1613" w:author="11046017_鄭兆媗" w:date="2024-03-31T15:51:00Z">
            <w:trPr>
              <w:jc w:val="center"/>
            </w:trPr>
          </w:trPrChange>
        </w:trPr>
        <w:tc>
          <w:tcPr>
            <w:tcW w:w="453" w:type="pct"/>
            <w:vMerge/>
            <w:shd w:val="clear" w:color="auto" w:fill="auto"/>
            <w:vAlign w:val="center"/>
            <w:tcPrChange w:id="1614"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5" w:author="11046017_鄭兆媗" w:date="2024-03-25T20:17:00Z">
                <w:pPr>
                  <w:jc w:val="center"/>
                </w:pPr>
              </w:pPrChange>
            </w:pPr>
          </w:p>
        </w:tc>
        <w:tc>
          <w:tcPr>
            <w:tcW w:w="1511" w:type="pct"/>
            <w:shd w:val="clear" w:color="auto" w:fill="auto"/>
            <w:vAlign w:val="center"/>
            <w:tcPrChange w:id="1616"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7" w:author="11046017_鄭兆媗" w:date="2024-03-25T20:51:00Z">
                <w:pPr/>
              </w:pPrChange>
            </w:pPr>
            <w:ins w:id="1618" w:author="11046017_鄭兆媗" w:date="2024-03-31T15:52:00Z">
              <w:r>
                <w:rPr>
                  <w:rFonts w:hint="eastAsia"/>
                  <w:szCs w:val="22"/>
                </w:rPr>
                <w:t>會員資料</w:t>
              </w:r>
            </w:ins>
            <w:del w:id="1619"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0"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1" w:author="11046017_鄭兆媗" w:date="2024-03-25T20:51:00Z">
                <w:pPr/>
              </w:pPrChange>
            </w:pPr>
          </w:p>
        </w:tc>
        <w:tc>
          <w:tcPr>
            <w:tcW w:w="760" w:type="pct"/>
            <w:shd w:val="clear" w:color="auto" w:fill="auto"/>
            <w:vAlign w:val="center"/>
            <w:tcPrChange w:id="1622"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3" w:author="11046017_鄭兆媗" w:date="2024-03-25T20:51:00Z">
                <w:pPr/>
              </w:pPrChange>
            </w:pPr>
            <w:ins w:id="1624" w:author="11046017_鄭兆媗" w:date="2024-03-25T14:44:00Z">
              <w:r w:rsidRPr="003E7632">
                <w:rPr>
                  <w:rFonts w:hint="eastAsia"/>
                  <w:rPrChange w:id="1625" w:author="11046014_劉育彤" w:date="2024-03-25T20:17:00Z">
                    <w:rPr>
                      <w:rFonts w:ascii="標楷體" w:hAnsi="標楷體" w:hint="eastAsia"/>
                    </w:rPr>
                  </w:rPrChange>
                </w:rPr>
                <w:t>●</w:t>
              </w:r>
            </w:ins>
          </w:p>
        </w:tc>
        <w:tc>
          <w:tcPr>
            <w:tcW w:w="760" w:type="pct"/>
            <w:shd w:val="clear" w:color="auto" w:fill="auto"/>
            <w:vAlign w:val="center"/>
            <w:tcPrChange w:id="1626"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7" w:author="11046017_鄭兆媗" w:date="2024-03-25T20:51:00Z">
                <w:pPr/>
              </w:pPrChange>
            </w:pPr>
            <w:ins w:id="162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29"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0" w:author="11046017_鄭兆媗" w:date="2024-03-25T20:51:00Z">
                <w:pPr/>
              </w:pPrChange>
            </w:pPr>
          </w:p>
        </w:tc>
      </w:tr>
      <w:tr w:rsidR="008366AC" w14:paraId="30785A02" w14:textId="77777777" w:rsidTr="00812B00">
        <w:trPr>
          <w:jc w:val="center"/>
          <w:trPrChange w:id="1631" w:author="11046017_鄭兆媗" w:date="2024-03-31T15:51:00Z">
            <w:trPr>
              <w:jc w:val="center"/>
            </w:trPr>
          </w:trPrChange>
        </w:trPr>
        <w:tc>
          <w:tcPr>
            <w:tcW w:w="453" w:type="pct"/>
            <w:vMerge/>
            <w:shd w:val="clear" w:color="auto" w:fill="auto"/>
            <w:vAlign w:val="center"/>
            <w:tcPrChange w:id="1632"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3" w:author="11046017_鄭兆媗" w:date="2024-03-25T20:17:00Z">
                <w:pPr>
                  <w:jc w:val="center"/>
                </w:pPr>
              </w:pPrChange>
            </w:pPr>
          </w:p>
        </w:tc>
        <w:tc>
          <w:tcPr>
            <w:tcW w:w="1511" w:type="pct"/>
            <w:shd w:val="clear" w:color="auto" w:fill="auto"/>
            <w:vAlign w:val="center"/>
            <w:tcPrChange w:id="1634"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5" w:author="11046017_鄭兆媗" w:date="2024-03-25T20:51:00Z">
                <w:pPr/>
              </w:pPrChange>
            </w:pPr>
            <w:ins w:id="1636" w:author="11046017_鄭兆媗" w:date="2024-03-31T15:52:00Z">
              <w:r>
                <w:rPr>
                  <w:rFonts w:hint="eastAsia"/>
                  <w:szCs w:val="22"/>
                </w:rPr>
                <w:t>報名課程</w:t>
              </w:r>
            </w:ins>
            <w:del w:id="1637"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8"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39" w:author="11046017_鄭兆媗" w:date="2024-03-25T20:51:00Z">
                <w:pPr/>
              </w:pPrChange>
            </w:pPr>
          </w:p>
        </w:tc>
        <w:tc>
          <w:tcPr>
            <w:tcW w:w="760" w:type="pct"/>
            <w:shd w:val="clear" w:color="auto" w:fill="auto"/>
            <w:vAlign w:val="center"/>
            <w:tcPrChange w:id="1640"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1" w:author="11046017_鄭兆媗" w:date="2024-03-25T20:51:00Z">
                <w:pPr/>
              </w:pPrChange>
            </w:pPr>
            <w:ins w:id="164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3"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4" w:author="11046017_鄭兆媗" w:date="2024-03-25T20:51:00Z">
                <w:pPr/>
              </w:pPrChange>
            </w:pPr>
            <w:ins w:id="1645" w:author="11046017_鄭兆媗" w:date="2024-03-25T14:44:00Z">
              <w:r w:rsidRPr="003E7632">
                <w:rPr>
                  <w:rFonts w:hint="eastAsia"/>
                  <w:rPrChange w:id="1646" w:author="11046014_劉育彤" w:date="2024-03-25T20:17:00Z">
                    <w:rPr>
                      <w:rFonts w:ascii="標楷體" w:hAnsi="標楷體" w:hint="eastAsia"/>
                    </w:rPr>
                  </w:rPrChange>
                </w:rPr>
                <w:t>●</w:t>
              </w:r>
            </w:ins>
          </w:p>
        </w:tc>
        <w:tc>
          <w:tcPr>
            <w:tcW w:w="756" w:type="pct"/>
            <w:shd w:val="clear" w:color="auto" w:fill="auto"/>
            <w:vAlign w:val="center"/>
            <w:tcPrChange w:id="1647"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8" w:author="11046017_鄭兆媗" w:date="2024-03-25T20:51:00Z">
                <w:pPr/>
              </w:pPrChange>
            </w:pPr>
          </w:p>
        </w:tc>
      </w:tr>
      <w:tr w:rsidR="000226E4" w14:paraId="34000E5B" w14:textId="77777777" w:rsidTr="00812B00">
        <w:trPr>
          <w:jc w:val="center"/>
          <w:trPrChange w:id="1649" w:author="11046017_鄭兆媗" w:date="2024-03-31T15:51:00Z">
            <w:trPr>
              <w:jc w:val="center"/>
            </w:trPr>
          </w:trPrChange>
        </w:trPr>
        <w:tc>
          <w:tcPr>
            <w:tcW w:w="453" w:type="pct"/>
            <w:vMerge w:val="restart"/>
            <w:shd w:val="clear" w:color="auto" w:fill="auto"/>
            <w:textDirection w:val="tbRlV"/>
            <w:vAlign w:val="center"/>
            <w:tcPrChange w:id="1650"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1"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2"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3" w:author="11046017_鄭兆媗" w:date="2024-03-25T20:51:00Z">
                <w:pPr/>
              </w:pPrChange>
            </w:pPr>
            <w:ins w:id="1654" w:author="11046017_鄭兆媗" w:date="2024-03-25T14:43:00Z">
              <w:r>
                <w:rPr>
                  <w:rFonts w:hint="eastAsia"/>
                  <w:szCs w:val="22"/>
                </w:rPr>
                <w:t>首頁</w:t>
              </w:r>
            </w:ins>
            <w:del w:id="1655" w:author="11046017_鄭兆媗" w:date="2024-03-25T14:43:00Z">
              <w:r w:rsidR="000226E4" w:rsidRPr="00E436C8">
                <w:rPr>
                  <w:szCs w:val="22"/>
                </w:rPr>
                <w:delText>Template A</w:delText>
              </w:r>
            </w:del>
          </w:p>
        </w:tc>
        <w:tc>
          <w:tcPr>
            <w:tcW w:w="759" w:type="pct"/>
            <w:shd w:val="clear" w:color="auto" w:fill="auto"/>
            <w:vAlign w:val="center"/>
            <w:tcPrChange w:id="1656"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7" w:author="11046017_鄭兆媗" w:date="2024-03-25T20:51:00Z">
                <w:pPr/>
              </w:pPrChange>
            </w:pPr>
            <w:ins w:id="1658" w:author="11046004_陳冠廷" w:date="2024-03-25T23:36:00Z">
              <w:del w:id="1659"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0"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1" w:author="11046017_鄭兆媗" w:date="2024-03-25T20:51:00Z">
                <w:pPr/>
              </w:pPrChange>
            </w:pPr>
            <w:ins w:id="166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3"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4" w:author="11046017_鄭兆媗" w:date="2024-03-25T20:51:00Z">
                <w:pPr/>
              </w:pPrChange>
            </w:pPr>
            <w:ins w:id="1665" w:author="11046017_鄭兆媗" w:date="2024-03-25T14:44:00Z">
              <w:r w:rsidRPr="003E7632">
                <w:rPr>
                  <w:rFonts w:hint="eastAsia"/>
                  <w:rPrChange w:id="1666" w:author="11046014_劉育彤" w:date="2024-03-25T20:17:00Z">
                    <w:rPr>
                      <w:rFonts w:ascii="標楷體" w:hAnsi="標楷體" w:hint="eastAsia"/>
                    </w:rPr>
                  </w:rPrChange>
                </w:rPr>
                <w:t>●</w:t>
              </w:r>
            </w:ins>
          </w:p>
        </w:tc>
        <w:tc>
          <w:tcPr>
            <w:tcW w:w="756" w:type="pct"/>
            <w:shd w:val="clear" w:color="auto" w:fill="auto"/>
            <w:vAlign w:val="center"/>
            <w:tcPrChange w:id="1667"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8" w:author="11046017_鄭兆媗" w:date="2024-03-25T20:51:00Z">
                <w:pPr/>
              </w:pPrChange>
            </w:pPr>
          </w:p>
        </w:tc>
      </w:tr>
      <w:tr w:rsidR="000226E4" w14:paraId="2FAB8BB8" w14:textId="77777777" w:rsidTr="00812B00">
        <w:trPr>
          <w:jc w:val="center"/>
          <w:trPrChange w:id="1669" w:author="11046017_鄭兆媗" w:date="2024-03-31T15:51:00Z">
            <w:trPr>
              <w:jc w:val="center"/>
            </w:trPr>
          </w:trPrChange>
        </w:trPr>
        <w:tc>
          <w:tcPr>
            <w:tcW w:w="453" w:type="pct"/>
            <w:vMerge/>
            <w:shd w:val="clear" w:color="auto" w:fill="auto"/>
            <w:vAlign w:val="center"/>
            <w:tcPrChange w:id="1670"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1" w:author="11046017_鄭兆媗" w:date="2024-03-25T20:17:00Z">
                <w:pPr>
                  <w:jc w:val="center"/>
                </w:pPr>
              </w:pPrChange>
            </w:pPr>
          </w:p>
        </w:tc>
        <w:tc>
          <w:tcPr>
            <w:tcW w:w="1511" w:type="pct"/>
            <w:shd w:val="clear" w:color="auto" w:fill="auto"/>
            <w:vAlign w:val="center"/>
            <w:tcPrChange w:id="1672"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3" w:author="11046017_鄭兆媗" w:date="2024-03-25T20:51:00Z">
                <w:pPr/>
              </w:pPrChange>
            </w:pPr>
            <w:ins w:id="1674" w:author="11046017_鄭兆媗" w:date="2024-03-31T15:49:00Z">
              <w:r>
                <w:rPr>
                  <w:rFonts w:hint="eastAsia"/>
                  <w:szCs w:val="22"/>
                </w:rPr>
                <w:t>主畫面</w:t>
              </w:r>
            </w:ins>
            <w:del w:id="1675"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6"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7" w:author="11046017_鄭兆媗" w:date="2024-03-25T20:51:00Z">
                <w:pPr/>
              </w:pPrChange>
            </w:pPr>
            <w:ins w:id="167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79"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0" w:author="11046017_鄭兆媗" w:date="2024-03-25T20:51:00Z">
                <w:pPr/>
              </w:pPrChange>
            </w:pPr>
            <w:ins w:id="168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2"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3" w:author="11046017_鄭兆媗" w:date="2024-03-25T20:51:00Z">
                <w:pPr/>
              </w:pPrChange>
            </w:pPr>
            <w:ins w:id="1684" w:author="11046017_鄭兆媗" w:date="2024-03-25T14:44:00Z">
              <w:r w:rsidRPr="003E7632">
                <w:rPr>
                  <w:rFonts w:hint="eastAsia"/>
                  <w:rPrChange w:id="1685" w:author="11046014_劉育彤" w:date="2024-03-25T20:17:00Z">
                    <w:rPr>
                      <w:rFonts w:ascii="標楷體" w:hAnsi="標楷體" w:hint="eastAsia"/>
                    </w:rPr>
                  </w:rPrChange>
                </w:rPr>
                <w:t>●</w:t>
              </w:r>
            </w:ins>
          </w:p>
        </w:tc>
        <w:tc>
          <w:tcPr>
            <w:tcW w:w="756" w:type="pct"/>
            <w:shd w:val="clear" w:color="auto" w:fill="auto"/>
            <w:vAlign w:val="center"/>
            <w:tcPrChange w:id="1686"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7" w:author="11046017_鄭兆媗" w:date="2024-03-25T20:51:00Z">
                <w:pPr/>
              </w:pPrChange>
            </w:pPr>
          </w:p>
        </w:tc>
      </w:tr>
      <w:tr w:rsidR="00812B00" w14:paraId="036C1388" w14:textId="77777777" w:rsidTr="00812B00">
        <w:trPr>
          <w:jc w:val="center"/>
          <w:ins w:id="1688" w:author="11046017_鄭兆媗" w:date="2024-03-31T15:49:00Z"/>
          <w:trPrChange w:id="1689" w:author="11046017_鄭兆媗" w:date="2024-03-31T15:50:00Z">
            <w:trPr>
              <w:jc w:val="center"/>
            </w:trPr>
          </w:trPrChange>
        </w:trPr>
        <w:tc>
          <w:tcPr>
            <w:tcW w:w="453" w:type="pct"/>
            <w:vMerge/>
            <w:shd w:val="clear" w:color="auto" w:fill="auto"/>
            <w:vAlign w:val="center"/>
            <w:tcPrChange w:id="1690"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1" w:author="11046017_鄭兆媗" w:date="2024-03-31T15:49:00Z"/>
                <w:szCs w:val="22"/>
              </w:rPr>
            </w:pPr>
          </w:p>
        </w:tc>
        <w:tc>
          <w:tcPr>
            <w:tcW w:w="1511" w:type="pct"/>
            <w:shd w:val="clear" w:color="auto" w:fill="auto"/>
            <w:vAlign w:val="center"/>
            <w:tcPrChange w:id="1692"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3" w:author="11046017_鄭兆媗" w:date="2024-03-31T15:49:00Z"/>
                <w:szCs w:val="22"/>
              </w:rPr>
              <w:pPrChange w:id="1694" w:author="11046017_鄭兆媗" w:date="2024-03-31T15:50:00Z">
                <w:pPr>
                  <w:spacing w:line="360" w:lineRule="exact"/>
                  <w:jc w:val="left"/>
                </w:pPr>
              </w:pPrChange>
            </w:pPr>
            <w:ins w:id="1695"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6"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7" w:author="11046017_鄭兆媗" w:date="2024-03-31T15:49:00Z"/>
                <w:szCs w:val="22"/>
              </w:rPr>
            </w:pPr>
            <w:ins w:id="169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99"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0" w:author="11046017_鄭兆媗" w:date="2024-03-31T15:49:00Z"/>
                <w:rFonts w:cs="新細明體"/>
              </w:rPr>
            </w:pPr>
            <w:ins w:id="1701" w:author="11046017_鄭兆媗" w:date="2024-03-25T14:44:00Z">
              <w:r w:rsidRPr="003E7632">
                <w:rPr>
                  <w:rFonts w:hint="eastAsia"/>
                  <w:rPrChange w:id="1702" w:author="11046014_劉育彤" w:date="2024-03-25T20:17:00Z">
                    <w:rPr>
                      <w:rFonts w:ascii="標楷體" w:hAnsi="標楷體" w:hint="eastAsia"/>
                    </w:rPr>
                  </w:rPrChange>
                </w:rPr>
                <w:t>●</w:t>
              </w:r>
            </w:ins>
          </w:p>
        </w:tc>
        <w:tc>
          <w:tcPr>
            <w:tcW w:w="760" w:type="pct"/>
            <w:shd w:val="clear" w:color="auto" w:fill="auto"/>
            <w:vAlign w:val="center"/>
            <w:tcPrChange w:id="1703"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4" w:author="11046017_鄭兆媗" w:date="2024-03-31T15:49:00Z"/>
              </w:rPr>
            </w:pPr>
            <w:ins w:id="170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6"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7" w:author="11046017_鄭兆媗" w:date="2024-03-31T15:49:00Z"/>
                <w:szCs w:val="22"/>
              </w:rPr>
            </w:pPr>
          </w:p>
        </w:tc>
      </w:tr>
      <w:tr w:rsidR="000226E4" w14:paraId="3CEC7DA0" w14:textId="77777777" w:rsidTr="00812B00">
        <w:trPr>
          <w:jc w:val="center"/>
          <w:trPrChange w:id="1708" w:author="11046017_鄭兆媗" w:date="2024-03-31T15:51:00Z">
            <w:trPr>
              <w:jc w:val="center"/>
            </w:trPr>
          </w:trPrChange>
        </w:trPr>
        <w:tc>
          <w:tcPr>
            <w:tcW w:w="453" w:type="pct"/>
            <w:vMerge/>
            <w:shd w:val="clear" w:color="auto" w:fill="auto"/>
            <w:vAlign w:val="center"/>
            <w:tcPrChange w:id="1709"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0" w:author="11046017_鄭兆媗" w:date="2024-03-25T20:17:00Z">
                <w:pPr>
                  <w:jc w:val="center"/>
                </w:pPr>
              </w:pPrChange>
            </w:pPr>
          </w:p>
        </w:tc>
        <w:tc>
          <w:tcPr>
            <w:tcW w:w="1511" w:type="pct"/>
            <w:shd w:val="clear" w:color="auto" w:fill="auto"/>
            <w:vAlign w:val="center"/>
            <w:tcPrChange w:id="1711"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2" w:author="11046017_鄭兆媗" w:date="2024-03-25T20:51:00Z">
                <w:pPr/>
              </w:pPrChange>
            </w:pPr>
            <w:ins w:id="1713" w:author="11046017_鄭兆媗" w:date="2024-03-31T15:42:00Z">
              <w:r>
                <w:rPr>
                  <w:rFonts w:hint="eastAsia"/>
                  <w:szCs w:val="22"/>
                </w:rPr>
                <w:t>課程詳情</w:t>
              </w:r>
            </w:ins>
            <w:del w:id="1714"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5"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6" w:author="11046017_鄭兆媗" w:date="2024-03-25T20:51:00Z">
                <w:pPr/>
              </w:pPrChange>
            </w:pPr>
            <w:ins w:id="1717" w:author="11046017_鄭兆媗" w:date="2024-03-25T14:44:00Z">
              <w:r w:rsidRPr="003E7632">
                <w:rPr>
                  <w:rFonts w:hint="eastAsia"/>
                  <w:rPrChange w:id="1718" w:author="11046014_劉育彤" w:date="2024-03-25T20:17:00Z">
                    <w:rPr>
                      <w:rFonts w:ascii="標楷體" w:hAnsi="標楷體" w:hint="eastAsia"/>
                    </w:rPr>
                  </w:rPrChange>
                </w:rPr>
                <w:t>●</w:t>
              </w:r>
            </w:ins>
          </w:p>
        </w:tc>
        <w:tc>
          <w:tcPr>
            <w:tcW w:w="760" w:type="pct"/>
            <w:shd w:val="clear" w:color="auto" w:fill="auto"/>
            <w:vAlign w:val="center"/>
            <w:tcPrChange w:id="1719"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0" w:author="11046017_鄭兆媗" w:date="2024-03-25T20:51:00Z">
                <w:pPr/>
              </w:pPrChange>
            </w:pPr>
          </w:p>
        </w:tc>
        <w:tc>
          <w:tcPr>
            <w:tcW w:w="760" w:type="pct"/>
            <w:shd w:val="clear" w:color="auto" w:fill="auto"/>
            <w:vAlign w:val="center"/>
            <w:tcPrChange w:id="1721"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2" w:author="11046017_鄭兆媗" w:date="2024-03-25T20:51:00Z">
                <w:pPr/>
              </w:pPrChange>
            </w:pPr>
            <w:ins w:id="172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4"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5" w:author="11046017_鄭兆媗" w:date="2024-03-25T20:51:00Z">
                <w:pPr/>
              </w:pPrChange>
            </w:pPr>
          </w:p>
        </w:tc>
      </w:tr>
      <w:tr w:rsidR="000226E4" w14:paraId="48B38F54" w14:textId="77777777" w:rsidTr="00812B00">
        <w:trPr>
          <w:jc w:val="center"/>
          <w:trPrChange w:id="1726" w:author="11046017_鄭兆媗" w:date="2024-03-31T15:51:00Z">
            <w:trPr>
              <w:jc w:val="center"/>
            </w:trPr>
          </w:trPrChange>
        </w:trPr>
        <w:tc>
          <w:tcPr>
            <w:tcW w:w="453" w:type="pct"/>
            <w:vMerge/>
            <w:shd w:val="clear" w:color="auto" w:fill="auto"/>
            <w:vAlign w:val="center"/>
            <w:tcPrChange w:id="1727"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8" w:author="11046017_鄭兆媗" w:date="2024-03-25T20:17:00Z">
                <w:pPr>
                  <w:jc w:val="center"/>
                </w:pPr>
              </w:pPrChange>
            </w:pPr>
          </w:p>
        </w:tc>
        <w:tc>
          <w:tcPr>
            <w:tcW w:w="1511" w:type="pct"/>
            <w:shd w:val="clear" w:color="auto" w:fill="auto"/>
            <w:vAlign w:val="center"/>
            <w:tcPrChange w:id="1729"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0" w:author="11046017_鄭兆媗" w:date="2024-03-25T20:51:00Z">
                <w:pPr/>
              </w:pPrChange>
            </w:pPr>
            <w:ins w:id="1731" w:author="11046017_鄭兆媗" w:date="2024-03-31T15:48:00Z">
              <w:r>
                <w:rPr>
                  <w:rFonts w:hint="eastAsia"/>
                  <w:szCs w:val="22"/>
                </w:rPr>
                <w:t>教練團隊詳情</w:t>
              </w:r>
            </w:ins>
            <w:del w:id="1732"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3"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4" w:author="11046017_鄭兆媗" w:date="2024-03-25T20:51:00Z">
                <w:pPr/>
              </w:pPrChange>
            </w:pPr>
            <w:ins w:id="173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6"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7" w:author="11046017_鄭兆媗" w:date="2024-03-25T20:51:00Z">
                <w:pPr/>
              </w:pPrChange>
            </w:pPr>
          </w:p>
        </w:tc>
        <w:tc>
          <w:tcPr>
            <w:tcW w:w="760" w:type="pct"/>
            <w:shd w:val="clear" w:color="auto" w:fill="auto"/>
            <w:vAlign w:val="center"/>
            <w:tcPrChange w:id="1738"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39" w:author="11046017_鄭兆媗" w:date="2024-03-25T20:51:00Z">
                <w:pPr/>
              </w:pPrChange>
            </w:pPr>
          </w:p>
        </w:tc>
        <w:tc>
          <w:tcPr>
            <w:tcW w:w="756" w:type="pct"/>
            <w:shd w:val="clear" w:color="auto" w:fill="auto"/>
            <w:vAlign w:val="center"/>
            <w:tcPrChange w:id="1740"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1" w:author="11046017_鄭兆媗" w:date="2024-03-25T20:51:00Z">
                <w:pPr/>
              </w:pPrChange>
            </w:pPr>
            <w:ins w:id="1742" w:author="11046017_鄭兆媗" w:date="2024-03-25T14:44:00Z">
              <w:r w:rsidRPr="003E7632">
                <w:rPr>
                  <w:rFonts w:hint="eastAsia"/>
                  <w:rPrChange w:id="1743" w:author="11046014_劉育彤" w:date="2024-03-25T20:17:00Z">
                    <w:rPr>
                      <w:rFonts w:ascii="標楷體" w:hAnsi="標楷體" w:hint="eastAsia"/>
                    </w:rPr>
                  </w:rPrChange>
                </w:rPr>
                <w:t>●</w:t>
              </w:r>
            </w:ins>
          </w:p>
        </w:tc>
      </w:tr>
      <w:tr w:rsidR="00475370" w14:paraId="7C1C260B" w14:textId="77777777" w:rsidTr="00812B00">
        <w:trPr>
          <w:jc w:val="center"/>
          <w:ins w:id="1744" w:author="11046017_鄭兆媗" w:date="2024-03-31T15:44:00Z"/>
          <w:trPrChange w:id="1745" w:author="11046017_鄭兆媗" w:date="2024-03-31T15:51:00Z">
            <w:trPr>
              <w:jc w:val="center"/>
            </w:trPr>
          </w:trPrChange>
        </w:trPr>
        <w:tc>
          <w:tcPr>
            <w:tcW w:w="453" w:type="pct"/>
            <w:vMerge/>
            <w:shd w:val="clear" w:color="auto" w:fill="auto"/>
            <w:vAlign w:val="center"/>
            <w:tcPrChange w:id="1746"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7" w:author="11046017_鄭兆媗" w:date="2024-03-31T15:44:00Z"/>
                <w:szCs w:val="22"/>
              </w:rPr>
            </w:pPr>
          </w:p>
        </w:tc>
        <w:tc>
          <w:tcPr>
            <w:tcW w:w="1511" w:type="pct"/>
            <w:shd w:val="clear" w:color="auto" w:fill="auto"/>
            <w:vAlign w:val="center"/>
            <w:tcPrChange w:id="1748"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49" w:author="11046017_鄭兆媗" w:date="2024-03-31T15:44:00Z"/>
                <w:szCs w:val="22"/>
              </w:rPr>
              <w:pPrChange w:id="1750" w:author="11046017_鄭兆媗" w:date="2024-03-31T15:51:00Z">
                <w:pPr>
                  <w:spacing w:line="360" w:lineRule="exact"/>
                  <w:jc w:val="left"/>
                </w:pPr>
              </w:pPrChange>
            </w:pPr>
            <w:ins w:id="1751" w:author="11046017_鄭兆媗" w:date="2024-03-31T15:49:00Z">
              <w:r>
                <w:rPr>
                  <w:rFonts w:hint="eastAsia"/>
                  <w:szCs w:val="22"/>
                </w:rPr>
                <w:t>教學影片詳情</w:t>
              </w:r>
            </w:ins>
          </w:p>
        </w:tc>
        <w:tc>
          <w:tcPr>
            <w:tcW w:w="759" w:type="pct"/>
            <w:shd w:val="clear" w:color="auto" w:fill="auto"/>
            <w:vAlign w:val="center"/>
            <w:tcPrChange w:id="1752"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3" w:author="11046017_鄭兆媗" w:date="2024-03-31T15:44:00Z"/>
                <w:szCs w:val="22"/>
              </w:rPr>
            </w:pPr>
          </w:p>
        </w:tc>
        <w:tc>
          <w:tcPr>
            <w:tcW w:w="760" w:type="pct"/>
            <w:shd w:val="clear" w:color="auto" w:fill="auto"/>
            <w:vAlign w:val="center"/>
            <w:tcPrChange w:id="1754"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5" w:author="11046017_鄭兆媗" w:date="2024-03-31T15:44:00Z"/>
                <w:szCs w:val="22"/>
              </w:rPr>
            </w:pPr>
            <w:ins w:id="175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7"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8" w:author="11046017_鄭兆媗" w:date="2024-03-31T15:44:00Z"/>
              </w:rPr>
            </w:pPr>
          </w:p>
        </w:tc>
        <w:tc>
          <w:tcPr>
            <w:tcW w:w="756" w:type="pct"/>
            <w:shd w:val="clear" w:color="auto" w:fill="auto"/>
            <w:vAlign w:val="center"/>
            <w:tcPrChange w:id="1759"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0" w:author="11046017_鄭兆媗" w:date="2024-03-31T15:44:00Z"/>
                <w:szCs w:val="22"/>
              </w:rPr>
            </w:pPr>
            <w:ins w:id="1761" w:author="11046017_鄭兆媗" w:date="2024-03-25T14:44:00Z">
              <w:r w:rsidRPr="003E7632">
                <w:rPr>
                  <w:rFonts w:hint="eastAsia"/>
                  <w:rPrChange w:id="1762" w:author="11046014_劉育彤" w:date="2024-03-25T20:17:00Z">
                    <w:rPr>
                      <w:rFonts w:ascii="標楷體" w:hAnsi="標楷體" w:hint="eastAsia"/>
                    </w:rPr>
                  </w:rPrChange>
                </w:rPr>
                <w:t>●</w:t>
              </w:r>
            </w:ins>
          </w:p>
        </w:tc>
      </w:tr>
      <w:tr w:rsidR="008521A7" w14:paraId="73A18932" w14:textId="77777777" w:rsidTr="00812B00">
        <w:trPr>
          <w:jc w:val="center"/>
          <w:ins w:id="1763" w:author="11046017_鄭兆媗" w:date="2024-03-31T15:48:00Z"/>
          <w:trPrChange w:id="1764" w:author="11046017_鄭兆媗" w:date="2024-03-31T15:51:00Z">
            <w:trPr>
              <w:jc w:val="center"/>
            </w:trPr>
          </w:trPrChange>
        </w:trPr>
        <w:tc>
          <w:tcPr>
            <w:tcW w:w="453" w:type="pct"/>
            <w:vMerge/>
            <w:shd w:val="clear" w:color="auto" w:fill="auto"/>
            <w:vAlign w:val="center"/>
            <w:tcPrChange w:id="1765"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6" w:author="11046017_鄭兆媗" w:date="2024-03-31T15:48:00Z"/>
                <w:szCs w:val="22"/>
              </w:rPr>
            </w:pPr>
          </w:p>
        </w:tc>
        <w:tc>
          <w:tcPr>
            <w:tcW w:w="1511" w:type="pct"/>
            <w:shd w:val="clear" w:color="auto" w:fill="auto"/>
            <w:vAlign w:val="center"/>
            <w:tcPrChange w:id="1767"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8" w:author="11046017_鄭兆媗" w:date="2024-03-31T15:48:00Z"/>
                <w:szCs w:val="22"/>
              </w:rPr>
              <w:pPrChange w:id="1769" w:author="11046017_鄭兆媗" w:date="2024-03-31T15:51:00Z">
                <w:pPr>
                  <w:spacing w:line="360" w:lineRule="exact"/>
                  <w:jc w:val="left"/>
                </w:pPr>
              </w:pPrChange>
            </w:pPr>
            <w:ins w:id="1770" w:author="11046017_鄭兆媗" w:date="2024-03-31T15:48:00Z">
              <w:r>
                <w:rPr>
                  <w:rFonts w:hint="eastAsia"/>
                  <w:szCs w:val="22"/>
                </w:rPr>
                <w:t>會員資料編輯</w:t>
              </w:r>
            </w:ins>
          </w:p>
        </w:tc>
        <w:tc>
          <w:tcPr>
            <w:tcW w:w="759" w:type="pct"/>
            <w:shd w:val="clear" w:color="auto" w:fill="auto"/>
            <w:vAlign w:val="center"/>
            <w:tcPrChange w:id="1771"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2" w:author="11046017_鄭兆媗" w:date="2024-03-31T15:48:00Z"/>
                <w:szCs w:val="22"/>
              </w:rPr>
            </w:pPr>
          </w:p>
        </w:tc>
        <w:tc>
          <w:tcPr>
            <w:tcW w:w="760" w:type="pct"/>
            <w:shd w:val="clear" w:color="auto" w:fill="auto"/>
            <w:vAlign w:val="center"/>
            <w:tcPrChange w:id="1773"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4" w:author="11046017_鄭兆媗" w:date="2024-03-31T15:48:00Z"/>
                <w:szCs w:val="22"/>
              </w:rPr>
            </w:pPr>
            <w:ins w:id="1775" w:author="11046017_鄭兆媗" w:date="2024-03-25T14:44:00Z">
              <w:r w:rsidRPr="003E7632">
                <w:rPr>
                  <w:rFonts w:hint="eastAsia"/>
                  <w:rPrChange w:id="1776" w:author="11046014_劉育彤" w:date="2024-03-25T20:17:00Z">
                    <w:rPr>
                      <w:rFonts w:ascii="標楷體" w:hAnsi="標楷體" w:hint="eastAsia"/>
                    </w:rPr>
                  </w:rPrChange>
                </w:rPr>
                <w:t>●</w:t>
              </w:r>
            </w:ins>
          </w:p>
        </w:tc>
        <w:tc>
          <w:tcPr>
            <w:tcW w:w="760" w:type="pct"/>
            <w:shd w:val="clear" w:color="auto" w:fill="auto"/>
            <w:vAlign w:val="center"/>
            <w:tcPrChange w:id="1777"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8" w:author="11046017_鄭兆媗" w:date="2024-03-31T15:48:00Z"/>
              </w:rPr>
            </w:pPr>
            <w:ins w:id="177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0"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1" w:author="11046017_鄭兆媗" w:date="2024-03-31T15:48:00Z"/>
                <w:szCs w:val="22"/>
              </w:rPr>
            </w:pPr>
          </w:p>
        </w:tc>
      </w:tr>
      <w:tr w:rsidR="00475370" w14:paraId="2BDF48D7" w14:textId="77777777" w:rsidTr="00812B00">
        <w:trPr>
          <w:jc w:val="center"/>
          <w:ins w:id="1782" w:author="11046017_鄭兆媗" w:date="2024-03-31T15:44:00Z"/>
          <w:trPrChange w:id="1783" w:author="11046017_鄭兆媗" w:date="2024-03-31T15:51:00Z">
            <w:trPr>
              <w:jc w:val="center"/>
            </w:trPr>
          </w:trPrChange>
        </w:trPr>
        <w:tc>
          <w:tcPr>
            <w:tcW w:w="453" w:type="pct"/>
            <w:vMerge/>
            <w:shd w:val="clear" w:color="auto" w:fill="auto"/>
            <w:vAlign w:val="center"/>
            <w:tcPrChange w:id="1784"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5" w:author="11046017_鄭兆媗" w:date="2024-03-31T15:44:00Z"/>
                <w:szCs w:val="22"/>
              </w:rPr>
            </w:pPr>
          </w:p>
        </w:tc>
        <w:tc>
          <w:tcPr>
            <w:tcW w:w="1511" w:type="pct"/>
            <w:shd w:val="clear" w:color="auto" w:fill="auto"/>
            <w:vAlign w:val="center"/>
            <w:tcPrChange w:id="1786"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7" w:author="11046017_鄭兆媗" w:date="2024-03-31T15:44:00Z"/>
                <w:szCs w:val="22"/>
              </w:rPr>
              <w:pPrChange w:id="1788" w:author="11046017_鄭兆媗" w:date="2024-03-31T15:51:00Z">
                <w:pPr>
                  <w:spacing w:line="360" w:lineRule="exact"/>
                  <w:jc w:val="left"/>
                </w:pPr>
              </w:pPrChange>
            </w:pPr>
            <w:ins w:id="1789" w:author="11046017_鄭兆媗" w:date="2024-03-31T15:45:00Z">
              <w:r>
                <w:rPr>
                  <w:rFonts w:hint="eastAsia"/>
                  <w:szCs w:val="22"/>
                </w:rPr>
                <w:t>報名課程</w:t>
              </w:r>
            </w:ins>
          </w:p>
        </w:tc>
        <w:tc>
          <w:tcPr>
            <w:tcW w:w="759" w:type="pct"/>
            <w:shd w:val="clear" w:color="auto" w:fill="auto"/>
            <w:vAlign w:val="center"/>
            <w:tcPrChange w:id="1790"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1" w:author="11046017_鄭兆媗" w:date="2024-03-31T15:44:00Z"/>
                <w:szCs w:val="22"/>
              </w:rPr>
            </w:pPr>
          </w:p>
        </w:tc>
        <w:tc>
          <w:tcPr>
            <w:tcW w:w="760" w:type="pct"/>
            <w:shd w:val="clear" w:color="auto" w:fill="auto"/>
            <w:vAlign w:val="center"/>
            <w:tcPrChange w:id="1792"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3" w:author="11046017_鄭兆媗" w:date="2024-03-31T15:44:00Z"/>
                <w:szCs w:val="22"/>
              </w:rPr>
            </w:pPr>
            <w:ins w:id="179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5"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6" w:author="11046017_鄭兆媗" w:date="2024-03-31T15:44:00Z"/>
              </w:rPr>
            </w:pPr>
            <w:ins w:id="1797" w:author="11046017_鄭兆媗" w:date="2024-03-25T14:44:00Z">
              <w:r w:rsidRPr="003E7632">
                <w:rPr>
                  <w:rFonts w:hint="eastAsia"/>
                  <w:rPrChange w:id="1798" w:author="11046014_劉育彤" w:date="2024-03-25T20:17:00Z">
                    <w:rPr>
                      <w:rFonts w:ascii="標楷體" w:hAnsi="標楷體" w:hint="eastAsia"/>
                    </w:rPr>
                  </w:rPrChange>
                </w:rPr>
                <w:t>●</w:t>
              </w:r>
            </w:ins>
          </w:p>
        </w:tc>
        <w:tc>
          <w:tcPr>
            <w:tcW w:w="756" w:type="pct"/>
            <w:shd w:val="clear" w:color="auto" w:fill="auto"/>
            <w:vAlign w:val="center"/>
            <w:tcPrChange w:id="1799"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0" w:author="11046017_鄭兆媗" w:date="2024-03-31T15:44:00Z"/>
                <w:szCs w:val="22"/>
              </w:rPr>
            </w:pPr>
          </w:p>
        </w:tc>
      </w:tr>
      <w:tr w:rsidR="00475370" w14:paraId="5CBB8214" w14:textId="77777777" w:rsidTr="00812B00">
        <w:trPr>
          <w:jc w:val="center"/>
          <w:ins w:id="1801" w:author="11046017_鄭兆媗" w:date="2024-03-31T15:44:00Z"/>
          <w:trPrChange w:id="1802" w:author="11046017_鄭兆媗" w:date="2024-03-31T15:51:00Z">
            <w:trPr>
              <w:jc w:val="center"/>
            </w:trPr>
          </w:trPrChange>
        </w:trPr>
        <w:tc>
          <w:tcPr>
            <w:tcW w:w="453" w:type="pct"/>
            <w:vMerge/>
            <w:shd w:val="clear" w:color="auto" w:fill="auto"/>
            <w:vAlign w:val="center"/>
            <w:tcPrChange w:id="1803"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4" w:author="11046017_鄭兆媗" w:date="2024-03-31T15:44:00Z"/>
                <w:szCs w:val="22"/>
              </w:rPr>
            </w:pPr>
          </w:p>
        </w:tc>
        <w:tc>
          <w:tcPr>
            <w:tcW w:w="1511" w:type="pct"/>
            <w:shd w:val="clear" w:color="auto" w:fill="auto"/>
            <w:vAlign w:val="center"/>
            <w:tcPrChange w:id="1805"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6" w:author="11046017_鄭兆媗" w:date="2024-03-31T15:44:00Z"/>
                <w:szCs w:val="22"/>
              </w:rPr>
              <w:pPrChange w:id="1807" w:author="11046017_鄭兆媗" w:date="2024-03-31T15:51:00Z">
                <w:pPr>
                  <w:spacing w:line="360" w:lineRule="exact"/>
                  <w:jc w:val="left"/>
                </w:pPr>
              </w:pPrChange>
            </w:pPr>
            <w:ins w:id="1808" w:author="11046017_鄭兆媗" w:date="2024-03-31T15:45:00Z">
              <w:r>
                <w:rPr>
                  <w:rFonts w:hint="eastAsia"/>
                  <w:szCs w:val="22"/>
                </w:rPr>
                <w:t>社群空間</w:t>
              </w:r>
            </w:ins>
          </w:p>
        </w:tc>
        <w:tc>
          <w:tcPr>
            <w:tcW w:w="759" w:type="pct"/>
            <w:shd w:val="clear" w:color="auto" w:fill="auto"/>
            <w:vAlign w:val="center"/>
            <w:tcPrChange w:id="1809"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0" w:author="11046017_鄭兆媗" w:date="2024-03-31T15:44:00Z"/>
                <w:szCs w:val="22"/>
              </w:rPr>
            </w:pPr>
          </w:p>
        </w:tc>
        <w:tc>
          <w:tcPr>
            <w:tcW w:w="760" w:type="pct"/>
            <w:shd w:val="clear" w:color="auto" w:fill="auto"/>
            <w:vAlign w:val="center"/>
            <w:tcPrChange w:id="1811"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2" w:author="11046017_鄭兆媗" w:date="2024-03-31T15:44:00Z"/>
                <w:szCs w:val="22"/>
              </w:rPr>
            </w:pPr>
            <w:ins w:id="181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4"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5" w:author="11046017_鄭兆媗" w:date="2024-03-31T15:44:00Z"/>
              </w:rPr>
            </w:pPr>
            <w:ins w:id="1816" w:author="11046017_鄭兆媗" w:date="2024-03-25T14:44:00Z">
              <w:r w:rsidRPr="003E7632">
                <w:rPr>
                  <w:rFonts w:hint="eastAsia"/>
                  <w:rPrChange w:id="1817" w:author="11046014_劉育彤" w:date="2024-03-25T20:17:00Z">
                    <w:rPr>
                      <w:rFonts w:ascii="標楷體" w:hAnsi="標楷體" w:hint="eastAsia"/>
                    </w:rPr>
                  </w:rPrChange>
                </w:rPr>
                <w:t>●</w:t>
              </w:r>
            </w:ins>
          </w:p>
        </w:tc>
        <w:tc>
          <w:tcPr>
            <w:tcW w:w="756" w:type="pct"/>
            <w:shd w:val="clear" w:color="auto" w:fill="auto"/>
            <w:vAlign w:val="center"/>
            <w:tcPrChange w:id="1818"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19" w:author="11046017_鄭兆媗" w:date="2024-03-31T15:44:00Z"/>
                <w:szCs w:val="22"/>
              </w:rPr>
            </w:pPr>
          </w:p>
        </w:tc>
      </w:tr>
      <w:tr w:rsidR="00CB42D9" w14:paraId="44F97807" w14:textId="77777777" w:rsidTr="00812B00">
        <w:trPr>
          <w:jc w:val="center"/>
          <w:trPrChange w:id="1820" w:author="11046017_鄭兆媗" w:date="2024-03-31T15:51:00Z">
            <w:trPr>
              <w:jc w:val="center"/>
            </w:trPr>
          </w:trPrChange>
        </w:trPr>
        <w:tc>
          <w:tcPr>
            <w:tcW w:w="453" w:type="pct"/>
            <w:vMerge w:val="restart"/>
            <w:shd w:val="clear" w:color="auto" w:fill="auto"/>
            <w:textDirection w:val="tbRlV"/>
            <w:vAlign w:val="center"/>
            <w:tcPrChange w:id="1821"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2"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3"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4"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5"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6" w:author="11046017_鄭兆媗" w:date="2024-03-25T20:51:00Z">
                <w:pPr/>
              </w:pPrChange>
            </w:pPr>
            <w:ins w:id="1827"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8"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29" w:author="11046017_鄭兆媗" w:date="2024-03-25T20:51:00Z">
                <w:pPr/>
              </w:pPrChange>
            </w:pPr>
            <w:ins w:id="1830" w:author="11046017_鄭兆媗" w:date="2024-03-29T12:18:00Z">
              <w:r w:rsidRPr="0033435E">
                <w:rPr>
                  <w:rFonts w:hint="eastAsia"/>
                </w:rPr>
                <w:t>●</w:t>
              </w:r>
            </w:ins>
          </w:p>
        </w:tc>
        <w:tc>
          <w:tcPr>
            <w:tcW w:w="760" w:type="pct"/>
            <w:shd w:val="clear" w:color="auto" w:fill="auto"/>
            <w:vAlign w:val="center"/>
            <w:tcPrChange w:id="1831"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2" w:author="11046017_鄭兆媗" w:date="2024-03-25T20:51:00Z">
                <w:pPr/>
              </w:pPrChange>
            </w:pPr>
            <w:ins w:id="1833"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4"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5" w:author="11046017_鄭兆媗" w:date="2024-03-25T20:51:00Z">
                <w:pPr/>
              </w:pPrChange>
            </w:pPr>
          </w:p>
        </w:tc>
      </w:tr>
      <w:tr w:rsidR="00CB42D9" w14:paraId="42D659D2" w14:textId="77777777" w:rsidTr="00812B00">
        <w:trPr>
          <w:jc w:val="center"/>
          <w:trPrChange w:id="1836" w:author="11046017_鄭兆媗" w:date="2024-03-31T15:51:00Z">
            <w:trPr>
              <w:jc w:val="center"/>
            </w:trPr>
          </w:trPrChange>
        </w:trPr>
        <w:tc>
          <w:tcPr>
            <w:tcW w:w="453" w:type="pct"/>
            <w:vMerge/>
            <w:shd w:val="clear" w:color="auto" w:fill="auto"/>
            <w:vAlign w:val="center"/>
            <w:tcPrChange w:id="1837"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8" w:author="11046017_鄭兆媗" w:date="2024-03-25T20:17:00Z">
                <w:pPr>
                  <w:jc w:val="center"/>
                </w:pPr>
              </w:pPrChange>
            </w:pPr>
          </w:p>
        </w:tc>
        <w:tc>
          <w:tcPr>
            <w:tcW w:w="1511" w:type="pct"/>
            <w:shd w:val="clear" w:color="auto" w:fill="auto"/>
            <w:vAlign w:val="center"/>
            <w:tcPrChange w:id="1839"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0" w:author="11046017_鄭兆媗" w:date="2024-03-25T20:51:00Z">
                <w:pPr/>
              </w:pPrChange>
            </w:pPr>
            <w:r w:rsidRPr="00E436C8">
              <w:rPr>
                <w:rFonts w:hint="eastAsia"/>
                <w:szCs w:val="22"/>
              </w:rPr>
              <w:t>W</w:t>
            </w:r>
            <w:r w:rsidRPr="00E436C8">
              <w:rPr>
                <w:szCs w:val="22"/>
              </w:rPr>
              <w:t>eb</w:t>
            </w:r>
            <w:del w:id="1841"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2"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3" w:author="11046017_鄭兆媗" w:date="2024-03-25T20:51:00Z">
                <w:pPr/>
              </w:pPrChange>
            </w:pPr>
            <w:ins w:id="1844"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5"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6" w:author="11046017_鄭兆媗" w:date="2024-03-25T20:51:00Z">
                <w:pPr/>
              </w:pPrChange>
            </w:pPr>
            <w:ins w:id="1847" w:author="11046017_鄭兆媗" w:date="2024-03-25T14:45:00Z">
              <w:r w:rsidRPr="003E7632">
                <w:rPr>
                  <w:rFonts w:hint="eastAsia"/>
                  <w:rPrChange w:id="1848" w:author="11046014_劉育彤" w:date="2024-03-25T20:17:00Z">
                    <w:rPr>
                      <w:rFonts w:ascii="標楷體" w:hAnsi="標楷體" w:hint="eastAsia"/>
                    </w:rPr>
                  </w:rPrChange>
                </w:rPr>
                <w:t>●</w:t>
              </w:r>
            </w:ins>
          </w:p>
        </w:tc>
        <w:tc>
          <w:tcPr>
            <w:tcW w:w="760" w:type="pct"/>
            <w:shd w:val="clear" w:color="auto" w:fill="auto"/>
            <w:vAlign w:val="center"/>
            <w:tcPrChange w:id="1849"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0" w:author="11046017_鄭兆媗" w:date="2024-03-25T20:51:00Z">
                <w:pPr/>
              </w:pPrChange>
            </w:pPr>
          </w:p>
        </w:tc>
        <w:tc>
          <w:tcPr>
            <w:tcW w:w="756" w:type="pct"/>
            <w:shd w:val="clear" w:color="auto" w:fill="auto"/>
            <w:vAlign w:val="center"/>
            <w:tcPrChange w:id="1851"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2" w:author="11046017_鄭兆媗" w:date="2024-03-25T20:51:00Z">
                <w:pPr/>
              </w:pPrChange>
            </w:pPr>
            <w:ins w:id="1853"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4" w:author="11046017_鄭兆媗" w:date="2024-03-31T15:51:00Z">
            <w:trPr>
              <w:jc w:val="center"/>
            </w:trPr>
          </w:trPrChange>
        </w:trPr>
        <w:tc>
          <w:tcPr>
            <w:tcW w:w="453" w:type="pct"/>
            <w:vMerge/>
            <w:shd w:val="clear" w:color="auto" w:fill="auto"/>
            <w:vAlign w:val="center"/>
            <w:tcPrChange w:id="1855"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6" w:author="11046017_鄭兆媗" w:date="2024-03-25T20:17:00Z">
                <w:pPr>
                  <w:jc w:val="center"/>
                </w:pPr>
              </w:pPrChange>
            </w:pPr>
          </w:p>
        </w:tc>
        <w:tc>
          <w:tcPr>
            <w:tcW w:w="1511" w:type="pct"/>
            <w:shd w:val="clear" w:color="auto" w:fill="auto"/>
            <w:vAlign w:val="center"/>
            <w:tcPrChange w:id="1857"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8" w:author="11046017_鄭兆媗" w:date="2024-03-25T20:51:00Z">
                <w:pPr/>
              </w:pPrChange>
            </w:pPr>
            <w:r w:rsidRPr="00E436C8">
              <w:rPr>
                <w:rFonts w:hint="eastAsia"/>
                <w:szCs w:val="22"/>
              </w:rPr>
              <w:t>色彩設計</w:t>
            </w:r>
          </w:p>
        </w:tc>
        <w:tc>
          <w:tcPr>
            <w:tcW w:w="759" w:type="pct"/>
            <w:shd w:val="clear" w:color="auto" w:fill="auto"/>
            <w:vAlign w:val="center"/>
            <w:tcPrChange w:id="1859"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0" w:author="11046017_鄭兆媗" w:date="2024-03-25T20:51:00Z">
                <w:pPr/>
              </w:pPrChange>
            </w:pPr>
            <w:ins w:id="1861"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2"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3" w:author="11046017_鄭兆媗" w:date="2024-03-25T20:51:00Z">
                <w:pPr/>
              </w:pPrChange>
            </w:pPr>
            <w:ins w:id="1864" w:author="11046017_鄭兆媗" w:date="2024-03-25T14:45:00Z">
              <w:r w:rsidRPr="003E7632">
                <w:rPr>
                  <w:rFonts w:hint="eastAsia"/>
                  <w:rPrChange w:id="1865" w:author="11046014_劉育彤" w:date="2024-03-25T20:17:00Z">
                    <w:rPr>
                      <w:rFonts w:ascii="標楷體" w:hAnsi="標楷體" w:hint="eastAsia"/>
                    </w:rPr>
                  </w:rPrChange>
                </w:rPr>
                <w:t>●</w:t>
              </w:r>
            </w:ins>
          </w:p>
        </w:tc>
        <w:tc>
          <w:tcPr>
            <w:tcW w:w="760" w:type="pct"/>
            <w:shd w:val="clear" w:color="auto" w:fill="auto"/>
            <w:vAlign w:val="center"/>
            <w:tcPrChange w:id="1866"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7" w:author="11046017_鄭兆媗" w:date="2024-03-25T20:51:00Z">
                <w:pPr/>
              </w:pPrChange>
            </w:pPr>
            <w:ins w:id="1868"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69"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0" w:author="11046017_鄭兆媗" w:date="2024-03-25T20:51:00Z">
                <w:pPr/>
              </w:pPrChange>
            </w:pPr>
          </w:p>
        </w:tc>
      </w:tr>
      <w:tr w:rsidR="00CB42D9" w14:paraId="0A4F9604" w14:textId="77777777" w:rsidTr="00812B00">
        <w:trPr>
          <w:jc w:val="center"/>
          <w:trPrChange w:id="1871" w:author="11046017_鄭兆媗" w:date="2024-03-31T15:51:00Z">
            <w:trPr>
              <w:jc w:val="center"/>
            </w:trPr>
          </w:trPrChange>
        </w:trPr>
        <w:tc>
          <w:tcPr>
            <w:tcW w:w="453" w:type="pct"/>
            <w:vMerge/>
            <w:shd w:val="clear" w:color="auto" w:fill="auto"/>
            <w:vAlign w:val="center"/>
            <w:tcPrChange w:id="1872"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3" w:author="11046017_鄭兆媗" w:date="2024-03-25T20:17:00Z">
                <w:pPr>
                  <w:jc w:val="center"/>
                </w:pPr>
              </w:pPrChange>
            </w:pPr>
          </w:p>
        </w:tc>
        <w:tc>
          <w:tcPr>
            <w:tcW w:w="1511" w:type="pct"/>
            <w:shd w:val="clear" w:color="auto" w:fill="auto"/>
            <w:vAlign w:val="center"/>
            <w:tcPrChange w:id="1874"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5"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6"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7" w:author="11046017_鄭兆媗" w:date="2024-03-25T20:51:00Z">
                <w:pPr/>
              </w:pPrChange>
            </w:pPr>
          </w:p>
        </w:tc>
        <w:tc>
          <w:tcPr>
            <w:tcW w:w="760" w:type="pct"/>
            <w:shd w:val="clear" w:color="auto" w:fill="auto"/>
            <w:vAlign w:val="center"/>
            <w:tcPrChange w:id="1878"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79" w:author="11046017_鄭兆媗" w:date="2024-03-25T20:51:00Z">
                <w:pPr/>
              </w:pPrChange>
            </w:pPr>
            <w:ins w:id="1880" w:author="11046017_鄭兆媗" w:date="2024-03-25T14:45:00Z">
              <w:r w:rsidRPr="003E7632">
                <w:rPr>
                  <w:rFonts w:hint="eastAsia"/>
                  <w:rPrChange w:id="1881" w:author="11046014_劉育彤" w:date="2024-03-25T20:17:00Z">
                    <w:rPr>
                      <w:rFonts w:ascii="標楷體" w:hAnsi="標楷體" w:hint="eastAsia"/>
                    </w:rPr>
                  </w:rPrChange>
                </w:rPr>
                <w:t>●</w:t>
              </w:r>
            </w:ins>
          </w:p>
        </w:tc>
        <w:tc>
          <w:tcPr>
            <w:tcW w:w="760" w:type="pct"/>
            <w:shd w:val="clear" w:color="auto" w:fill="auto"/>
            <w:vAlign w:val="center"/>
            <w:tcPrChange w:id="1882"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3" w:author="11046017_鄭兆媗" w:date="2024-03-25T20:51:00Z">
                <w:pPr/>
              </w:pPrChange>
            </w:pPr>
          </w:p>
        </w:tc>
        <w:tc>
          <w:tcPr>
            <w:tcW w:w="756" w:type="pct"/>
            <w:shd w:val="clear" w:color="auto" w:fill="auto"/>
            <w:vAlign w:val="center"/>
            <w:tcPrChange w:id="1884"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5" w:author="11046017_鄭兆媗" w:date="2024-03-25T20:51:00Z">
                <w:pPr/>
              </w:pPrChange>
            </w:pPr>
            <w:ins w:id="1886"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7" w:author="11046017_鄭兆媗" w:date="2024-03-31T15:51:00Z">
            <w:trPr>
              <w:jc w:val="center"/>
            </w:trPr>
          </w:trPrChange>
        </w:trPr>
        <w:tc>
          <w:tcPr>
            <w:tcW w:w="453" w:type="pct"/>
            <w:vMerge/>
            <w:shd w:val="clear" w:color="auto" w:fill="auto"/>
            <w:vAlign w:val="center"/>
            <w:tcPrChange w:id="1888"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89" w:author="11046017_鄭兆媗" w:date="2024-03-25T20:17:00Z">
                <w:pPr>
                  <w:jc w:val="center"/>
                </w:pPr>
              </w:pPrChange>
            </w:pPr>
          </w:p>
        </w:tc>
        <w:tc>
          <w:tcPr>
            <w:tcW w:w="1511" w:type="pct"/>
            <w:shd w:val="clear" w:color="auto" w:fill="auto"/>
            <w:vAlign w:val="center"/>
            <w:tcPrChange w:id="1890"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1" w:author="11046017_鄭兆媗" w:date="2024-03-25T20:51:00Z">
                <w:pPr/>
              </w:pPrChange>
            </w:pPr>
            <w:r w:rsidRPr="00E436C8">
              <w:rPr>
                <w:rFonts w:hint="eastAsia"/>
                <w:szCs w:val="22"/>
              </w:rPr>
              <w:t>素材設計</w:t>
            </w:r>
          </w:p>
        </w:tc>
        <w:tc>
          <w:tcPr>
            <w:tcW w:w="759" w:type="pct"/>
            <w:shd w:val="clear" w:color="auto" w:fill="auto"/>
            <w:vAlign w:val="center"/>
            <w:tcPrChange w:id="1892"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3" w:author="11046017_鄭兆媗" w:date="2024-03-25T20:51:00Z">
                <w:pPr/>
              </w:pPrChange>
            </w:pPr>
            <w:ins w:id="1894"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5"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6" w:author="11046017_鄭兆媗" w:date="2024-03-25T20:51:00Z">
                <w:pPr/>
              </w:pPrChange>
            </w:pPr>
            <w:ins w:id="1897"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8"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899" w:author="11046017_鄭兆媗" w:date="2024-03-25T20:51:00Z">
                <w:pPr/>
              </w:pPrChange>
            </w:pPr>
          </w:p>
        </w:tc>
        <w:tc>
          <w:tcPr>
            <w:tcW w:w="756" w:type="pct"/>
            <w:shd w:val="clear" w:color="auto" w:fill="auto"/>
            <w:vAlign w:val="center"/>
            <w:tcPrChange w:id="1900"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1" w:author="11046017_鄭兆媗" w:date="2024-03-25T20:51:00Z">
                <w:pPr/>
              </w:pPrChange>
            </w:pPr>
            <w:ins w:id="1902" w:author="11046017_鄭兆媗" w:date="2024-03-25T14:45:00Z">
              <w:r w:rsidRPr="003E7632">
                <w:rPr>
                  <w:rFonts w:hint="eastAsia"/>
                  <w:rPrChange w:id="1903" w:author="11046014_劉育彤" w:date="2024-03-25T20:17:00Z">
                    <w:rPr>
                      <w:rFonts w:ascii="標楷體" w:hAnsi="標楷體" w:hint="eastAsia"/>
                    </w:rPr>
                  </w:rPrChange>
                </w:rPr>
                <w:t>●</w:t>
              </w:r>
            </w:ins>
          </w:p>
        </w:tc>
      </w:tr>
      <w:tr w:rsidR="000226E4" w14:paraId="1795640A" w14:textId="77777777" w:rsidTr="00812B00">
        <w:trPr>
          <w:jc w:val="center"/>
          <w:trPrChange w:id="1904" w:author="11046017_鄭兆媗" w:date="2024-03-31T15:51:00Z">
            <w:trPr>
              <w:jc w:val="center"/>
            </w:trPr>
          </w:trPrChange>
        </w:trPr>
        <w:tc>
          <w:tcPr>
            <w:tcW w:w="453" w:type="pct"/>
            <w:vMerge w:val="restart"/>
            <w:shd w:val="clear" w:color="auto" w:fill="auto"/>
            <w:textDirection w:val="tbRlV"/>
            <w:vAlign w:val="center"/>
            <w:tcPrChange w:id="1905"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6"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7"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8" w:author="11046017_鄭兆媗" w:date="2024-03-25T20:51:00Z">
                <w:pPr/>
              </w:pPrChange>
            </w:pPr>
            <w:r w:rsidRPr="00E436C8">
              <w:rPr>
                <w:rFonts w:hint="eastAsia"/>
                <w:szCs w:val="22"/>
              </w:rPr>
              <w:t>統整</w:t>
            </w:r>
          </w:p>
        </w:tc>
        <w:tc>
          <w:tcPr>
            <w:tcW w:w="759" w:type="pct"/>
            <w:shd w:val="clear" w:color="auto" w:fill="auto"/>
            <w:vAlign w:val="center"/>
            <w:tcPrChange w:id="1909"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0" w:author="11046017_鄭兆媗" w:date="2024-03-25T20:51:00Z">
                <w:pPr/>
              </w:pPrChange>
            </w:pPr>
          </w:p>
        </w:tc>
        <w:tc>
          <w:tcPr>
            <w:tcW w:w="760" w:type="pct"/>
            <w:shd w:val="clear" w:color="auto" w:fill="auto"/>
            <w:vAlign w:val="center"/>
            <w:tcPrChange w:id="1911"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2" w:author="11046017_鄭兆媗" w:date="2024-03-25T20:51:00Z">
                <w:pPr/>
              </w:pPrChange>
            </w:pPr>
            <w:ins w:id="1913" w:author="11046017_鄭兆媗" w:date="2024-03-29T12:18:00Z">
              <w:r w:rsidRPr="00205A1F">
                <w:rPr>
                  <w:rFonts w:hint="eastAsia"/>
                </w:rPr>
                <w:t>●</w:t>
              </w:r>
            </w:ins>
          </w:p>
        </w:tc>
        <w:tc>
          <w:tcPr>
            <w:tcW w:w="760" w:type="pct"/>
            <w:shd w:val="clear" w:color="auto" w:fill="auto"/>
            <w:vAlign w:val="center"/>
            <w:tcPrChange w:id="1914"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5" w:author="11046017_鄭兆媗" w:date="2024-03-25T20:51:00Z">
                <w:pPr/>
              </w:pPrChange>
            </w:pPr>
            <w:ins w:id="1916"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7"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8" w:author="11046017_鄭兆媗" w:date="2024-03-25T20:51:00Z">
                <w:pPr/>
              </w:pPrChange>
            </w:pPr>
          </w:p>
        </w:tc>
      </w:tr>
      <w:tr w:rsidR="000226E4" w14:paraId="1C8F5374" w14:textId="77777777" w:rsidTr="00812B00">
        <w:trPr>
          <w:jc w:val="center"/>
          <w:trPrChange w:id="1919" w:author="11046017_鄭兆媗" w:date="2024-03-31T15:51:00Z">
            <w:trPr>
              <w:jc w:val="center"/>
            </w:trPr>
          </w:trPrChange>
        </w:trPr>
        <w:tc>
          <w:tcPr>
            <w:tcW w:w="453" w:type="pct"/>
            <w:vMerge/>
            <w:shd w:val="clear" w:color="auto" w:fill="auto"/>
            <w:textDirection w:val="tbRlV"/>
            <w:vAlign w:val="center"/>
            <w:tcPrChange w:id="1920"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1" w:author="11046017_鄭兆媗" w:date="2024-03-25T20:17:00Z">
                <w:pPr>
                  <w:ind w:left="113" w:right="113"/>
                  <w:jc w:val="center"/>
                </w:pPr>
              </w:pPrChange>
            </w:pPr>
          </w:p>
        </w:tc>
        <w:tc>
          <w:tcPr>
            <w:tcW w:w="1511" w:type="pct"/>
            <w:shd w:val="clear" w:color="auto" w:fill="auto"/>
            <w:vAlign w:val="center"/>
            <w:tcPrChange w:id="1922"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3"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4"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5" w:author="11046017_鄭兆媗" w:date="2024-03-25T20:51:00Z">
                <w:pPr/>
              </w:pPrChange>
            </w:pPr>
            <w:ins w:id="1926"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7"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8" w:author="11046017_鄭兆媗" w:date="2024-03-25T20:51:00Z">
                <w:pPr/>
              </w:pPrChange>
            </w:pPr>
            <w:ins w:id="1929"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0"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1" w:author="11046017_鄭兆媗" w:date="2024-03-25T20:51:00Z">
                <w:pPr/>
              </w:pPrChange>
            </w:pPr>
          </w:p>
        </w:tc>
        <w:tc>
          <w:tcPr>
            <w:tcW w:w="756" w:type="pct"/>
            <w:shd w:val="clear" w:color="auto" w:fill="auto"/>
            <w:vAlign w:val="center"/>
            <w:tcPrChange w:id="1932"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3" w:author="11046017_鄭兆媗" w:date="2024-03-25T20:51:00Z">
                <w:pPr/>
              </w:pPrChange>
            </w:pPr>
            <w:ins w:id="1934" w:author="11046017_鄭兆媗" w:date="2024-03-25T23:37:00Z">
              <w:r w:rsidRPr="00205A1F">
                <w:rPr>
                  <w:rFonts w:hint="eastAsia"/>
                </w:rPr>
                <w:t>●</w:t>
              </w:r>
            </w:ins>
          </w:p>
        </w:tc>
      </w:tr>
      <w:tr w:rsidR="000226E4" w14:paraId="345BC5C6" w14:textId="77777777" w:rsidTr="00812B00">
        <w:trPr>
          <w:jc w:val="center"/>
          <w:trPrChange w:id="1935" w:author="11046017_鄭兆媗" w:date="2024-03-31T15:51:00Z">
            <w:trPr>
              <w:jc w:val="center"/>
            </w:trPr>
          </w:trPrChange>
        </w:trPr>
        <w:tc>
          <w:tcPr>
            <w:tcW w:w="453" w:type="pct"/>
            <w:vMerge/>
            <w:shd w:val="clear" w:color="auto" w:fill="auto"/>
            <w:textDirection w:val="tbRlV"/>
            <w:vAlign w:val="center"/>
            <w:tcPrChange w:id="1936"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7" w:author="11046017_鄭兆媗" w:date="2024-03-25T20:17:00Z">
                <w:pPr>
                  <w:ind w:left="113" w:right="113"/>
                  <w:jc w:val="center"/>
                </w:pPr>
              </w:pPrChange>
            </w:pPr>
          </w:p>
        </w:tc>
        <w:tc>
          <w:tcPr>
            <w:tcW w:w="1511" w:type="pct"/>
            <w:shd w:val="clear" w:color="auto" w:fill="auto"/>
            <w:vAlign w:val="center"/>
            <w:tcPrChange w:id="1938"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39"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0"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1" w:author="11046017_鄭兆媗" w:date="2024-03-25T20:51:00Z">
                <w:pPr/>
              </w:pPrChange>
            </w:pPr>
            <w:ins w:id="1942" w:author="11046017_鄭兆媗" w:date="2024-03-25T23:37:00Z">
              <w:r w:rsidRPr="00205A1F">
                <w:rPr>
                  <w:rFonts w:hint="eastAsia"/>
                </w:rPr>
                <w:t>●</w:t>
              </w:r>
            </w:ins>
          </w:p>
        </w:tc>
        <w:tc>
          <w:tcPr>
            <w:tcW w:w="760" w:type="pct"/>
            <w:shd w:val="clear" w:color="auto" w:fill="auto"/>
            <w:vAlign w:val="center"/>
            <w:tcPrChange w:id="1943"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4" w:author="11046017_鄭兆媗" w:date="2024-03-25T20:51:00Z">
                <w:pPr/>
              </w:pPrChange>
            </w:pPr>
            <w:ins w:id="1945"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6"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7" w:author="11046017_鄭兆媗" w:date="2024-03-25T20:51:00Z">
                <w:pPr/>
              </w:pPrChange>
            </w:pPr>
          </w:p>
        </w:tc>
        <w:tc>
          <w:tcPr>
            <w:tcW w:w="756" w:type="pct"/>
            <w:shd w:val="clear" w:color="auto" w:fill="auto"/>
            <w:vAlign w:val="center"/>
            <w:tcPrChange w:id="1948"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49" w:author="11046017_鄭兆媗" w:date="2024-03-25T20:51:00Z">
                <w:pPr/>
              </w:pPrChange>
            </w:pPr>
            <w:ins w:id="1950"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1" w:author="11046017_鄭兆媗" w:date="2024-03-31T15:51:00Z">
            <w:trPr>
              <w:jc w:val="center"/>
            </w:trPr>
          </w:trPrChange>
        </w:trPr>
        <w:tc>
          <w:tcPr>
            <w:tcW w:w="453" w:type="pct"/>
            <w:vMerge/>
            <w:shd w:val="clear" w:color="auto" w:fill="auto"/>
            <w:textDirection w:val="tbRlV"/>
            <w:vAlign w:val="center"/>
            <w:tcPrChange w:id="1952"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3" w:author="11046017_鄭兆媗" w:date="2024-03-25T20:17:00Z">
                <w:pPr>
                  <w:ind w:left="113" w:right="113"/>
                  <w:jc w:val="center"/>
                </w:pPr>
              </w:pPrChange>
            </w:pPr>
          </w:p>
        </w:tc>
        <w:tc>
          <w:tcPr>
            <w:tcW w:w="1511" w:type="pct"/>
            <w:shd w:val="clear" w:color="auto" w:fill="auto"/>
            <w:vAlign w:val="center"/>
            <w:tcPrChange w:id="1954"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5"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6"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7" w:author="11046017_鄭兆媗" w:date="2024-03-25T20:51:00Z">
                <w:pPr/>
              </w:pPrChange>
            </w:pPr>
          </w:p>
        </w:tc>
        <w:tc>
          <w:tcPr>
            <w:tcW w:w="760" w:type="pct"/>
            <w:shd w:val="clear" w:color="auto" w:fill="auto"/>
            <w:vAlign w:val="center"/>
            <w:tcPrChange w:id="1958"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59" w:author="11046017_鄭兆媗" w:date="2024-03-25T20:51:00Z">
                <w:pPr/>
              </w:pPrChange>
            </w:pPr>
            <w:ins w:id="196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1"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2" w:author="11046017_鄭兆媗" w:date="2024-03-25T20:51:00Z">
                <w:pPr/>
              </w:pPrChange>
            </w:pPr>
            <w:ins w:id="1963" w:author="11046017_鄭兆媗" w:date="2024-03-29T12:29:00Z">
              <w:r w:rsidRPr="00205A1F">
                <w:rPr>
                  <w:rFonts w:hint="eastAsia"/>
                </w:rPr>
                <w:t>●</w:t>
              </w:r>
            </w:ins>
          </w:p>
        </w:tc>
        <w:tc>
          <w:tcPr>
            <w:tcW w:w="756" w:type="pct"/>
            <w:shd w:val="clear" w:color="auto" w:fill="auto"/>
            <w:vAlign w:val="center"/>
            <w:tcPrChange w:id="1964"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5" w:author="11046017_鄭兆媗" w:date="2024-03-25T20:51:00Z">
                <w:pPr/>
              </w:pPrChange>
            </w:pPr>
          </w:p>
        </w:tc>
      </w:tr>
      <w:tr w:rsidR="000226E4" w14:paraId="7CC5D12D" w14:textId="77777777" w:rsidTr="00812B00">
        <w:trPr>
          <w:jc w:val="center"/>
          <w:trPrChange w:id="1966" w:author="11046017_鄭兆媗" w:date="2024-03-31T15:51:00Z">
            <w:trPr>
              <w:jc w:val="center"/>
            </w:trPr>
          </w:trPrChange>
        </w:trPr>
        <w:tc>
          <w:tcPr>
            <w:tcW w:w="453" w:type="pct"/>
            <w:vMerge/>
            <w:shd w:val="clear" w:color="auto" w:fill="auto"/>
            <w:textDirection w:val="tbRlV"/>
            <w:vAlign w:val="center"/>
            <w:tcPrChange w:id="1967"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8" w:author="11046017_鄭兆媗" w:date="2024-03-25T20:17:00Z">
                <w:pPr>
                  <w:ind w:left="113" w:right="113"/>
                  <w:jc w:val="center"/>
                </w:pPr>
              </w:pPrChange>
            </w:pPr>
          </w:p>
        </w:tc>
        <w:tc>
          <w:tcPr>
            <w:tcW w:w="1511" w:type="pct"/>
            <w:shd w:val="clear" w:color="auto" w:fill="auto"/>
            <w:vAlign w:val="center"/>
            <w:tcPrChange w:id="1969"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0"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1"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2" w:author="11046017_鄭兆媗" w:date="2024-03-25T20:51:00Z">
                <w:pPr/>
              </w:pPrChange>
            </w:pPr>
            <w:ins w:id="197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4"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5" w:author="11046017_鄭兆媗" w:date="2024-03-25T20:51:00Z">
                <w:pPr/>
              </w:pPrChange>
            </w:pPr>
          </w:p>
        </w:tc>
        <w:tc>
          <w:tcPr>
            <w:tcW w:w="760" w:type="pct"/>
            <w:shd w:val="clear" w:color="auto" w:fill="auto"/>
            <w:vAlign w:val="center"/>
            <w:tcPrChange w:id="1976"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7" w:author="11046017_鄭兆媗" w:date="2024-03-25T20:51:00Z">
                <w:pPr/>
              </w:pPrChange>
            </w:pPr>
            <w:ins w:id="1978" w:author="11046017_鄭兆媗" w:date="2024-03-25T23:38:00Z">
              <w:r w:rsidRPr="00205A1F">
                <w:rPr>
                  <w:rFonts w:hint="eastAsia"/>
                </w:rPr>
                <w:t>●</w:t>
              </w:r>
            </w:ins>
          </w:p>
        </w:tc>
        <w:tc>
          <w:tcPr>
            <w:tcW w:w="756" w:type="pct"/>
            <w:shd w:val="clear" w:color="auto" w:fill="auto"/>
            <w:vAlign w:val="center"/>
            <w:tcPrChange w:id="1979"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0" w:author="11046017_鄭兆媗" w:date="2024-03-25T20:51:00Z">
                <w:pPr/>
              </w:pPrChange>
            </w:pPr>
            <w:ins w:id="1981"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2" w:author="11046017_鄭兆媗" w:date="2024-03-31T15:51:00Z">
            <w:trPr>
              <w:jc w:val="center"/>
            </w:trPr>
          </w:trPrChange>
        </w:trPr>
        <w:tc>
          <w:tcPr>
            <w:tcW w:w="453" w:type="pct"/>
            <w:vMerge/>
            <w:shd w:val="clear" w:color="auto" w:fill="auto"/>
            <w:textDirection w:val="tbRlV"/>
            <w:vAlign w:val="center"/>
            <w:tcPrChange w:id="1983"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4" w:author="11046017_鄭兆媗" w:date="2024-03-25T20:17:00Z">
                <w:pPr>
                  <w:ind w:left="113" w:right="113"/>
                  <w:jc w:val="center"/>
                </w:pPr>
              </w:pPrChange>
            </w:pPr>
          </w:p>
        </w:tc>
        <w:tc>
          <w:tcPr>
            <w:tcW w:w="1511" w:type="pct"/>
            <w:shd w:val="clear" w:color="auto" w:fill="auto"/>
            <w:vAlign w:val="center"/>
            <w:tcPrChange w:id="1985"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6"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7"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8" w:author="11046017_鄭兆媗" w:date="2024-03-25T20:51:00Z">
                <w:pPr/>
              </w:pPrChange>
            </w:pPr>
            <w:ins w:id="1989"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0"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1" w:author="11046017_鄭兆媗" w:date="2024-03-25T20:51:00Z">
                <w:pPr/>
              </w:pPrChange>
            </w:pPr>
            <w:ins w:id="1992" w:author="11046017_鄭兆媗" w:date="2024-03-25T23:38:00Z">
              <w:r w:rsidRPr="00205A1F">
                <w:rPr>
                  <w:rFonts w:hint="eastAsia"/>
                </w:rPr>
                <w:t>●</w:t>
              </w:r>
            </w:ins>
          </w:p>
        </w:tc>
        <w:tc>
          <w:tcPr>
            <w:tcW w:w="760" w:type="pct"/>
            <w:shd w:val="clear" w:color="auto" w:fill="auto"/>
            <w:vAlign w:val="center"/>
            <w:tcPrChange w:id="1993"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4" w:author="11046017_鄭兆媗" w:date="2024-03-25T20:51:00Z">
                <w:pPr/>
              </w:pPrChange>
            </w:pPr>
            <w:ins w:id="1995"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6"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7" w:author="11046017_鄭兆媗" w:date="2024-03-25T20:51:00Z">
                <w:pPr/>
              </w:pPrChange>
            </w:pPr>
          </w:p>
        </w:tc>
      </w:tr>
      <w:tr w:rsidR="000226E4" w14:paraId="2A2801E9" w14:textId="77777777" w:rsidTr="00812B00">
        <w:trPr>
          <w:jc w:val="center"/>
          <w:trPrChange w:id="1998" w:author="11046017_鄭兆媗" w:date="2024-03-31T15:51:00Z">
            <w:trPr>
              <w:jc w:val="center"/>
            </w:trPr>
          </w:trPrChange>
        </w:trPr>
        <w:tc>
          <w:tcPr>
            <w:tcW w:w="453" w:type="pct"/>
            <w:vMerge/>
            <w:shd w:val="clear" w:color="auto" w:fill="auto"/>
            <w:textDirection w:val="tbRlV"/>
            <w:vAlign w:val="center"/>
            <w:tcPrChange w:id="1999"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0" w:author="11046017_鄭兆媗" w:date="2024-03-25T20:17:00Z">
                <w:pPr>
                  <w:ind w:left="113" w:right="113"/>
                  <w:jc w:val="center"/>
                </w:pPr>
              </w:pPrChange>
            </w:pPr>
          </w:p>
        </w:tc>
        <w:tc>
          <w:tcPr>
            <w:tcW w:w="1511" w:type="pct"/>
            <w:shd w:val="clear" w:color="auto" w:fill="auto"/>
            <w:vAlign w:val="center"/>
            <w:tcPrChange w:id="2001"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2"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3" w:author="11046017_鄭兆媗" w:date="2024-03-29T12:28:00Z">
              <w:r w:rsidRPr="00E436C8">
                <w:rPr>
                  <w:rFonts w:hint="eastAsia"/>
                  <w:szCs w:val="22"/>
                </w:rPr>
                <w:delText xml:space="preserve"> </w:delText>
              </w:r>
            </w:del>
            <w:ins w:id="2004" w:author="11046017_鄭兆媗" w:date="2024-03-29T12:28:00Z">
              <w:r w:rsidR="00357786">
                <w:rPr>
                  <w:rFonts w:hint="eastAsia"/>
                  <w:szCs w:val="22"/>
                </w:rPr>
                <w:t xml:space="preserve"> </w:t>
              </w:r>
            </w:ins>
            <w:del w:id="2005" w:author="11046017_鄭兆媗" w:date="2024-03-29T12:28:00Z">
              <w:r w:rsidR="009C205E" w:rsidRPr="00357786">
                <w:rPr>
                  <w:rFonts w:hint="eastAsia"/>
                  <w:szCs w:val="22"/>
                  <w:rPrChange w:id="2006"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7"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8"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09" w:author="11046017_鄭兆媗" w:date="2024-03-25T20:51:00Z">
                <w:pPr/>
              </w:pPrChange>
            </w:pPr>
            <w:ins w:id="2010" w:author="11046017_鄭兆媗" w:date="2024-03-25T23:37:00Z">
              <w:r w:rsidRPr="00205A1F">
                <w:rPr>
                  <w:rFonts w:hint="eastAsia"/>
                </w:rPr>
                <w:t>●</w:t>
              </w:r>
            </w:ins>
          </w:p>
        </w:tc>
        <w:tc>
          <w:tcPr>
            <w:tcW w:w="760" w:type="pct"/>
            <w:shd w:val="clear" w:color="auto" w:fill="auto"/>
            <w:vAlign w:val="center"/>
            <w:tcPrChange w:id="2011"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2" w:author="11046017_鄭兆媗" w:date="2024-03-25T20:51:00Z">
                <w:pPr/>
              </w:pPrChange>
            </w:pPr>
            <w:ins w:id="201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4"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5" w:author="11046017_鄭兆媗" w:date="2024-03-25T20:51:00Z">
                <w:pPr/>
              </w:pPrChange>
            </w:pPr>
          </w:p>
        </w:tc>
        <w:tc>
          <w:tcPr>
            <w:tcW w:w="756" w:type="pct"/>
            <w:shd w:val="clear" w:color="auto" w:fill="auto"/>
            <w:vAlign w:val="center"/>
            <w:tcPrChange w:id="2016"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7" w:author="11046017_鄭兆媗" w:date="2024-03-25T20:51:00Z">
                <w:pPr/>
              </w:pPrChange>
            </w:pPr>
          </w:p>
        </w:tc>
      </w:tr>
      <w:tr w:rsidR="000226E4" w14:paraId="069BDE0E" w14:textId="77777777" w:rsidTr="00812B00">
        <w:trPr>
          <w:jc w:val="center"/>
          <w:trPrChange w:id="2018" w:author="11046017_鄭兆媗" w:date="2024-03-31T15:51:00Z">
            <w:trPr>
              <w:jc w:val="center"/>
            </w:trPr>
          </w:trPrChange>
        </w:trPr>
        <w:tc>
          <w:tcPr>
            <w:tcW w:w="453" w:type="pct"/>
            <w:vMerge/>
            <w:shd w:val="clear" w:color="auto" w:fill="auto"/>
            <w:textDirection w:val="tbRlV"/>
            <w:vAlign w:val="center"/>
            <w:tcPrChange w:id="2019"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0" w:author="11046017_鄭兆媗" w:date="2024-03-25T20:17:00Z">
                <w:pPr>
                  <w:ind w:left="113" w:right="113"/>
                  <w:jc w:val="center"/>
                </w:pPr>
              </w:pPrChange>
            </w:pPr>
          </w:p>
        </w:tc>
        <w:tc>
          <w:tcPr>
            <w:tcW w:w="1511" w:type="pct"/>
            <w:shd w:val="clear" w:color="auto" w:fill="auto"/>
            <w:vAlign w:val="center"/>
            <w:tcPrChange w:id="2021"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2"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3" w:author="11046017_鄭兆媗" w:date="2024-03-29T12:26:00Z">
              <w:r w:rsidRPr="00E436C8">
                <w:rPr>
                  <w:rFonts w:hint="eastAsia"/>
                  <w:szCs w:val="22"/>
                </w:rPr>
                <w:delText xml:space="preserve"> </w:delText>
              </w:r>
            </w:del>
            <w:ins w:id="2024" w:author="11046017_鄭兆媗" w:date="2024-03-29T12:26:00Z">
              <w:r w:rsidR="00AC644C">
                <w:rPr>
                  <w:rFonts w:hint="eastAsia"/>
                  <w:szCs w:val="22"/>
                </w:rPr>
                <w:t xml:space="preserve"> </w:t>
              </w:r>
            </w:ins>
            <w:del w:id="2025" w:author="11046017_鄭兆媗" w:date="2024-03-29T12:26:00Z">
              <w:r w:rsidR="009C205E" w:rsidRPr="00AC644C">
                <w:rPr>
                  <w:rFonts w:hint="eastAsia"/>
                  <w:szCs w:val="22"/>
                  <w:rPrChange w:id="2026"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7"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8"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29" w:author="11046017_鄭兆媗" w:date="2024-03-25T20:51:00Z">
                <w:pPr/>
              </w:pPrChange>
            </w:pPr>
            <w:ins w:id="2030" w:author="11046017_鄭兆媗" w:date="2024-03-25T23:37:00Z">
              <w:r w:rsidRPr="00205A1F">
                <w:rPr>
                  <w:rFonts w:hint="eastAsia"/>
                </w:rPr>
                <w:t>●</w:t>
              </w:r>
            </w:ins>
          </w:p>
        </w:tc>
        <w:tc>
          <w:tcPr>
            <w:tcW w:w="760" w:type="pct"/>
            <w:shd w:val="clear" w:color="auto" w:fill="auto"/>
            <w:vAlign w:val="center"/>
            <w:tcPrChange w:id="2031"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2" w:author="11046017_鄭兆媗" w:date="2024-03-25T20:51:00Z">
                <w:pPr/>
              </w:pPrChange>
            </w:pPr>
          </w:p>
        </w:tc>
        <w:tc>
          <w:tcPr>
            <w:tcW w:w="760" w:type="pct"/>
            <w:shd w:val="clear" w:color="auto" w:fill="auto"/>
            <w:vAlign w:val="center"/>
            <w:tcPrChange w:id="2033"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4" w:author="11046017_鄭兆媗" w:date="2024-03-25T20:51:00Z">
                <w:pPr/>
              </w:pPrChange>
            </w:pPr>
            <w:ins w:id="2035"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6"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7" w:author="11046017_鄭兆媗" w:date="2024-03-25T20:51:00Z">
                <w:pPr/>
              </w:pPrChange>
            </w:pPr>
          </w:p>
        </w:tc>
      </w:tr>
      <w:tr w:rsidR="000226E4" w14:paraId="64D25558" w14:textId="77777777" w:rsidTr="00812B00">
        <w:trPr>
          <w:jc w:val="center"/>
          <w:trPrChange w:id="2038" w:author="11046017_鄭兆媗" w:date="2024-03-31T15:51:00Z">
            <w:trPr>
              <w:jc w:val="center"/>
            </w:trPr>
          </w:trPrChange>
        </w:trPr>
        <w:tc>
          <w:tcPr>
            <w:tcW w:w="453" w:type="pct"/>
            <w:vMerge/>
            <w:shd w:val="clear" w:color="auto" w:fill="auto"/>
            <w:textDirection w:val="tbRlV"/>
            <w:vAlign w:val="center"/>
            <w:tcPrChange w:id="2039"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0" w:author="11046017_鄭兆媗" w:date="2024-03-25T20:17:00Z">
                <w:pPr>
                  <w:ind w:left="113" w:right="113"/>
                  <w:jc w:val="center"/>
                </w:pPr>
              </w:pPrChange>
            </w:pPr>
          </w:p>
        </w:tc>
        <w:tc>
          <w:tcPr>
            <w:tcW w:w="1511" w:type="pct"/>
            <w:shd w:val="clear" w:color="auto" w:fill="auto"/>
            <w:vAlign w:val="center"/>
            <w:tcPrChange w:id="2041"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2"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3"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4" w:author="11046017_鄭兆媗" w:date="2024-03-25T20:51:00Z">
                <w:pPr/>
              </w:pPrChange>
            </w:pPr>
            <w:ins w:id="204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6"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7" w:author="11046017_鄭兆媗" w:date="2024-03-25T20:51:00Z">
                <w:pPr/>
              </w:pPrChange>
            </w:pPr>
          </w:p>
        </w:tc>
        <w:tc>
          <w:tcPr>
            <w:tcW w:w="760" w:type="pct"/>
            <w:shd w:val="clear" w:color="auto" w:fill="auto"/>
            <w:vAlign w:val="center"/>
            <w:tcPrChange w:id="2048"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49" w:author="11046017_鄭兆媗" w:date="2024-03-25T20:51:00Z">
                <w:pPr/>
              </w:pPrChange>
            </w:pPr>
            <w:ins w:id="2050" w:author="11046017_鄭兆媗" w:date="2024-03-25T23:37:00Z">
              <w:r w:rsidRPr="00205A1F">
                <w:rPr>
                  <w:rFonts w:hint="eastAsia"/>
                </w:rPr>
                <w:t>●</w:t>
              </w:r>
            </w:ins>
          </w:p>
        </w:tc>
        <w:tc>
          <w:tcPr>
            <w:tcW w:w="756" w:type="pct"/>
            <w:shd w:val="clear" w:color="auto" w:fill="auto"/>
            <w:vAlign w:val="center"/>
            <w:tcPrChange w:id="2051"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2" w:author="11046017_鄭兆媗" w:date="2024-03-25T20:51:00Z">
                <w:pPr/>
              </w:pPrChange>
            </w:pPr>
          </w:p>
        </w:tc>
      </w:tr>
      <w:tr w:rsidR="000226E4" w14:paraId="18BDEB17" w14:textId="77777777" w:rsidTr="00812B00">
        <w:trPr>
          <w:jc w:val="center"/>
          <w:trPrChange w:id="2053" w:author="11046017_鄭兆媗" w:date="2024-03-31T15:51:00Z">
            <w:trPr>
              <w:jc w:val="center"/>
            </w:trPr>
          </w:trPrChange>
        </w:trPr>
        <w:tc>
          <w:tcPr>
            <w:tcW w:w="453" w:type="pct"/>
            <w:vMerge/>
            <w:shd w:val="clear" w:color="auto" w:fill="auto"/>
            <w:textDirection w:val="tbRlV"/>
            <w:vAlign w:val="center"/>
            <w:tcPrChange w:id="2054"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5" w:author="11046017_鄭兆媗" w:date="2024-03-25T20:17:00Z">
                <w:pPr>
                  <w:ind w:left="113" w:right="113"/>
                  <w:jc w:val="center"/>
                </w:pPr>
              </w:pPrChange>
            </w:pPr>
          </w:p>
        </w:tc>
        <w:tc>
          <w:tcPr>
            <w:tcW w:w="1511" w:type="pct"/>
            <w:shd w:val="clear" w:color="auto" w:fill="auto"/>
            <w:vAlign w:val="center"/>
            <w:tcPrChange w:id="2056"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7"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8"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59" w:author="11046017_鄭兆媗" w:date="2024-03-25T20:51:00Z">
                <w:pPr/>
              </w:pPrChange>
            </w:pPr>
          </w:p>
        </w:tc>
        <w:tc>
          <w:tcPr>
            <w:tcW w:w="760" w:type="pct"/>
            <w:shd w:val="clear" w:color="auto" w:fill="auto"/>
            <w:vAlign w:val="center"/>
            <w:tcPrChange w:id="2060"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1" w:author="11046017_鄭兆媗" w:date="2024-03-25T20:51:00Z">
                <w:pPr/>
              </w:pPrChange>
            </w:pPr>
          </w:p>
        </w:tc>
        <w:tc>
          <w:tcPr>
            <w:tcW w:w="760" w:type="pct"/>
            <w:shd w:val="clear" w:color="auto" w:fill="auto"/>
            <w:vAlign w:val="center"/>
            <w:tcPrChange w:id="2062"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3" w:author="11046017_鄭兆媗" w:date="2024-03-25T20:51:00Z">
                <w:pPr/>
              </w:pPrChange>
            </w:pPr>
          </w:p>
        </w:tc>
        <w:tc>
          <w:tcPr>
            <w:tcW w:w="756" w:type="pct"/>
            <w:shd w:val="clear" w:color="auto" w:fill="auto"/>
            <w:vAlign w:val="center"/>
            <w:tcPrChange w:id="2064"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5" w:author="11046017_鄭兆媗" w:date="2024-03-25T20:51:00Z">
                <w:pPr/>
              </w:pPrChange>
            </w:pPr>
          </w:p>
        </w:tc>
      </w:tr>
      <w:tr w:rsidR="000226E4" w14:paraId="0455448A" w14:textId="77777777" w:rsidTr="00812B00">
        <w:trPr>
          <w:jc w:val="center"/>
          <w:trPrChange w:id="2066" w:author="11046017_鄭兆媗" w:date="2024-03-31T15:51:00Z">
            <w:trPr>
              <w:jc w:val="center"/>
            </w:trPr>
          </w:trPrChange>
        </w:trPr>
        <w:tc>
          <w:tcPr>
            <w:tcW w:w="453" w:type="pct"/>
            <w:vMerge/>
            <w:shd w:val="clear" w:color="auto" w:fill="auto"/>
            <w:textDirection w:val="tbRlV"/>
            <w:vAlign w:val="center"/>
            <w:tcPrChange w:id="2067"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8" w:author="11046017_鄭兆媗" w:date="2024-03-25T20:17:00Z">
                <w:pPr>
                  <w:ind w:left="113" w:right="113"/>
                  <w:jc w:val="center"/>
                </w:pPr>
              </w:pPrChange>
            </w:pPr>
          </w:p>
        </w:tc>
        <w:tc>
          <w:tcPr>
            <w:tcW w:w="1511" w:type="pct"/>
            <w:shd w:val="clear" w:color="auto" w:fill="auto"/>
            <w:vAlign w:val="center"/>
            <w:tcPrChange w:id="2069"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0"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1"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2" w:author="11046017_鄭兆媗" w:date="2024-03-25T20:51:00Z">
                <w:pPr/>
              </w:pPrChange>
            </w:pPr>
          </w:p>
        </w:tc>
        <w:tc>
          <w:tcPr>
            <w:tcW w:w="760" w:type="pct"/>
            <w:shd w:val="clear" w:color="auto" w:fill="auto"/>
            <w:vAlign w:val="center"/>
            <w:tcPrChange w:id="2073"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4" w:author="11046017_鄭兆媗" w:date="2024-03-25T20:51:00Z">
                <w:pPr/>
              </w:pPrChange>
            </w:pPr>
          </w:p>
        </w:tc>
        <w:tc>
          <w:tcPr>
            <w:tcW w:w="760" w:type="pct"/>
            <w:shd w:val="clear" w:color="auto" w:fill="auto"/>
            <w:vAlign w:val="center"/>
            <w:tcPrChange w:id="2075"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6" w:author="11046017_鄭兆媗" w:date="2024-03-25T20:51:00Z">
                <w:pPr/>
              </w:pPrChange>
            </w:pPr>
          </w:p>
        </w:tc>
        <w:tc>
          <w:tcPr>
            <w:tcW w:w="756" w:type="pct"/>
            <w:shd w:val="clear" w:color="auto" w:fill="auto"/>
            <w:vAlign w:val="center"/>
            <w:tcPrChange w:id="2077"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8" w:author="11046017_鄭兆媗" w:date="2024-03-25T20:51:00Z">
                <w:pPr/>
              </w:pPrChange>
            </w:pPr>
          </w:p>
        </w:tc>
      </w:tr>
      <w:tr w:rsidR="000226E4" w14:paraId="585EE520" w14:textId="77777777" w:rsidTr="00812B00">
        <w:trPr>
          <w:jc w:val="center"/>
          <w:trPrChange w:id="2079" w:author="11046017_鄭兆媗" w:date="2024-03-31T15:51:00Z">
            <w:trPr>
              <w:jc w:val="center"/>
            </w:trPr>
          </w:trPrChange>
        </w:trPr>
        <w:tc>
          <w:tcPr>
            <w:tcW w:w="453" w:type="pct"/>
            <w:vMerge/>
            <w:shd w:val="clear" w:color="auto" w:fill="auto"/>
            <w:textDirection w:val="tbRlV"/>
            <w:vAlign w:val="center"/>
            <w:tcPrChange w:id="2080"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1" w:author="11046017_鄭兆媗" w:date="2024-03-25T20:17:00Z">
                <w:pPr>
                  <w:ind w:left="113" w:right="113"/>
                  <w:jc w:val="center"/>
                </w:pPr>
              </w:pPrChange>
            </w:pPr>
          </w:p>
        </w:tc>
        <w:tc>
          <w:tcPr>
            <w:tcW w:w="1511" w:type="pct"/>
            <w:shd w:val="clear" w:color="auto" w:fill="auto"/>
            <w:vAlign w:val="center"/>
            <w:tcPrChange w:id="2082"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3"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4"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5" w:author="11046017_鄭兆媗" w:date="2024-03-25T20:51:00Z">
                <w:pPr/>
              </w:pPrChange>
            </w:pPr>
          </w:p>
        </w:tc>
        <w:tc>
          <w:tcPr>
            <w:tcW w:w="760" w:type="pct"/>
            <w:shd w:val="clear" w:color="auto" w:fill="auto"/>
            <w:vAlign w:val="center"/>
            <w:tcPrChange w:id="2086"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7" w:author="11046017_鄭兆媗" w:date="2024-03-25T20:51:00Z">
                <w:pPr/>
              </w:pPrChange>
            </w:pPr>
          </w:p>
        </w:tc>
        <w:tc>
          <w:tcPr>
            <w:tcW w:w="760" w:type="pct"/>
            <w:shd w:val="clear" w:color="auto" w:fill="auto"/>
            <w:vAlign w:val="center"/>
            <w:tcPrChange w:id="2088"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89" w:author="11046017_鄭兆媗" w:date="2024-03-25T20:51:00Z">
                <w:pPr/>
              </w:pPrChange>
            </w:pPr>
          </w:p>
        </w:tc>
        <w:tc>
          <w:tcPr>
            <w:tcW w:w="756" w:type="pct"/>
            <w:shd w:val="clear" w:color="auto" w:fill="auto"/>
            <w:vAlign w:val="center"/>
            <w:tcPrChange w:id="2090"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1" w:author="11046017_鄭兆媗" w:date="2024-03-25T20:51:00Z">
                <w:pPr/>
              </w:pPrChange>
            </w:pPr>
          </w:p>
        </w:tc>
      </w:tr>
      <w:tr w:rsidR="000226E4" w14:paraId="3B80180D" w14:textId="77777777" w:rsidTr="00812B00">
        <w:trPr>
          <w:jc w:val="center"/>
          <w:trPrChange w:id="2092" w:author="11046017_鄭兆媗" w:date="2024-03-31T15:51:00Z">
            <w:trPr>
              <w:jc w:val="center"/>
            </w:trPr>
          </w:trPrChange>
        </w:trPr>
        <w:tc>
          <w:tcPr>
            <w:tcW w:w="453" w:type="pct"/>
            <w:vMerge/>
            <w:shd w:val="clear" w:color="auto" w:fill="auto"/>
            <w:textDirection w:val="tbRlV"/>
            <w:vAlign w:val="center"/>
            <w:tcPrChange w:id="2093"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4" w:author="11046017_鄭兆媗" w:date="2024-03-25T20:17:00Z">
                <w:pPr>
                  <w:ind w:left="113" w:right="113"/>
                  <w:jc w:val="center"/>
                </w:pPr>
              </w:pPrChange>
            </w:pPr>
          </w:p>
        </w:tc>
        <w:tc>
          <w:tcPr>
            <w:tcW w:w="1511" w:type="pct"/>
            <w:shd w:val="clear" w:color="auto" w:fill="auto"/>
            <w:vAlign w:val="center"/>
            <w:tcPrChange w:id="2095"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6"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7"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8" w:author="11046017_鄭兆媗" w:date="2024-03-25T20:51:00Z">
                <w:pPr/>
              </w:pPrChange>
            </w:pPr>
          </w:p>
        </w:tc>
        <w:tc>
          <w:tcPr>
            <w:tcW w:w="760" w:type="pct"/>
            <w:shd w:val="clear" w:color="auto" w:fill="auto"/>
            <w:vAlign w:val="center"/>
            <w:tcPrChange w:id="2099"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0" w:author="11046017_鄭兆媗" w:date="2024-03-25T20:51:00Z">
                <w:pPr/>
              </w:pPrChange>
            </w:pPr>
          </w:p>
        </w:tc>
        <w:tc>
          <w:tcPr>
            <w:tcW w:w="760" w:type="pct"/>
            <w:shd w:val="clear" w:color="auto" w:fill="auto"/>
            <w:vAlign w:val="center"/>
            <w:tcPrChange w:id="2101"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2" w:author="11046017_鄭兆媗" w:date="2024-03-25T20:51:00Z">
                <w:pPr/>
              </w:pPrChange>
            </w:pPr>
          </w:p>
        </w:tc>
        <w:tc>
          <w:tcPr>
            <w:tcW w:w="756" w:type="pct"/>
            <w:shd w:val="clear" w:color="auto" w:fill="auto"/>
            <w:vAlign w:val="center"/>
            <w:tcPrChange w:id="2103"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4" w:author="11046017_鄭兆媗" w:date="2024-03-25T20:51:00Z">
                <w:pPr/>
              </w:pPrChange>
            </w:pPr>
          </w:p>
        </w:tc>
      </w:tr>
      <w:tr w:rsidR="000226E4" w14:paraId="76A6BC85" w14:textId="77777777" w:rsidTr="00812B00">
        <w:trPr>
          <w:trHeight w:val="536"/>
          <w:jc w:val="center"/>
          <w:trPrChange w:id="2105" w:author="11046017_鄭兆媗" w:date="2024-03-25T20:51:00Z">
            <w:trPr>
              <w:trHeight w:val="356"/>
              <w:jc w:val="center"/>
            </w:trPr>
          </w:trPrChange>
        </w:trPr>
        <w:tc>
          <w:tcPr>
            <w:tcW w:w="453" w:type="pct"/>
            <w:vMerge w:val="restart"/>
            <w:shd w:val="clear" w:color="auto" w:fill="auto"/>
            <w:textDirection w:val="tbRlV"/>
            <w:vAlign w:val="center"/>
            <w:tcPrChange w:id="2106"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7"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8"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09" w:author="11046017_鄭兆媗" w:date="2024-03-25T20:51:00Z">
                <w:pPr/>
              </w:pPrChange>
            </w:pPr>
            <w:r w:rsidRPr="00E436C8">
              <w:rPr>
                <w:rFonts w:hint="eastAsia"/>
                <w:szCs w:val="22"/>
              </w:rPr>
              <w:t>簡報製作</w:t>
            </w:r>
          </w:p>
        </w:tc>
        <w:tc>
          <w:tcPr>
            <w:tcW w:w="759" w:type="pct"/>
            <w:shd w:val="clear" w:color="auto" w:fill="auto"/>
            <w:vAlign w:val="center"/>
            <w:tcPrChange w:id="2110"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1" w:author="11046017_鄭兆媗" w:date="2024-03-25T20:51:00Z">
                <w:pPr/>
              </w:pPrChange>
            </w:pPr>
            <w:ins w:id="2112"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3"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4" w:author="11046017_鄭兆媗" w:date="2024-03-25T20:51:00Z">
                <w:pPr/>
              </w:pPrChange>
            </w:pPr>
            <w:ins w:id="2115" w:author="11046017_鄭兆媗" w:date="2024-03-29T12:28:00Z">
              <w:r w:rsidRPr="00205A1F">
                <w:rPr>
                  <w:rFonts w:hint="eastAsia"/>
                </w:rPr>
                <w:t>●</w:t>
              </w:r>
            </w:ins>
          </w:p>
        </w:tc>
        <w:tc>
          <w:tcPr>
            <w:tcW w:w="760" w:type="pct"/>
            <w:shd w:val="clear" w:color="auto" w:fill="auto"/>
            <w:vAlign w:val="center"/>
            <w:tcPrChange w:id="2116"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7" w:author="11046017_鄭兆媗" w:date="2024-03-25T20:51:00Z">
                <w:pPr/>
              </w:pPrChange>
            </w:pPr>
          </w:p>
        </w:tc>
        <w:tc>
          <w:tcPr>
            <w:tcW w:w="756" w:type="pct"/>
            <w:shd w:val="clear" w:color="auto" w:fill="auto"/>
            <w:vAlign w:val="center"/>
            <w:tcPrChange w:id="2118"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19" w:author="11046017_鄭兆媗" w:date="2024-03-25T20:51:00Z">
                <w:pPr/>
              </w:pPrChange>
            </w:pPr>
            <w:ins w:id="2120"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1" w:author="11046017_鄭兆媗" w:date="2024-03-31T15:49:00Z"/>
          <w:trPrChange w:id="2122" w:author="11046017_鄭兆媗" w:date="2024-03-31T15:50:00Z">
            <w:trPr>
              <w:trHeight w:val="490"/>
              <w:jc w:val="center"/>
            </w:trPr>
          </w:trPrChange>
        </w:trPr>
        <w:tc>
          <w:tcPr>
            <w:tcW w:w="453" w:type="pct"/>
            <w:vMerge/>
            <w:shd w:val="clear" w:color="auto" w:fill="auto"/>
            <w:textDirection w:val="tbRlV"/>
            <w:vAlign w:val="center"/>
            <w:tcPrChange w:id="2123"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4" w:author="11046017_鄭兆媗" w:date="2024-03-31T15:49:00Z"/>
                <w:szCs w:val="22"/>
              </w:rPr>
              <w:pPrChange w:id="2125" w:author="11046017_鄭兆媗" w:date="2024-03-31T15:50:00Z">
                <w:pPr>
                  <w:spacing w:line="360" w:lineRule="exact"/>
                  <w:ind w:left="113" w:right="113"/>
                </w:pPr>
              </w:pPrChange>
            </w:pPr>
          </w:p>
        </w:tc>
        <w:tc>
          <w:tcPr>
            <w:tcW w:w="1511" w:type="pct"/>
            <w:shd w:val="clear" w:color="auto" w:fill="auto"/>
            <w:vAlign w:val="center"/>
            <w:tcPrChange w:id="2126"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7" w:author="11046017_鄭兆媗" w:date="2024-03-31T15:49:00Z"/>
                <w:szCs w:val="22"/>
              </w:rPr>
              <w:pPrChange w:id="2128" w:author="11046017_鄭兆媗" w:date="2024-03-31T15:50:00Z">
                <w:pPr>
                  <w:spacing w:line="360" w:lineRule="exact"/>
                  <w:jc w:val="left"/>
                </w:pPr>
              </w:pPrChange>
            </w:pPr>
          </w:p>
        </w:tc>
        <w:tc>
          <w:tcPr>
            <w:tcW w:w="759" w:type="pct"/>
            <w:shd w:val="clear" w:color="auto" w:fill="auto"/>
            <w:vAlign w:val="center"/>
            <w:tcPrChange w:id="2129"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0" w:author="11046017_鄭兆媗" w:date="2024-03-31T15:49:00Z"/>
                <w:rFonts w:cs="新細明體"/>
              </w:rPr>
            </w:pPr>
          </w:p>
        </w:tc>
        <w:tc>
          <w:tcPr>
            <w:tcW w:w="760" w:type="pct"/>
            <w:shd w:val="clear" w:color="auto" w:fill="auto"/>
            <w:vAlign w:val="center"/>
            <w:tcPrChange w:id="2131"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2" w:author="11046017_鄭兆媗" w:date="2024-03-31T15:49:00Z"/>
              </w:rPr>
            </w:pPr>
          </w:p>
        </w:tc>
        <w:tc>
          <w:tcPr>
            <w:tcW w:w="760" w:type="pct"/>
            <w:shd w:val="clear" w:color="auto" w:fill="auto"/>
            <w:vAlign w:val="center"/>
            <w:tcPrChange w:id="2133"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4" w:author="11046017_鄭兆媗" w:date="2024-03-31T15:49:00Z"/>
                <w:szCs w:val="22"/>
              </w:rPr>
            </w:pPr>
          </w:p>
        </w:tc>
        <w:tc>
          <w:tcPr>
            <w:tcW w:w="756" w:type="pct"/>
            <w:shd w:val="clear" w:color="auto" w:fill="auto"/>
            <w:vAlign w:val="center"/>
            <w:tcPrChange w:id="2135"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6" w:author="11046017_鄭兆媗" w:date="2024-03-31T15:49:00Z"/>
                <w:rFonts w:cs="新細明體"/>
              </w:rPr>
            </w:pPr>
          </w:p>
        </w:tc>
      </w:tr>
    </w:tbl>
    <w:p w14:paraId="759B3605" w14:textId="7A3C0290" w:rsidR="00DF044C" w:rsidRPr="003E7632" w:rsidRDefault="000071FB" w:rsidP="000071FB">
      <w:pPr>
        <w:jc w:val="right"/>
        <w:rPr>
          <w:del w:id="2137" w:author="11046017_鄭兆媗" w:date="2024-03-31T16:34:00Z"/>
          <w:rPrChange w:id="2138" w:author="11046014_劉育彤" w:date="2024-03-25T20:17:00Z">
            <w:rPr>
              <w:del w:id="2139" w:author="11046017_鄭兆媗" w:date="2024-03-31T16:34:00Z"/>
              <w:rFonts w:ascii="標楷體" w:hAnsi="標楷體"/>
            </w:rPr>
          </w:rPrChange>
        </w:rPr>
      </w:pPr>
      <w:ins w:id="2140"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1" w:author="11046017_鄭兆媗" w:date="2024-03-29T12:35:00Z">
        <w:r w:rsidR="003267ED" w:rsidRPr="003E7632">
          <w:rPr>
            <w:rFonts w:hint="eastAsia"/>
            <w:rPrChange w:id="2142" w:author="11046014_劉育彤" w:date="2024-03-25T20:17:00Z">
              <w:rPr>
                <w:rFonts w:ascii="標楷體" w:hAnsi="標楷體" w:hint="eastAsia"/>
              </w:rPr>
            </w:rPrChange>
          </w:rPr>
          <w:delText>註</w:delText>
        </w:r>
        <w:r w:rsidR="003267ED" w:rsidRPr="003E7632">
          <w:rPr>
            <w:rPrChange w:id="2143" w:author="11046014_劉育彤" w:date="2024-03-25T20:17:00Z">
              <w:rPr>
                <w:rFonts w:ascii="標楷體" w:hAnsi="標楷體"/>
              </w:rPr>
            </w:rPrChange>
          </w:rPr>
          <w:delText>：</w:delText>
        </w:r>
        <w:r w:rsidR="003267ED" w:rsidRPr="003E7632">
          <w:rPr>
            <w:rFonts w:hint="eastAsia"/>
            <w:bdr w:val="single" w:sz="4" w:space="0" w:color="auto"/>
            <w:rPrChange w:id="2144"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5"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6"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7" w:author="11046014_劉育彤" w:date="2024-03-25T20:17:00Z">
              <w:rPr>
                <w:rFonts w:ascii="標楷體" w:hAnsi="標楷體"/>
                <w:bdr w:val="single" w:sz="4" w:space="0" w:color="auto"/>
              </w:rPr>
            </w:rPrChange>
          </w:rPr>
          <w:delText>發</w:delText>
        </w:r>
        <w:r w:rsidR="00B9296B" w:rsidRPr="003E7632">
          <w:rPr>
            <w:rFonts w:hint="eastAsia"/>
            <w:rPrChange w:id="2148" w:author="11046014_劉育彤" w:date="2024-03-25T20:17:00Z">
              <w:rPr>
                <w:rFonts w:ascii="標楷體" w:hAnsi="標楷體" w:hint="eastAsia"/>
              </w:rPr>
            </w:rPrChange>
          </w:rPr>
          <w:delText>、</w:delText>
        </w:r>
        <w:r w:rsidR="003267ED" w:rsidRPr="003E7632">
          <w:rPr>
            <w:bdr w:val="single" w:sz="4" w:space="0" w:color="auto"/>
            <w:rPrChange w:id="2149" w:author="11046014_劉育彤" w:date="2024-03-25T20:17:00Z">
              <w:rPr>
                <w:rFonts w:ascii="標楷體" w:hAnsi="標楷體"/>
                <w:bdr w:val="single" w:sz="4" w:space="0" w:color="auto"/>
              </w:rPr>
            </w:rPrChange>
          </w:rPr>
          <w:delText>前端開發</w:delText>
        </w:r>
        <w:r w:rsidR="00B9296B" w:rsidRPr="003E7632">
          <w:rPr>
            <w:rFonts w:hint="eastAsia"/>
            <w:rPrChange w:id="2150" w:author="11046014_劉育彤" w:date="2024-03-25T20:17:00Z">
              <w:rPr>
                <w:rFonts w:ascii="標楷體" w:hAnsi="標楷體" w:hint="eastAsia"/>
              </w:rPr>
            </w:rPrChange>
          </w:rPr>
          <w:delText>及</w:delText>
        </w:r>
        <w:r w:rsidR="00B9296B" w:rsidRPr="003E7632">
          <w:rPr>
            <w:bdr w:val="single" w:sz="4" w:space="0" w:color="auto"/>
            <w:rPrChange w:id="2151"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2" w:author="11046014_劉育彤" w:date="2024-03-25T20:17:00Z">
              <w:rPr>
                <w:rFonts w:ascii="標楷體" w:hAnsi="標楷體" w:hint="eastAsia"/>
                <w:bdr w:val="single" w:sz="4" w:space="0" w:color="auto"/>
              </w:rPr>
            </w:rPrChange>
          </w:rPr>
          <w:delText>計</w:delText>
        </w:r>
        <w:r w:rsidR="003267ED" w:rsidRPr="003E7632">
          <w:rPr>
            <w:rPrChange w:id="2153" w:author="11046014_劉育彤" w:date="2024-03-25T20:17:00Z">
              <w:rPr>
                <w:rFonts w:ascii="標楷體" w:hAnsi="標楷體"/>
              </w:rPr>
            </w:rPrChange>
          </w:rPr>
          <w:delText>視各組專題</w:delText>
        </w:r>
        <w:r w:rsidR="004A13E3" w:rsidRPr="003E7632">
          <w:rPr>
            <w:rFonts w:hint="eastAsia"/>
            <w:rPrChange w:id="2154" w:author="11046014_劉育彤" w:date="2024-03-25T20:17:00Z">
              <w:rPr>
                <w:rFonts w:ascii="標楷體" w:hAnsi="標楷體" w:hint="eastAsia"/>
              </w:rPr>
            </w:rPrChange>
          </w:rPr>
          <w:delText>功</w:delText>
        </w:r>
        <w:r w:rsidR="004A13E3" w:rsidRPr="003E7632">
          <w:rPr>
            <w:rPrChange w:id="2155" w:author="11046014_劉育彤" w:date="2024-03-25T20:17:00Z">
              <w:rPr>
                <w:rFonts w:ascii="標楷體" w:hAnsi="標楷體"/>
              </w:rPr>
            </w:rPrChange>
          </w:rPr>
          <w:delText>能</w:delText>
        </w:r>
        <w:r w:rsidR="008B4A3E" w:rsidRPr="003E7632">
          <w:rPr>
            <w:rFonts w:hint="eastAsia"/>
            <w:rPrChange w:id="2156" w:author="11046014_劉育彤" w:date="2024-03-25T20:17:00Z">
              <w:rPr>
                <w:rFonts w:ascii="標楷體" w:hAnsi="標楷體" w:hint="eastAsia"/>
              </w:rPr>
            </w:rPrChange>
          </w:rPr>
          <w:delText>新</w:delText>
        </w:r>
        <w:r w:rsidR="003267ED" w:rsidRPr="003E7632">
          <w:rPr>
            <w:rFonts w:hint="eastAsia"/>
            <w:rPrChange w:id="2157" w:author="11046014_劉育彤" w:date="2024-03-25T20:17:00Z">
              <w:rPr>
                <w:rFonts w:ascii="標楷體" w:hAnsi="標楷體" w:hint="eastAsia"/>
              </w:rPr>
            </w:rPrChange>
          </w:rPr>
          <w:delText>增</w:delText>
        </w:r>
        <w:r w:rsidR="0001544C" w:rsidRPr="003E7632">
          <w:rPr>
            <w:rFonts w:hint="eastAsia"/>
            <w:rPrChange w:id="2158" w:author="11046014_劉育彤" w:date="2024-03-25T20:17:00Z">
              <w:rPr>
                <w:rFonts w:ascii="標楷體" w:hAnsi="標楷體" w:hint="eastAsia"/>
              </w:rPr>
            </w:rPrChange>
          </w:rPr>
          <w:delText>項</w:delText>
        </w:r>
        <w:r w:rsidR="0001544C" w:rsidRPr="003E7632">
          <w:rPr>
            <w:rPrChange w:id="2159" w:author="11046014_劉育彤" w:date="2024-03-25T20:17:00Z">
              <w:rPr>
                <w:rFonts w:ascii="標楷體" w:hAnsi="標楷體"/>
              </w:rPr>
            </w:rPrChange>
          </w:rPr>
          <w:delText>目</w:delText>
        </w:r>
        <w:r w:rsidR="003267ED" w:rsidRPr="003E7632">
          <w:rPr>
            <w:rPrChange w:id="2160" w:author="11046014_劉育彤" w:date="2024-03-25T20:17:00Z">
              <w:rPr>
                <w:rFonts w:ascii="標楷體" w:hAnsi="標楷體"/>
              </w:rPr>
            </w:rPrChange>
          </w:rPr>
          <w:delText>，</w:delText>
        </w:r>
        <w:r w:rsidR="003267ED" w:rsidRPr="003E7632">
          <w:rPr>
            <w:u w:val="single"/>
            <w:rPrChange w:id="2161" w:author="11046014_劉育彤" w:date="2024-03-25T20:17:00Z">
              <w:rPr>
                <w:rFonts w:ascii="標楷體" w:hAnsi="標楷體"/>
                <w:u w:val="single"/>
              </w:rPr>
            </w:rPrChange>
          </w:rPr>
          <w:delText>文件撰</w:delText>
        </w:r>
        <w:r w:rsidR="003267ED" w:rsidRPr="003E7632">
          <w:rPr>
            <w:rFonts w:hint="eastAsia"/>
            <w:u w:val="single"/>
            <w:rPrChange w:id="2162" w:author="11046014_劉育彤" w:date="2024-03-25T20:17:00Z">
              <w:rPr>
                <w:rFonts w:ascii="標楷體" w:hAnsi="標楷體" w:hint="eastAsia"/>
                <w:u w:val="single"/>
              </w:rPr>
            </w:rPrChange>
          </w:rPr>
          <w:delText>寫</w:delText>
        </w:r>
        <w:r w:rsidR="003267ED" w:rsidRPr="003E7632">
          <w:rPr>
            <w:rPrChange w:id="2163" w:author="11046014_劉育彤" w:date="2024-03-25T20:17:00Z">
              <w:rPr>
                <w:rFonts w:ascii="標楷體" w:hAnsi="標楷體"/>
              </w:rPr>
            </w:rPrChange>
          </w:rPr>
          <w:delText>及</w:delText>
        </w:r>
        <w:r w:rsidR="003267ED" w:rsidRPr="003E7632">
          <w:rPr>
            <w:u w:val="single"/>
            <w:rPrChange w:id="2164" w:author="11046014_劉育彤" w:date="2024-03-25T20:17:00Z">
              <w:rPr>
                <w:rFonts w:ascii="標楷體" w:hAnsi="標楷體"/>
                <w:u w:val="single"/>
              </w:rPr>
            </w:rPrChange>
          </w:rPr>
          <w:delText>報告</w:delText>
        </w:r>
        <w:r w:rsidR="003267ED" w:rsidRPr="003E7632">
          <w:rPr>
            <w:rFonts w:hint="eastAsia"/>
            <w:rPrChange w:id="2165" w:author="11046014_劉育彤" w:date="2024-03-25T20:17:00Z">
              <w:rPr>
                <w:rFonts w:ascii="標楷體" w:hAnsi="標楷體" w:hint="eastAsia"/>
              </w:rPr>
            </w:rPrChange>
          </w:rPr>
          <w:delText>則</w:delText>
        </w:r>
        <w:r w:rsidR="003267ED" w:rsidRPr="003E7632">
          <w:rPr>
            <w:rPrChange w:id="2166" w:author="11046014_劉育彤" w:date="2024-03-25T20:17:00Z">
              <w:rPr>
                <w:rFonts w:ascii="標楷體" w:hAnsi="標楷體"/>
              </w:rPr>
            </w:rPrChange>
          </w:rPr>
          <w:delText>應固定</w:delText>
        </w:r>
        <w:r w:rsidR="003267ED" w:rsidRPr="003E7632">
          <w:rPr>
            <w:rFonts w:hint="eastAsia"/>
            <w:rPrChange w:id="2167" w:author="11046014_劉育彤" w:date="2024-03-25T20:17:00Z">
              <w:rPr>
                <w:rFonts w:ascii="標楷體" w:hAnsi="標楷體" w:hint="eastAsia"/>
              </w:rPr>
            </w:rPrChange>
          </w:rPr>
          <w:delText>欄位</w:delText>
        </w:r>
      </w:del>
    </w:p>
    <w:p w14:paraId="5E7459D2" w14:textId="3602494E" w:rsidR="00DF044C" w:rsidRDefault="00DF044C">
      <w:pPr>
        <w:jc w:val="right"/>
        <w:rPr>
          <w:ins w:id="2168" w:author="11046017_鄭兆媗" w:date="2024-03-25T23:42:00Z"/>
          <w:sz w:val="32"/>
        </w:rPr>
        <w:pPrChange w:id="2169" w:author="11046017_鄭兆媗" w:date="2024-03-25T20:17:00Z">
          <w:pPr>
            <w:jc w:val="center"/>
          </w:pPr>
        </w:pPrChange>
      </w:pPr>
      <w:del w:id="2170" w:author="11046017_鄭兆媗" w:date="2024-03-31T16:34:00Z">
        <w:r w:rsidRPr="003E7632">
          <w:rPr>
            <w:rPrChange w:id="2171" w:author="11046014_劉育彤" w:date="2024-03-25T20:17:00Z">
              <w:rPr>
                <w:rFonts w:ascii="標楷體" w:hAnsi="標楷體"/>
              </w:rPr>
            </w:rPrChange>
          </w:rPr>
          <w:br w:type="page"/>
        </w:r>
      </w:del>
      <w:del w:id="2172" w:author="11046017_鄭兆媗" w:date="2024-03-25T23:42:00Z">
        <w:r w:rsidRPr="001023F5">
          <w:rPr>
            <w:rFonts w:hint="eastAsia"/>
            <w:sz w:val="32"/>
            <w:rPrChange w:id="2173"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4" w:author="11046017_鄭兆媗" w:date="2024-03-25T23:41:00Z"/>
        </w:rPr>
        <w:pPrChange w:id="2175" w:author="11046021_蔡元振" w:date="2024-03-26T14:25:00Z">
          <w:pPr/>
        </w:pPrChange>
      </w:pPr>
      <w:r>
        <w:rPr>
          <w:rFonts w:hint="eastAsia"/>
        </w:rPr>
        <w:t xml:space="preserve"> </w:t>
      </w:r>
      <w:bookmarkStart w:id="2176" w:name="_Toc166433946"/>
      <w:ins w:id="2177" w:author="11046017_鄭兆媗" w:date="2024-03-25T23:42:00Z">
        <w:r>
          <w:rPr>
            <w:rFonts w:hint="eastAsia"/>
          </w:rPr>
          <w:t>專題成果工作內容與貢獻度表</w:t>
        </w:r>
      </w:ins>
      <w:bookmarkEnd w:id="2176"/>
    </w:p>
    <w:p w14:paraId="79AA4451" w14:textId="66BE6290" w:rsidR="001023F5" w:rsidRPr="001023F5" w:rsidDel="001023F5" w:rsidRDefault="001023F5">
      <w:pPr>
        <w:rPr>
          <w:del w:id="2178" w:author="11046017_鄭兆媗" w:date="2024-03-25T23:41:00Z"/>
          <w:bCs/>
          <w:color w:val="FF0000"/>
          <w:sz w:val="32"/>
          <w:rPrChange w:id="2179" w:author="11046017_鄭兆媗" w:date="2024-03-25T23:41:00Z">
            <w:rPr>
              <w:del w:id="2180" w:author="11046017_鄭兆媗" w:date="2024-03-25T23:41:00Z"/>
              <w:b/>
              <w:color w:val="FF0000"/>
              <w:sz w:val="32"/>
            </w:rPr>
          </w:rPrChange>
        </w:rPr>
        <w:pPrChange w:id="2181" w:author="11046017_鄭兆媗" w:date="2024-03-25T17:26:00Z">
          <w:pPr>
            <w:jc w:val="center"/>
          </w:pPr>
        </w:pPrChange>
      </w:pPr>
    </w:p>
    <w:p w14:paraId="30A6BECF" w14:textId="77777777" w:rsidR="00DF044C" w:rsidRPr="004D343C" w:rsidRDefault="00DF044C" w:rsidP="00DF044C">
      <w:pPr>
        <w:rPr>
          <w:del w:id="2182" w:author="11046017_鄭兆媗" w:date="2024-03-25T23:41:00Z"/>
          <w:b/>
          <w:color w:val="FF0000"/>
        </w:rPr>
      </w:pPr>
      <w:del w:id="2183"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4" w:author="11046017_鄭兆媗" w:date="2024-03-25T23:40:00Z"/>
        </w:rPr>
        <w:pPrChange w:id="2185" w:author="11046017_鄭兆媗" w:date="2024-03-25T23:41:00Z">
          <w:pPr/>
        </w:pPrChange>
      </w:pPr>
      <w:bookmarkStart w:id="2186" w:name="_Hlk166187595"/>
      <w:bookmarkStart w:id="2187" w:name="_Toc162302672"/>
      <w:proofErr w:type="gramStart"/>
      <w:ins w:id="2188" w:author="11046017_鄭兆媗" w:date="2024-03-25T23:41:00Z">
        <w:r>
          <w:rPr>
            <w:rFonts w:hint="eastAsia"/>
            <w:lang w:eastAsia="zh-TW"/>
          </w:rPr>
          <w:t>▼</w:t>
        </w:r>
      </w:ins>
      <w:bookmarkEnd w:id="2186"/>
      <w:proofErr w:type="gramEnd"/>
      <w:ins w:id="2189"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0" w:author="11046017_鄭兆媗" w:date="2024-03-29T12:24:00Z">
        <w:r w:rsidR="00AB0469">
          <w:rPr>
            <w:rFonts w:hint="eastAsia"/>
            <w:lang w:eastAsia="zh-TW"/>
          </w:rPr>
          <w:t xml:space="preserve"> </w:t>
        </w:r>
      </w:ins>
      <w:ins w:id="2191" w:author="11046017_鄭兆媗" w:date="2024-03-25T23:40:00Z">
        <w:r>
          <w:rPr>
            <w:rFonts w:hint="eastAsia"/>
            <w:lang w:eastAsia="zh-TW"/>
          </w:rPr>
          <w:t>分工貢獻表</w:t>
        </w:r>
        <w:bookmarkEnd w:id="2187"/>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2"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3">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4"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5" w:author="11046017_鄭兆媗" w:date="2024-03-25T20:17:00Z">
                <w:pPr>
                  <w:jc w:val="center"/>
                </w:pPr>
              </w:pPrChange>
            </w:pPr>
            <w:r w:rsidRPr="00BC41E3">
              <w:rPr>
                <w:rFonts w:hint="eastAsia"/>
                <w:szCs w:val="22"/>
              </w:rPr>
              <w:t>序號</w:t>
            </w:r>
          </w:p>
        </w:tc>
        <w:tc>
          <w:tcPr>
            <w:tcW w:w="622" w:type="pct"/>
            <w:shd w:val="pct15" w:color="auto" w:fill="auto"/>
            <w:vAlign w:val="center"/>
            <w:tcPrChange w:id="2196"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7"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8"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199" w:author="11046017_鄭兆媗" w:date="2024-03-25T20:17:00Z">
                <w:pPr>
                  <w:jc w:val="center"/>
                </w:pPr>
              </w:pPrChange>
            </w:pPr>
            <w:r w:rsidRPr="00BC41E3">
              <w:rPr>
                <w:rFonts w:hint="eastAsia"/>
                <w:szCs w:val="22"/>
              </w:rPr>
              <w:t>工作內容</w:t>
            </w:r>
            <w:del w:id="2200"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1"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2"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3"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4" w:author="11046017_鄭兆媗" w:date="2024-03-25T20:17:00Z">
                <w:pPr>
                  <w:jc w:val="center"/>
                </w:pPr>
              </w:pPrChange>
            </w:pPr>
            <w:r w:rsidRPr="00BC41E3">
              <w:rPr>
                <w:rFonts w:hint="eastAsia"/>
                <w:szCs w:val="22"/>
              </w:rPr>
              <w:t>1</w:t>
            </w:r>
          </w:p>
        </w:tc>
        <w:tc>
          <w:tcPr>
            <w:tcW w:w="622" w:type="pct"/>
            <w:shd w:val="clear" w:color="auto" w:fill="auto"/>
            <w:tcPrChange w:id="2205"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6"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7" w:author="11046017_鄭兆媗" w:date="2024-03-25T23:40:00Z">
                <w:pPr/>
              </w:pPrChange>
            </w:pPr>
            <w:ins w:id="2208"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09"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0" w:author="11046017_鄭兆媗" w:date="2024-03-25T23:40:00Z">
                <w:pPr/>
              </w:pPrChange>
            </w:pPr>
          </w:p>
        </w:tc>
        <w:tc>
          <w:tcPr>
            <w:tcW w:w="760" w:type="pct"/>
            <w:shd w:val="clear" w:color="auto" w:fill="auto"/>
            <w:vAlign w:val="center"/>
            <w:tcPrChange w:id="2211"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2" w:author="11046017_鄭兆媗" w:date="2024-03-25T23:40:00Z">
                <w:pPr/>
              </w:pPrChange>
            </w:pPr>
            <w:ins w:id="2213"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4"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5" w:author="11046017_鄭兆媗" w:date="2024-03-25T20:17:00Z">
                <w:pPr>
                  <w:jc w:val="center"/>
                </w:pPr>
              </w:pPrChange>
            </w:pPr>
            <w:r w:rsidRPr="00BC41E3">
              <w:rPr>
                <w:rFonts w:hint="eastAsia"/>
                <w:szCs w:val="22"/>
              </w:rPr>
              <w:t>2</w:t>
            </w:r>
          </w:p>
        </w:tc>
        <w:tc>
          <w:tcPr>
            <w:tcW w:w="622" w:type="pct"/>
            <w:shd w:val="clear" w:color="auto" w:fill="auto"/>
            <w:tcPrChange w:id="2216"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7"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8" w:author="11046017_鄭兆媗" w:date="2024-03-25T23:40:00Z">
                <w:pPr/>
              </w:pPrChange>
            </w:pPr>
            <w:ins w:id="2219" w:author="11046017_鄭兆媗" w:date="2024-03-25T14:38:00Z">
              <w:r w:rsidRPr="00AC644C">
                <w:rPr>
                  <w:rFonts w:hint="eastAsia"/>
                  <w:szCs w:val="22"/>
                  <w:u w:val="single"/>
                  <w:rPrChange w:id="2220" w:author="11046017_鄭兆媗" w:date="2024-03-29T12:25:00Z">
                    <w:rPr>
                      <w:rFonts w:hint="eastAsia"/>
                      <w:szCs w:val="22"/>
                    </w:rPr>
                  </w:rPrChange>
                </w:rPr>
                <w:t>陳冠廷</w:t>
              </w:r>
            </w:ins>
          </w:p>
        </w:tc>
        <w:tc>
          <w:tcPr>
            <w:tcW w:w="3226" w:type="pct"/>
            <w:shd w:val="clear" w:color="auto" w:fill="auto"/>
            <w:vAlign w:val="center"/>
            <w:tcPrChange w:id="2221"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2" w:author="11046017_鄭兆媗" w:date="2024-03-25T23:40:00Z">
                <w:pPr/>
              </w:pPrChange>
            </w:pPr>
          </w:p>
        </w:tc>
        <w:tc>
          <w:tcPr>
            <w:tcW w:w="760" w:type="pct"/>
            <w:shd w:val="clear" w:color="auto" w:fill="auto"/>
            <w:vAlign w:val="center"/>
            <w:tcPrChange w:id="2223"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4" w:author="11046017_鄭兆媗" w:date="2024-03-25T23:40:00Z">
                <w:pPr/>
              </w:pPrChange>
            </w:pPr>
            <w:ins w:id="2225"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6"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7" w:author="11046017_鄭兆媗" w:date="2024-03-25T20:17:00Z">
                <w:pPr>
                  <w:jc w:val="center"/>
                </w:pPr>
              </w:pPrChange>
            </w:pPr>
            <w:r w:rsidRPr="00BC41E3">
              <w:rPr>
                <w:rFonts w:hint="eastAsia"/>
                <w:szCs w:val="22"/>
              </w:rPr>
              <w:t>3</w:t>
            </w:r>
          </w:p>
        </w:tc>
        <w:tc>
          <w:tcPr>
            <w:tcW w:w="622" w:type="pct"/>
            <w:shd w:val="clear" w:color="auto" w:fill="auto"/>
            <w:tcPrChange w:id="2228"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29"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0" w:author="11046017_鄭兆媗" w:date="2024-03-25T14:39:00Z">
                  <w:rPr>
                    <w:szCs w:val="22"/>
                    <w:u w:val="single"/>
                  </w:rPr>
                </w:rPrChange>
              </w:rPr>
              <w:pPrChange w:id="2231" w:author="11046017_鄭兆媗" w:date="2024-03-25T23:40:00Z">
                <w:pPr/>
              </w:pPrChange>
            </w:pPr>
            <w:ins w:id="2232" w:author="11046017_鄭兆媗" w:date="2024-03-25T14:38:00Z">
              <w:r w:rsidRPr="00AC644C">
                <w:rPr>
                  <w:rFonts w:hint="eastAsia"/>
                  <w:szCs w:val="22"/>
                  <w:u w:val="single"/>
                </w:rPr>
                <w:t>劉育彤</w:t>
              </w:r>
            </w:ins>
          </w:p>
        </w:tc>
        <w:tc>
          <w:tcPr>
            <w:tcW w:w="3226" w:type="pct"/>
            <w:shd w:val="clear" w:color="auto" w:fill="auto"/>
            <w:vAlign w:val="center"/>
            <w:tcPrChange w:id="2233"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4" w:author="11046017_鄭兆媗" w:date="2024-03-25T23:40:00Z">
                <w:pPr/>
              </w:pPrChange>
            </w:pPr>
          </w:p>
        </w:tc>
        <w:tc>
          <w:tcPr>
            <w:tcW w:w="760" w:type="pct"/>
            <w:shd w:val="clear" w:color="auto" w:fill="auto"/>
            <w:vAlign w:val="center"/>
            <w:tcPrChange w:id="2235"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6" w:author="11046017_鄭兆媗" w:date="2024-03-25T23:40:00Z">
                <w:pPr/>
              </w:pPrChange>
            </w:pPr>
            <w:ins w:id="2237"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8"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39" w:author="11046017_鄭兆媗" w:date="2024-03-25T20:17:00Z">
                <w:pPr>
                  <w:jc w:val="center"/>
                </w:pPr>
              </w:pPrChange>
            </w:pPr>
            <w:ins w:id="2240" w:author="11046014_劉育彤" w:date="2024-03-25T16:00:00Z">
              <w:r>
                <w:rPr>
                  <w:rFonts w:hint="eastAsia"/>
                  <w:szCs w:val="22"/>
                </w:rPr>
                <w:t>4</w:t>
              </w:r>
            </w:ins>
            <w:del w:id="2241" w:author="11046014_劉育彤" w:date="2024-03-25T16:00:00Z">
              <w:r w:rsidR="00DF044C" w:rsidRPr="00BC41E3">
                <w:rPr>
                  <w:rFonts w:hint="eastAsia"/>
                  <w:szCs w:val="22"/>
                </w:rPr>
                <w:delText>4</w:delText>
              </w:r>
            </w:del>
          </w:p>
        </w:tc>
        <w:tc>
          <w:tcPr>
            <w:tcW w:w="622" w:type="pct"/>
            <w:shd w:val="clear" w:color="auto" w:fill="auto"/>
            <w:tcPrChange w:id="2242"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3"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4" w:author="11046017_鄭兆媗" w:date="2024-03-25T14:39:00Z">
                  <w:rPr>
                    <w:szCs w:val="22"/>
                    <w:u w:val="single"/>
                  </w:rPr>
                </w:rPrChange>
              </w:rPr>
              <w:pPrChange w:id="2245" w:author="11046017_鄭兆媗" w:date="2024-03-25T23:40:00Z">
                <w:pPr/>
              </w:pPrChange>
            </w:pPr>
            <w:ins w:id="2246" w:author="11046017_鄭兆媗" w:date="2024-03-25T14:38:00Z">
              <w:r w:rsidRPr="00AC644C">
                <w:rPr>
                  <w:rFonts w:hint="eastAsia"/>
                  <w:szCs w:val="22"/>
                  <w:u w:val="single"/>
                </w:rPr>
                <w:t>蔡元振</w:t>
              </w:r>
            </w:ins>
          </w:p>
        </w:tc>
        <w:tc>
          <w:tcPr>
            <w:tcW w:w="3226" w:type="pct"/>
            <w:shd w:val="clear" w:color="auto" w:fill="auto"/>
            <w:vAlign w:val="center"/>
            <w:tcPrChange w:id="2247"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8" w:author="11046017_鄭兆媗" w:date="2024-03-25T23:40:00Z">
                <w:pPr/>
              </w:pPrChange>
            </w:pPr>
          </w:p>
        </w:tc>
        <w:tc>
          <w:tcPr>
            <w:tcW w:w="760" w:type="pct"/>
            <w:shd w:val="clear" w:color="auto" w:fill="auto"/>
            <w:vAlign w:val="center"/>
            <w:tcPrChange w:id="2249"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0" w:author="11046017_鄭兆媗" w:date="2024-03-25T23:40:00Z">
                <w:pPr/>
              </w:pPrChange>
            </w:pPr>
            <w:ins w:id="2251"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2" w:author="11046017_鄭兆媗" w:date="2024-03-25T14:39:00Z"/>
        </w:trPr>
        <w:tc>
          <w:tcPr>
            <w:tcW w:w="392" w:type="pct"/>
            <w:shd w:val="clear" w:color="auto" w:fill="auto"/>
            <w:vAlign w:val="center"/>
            <w:tcPrChange w:id="2253"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4" w:author="11046017_鄭兆媗" w:date="2024-03-25T14:39:00Z"/>
                <w:szCs w:val="22"/>
              </w:rPr>
              <w:pPrChange w:id="2255" w:author="11046017_鄭兆媗" w:date="2024-03-25T20:17:00Z">
                <w:pPr>
                  <w:jc w:val="center"/>
                </w:pPr>
              </w:pPrChange>
            </w:pPr>
            <w:del w:id="2256" w:author="11046017_鄭兆媗" w:date="2024-03-25T14:39:00Z">
              <w:r w:rsidRPr="00BC41E3">
                <w:rPr>
                  <w:rFonts w:hint="eastAsia"/>
                  <w:szCs w:val="22"/>
                </w:rPr>
                <w:delText>5</w:delText>
              </w:r>
            </w:del>
          </w:p>
        </w:tc>
        <w:tc>
          <w:tcPr>
            <w:tcW w:w="622" w:type="pct"/>
            <w:shd w:val="clear" w:color="auto" w:fill="auto"/>
            <w:tcPrChange w:id="2257"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8" w:author="11046017_鄭兆媗" w:date="2024-03-25T14:39:00Z"/>
                <w:szCs w:val="22"/>
              </w:rPr>
              <w:pPrChange w:id="2259" w:author="11046017_鄭兆媗" w:date="2024-03-25T23:40:00Z">
                <w:pPr/>
              </w:pPrChange>
            </w:pPr>
            <w:del w:id="2260"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1" w:author="11046017_鄭兆媗" w:date="2024-03-25T14:39:00Z"/>
                <w:szCs w:val="22"/>
                <w:u w:val="single"/>
              </w:rPr>
              <w:pPrChange w:id="2262" w:author="11046017_鄭兆媗" w:date="2024-03-25T23:40:00Z">
                <w:pPr/>
              </w:pPrChange>
            </w:pPr>
          </w:p>
        </w:tc>
        <w:tc>
          <w:tcPr>
            <w:tcW w:w="3226" w:type="pct"/>
            <w:shd w:val="clear" w:color="auto" w:fill="auto"/>
            <w:vAlign w:val="center"/>
            <w:tcPrChange w:id="2263"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4" w:author="11046017_鄭兆媗" w:date="2024-03-25T14:39:00Z"/>
                <w:szCs w:val="22"/>
              </w:rPr>
              <w:pPrChange w:id="2265" w:author="11046017_鄭兆媗" w:date="2024-03-25T23:40:00Z">
                <w:pPr/>
              </w:pPrChange>
            </w:pPr>
          </w:p>
        </w:tc>
        <w:tc>
          <w:tcPr>
            <w:tcW w:w="760" w:type="pct"/>
            <w:shd w:val="clear" w:color="auto" w:fill="auto"/>
            <w:vAlign w:val="center"/>
            <w:tcPrChange w:id="2266"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7" w:author="11046017_鄭兆媗" w:date="2024-03-25T14:39:00Z"/>
                <w:szCs w:val="22"/>
              </w:rPr>
              <w:pPrChange w:id="2268" w:author="11046017_鄭兆媗" w:date="2024-03-25T23:40:00Z">
                <w:pPr/>
              </w:pPrChange>
            </w:pPr>
            <w:del w:id="2269" w:author="11046017_鄭兆媗" w:date="2024-03-25T14:39:00Z">
              <w:r w:rsidRPr="00BC41E3">
                <w:rPr>
                  <w:szCs w:val="22"/>
                </w:rPr>
                <w:delText>%</w:delText>
              </w:r>
            </w:del>
          </w:p>
        </w:tc>
      </w:tr>
      <w:tr w:rsidR="00DF044C" w:rsidRPr="00F84482" w14:paraId="209982E3" w14:textId="77777777" w:rsidTr="00AC644C">
        <w:trPr>
          <w:jc w:val="center"/>
          <w:del w:id="2270" w:author="11046017_鄭兆媗" w:date="2024-03-25T14:39:00Z"/>
        </w:trPr>
        <w:tc>
          <w:tcPr>
            <w:tcW w:w="392" w:type="pct"/>
            <w:shd w:val="clear" w:color="auto" w:fill="auto"/>
            <w:vAlign w:val="center"/>
            <w:tcPrChange w:id="2271"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2" w:author="11046017_鄭兆媗" w:date="2024-03-25T14:39:00Z"/>
                <w:szCs w:val="22"/>
              </w:rPr>
              <w:pPrChange w:id="2273" w:author="11046017_鄭兆媗" w:date="2024-03-25T20:17:00Z">
                <w:pPr>
                  <w:jc w:val="center"/>
                </w:pPr>
              </w:pPrChange>
            </w:pPr>
            <w:del w:id="2274" w:author="11046017_鄭兆媗" w:date="2024-03-25T14:39:00Z">
              <w:r w:rsidRPr="00BC41E3">
                <w:rPr>
                  <w:rFonts w:hint="eastAsia"/>
                  <w:szCs w:val="22"/>
                </w:rPr>
                <w:delText>6</w:delText>
              </w:r>
            </w:del>
          </w:p>
        </w:tc>
        <w:tc>
          <w:tcPr>
            <w:tcW w:w="622" w:type="pct"/>
            <w:shd w:val="clear" w:color="auto" w:fill="auto"/>
            <w:tcPrChange w:id="2275"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6" w:author="11046017_鄭兆媗" w:date="2024-03-25T14:39:00Z"/>
                <w:szCs w:val="22"/>
              </w:rPr>
              <w:pPrChange w:id="2277" w:author="11046017_鄭兆媗" w:date="2024-03-25T23:40:00Z">
                <w:pPr/>
              </w:pPrChange>
            </w:pPr>
            <w:del w:id="2278"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79" w:author="11046017_鄭兆媗" w:date="2024-03-25T14:39:00Z"/>
                <w:szCs w:val="22"/>
                <w:u w:val="single"/>
              </w:rPr>
              <w:pPrChange w:id="2280" w:author="11046017_鄭兆媗" w:date="2024-03-25T23:40:00Z">
                <w:pPr/>
              </w:pPrChange>
            </w:pPr>
          </w:p>
        </w:tc>
        <w:tc>
          <w:tcPr>
            <w:tcW w:w="3226" w:type="pct"/>
            <w:shd w:val="clear" w:color="auto" w:fill="auto"/>
            <w:vAlign w:val="center"/>
            <w:tcPrChange w:id="2281"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2" w:author="11046017_鄭兆媗" w:date="2024-03-25T14:39:00Z"/>
                <w:szCs w:val="22"/>
              </w:rPr>
              <w:pPrChange w:id="2283" w:author="11046017_鄭兆媗" w:date="2024-03-25T23:40:00Z">
                <w:pPr/>
              </w:pPrChange>
            </w:pPr>
          </w:p>
        </w:tc>
        <w:tc>
          <w:tcPr>
            <w:tcW w:w="760" w:type="pct"/>
            <w:shd w:val="clear" w:color="auto" w:fill="auto"/>
            <w:vAlign w:val="center"/>
            <w:tcPrChange w:id="2284"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5" w:author="11046017_鄭兆媗" w:date="2024-03-25T14:39:00Z"/>
                <w:szCs w:val="22"/>
              </w:rPr>
              <w:pPrChange w:id="2286" w:author="11046017_鄭兆媗" w:date="2024-03-25T23:40:00Z">
                <w:pPr/>
              </w:pPrChange>
            </w:pPr>
            <w:del w:id="2287"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8"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89" w:author="11046017_鄭兆媗" w:date="2024-03-25T23:40:00Z">
                <w:pPr/>
              </w:pPrChange>
            </w:pPr>
          </w:p>
        </w:tc>
        <w:tc>
          <w:tcPr>
            <w:tcW w:w="760" w:type="pct"/>
            <w:shd w:val="clear" w:color="auto" w:fill="auto"/>
            <w:tcPrChange w:id="2290"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1"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2" w:author="11046017_鄭兆媗" w:date="2024-03-29T12:35:00Z"/>
        </w:rPr>
      </w:pPr>
    </w:p>
    <w:p w14:paraId="5BCE993E" w14:textId="14C48CD5" w:rsidR="000226E4" w:rsidRDefault="000071FB" w:rsidP="001F55B5">
      <w:pPr>
        <w:widowControl/>
        <w:jc w:val="left"/>
        <w:rPr>
          <w:ins w:id="2293" w:author="11046017_鄭兆媗" w:date="2024-03-29T12:36:00Z"/>
        </w:rPr>
      </w:pPr>
      <w:ins w:id="2294" w:author="11046017_鄭兆媗" w:date="2024-03-29T12:35:00Z">
        <w:r>
          <w:br w:type="page"/>
        </w:r>
      </w:ins>
    </w:p>
    <w:p w14:paraId="72B5D59D" w14:textId="012F2268" w:rsidR="001F55B5" w:rsidRDefault="001F55B5">
      <w:pPr>
        <w:pStyle w:val="1"/>
        <w:rPr>
          <w:ins w:id="2295" w:author="11046017_鄭兆媗" w:date="2024-03-29T12:36:00Z"/>
        </w:rPr>
        <w:pPrChange w:id="2296" w:author="11046017_鄭兆媗" w:date="2024-03-29T12:36:00Z">
          <w:pPr/>
        </w:pPrChange>
      </w:pPr>
      <w:bookmarkStart w:id="2297" w:name="_Toc166433947"/>
      <w:ins w:id="2298" w:author="11046017_鄭兆媗" w:date="2024-03-29T12:36:00Z">
        <w:r>
          <w:rPr>
            <w:rFonts w:hint="eastAsia"/>
          </w:rPr>
          <w:lastRenderedPageBreak/>
          <w:t>需求模型</w:t>
        </w:r>
        <w:bookmarkEnd w:id="2297"/>
      </w:ins>
    </w:p>
    <w:p w14:paraId="38A7D744" w14:textId="6F5F6350" w:rsidR="001F55B5" w:rsidRDefault="00896D7A">
      <w:pPr>
        <w:pStyle w:val="2"/>
        <w:rPr>
          <w:ins w:id="2299" w:author="11046017_鄭兆媗" w:date="2024-03-29T12:36:00Z"/>
        </w:rPr>
        <w:pPrChange w:id="2300" w:author="11046017_鄭兆媗" w:date="2024-03-29T14:50:00Z">
          <w:pPr/>
        </w:pPrChange>
      </w:pPr>
      <w:r>
        <w:rPr>
          <w:rFonts w:hint="eastAsia"/>
        </w:rPr>
        <w:t xml:space="preserve"> </w:t>
      </w:r>
      <w:bookmarkStart w:id="2301" w:name="_Toc166433948"/>
      <w:ins w:id="2302" w:author="11046017_鄭兆媗" w:date="2024-03-29T12:36:00Z">
        <w:r w:rsidR="001F55B5">
          <w:rPr>
            <w:rFonts w:hint="eastAsia"/>
          </w:rPr>
          <w:t>使用者需求</w:t>
        </w:r>
        <w:bookmarkEnd w:id="2301"/>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3"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4" w:name="_Toc166433949"/>
      <w:r w:rsidRPr="00E75106">
        <w:t>使用個案圖</w:t>
      </w:r>
      <w:r w:rsidRPr="00E75106">
        <w:t>(Use case diagram)</w:t>
      </w:r>
      <w:bookmarkEnd w:id="2304"/>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5" w:name="_Toc166433950"/>
      <w:r w:rsidR="003774B4" w:rsidRPr="00E75106">
        <w:t>使用個案描述</w:t>
      </w:r>
      <w:bookmarkEnd w:id="2305"/>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6" w:name="_Toc166433951"/>
      <w:r w:rsidR="003774B4" w:rsidRPr="00E75106">
        <w:t>分析類別圖</w:t>
      </w:r>
      <w:r w:rsidR="003774B4" w:rsidRPr="00E75106">
        <w:t>(Analysis class diagram)</w:t>
      </w:r>
      <w:bookmarkEnd w:id="2306"/>
      <w:r w:rsidR="00FC44EA" w:rsidRPr="00FC44EA">
        <w:t xml:space="preserve"> </w:t>
      </w:r>
    </w:p>
    <w:p w14:paraId="32E96B94" w14:textId="650ABB55" w:rsidR="002C52F7" w:rsidRDefault="007F21E7" w:rsidP="007F21E7">
      <w:pPr>
        <w:widowControl/>
        <w:jc w:val="center"/>
      </w:pPr>
      <w:r w:rsidRPr="007F21E7">
        <w:rPr>
          <w:noProof/>
        </w:rPr>
        <w:drawing>
          <wp:inline distT="0" distB="0" distL="0" distR="0" wp14:anchorId="67C18B56" wp14:editId="25905662">
            <wp:extent cx="6599341" cy="5701665"/>
            <wp:effectExtent l="0" t="0" r="0" b="0"/>
            <wp:docPr id="890437174" name="圖片 1"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7174" name="圖片 1" descr="一張含有 文字, 圖表, 方案, 平行 的圖片&#10;&#10;自動產生的描述"/>
                    <pic:cNvPicPr/>
                  </pic:nvPicPr>
                  <pic:blipFill>
                    <a:blip r:embed="rId36"/>
                    <a:stretch>
                      <a:fillRect/>
                    </a:stretch>
                  </pic:blipFill>
                  <pic:spPr>
                    <a:xfrm>
                      <a:off x="0" y="0"/>
                      <a:ext cx="6615300" cy="5715453"/>
                    </a:xfrm>
                    <a:prstGeom prst="rect">
                      <a:avLst/>
                    </a:prstGeom>
                  </pic:spPr>
                </pic:pic>
              </a:graphicData>
            </a:graphic>
          </wp:inline>
        </w:drawing>
      </w:r>
    </w:p>
    <w:p w14:paraId="7BAED7F0" w14:textId="57DF771D" w:rsidR="002C52F7" w:rsidRPr="002C52F7" w:rsidRDefault="002C52F7" w:rsidP="002C52F7">
      <w:pPr>
        <w:widowControl/>
        <w:jc w:val="left"/>
      </w:pPr>
      <w:r>
        <w:br w:type="page"/>
      </w:r>
    </w:p>
    <w:p w14:paraId="49F6C663" w14:textId="06F97E26" w:rsidR="000226E4" w:rsidRDefault="00896D7A" w:rsidP="00896D7A">
      <w:pPr>
        <w:pStyle w:val="1"/>
      </w:pPr>
      <w:bookmarkStart w:id="2307" w:name="_Toc166433952"/>
      <w:r>
        <w:rPr>
          <w:rFonts w:hint="eastAsia"/>
        </w:rPr>
        <w:lastRenderedPageBreak/>
        <w:t>設計模型</w:t>
      </w:r>
      <w:bookmarkEnd w:id="2307"/>
    </w:p>
    <w:p w14:paraId="09C5B7F3" w14:textId="2C053E0A" w:rsidR="00896D7A" w:rsidRDefault="00896D7A" w:rsidP="0027530B">
      <w:pPr>
        <w:pStyle w:val="2"/>
      </w:pPr>
      <w:r>
        <w:rPr>
          <w:rFonts w:hint="eastAsia"/>
        </w:rPr>
        <w:t xml:space="preserve"> </w:t>
      </w:r>
      <w:bookmarkStart w:id="2308"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8"/>
    </w:p>
    <w:p w14:paraId="0C9BFA30" w14:textId="4777F2E4" w:rsidR="0027530B" w:rsidRDefault="0027530B" w:rsidP="0027530B">
      <w:pPr>
        <w:pStyle w:val="af0"/>
        <w:keepNext/>
        <w:jc w:val="center"/>
      </w:pPr>
      <w:bookmarkStart w:id="2309" w:name="_Toc166434294"/>
      <w:proofErr w:type="gramStart"/>
      <w:r>
        <w:rPr>
          <w:rFonts w:hint="eastAsia"/>
          <w:lang w:eastAsia="zh-TW"/>
        </w:rPr>
        <w:t>▼</w:t>
      </w:r>
      <w:proofErr w:type="gramEnd"/>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09"/>
    </w:p>
    <w:p w14:paraId="73031D27" w14:textId="308C0B38" w:rsidR="00896D7A" w:rsidRDefault="00547851" w:rsidP="00547851">
      <w:pPr>
        <w:jc w:val="center"/>
      </w:pPr>
      <w:r w:rsidRPr="00547851">
        <w:rPr>
          <w:noProof/>
        </w:rPr>
        <w:drawing>
          <wp:inline distT="0" distB="0" distL="0" distR="0" wp14:anchorId="07973911" wp14:editId="4F74ECDC">
            <wp:extent cx="5944430" cy="5153744"/>
            <wp:effectExtent l="0" t="0" r="0" b="8890"/>
            <wp:docPr id="3269903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0330" name=""/>
                    <pic:cNvPicPr/>
                  </pic:nvPicPr>
                  <pic:blipFill>
                    <a:blip r:embed="rId37"/>
                    <a:stretch>
                      <a:fillRect/>
                    </a:stretch>
                  </pic:blipFill>
                  <pic:spPr>
                    <a:xfrm>
                      <a:off x="0" y="0"/>
                      <a:ext cx="5944430" cy="5153744"/>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0"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0"/>
    </w:p>
    <w:p w14:paraId="43C83B87" w14:textId="1037812F" w:rsidR="004458ED" w:rsidRDefault="00547851" w:rsidP="00FC44EA">
      <w:pPr>
        <w:jc w:val="center"/>
      </w:pPr>
      <w:r w:rsidRPr="00547851">
        <w:rPr>
          <w:noProof/>
        </w:rPr>
        <w:drawing>
          <wp:inline distT="0" distB="0" distL="0" distR="0" wp14:anchorId="3C63AE6F" wp14:editId="5727A14E">
            <wp:extent cx="5001323" cy="3724795"/>
            <wp:effectExtent l="0" t="0" r="8890" b="9525"/>
            <wp:docPr id="17738920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2022" name=""/>
                    <pic:cNvPicPr/>
                  </pic:nvPicPr>
                  <pic:blipFill>
                    <a:blip r:embed="rId38"/>
                    <a:stretch>
                      <a:fillRect/>
                    </a:stretch>
                  </pic:blipFill>
                  <pic:spPr>
                    <a:xfrm>
                      <a:off x="0" y="0"/>
                      <a:ext cx="5001323" cy="3724795"/>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1"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1"/>
    </w:p>
    <w:p w14:paraId="4D13B0CF" w14:textId="78AA3AF3" w:rsidR="00A704EF" w:rsidRDefault="00547851" w:rsidP="00FC44EA">
      <w:pPr>
        <w:jc w:val="center"/>
      </w:pPr>
      <w:r w:rsidRPr="00547851">
        <w:rPr>
          <w:noProof/>
        </w:rPr>
        <w:drawing>
          <wp:inline distT="0" distB="0" distL="0" distR="0" wp14:anchorId="35A4877F" wp14:editId="4960602C">
            <wp:extent cx="2943668" cy="2697541"/>
            <wp:effectExtent l="0" t="0" r="9525" b="7620"/>
            <wp:docPr id="1821370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0810" name=""/>
                    <pic:cNvPicPr/>
                  </pic:nvPicPr>
                  <pic:blipFill>
                    <a:blip r:embed="rId39"/>
                    <a:stretch>
                      <a:fillRect/>
                    </a:stretch>
                  </pic:blipFill>
                  <pic:spPr>
                    <a:xfrm>
                      <a:off x="0" y="0"/>
                      <a:ext cx="2947383" cy="2700945"/>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2" w:name="_Toc166434297"/>
      <w:proofErr w:type="gramStart"/>
      <w:ins w:id="2313"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2"/>
    </w:p>
    <w:p w14:paraId="6588AC19" w14:textId="1369E294" w:rsidR="00A704EF" w:rsidRDefault="00547851" w:rsidP="00FC44EA">
      <w:pPr>
        <w:jc w:val="center"/>
      </w:pPr>
      <w:r w:rsidRPr="00547851">
        <w:rPr>
          <w:noProof/>
        </w:rPr>
        <w:drawing>
          <wp:inline distT="0" distB="0" distL="0" distR="0" wp14:anchorId="6026055B" wp14:editId="2DA859BD">
            <wp:extent cx="5077534" cy="3753374"/>
            <wp:effectExtent l="0" t="0" r="8890" b="0"/>
            <wp:docPr id="2033500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0608" name=""/>
                    <pic:cNvPicPr/>
                  </pic:nvPicPr>
                  <pic:blipFill>
                    <a:blip r:embed="rId40"/>
                    <a:stretch>
                      <a:fillRect/>
                    </a:stretch>
                  </pic:blipFill>
                  <pic:spPr>
                    <a:xfrm>
                      <a:off x="0" y="0"/>
                      <a:ext cx="5077534" cy="3753374"/>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4" w:name="_Toc166434298"/>
      <w:proofErr w:type="gramStart"/>
      <w:ins w:id="2315"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4"/>
    </w:p>
    <w:p w14:paraId="16FC97B7" w14:textId="04972119" w:rsidR="009333B4" w:rsidRDefault="00547851" w:rsidP="00FC44EA">
      <w:pPr>
        <w:jc w:val="center"/>
      </w:pPr>
      <w:r w:rsidRPr="00547851">
        <w:rPr>
          <w:noProof/>
        </w:rPr>
        <w:drawing>
          <wp:inline distT="0" distB="0" distL="0" distR="0" wp14:anchorId="34DD7F25" wp14:editId="7707F77D">
            <wp:extent cx="4816549" cy="3157870"/>
            <wp:effectExtent l="0" t="0" r="3175" b="4445"/>
            <wp:docPr id="6274517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1776" name=""/>
                    <pic:cNvPicPr/>
                  </pic:nvPicPr>
                  <pic:blipFill>
                    <a:blip r:embed="rId41"/>
                    <a:stretch>
                      <a:fillRect/>
                    </a:stretch>
                  </pic:blipFill>
                  <pic:spPr>
                    <a:xfrm>
                      <a:off x="0" y="0"/>
                      <a:ext cx="4822686" cy="3161894"/>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6" w:name="_Toc166434299"/>
      <w:proofErr w:type="gramStart"/>
      <w:ins w:id="2317"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6"/>
    </w:p>
    <w:p w14:paraId="7780F584" w14:textId="0BFB1AC5" w:rsidR="00A704EF" w:rsidRDefault="00547851" w:rsidP="00DC3155">
      <w:pPr>
        <w:jc w:val="center"/>
      </w:pPr>
      <w:r w:rsidRPr="00547851">
        <w:rPr>
          <w:noProof/>
        </w:rPr>
        <w:drawing>
          <wp:inline distT="0" distB="0" distL="0" distR="0" wp14:anchorId="3B3EB203" wp14:editId="4FE5F765">
            <wp:extent cx="5050163" cy="4373245"/>
            <wp:effectExtent l="0" t="0" r="0" b="8255"/>
            <wp:docPr id="1719720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20961" name=""/>
                    <pic:cNvPicPr/>
                  </pic:nvPicPr>
                  <pic:blipFill>
                    <a:blip r:embed="rId42"/>
                    <a:stretch>
                      <a:fillRect/>
                    </a:stretch>
                  </pic:blipFill>
                  <pic:spPr>
                    <a:xfrm>
                      <a:off x="0" y="0"/>
                      <a:ext cx="5062094" cy="4383577"/>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8" w:name="_Toc166433954"/>
      <w:r>
        <w:t>設計類別圖（</w:t>
      </w:r>
      <w:r>
        <w:t>Design class diagram</w:t>
      </w:r>
      <w:r>
        <w:t>）</w:t>
      </w:r>
      <w:bookmarkEnd w:id="2318"/>
    </w:p>
    <w:p w14:paraId="4DCE1AA2" w14:textId="77777777" w:rsidR="0027530B" w:rsidRDefault="0027530B" w:rsidP="0027530B"/>
    <w:p w14:paraId="4F01E9FC" w14:textId="77777777" w:rsidR="007051FD" w:rsidRDefault="007051FD" w:rsidP="0027530B">
      <w:pPr>
        <w:rPr>
          <w:rFonts w:hint="eastAsia"/>
        </w:rPr>
      </w:pPr>
    </w:p>
    <w:p w14:paraId="1EA7F626" w14:textId="01A380C2" w:rsidR="0027530B" w:rsidRDefault="007051FD" w:rsidP="0027530B">
      <w:r w:rsidRPr="007051FD">
        <w:drawing>
          <wp:inline distT="0" distB="0" distL="0" distR="0" wp14:anchorId="788F5443" wp14:editId="5E902135">
            <wp:extent cx="6202680" cy="5058673"/>
            <wp:effectExtent l="0" t="0" r="7620" b="8890"/>
            <wp:docPr id="1629033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3698" name=""/>
                    <pic:cNvPicPr/>
                  </pic:nvPicPr>
                  <pic:blipFill>
                    <a:blip r:embed="rId43"/>
                    <a:stretch>
                      <a:fillRect/>
                    </a:stretch>
                  </pic:blipFill>
                  <pic:spPr>
                    <a:xfrm>
                      <a:off x="0" y="0"/>
                      <a:ext cx="6209836" cy="5064509"/>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19" w:name="_Toc166433955"/>
      <w:r>
        <w:rPr>
          <w:rFonts w:hint="eastAsia"/>
        </w:rPr>
        <w:lastRenderedPageBreak/>
        <w:t>實作模型</w:t>
      </w:r>
      <w:bookmarkEnd w:id="2319"/>
    </w:p>
    <w:p w14:paraId="1790AB84" w14:textId="79A1BD0A" w:rsidR="0027530B" w:rsidRDefault="0027530B" w:rsidP="0027530B">
      <w:pPr>
        <w:pStyle w:val="2"/>
      </w:pPr>
      <w:r>
        <w:rPr>
          <w:rFonts w:hint="eastAsia"/>
        </w:rPr>
        <w:t xml:space="preserve"> </w:t>
      </w:r>
      <w:bookmarkStart w:id="2320" w:name="_Toc166433956"/>
      <w:r>
        <w:rPr>
          <w:rFonts w:hint="eastAsia"/>
        </w:rPr>
        <w:t>佈署圖</w:t>
      </w:r>
      <w:bookmarkEnd w:id="2320"/>
    </w:p>
    <w:p w14:paraId="52BAEC32" w14:textId="478BC2E9" w:rsidR="0027530B" w:rsidRDefault="0027530B" w:rsidP="0027530B"/>
    <w:p w14:paraId="02BEF6AA" w14:textId="77777777" w:rsidR="0027530B" w:rsidRPr="0027530B" w:rsidRDefault="0027530B" w:rsidP="0027530B"/>
    <w:p w14:paraId="1C0F0000" w14:textId="71058995" w:rsidR="0027530B" w:rsidRDefault="0027530B" w:rsidP="0027530B">
      <w:pPr>
        <w:pStyle w:val="2"/>
      </w:pPr>
      <w:r>
        <w:rPr>
          <w:rFonts w:hint="eastAsia"/>
        </w:rPr>
        <w:t xml:space="preserve"> </w:t>
      </w:r>
      <w:bookmarkStart w:id="2321" w:name="_Toc166433957"/>
      <w:r>
        <w:rPr>
          <w:rFonts w:hint="eastAsia"/>
        </w:rPr>
        <w:t>套件圖</w:t>
      </w:r>
      <w:bookmarkEnd w:id="2321"/>
    </w:p>
    <w:p w14:paraId="2B339079" w14:textId="77777777" w:rsidR="0027530B" w:rsidRDefault="0027530B" w:rsidP="0027530B"/>
    <w:p w14:paraId="76533E24" w14:textId="77777777" w:rsidR="0027530B" w:rsidRPr="0027530B" w:rsidRDefault="0027530B" w:rsidP="0027530B"/>
    <w:p w14:paraId="7D7CF270" w14:textId="38426526" w:rsidR="0027530B" w:rsidRDefault="0027530B" w:rsidP="0027530B">
      <w:pPr>
        <w:pStyle w:val="2"/>
      </w:pPr>
      <w:r>
        <w:rPr>
          <w:rFonts w:hint="eastAsia"/>
        </w:rPr>
        <w:t xml:space="preserve"> </w:t>
      </w:r>
      <w:bookmarkStart w:id="2322" w:name="_Toc166433958"/>
      <w:r>
        <w:rPr>
          <w:rFonts w:hint="eastAsia"/>
        </w:rPr>
        <w:t>元件圖</w:t>
      </w:r>
      <w:bookmarkEnd w:id="2322"/>
    </w:p>
    <w:p w14:paraId="45DB2976" w14:textId="77777777" w:rsidR="0027530B" w:rsidRDefault="0027530B" w:rsidP="0027530B"/>
    <w:p w14:paraId="39E194C6" w14:textId="77777777" w:rsidR="0027530B" w:rsidRPr="0027530B" w:rsidRDefault="0027530B" w:rsidP="0027530B"/>
    <w:p w14:paraId="74B8354D" w14:textId="3C8A0F1D" w:rsidR="0027530B" w:rsidRDefault="0027530B" w:rsidP="0027530B">
      <w:pPr>
        <w:pStyle w:val="2"/>
      </w:pPr>
      <w:bookmarkStart w:id="2323" w:name="_Toc166433959"/>
      <w:r>
        <w:rPr>
          <w:rFonts w:hint="eastAsia"/>
        </w:rPr>
        <w:t>狀態機</w:t>
      </w:r>
      <w:bookmarkEnd w:id="2323"/>
    </w:p>
    <w:p w14:paraId="5CF84596" w14:textId="3B92821B" w:rsidR="0027530B" w:rsidRDefault="0027530B">
      <w:pPr>
        <w:widowControl/>
        <w:jc w:val="left"/>
      </w:pPr>
      <w:r>
        <w:br w:type="page"/>
      </w:r>
    </w:p>
    <w:p w14:paraId="2319F2BD" w14:textId="0318DA8E" w:rsidR="0027530B" w:rsidRDefault="0027530B" w:rsidP="0027530B">
      <w:pPr>
        <w:pStyle w:val="1"/>
      </w:pPr>
      <w:bookmarkStart w:id="2324" w:name="_Toc166433960"/>
      <w:r>
        <w:rPr>
          <w:rFonts w:hint="eastAsia"/>
        </w:rPr>
        <w:lastRenderedPageBreak/>
        <w:t>資料庫設計</w:t>
      </w:r>
      <w:bookmarkEnd w:id="2324"/>
    </w:p>
    <w:p w14:paraId="7D20C010" w14:textId="2EB5B650" w:rsidR="0027530B" w:rsidRDefault="0027530B" w:rsidP="0027530B">
      <w:pPr>
        <w:pStyle w:val="2"/>
      </w:pPr>
      <w:bookmarkStart w:id="2325" w:name="_Toc166433961"/>
      <w:r>
        <w:rPr>
          <w:rFonts w:hint="eastAsia"/>
        </w:rPr>
        <w:t>資料庫關聯表</w:t>
      </w:r>
      <w:bookmarkEnd w:id="2325"/>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6" w:name="_Toc166433962"/>
      <w:r>
        <w:rPr>
          <w:rFonts w:hint="eastAsia"/>
        </w:rPr>
        <w:t>表格及其</w:t>
      </w:r>
      <w:r>
        <w:rPr>
          <w:rFonts w:hint="eastAsia"/>
        </w:rPr>
        <w:t>Meta Data</w:t>
      </w:r>
      <w:bookmarkEnd w:id="2326"/>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1AE1B" w14:textId="77777777" w:rsidR="00C177EE" w:rsidRDefault="00C177EE">
      <w:pPr>
        <w:ind w:firstLine="560"/>
      </w:pPr>
      <w:r>
        <w:separator/>
      </w:r>
    </w:p>
  </w:endnote>
  <w:endnote w:type="continuationSeparator" w:id="0">
    <w:p w14:paraId="6E46AEAF" w14:textId="77777777" w:rsidR="00C177EE" w:rsidRDefault="00C177EE">
      <w:pPr>
        <w:ind w:firstLine="560"/>
      </w:pPr>
      <w:r>
        <w:continuationSeparator/>
      </w:r>
    </w:p>
  </w:endnote>
  <w:endnote w:type="continuationNotice" w:id="1">
    <w:p w14:paraId="60595C86" w14:textId="77777777" w:rsidR="00C177EE" w:rsidRDefault="00C177EE">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2C348B" w14:textId="77777777" w:rsidR="00C177EE" w:rsidRDefault="00C177EE">
      <w:pPr>
        <w:ind w:firstLine="560"/>
      </w:pPr>
      <w:r>
        <w:separator/>
      </w:r>
    </w:p>
  </w:footnote>
  <w:footnote w:type="continuationSeparator" w:id="0">
    <w:p w14:paraId="345CC943" w14:textId="77777777" w:rsidR="00C177EE" w:rsidRDefault="00C177EE">
      <w:pPr>
        <w:ind w:firstLine="560"/>
      </w:pPr>
      <w:r>
        <w:continuationSeparator/>
      </w:r>
    </w:p>
  </w:footnote>
  <w:footnote w:type="continuationNotice" w:id="1">
    <w:p w14:paraId="6A14370E" w14:textId="77777777" w:rsidR="00C177EE" w:rsidRDefault="00C177EE">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E6D"/>
    <w:rsid w:val="00254070"/>
    <w:rsid w:val="00254078"/>
    <w:rsid w:val="00254128"/>
    <w:rsid w:val="002541AC"/>
    <w:rsid w:val="0025621B"/>
    <w:rsid w:val="002567E5"/>
    <w:rsid w:val="00256920"/>
    <w:rsid w:val="0025764F"/>
    <w:rsid w:val="0026042D"/>
    <w:rsid w:val="002605D0"/>
    <w:rsid w:val="002606D7"/>
    <w:rsid w:val="0026082C"/>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FA"/>
    <w:rsid w:val="00546FD7"/>
    <w:rsid w:val="00547851"/>
    <w:rsid w:val="00547F3F"/>
    <w:rsid w:val="00547FC3"/>
    <w:rsid w:val="005501BD"/>
    <w:rsid w:val="00551044"/>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A53"/>
    <w:rsid w:val="00B55EFF"/>
    <w:rsid w:val="00B57A69"/>
    <w:rsid w:val="00B57C80"/>
    <w:rsid w:val="00B6177C"/>
    <w:rsid w:val="00B62574"/>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A64"/>
    <w:rsid w:val="00ED1B32"/>
    <w:rsid w:val="00ED24D4"/>
    <w:rsid w:val="00ED610C"/>
    <w:rsid w:val="00EE0EB3"/>
    <w:rsid w:val="00EE13AD"/>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2448</TotalTime>
  <Pages>46</Pages>
  <Words>2013</Words>
  <Characters>11475</Characters>
  <Application>Microsoft Office Word</Application>
  <DocSecurity>0</DocSecurity>
  <Lines>95</Lines>
  <Paragraphs>26</Paragraphs>
  <ScaleCrop>false</ScaleCrop>
  <Company>NTCBIM</Company>
  <LinksUpToDate>false</LinksUpToDate>
  <CharactersWithSpaces>13462</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11046014_劉育彤</cp:lastModifiedBy>
  <cp:revision>27</cp:revision>
  <cp:lastPrinted>2024-03-12T16:26:00Z</cp:lastPrinted>
  <dcterms:created xsi:type="dcterms:W3CDTF">2024-05-07T14:43:00Z</dcterms:created>
  <dcterms:modified xsi:type="dcterms:W3CDTF">2024-05-13T15:15:00Z</dcterms:modified>
</cp:coreProperties>
</file>