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1C736D4" w14:textId="6300A1C6" w:rsidR="00EA5A25" w:rsidRDefault="00787DD8">
      <w:pPr>
        <w:ind w:firstLineChars="200" w:firstLine="720"/>
        <w:rPr>
          <w:sz w:val="36"/>
        </w:rPr>
        <w:pPrChange w:id="1" w:author="11046021_蔡元振" w:date="2024-04-22T15:23:00Z" w16du:dateUtc="2024-04-22T07:23:00Z">
          <w:pPr/>
        </w:pPrChange>
      </w:pPr>
      <w:bookmarkStart w:id="2" w:name="_Hlk166581544"/>
      <w:bookmarkEnd w:id="2"/>
      <w:r>
        <w:rPr>
          <w:rFonts w:hint="eastAsia"/>
          <w:sz w:val="36"/>
        </w:rPr>
        <w:t xml:space="preserve"> </w:t>
      </w:r>
      <w:r w:rsidR="00666170" w:rsidRPr="00666170">
        <w:rPr>
          <w:rFonts w:hint="eastAsia"/>
          <w:sz w:val="36"/>
        </w:rPr>
        <w:t>以下為</w:t>
      </w:r>
      <w:r w:rsidR="000151F3">
        <w:rPr>
          <w:rFonts w:hint="eastAsia"/>
          <w:sz w:val="36"/>
        </w:rPr>
        <w:t>資管系專題系統</w:t>
      </w:r>
      <w:r w:rsidR="0033017A">
        <w:rPr>
          <w:rFonts w:hint="eastAsia"/>
          <w:sz w:val="36"/>
        </w:rPr>
        <w:t>手冊</w:t>
      </w:r>
      <w:r w:rsidR="000151F3">
        <w:rPr>
          <w:rFonts w:hint="eastAsia"/>
          <w:sz w:val="36"/>
        </w:rPr>
        <w:t>規</w:t>
      </w:r>
      <w:r w:rsidR="0043286F">
        <w:rPr>
          <w:rFonts w:hint="eastAsia"/>
          <w:sz w:val="36"/>
        </w:rPr>
        <w:t>定：</w:t>
      </w:r>
    </w:p>
    <w:p w14:paraId="728F2A58" w14:textId="77777777" w:rsidR="00A97E49" w:rsidRDefault="00F7513B">
      <w:pPr>
        <w:numPr>
          <w:ilvl w:val="0"/>
          <w:numId w:val="4"/>
        </w:numPr>
        <w:spacing w:after="240"/>
        <w:ind w:left="0" w:firstLine="0"/>
        <w:rPr>
          <w:b/>
          <w:sz w:val="36"/>
        </w:rPr>
        <w:pPrChange w:id="3" w:author="11046017_鄭兆媗" w:date="2024-03-25T20:17:00Z">
          <w:pPr>
            <w:numPr>
              <w:numId w:val="4"/>
            </w:numPr>
            <w:spacing w:after="240"/>
            <w:ind w:left="480" w:hanging="480"/>
            <w:jc w:val="center"/>
          </w:pPr>
        </w:pPrChange>
      </w:pPr>
      <w:r w:rsidRPr="00844727">
        <w:rPr>
          <w:rFonts w:hint="eastAsia"/>
          <w:b/>
          <w:sz w:val="36"/>
        </w:rPr>
        <w:t>內容</w:t>
      </w:r>
      <w:r w:rsidR="00A97E49" w:rsidRPr="00844727">
        <w:rPr>
          <w:rFonts w:hint="eastAsia"/>
          <w:b/>
          <w:sz w:val="36"/>
        </w:rPr>
        <w:t>版面配置規定</w:t>
      </w:r>
    </w:p>
    <w:p w14:paraId="79586F2C" w14:textId="77777777" w:rsidR="00603D59" w:rsidRDefault="00603D59">
      <w:pPr>
        <w:spacing w:after="240"/>
        <w:pPrChange w:id="4" w:author="11046017_鄭兆媗" w:date="2024-03-25T20:17:00Z">
          <w:pPr>
            <w:spacing w:after="240"/>
            <w:ind w:left="480"/>
          </w:pPr>
        </w:pPrChange>
      </w:pPr>
      <w:r w:rsidRPr="00603D59">
        <w:rPr>
          <w:rFonts w:hint="eastAsia"/>
        </w:rPr>
        <w:t>中</w:t>
      </w:r>
      <w:r w:rsidRPr="00603D59">
        <w:t>文字</w:t>
      </w:r>
      <w:r w:rsidRPr="00603D59">
        <w:rPr>
          <w:rFonts w:hint="eastAsia"/>
        </w:rPr>
        <w:t>型</w:t>
      </w:r>
      <w:r>
        <w:t>：標楷體</w:t>
      </w:r>
      <w:r>
        <w:rPr>
          <w:rFonts w:hint="eastAsia"/>
        </w:rPr>
        <w:t>。</w:t>
      </w:r>
      <w:r w:rsidRPr="00603D59">
        <w:t>英文字型：</w:t>
      </w:r>
      <w:r w:rsidRPr="00603D59">
        <w:rPr>
          <w:rFonts w:hint="eastAsia"/>
        </w:rPr>
        <w:t>Times New Roman</w:t>
      </w:r>
      <w:r w:rsidRPr="00603D59">
        <w:rPr>
          <w:rFonts w:hint="eastAsia"/>
        </w:rPr>
        <w:t>。</w:t>
      </w:r>
    </w:p>
    <w:p w14:paraId="50ADD8E7" w14:textId="77777777" w:rsidR="00603D59" w:rsidRPr="00603D59" w:rsidRDefault="00603D59">
      <w:pPr>
        <w:pPrChange w:id="5" w:author="11046017_鄭兆媗" w:date="2024-03-25T20:17:00Z">
          <w:pPr>
            <w:ind w:firstLineChars="200" w:firstLine="560"/>
          </w:pPr>
        </w:pPrChange>
      </w:pPr>
      <w:r>
        <w:rPr>
          <w:rFonts w:hint="eastAsia"/>
        </w:rPr>
        <w:t>字</w:t>
      </w:r>
      <w:r>
        <w:t>型大小：章</w:t>
      </w:r>
      <w:proofErr w:type="gramStart"/>
      <w:r>
        <w:rPr>
          <w:rFonts w:hint="eastAsia"/>
        </w:rPr>
        <w:t>（</w:t>
      </w:r>
      <w:proofErr w:type="gramEnd"/>
      <w:r>
        <w:t>例：第</w:t>
      </w:r>
      <w:r>
        <w:t>1</w:t>
      </w:r>
      <w:r>
        <w:rPr>
          <w:rFonts w:hint="eastAsia"/>
        </w:rPr>
        <w:t>章</w:t>
      </w:r>
      <w:r>
        <w:t>背景與動機</w:t>
      </w:r>
      <w:proofErr w:type="gramStart"/>
      <w:r>
        <w:t>）</w:t>
      </w:r>
      <w:proofErr w:type="gramEnd"/>
      <w:r w:rsidRPr="008E1EC9">
        <w:rPr>
          <w:rFonts w:hint="eastAsia"/>
        </w:rPr>
        <w:t>→</w:t>
      </w:r>
      <w:r w:rsidRPr="00603D59">
        <w:rPr>
          <w:rFonts w:hint="eastAsia"/>
          <w:b/>
        </w:rPr>
        <w:t>18</w:t>
      </w:r>
      <w:r w:rsidRPr="00603D59">
        <w:rPr>
          <w:rFonts w:hint="eastAsia"/>
          <w:b/>
        </w:rPr>
        <w:t>字。</w:t>
      </w:r>
      <w:r>
        <w:rPr>
          <w:rFonts w:hint="eastAsia"/>
        </w:rPr>
        <w:t>節</w:t>
      </w:r>
      <w:proofErr w:type="gramStart"/>
      <w:r>
        <w:rPr>
          <w:rFonts w:hint="eastAsia"/>
        </w:rPr>
        <w:t>（</w:t>
      </w:r>
      <w:proofErr w:type="gramEnd"/>
      <w:r w:rsidR="008E5E79">
        <w:rPr>
          <w:rFonts w:hint="eastAsia"/>
        </w:rPr>
        <w:t>例</w:t>
      </w:r>
      <w:r w:rsidR="008E5E79">
        <w:t>：</w:t>
      </w:r>
      <w:r>
        <w:rPr>
          <w:rFonts w:hint="eastAsia"/>
        </w:rPr>
        <w:t xml:space="preserve">1-1 </w:t>
      </w:r>
      <w:r>
        <w:rPr>
          <w:rFonts w:hint="eastAsia"/>
        </w:rPr>
        <w:t>簡</w:t>
      </w:r>
      <w:r>
        <w:t>介</w:t>
      </w:r>
      <w:proofErr w:type="gramStart"/>
      <w:r>
        <w:t>）</w:t>
      </w:r>
      <w:proofErr w:type="gramEnd"/>
      <w:r w:rsidRPr="008E1EC9">
        <w:rPr>
          <w:rFonts w:hint="eastAsia"/>
        </w:rPr>
        <w:t>→</w:t>
      </w:r>
      <w:r w:rsidRPr="00603D59">
        <w:rPr>
          <w:rFonts w:hint="eastAsia"/>
          <w:b/>
        </w:rPr>
        <w:t>1</w:t>
      </w:r>
      <w:r w:rsidRPr="00603D59">
        <w:rPr>
          <w:b/>
        </w:rPr>
        <w:t>6</w:t>
      </w:r>
      <w:r w:rsidRPr="00603D59">
        <w:rPr>
          <w:rFonts w:hint="eastAsia"/>
          <w:b/>
        </w:rPr>
        <w:t>字。</w:t>
      </w:r>
      <w:r>
        <w:rPr>
          <w:rFonts w:hint="eastAsia"/>
        </w:rPr>
        <w:t>內</w:t>
      </w:r>
      <w:r>
        <w:t>文</w:t>
      </w:r>
      <w:r w:rsidRPr="008E1EC9">
        <w:rPr>
          <w:rFonts w:hint="eastAsia"/>
        </w:rPr>
        <w:t>→</w:t>
      </w:r>
      <w:r w:rsidRPr="00603D59">
        <w:rPr>
          <w:b/>
        </w:rPr>
        <w:t>14</w:t>
      </w:r>
      <w:r w:rsidRPr="00603D59">
        <w:rPr>
          <w:rFonts w:hint="eastAsia"/>
          <w:b/>
        </w:rPr>
        <w:t>字。</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063"/>
        <w:gridCol w:w="5125"/>
      </w:tblGrid>
      <w:tr w:rsidR="00425FBA" w:rsidRPr="000976C3" w14:paraId="62BA981C" w14:textId="77777777" w:rsidTr="009C1776">
        <w:tc>
          <w:tcPr>
            <w:tcW w:w="10522" w:type="dxa"/>
            <w:gridSpan w:val="2"/>
            <w:shd w:val="clear" w:color="auto" w:fill="F2F2F2"/>
            <w:vAlign w:val="center"/>
          </w:tcPr>
          <w:p w14:paraId="386701BE" w14:textId="77777777" w:rsidR="00425FBA" w:rsidRPr="000976C3" w:rsidRDefault="00425FBA">
            <w:pPr>
              <w:rPr>
                <w:sz w:val="32"/>
                <w:szCs w:val="32"/>
              </w:rPr>
              <w:pPrChange w:id="6" w:author="11046017_鄭兆媗" w:date="2024-03-25T20:17:00Z">
                <w:pPr>
                  <w:snapToGrid w:val="0"/>
                  <w:jc w:val="center"/>
                </w:pPr>
              </w:pPrChange>
            </w:pPr>
            <w:r w:rsidRPr="000976C3">
              <w:rPr>
                <w:rFonts w:hint="eastAsia"/>
                <w:sz w:val="32"/>
                <w:szCs w:val="32"/>
              </w:rPr>
              <w:t>版面設定</w:t>
            </w:r>
          </w:p>
        </w:tc>
      </w:tr>
      <w:tr w:rsidR="00425FBA" w:rsidRPr="000976C3" w14:paraId="27F0AB0E" w14:textId="77777777" w:rsidTr="009C1776">
        <w:trPr>
          <w:trHeight w:val="5669"/>
        </w:trPr>
        <w:tc>
          <w:tcPr>
            <w:tcW w:w="10522" w:type="dxa"/>
            <w:gridSpan w:val="2"/>
            <w:shd w:val="clear" w:color="auto" w:fill="auto"/>
            <w:vAlign w:val="center"/>
          </w:tcPr>
          <w:p w14:paraId="2B6A4BF4" w14:textId="606388A2" w:rsidR="00425FBA" w:rsidRPr="000976C3" w:rsidRDefault="00254078">
            <w:pPr>
              <w:rPr>
                <w:sz w:val="32"/>
                <w:szCs w:val="32"/>
              </w:rPr>
              <w:pPrChange w:id="7" w:author="11046017_鄭兆媗" w:date="2024-03-25T20:17:00Z">
                <w:pPr>
                  <w:snapToGrid w:val="0"/>
                  <w:jc w:val="center"/>
                </w:pPr>
              </w:pPrChange>
            </w:pPr>
            <w:r w:rsidRPr="000976C3">
              <w:rPr>
                <w:rFonts w:hint="eastAsia"/>
                <w:noProof/>
                <w:sz w:val="32"/>
                <w:szCs w:val="32"/>
              </w:rPr>
              <w:drawing>
                <wp:inline distT="0" distB="0" distL="0" distR="0" wp14:anchorId="4C643E1E" wp14:editId="4215FBA4">
                  <wp:extent cx="4632960" cy="3063240"/>
                  <wp:effectExtent l="0" t="0" r="0" b="0"/>
                  <wp:docPr id="1"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632960" cy="3063240"/>
                          </a:xfrm>
                          <a:prstGeom prst="rect">
                            <a:avLst/>
                          </a:prstGeom>
                          <a:noFill/>
                          <a:ln>
                            <a:noFill/>
                          </a:ln>
                        </pic:spPr>
                      </pic:pic>
                    </a:graphicData>
                  </a:graphic>
                </wp:inline>
              </w:drawing>
            </w:r>
          </w:p>
        </w:tc>
      </w:tr>
      <w:tr w:rsidR="00425FBA" w:rsidRPr="000976C3" w14:paraId="5BEC3742" w14:textId="77777777" w:rsidTr="009C1776">
        <w:tc>
          <w:tcPr>
            <w:tcW w:w="5261" w:type="dxa"/>
            <w:shd w:val="clear" w:color="auto" w:fill="F2F2F2"/>
            <w:vAlign w:val="center"/>
          </w:tcPr>
          <w:p w14:paraId="56DF02A3" w14:textId="77777777" w:rsidR="00425FBA" w:rsidRPr="000976C3" w:rsidRDefault="00425FBA">
            <w:pPr>
              <w:rPr>
                <w:sz w:val="32"/>
                <w:szCs w:val="32"/>
              </w:rPr>
              <w:pPrChange w:id="8" w:author="11046017_鄭兆媗" w:date="2024-03-25T20:17:00Z">
                <w:pPr>
                  <w:snapToGrid w:val="0"/>
                  <w:jc w:val="center"/>
                </w:pPr>
              </w:pPrChange>
            </w:pPr>
            <w:r w:rsidRPr="000976C3">
              <w:rPr>
                <w:rFonts w:hint="eastAsia"/>
                <w:sz w:val="32"/>
                <w:szCs w:val="32"/>
              </w:rPr>
              <w:t>字型</w:t>
            </w:r>
          </w:p>
        </w:tc>
        <w:tc>
          <w:tcPr>
            <w:tcW w:w="5261" w:type="dxa"/>
            <w:shd w:val="clear" w:color="auto" w:fill="F2F2F2"/>
            <w:vAlign w:val="center"/>
          </w:tcPr>
          <w:p w14:paraId="44751D27" w14:textId="77777777" w:rsidR="00425FBA" w:rsidRPr="000976C3" w:rsidRDefault="00425FBA">
            <w:pPr>
              <w:rPr>
                <w:sz w:val="32"/>
                <w:szCs w:val="32"/>
              </w:rPr>
              <w:pPrChange w:id="9" w:author="11046017_鄭兆媗" w:date="2024-03-25T20:17:00Z">
                <w:pPr>
                  <w:snapToGrid w:val="0"/>
                  <w:jc w:val="center"/>
                </w:pPr>
              </w:pPrChange>
            </w:pPr>
            <w:r w:rsidRPr="000976C3">
              <w:rPr>
                <w:rFonts w:hint="eastAsia"/>
                <w:sz w:val="32"/>
                <w:szCs w:val="32"/>
              </w:rPr>
              <w:t>段落</w:t>
            </w:r>
          </w:p>
        </w:tc>
      </w:tr>
      <w:tr w:rsidR="00425FBA" w:rsidRPr="000976C3" w14:paraId="7DC43907" w14:textId="77777777" w:rsidTr="009C1776">
        <w:trPr>
          <w:trHeight w:val="5669"/>
        </w:trPr>
        <w:tc>
          <w:tcPr>
            <w:tcW w:w="5261" w:type="dxa"/>
            <w:shd w:val="clear" w:color="auto" w:fill="auto"/>
            <w:vAlign w:val="center"/>
          </w:tcPr>
          <w:p w14:paraId="1010D3DE" w14:textId="39F5581A" w:rsidR="00D54657" w:rsidRDefault="00254078">
            <w:pPr>
              <w:rPr>
                <w:sz w:val="32"/>
                <w:szCs w:val="32"/>
              </w:rPr>
              <w:pPrChange w:id="10" w:author="11046017_鄭兆媗" w:date="2024-03-25T20:17:00Z">
                <w:pPr>
                  <w:snapToGrid w:val="0"/>
                  <w:jc w:val="center"/>
                </w:pPr>
              </w:pPrChange>
            </w:pPr>
            <w:r w:rsidRPr="000976C3">
              <w:rPr>
                <w:rFonts w:hint="eastAsia"/>
                <w:noProof/>
                <w:sz w:val="32"/>
                <w:szCs w:val="32"/>
              </w:rPr>
              <w:lastRenderedPageBreak/>
              <w:drawing>
                <wp:inline distT="0" distB="0" distL="0" distR="0" wp14:anchorId="3CAFF2AB" wp14:editId="72FB9E50">
                  <wp:extent cx="3032760" cy="3063240"/>
                  <wp:effectExtent l="0" t="0" r="0" b="0"/>
                  <wp:docPr id="2"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032760" cy="3063240"/>
                          </a:xfrm>
                          <a:prstGeom prst="rect">
                            <a:avLst/>
                          </a:prstGeom>
                          <a:noFill/>
                          <a:ln>
                            <a:noFill/>
                          </a:ln>
                        </pic:spPr>
                      </pic:pic>
                    </a:graphicData>
                  </a:graphic>
                </wp:inline>
              </w:drawing>
            </w:r>
          </w:p>
          <w:p w14:paraId="709CACE9" w14:textId="77777777" w:rsidR="00425FBA" w:rsidRPr="00D54657" w:rsidRDefault="00425FBA" w:rsidP="00E04D67">
            <w:pPr>
              <w:rPr>
                <w:sz w:val="32"/>
                <w:szCs w:val="32"/>
              </w:rPr>
            </w:pPr>
          </w:p>
        </w:tc>
        <w:tc>
          <w:tcPr>
            <w:tcW w:w="5261" w:type="dxa"/>
            <w:shd w:val="clear" w:color="auto" w:fill="auto"/>
            <w:vAlign w:val="center"/>
          </w:tcPr>
          <w:p w14:paraId="45A24880" w14:textId="112376F4" w:rsidR="00425FBA" w:rsidRPr="000976C3" w:rsidRDefault="00254078">
            <w:pPr>
              <w:rPr>
                <w:sz w:val="32"/>
                <w:szCs w:val="32"/>
              </w:rPr>
              <w:pPrChange w:id="11" w:author="11046017_鄭兆媗" w:date="2024-03-25T20:17:00Z">
                <w:pPr>
                  <w:snapToGrid w:val="0"/>
                  <w:jc w:val="center"/>
                </w:pPr>
              </w:pPrChange>
            </w:pPr>
            <w:r w:rsidRPr="000976C3">
              <w:rPr>
                <w:rFonts w:hint="eastAsia"/>
                <w:noProof/>
                <w:sz w:val="32"/>
                <w:szCs w:val="32"/>
              </w:rPr>
              <w:drawing>
                <wp:inline distT="0" distB="0" distL="0" distR="0" wp14:anchorId="44FD67EE" wp14:editId="043C1CA4">
                  <wp:extent cx="3086100" cy="3063240"/>
                  <wp:effectExtent l="0" t="0" r="0" b="0"/>
                  <wp:docPr id="3"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086100" cy="3063240"/>
                          </a:xfrm>
                          <a:prstGeom prst="rect">
                            <a:avLst/>
                          </a:prstGeom>
                          <a:noFill/>
                          <a:ln>
                            <a:noFill/>
                          </a:ln>
                        </pic:spPr>
                      </pic:pic>
                    </a:graphicData>
                  </a:graphic>
                </wp:inline>
              </w:drawing>
            </w:r>
          </w:p>
        </w:tc>
      </w:tr>
    </w:tbl>
    <w:p w14:paraId="6BCCBC46" w14:textId="77777777" w:rsidR="00DA6B23" w:rsidRPr="00844727" w:rsidRDefault="00DA6B23">
      <w:pPr>
        <w:numPr>
          <w:ilvl w:val="0"/>
          <w:numId w:val="4"/>
        </w:numPr>
        <w:ind w:left="0" w:firstLine="0"/>
        <w:rPr>
          <w:b/>
          <w:sz w:val="36"/>
        </w:rPr>
        <w:pPrChange w:id="12" w:author="11046017_鄭兆媗" w:date="2024-03-25T20:17:00Z">
          <w:pPr>
            <w:numPr>
              <w:numId w:val="4"/>
            </w:numPr>
            <w:ind w:left="480" w:hanging="480"/>
            <w:jc w:val="center"/>
          </w:pPr>
        </w:pPrChange>
      </w:pPr>
      <w:r w:rsidRPr="00D54657">
        <w:rPr>
          <w:sz w:val="36"/>
        </w:rPr>
        <w:br w:type="page"/>
      </w:r>
      <w:r w:rsidRPr="00844727">
        <w:rPr>
          <w:rFonts w:hint="eastAsia"/>
          <w:b/>
          <w:sz w:val="36"/>
        </w:rPr>
        <w:lastRenderedPageBreak/>
        <w:t>內容大綱規定</w:t>
      </w:r>
    </w:p>
    <w:p w14:paraId="285FB7A7" w14:textId="77777777" w:rsidR="0037643B" w:rsidRDefault="0037643B">
      <w:pPr>
        <w:rPr>
          <w:sz w:val="32"/>
        </w:rPr>
        <w:pPrChange w:id="13" w:author="11046017_鄭兆媗" w:date="2024-03-25T20:17:00Z">
          <w:pPr>
            <w:jc w:val="center"/>
          </w:pPr>
        </w:pPrChange>
      </w:pPr>
      <w:r w:rsidRPr="00DB4E49">
        <w:rPr>
          <w:rFonts w:hint="eastAsia"/>
          <w:sz w:val="32"/>
        </w:rPr>
        <w:t>請依</w:t>
      </w:r>
      <w:r w:rsidR="00A97435" w:rsidRPr="00DB4E49">
        <w:rPr>
          <w:rFonts w:hint="eastAsia"/>
          <w:sz w:val="32"/>
        </w:rPr>
        <w:t>照</w:t>
      </w:r>
      <w:r w:rsidRPr="00DB4E49">
        <w:rPr>
          <w:rFonts w:hint="eastAsia"/>
          <w:sz w:val="32"/>
        </w:rPr>
        <w:t>學制</w:t>
      </w:r>
      <w:r w:rsidR="00393C28" w:rsidRPr="00E436C8">
        <w:rPr>
          <w:rFonts w:hint="eastAsia"/>
          <w:b/>
          <w:color w:val="FF0000"/>
          <w:sz w:val="32"/>
          <w:bdr w:val="single" w:sz="4" w:space="0" w:color="auto"/>
        </w:rPr>
        <w:t>(</w:t>
      </w:r>
      <w:r w:rsidR="00393C28" w:rsidRPr="00E436C8">
        <w:rPr>
          <w:rFonts w:hint="eastAsia"/>
          <w:b/>
          <w:color w:val="FF0000"/>
          <w:sz w:val="32"/>
          <w:bdr w:val="single" w:sz="4" w:space="0" w:color="auto"/>
        </w:rPr>
        <w:t>專</w:t>
      </w:r>
      <w:r w:rsidR="00393C28" w:rsidRPr="00E436C8">
        <w:rPr>
          <w:b/>
          <w:color w:val="FF0000"/>
          <w:sz w:val="32"/>
          <w:bdr w:val="single" w:sz="4" w:space="0" w:color="auto"/>
        </w:rPr>
        <w:t>科與大</w:t>
      </w:r>
      <w:r w:rsidR="00393C28" w:rsidRPr="00E436C8">
        <w:rPr>
          <w:rFonts w:hint="eastAsia"/>
          <w:b/>
          <w:color w:val="FF0000"/>
          <w:sz w:val="32"/>
          <w:bdr w:val="single" w:sz="4" w:space="0" w:color="auto"/>
        </w:rPr>
        <w:t>學部章節</w:t>
      </w:r>
      <w:r w:rsidR="00393C28" w:rsidRPr="00E436C8">
        <w:rPr>
          <w:b/>
          <w:color w:val="FF0000"/>
          <w:sz w:val="32"/>
          <w:bdr w:val="single" w:sz="4" w:space="0" w:color="auto"/>
        </w:rPr>
        <w:t>略有不同</w:t>
      </w:r>
      <w:r w:rsidR="00393C28" w:rsidRPr="00E436C8">
        <w:rPr>
          <w:rFonts w:hint="eastAsia"/>
          <w:b/>
          <w:color w:val="FF0000"/>
          <w:sz w:val="32"/>
          <w:bdr w:val="single" w:sz="4" w:space="0" w:color="auto"/>
        </w:rPr>
        <w:t>)</w:t>
      </w:r>
      <w:r w:rsidR="00BC281F" w:rsidRPr="00DB4E49">
        <w:rPr>
          <w:rFonts w:hint="eastAsia"/>
          <w:sz w:val="32"/>
        </w:rPr>
        <w:t>詳閱手冊大綱內容規</w:t>
      </w:r>
      <w:r w:rsidR="00DB4E49">
        <w:rPr>
          <w:rFonts w:hint="eastAsia"/>
          <w:sz w:val="32"/>
        </w:rPr>
        <w:t>定：</w:t>
      </w:r>
    </w:p>
    <w:p w14:paraId="7B153CA2" w14:textId="77777777" w:rsidR="00615F41" w:rsidRPr="00DB4E49" w:rsidRDefault="00615F41">
      <w:pPr>
        <w:rPr>
          <w:sz w:val="32"/>
        </w:rPr>
        <w:pPrChange w:id="14" w:author="11046017_鄭兆媗" w:date="2024-03-25T20:17:00Z">
          <w:pPr>
            <w:jc w:val="center"/>
          </w:pPr>
        </w:pPrChange>
      </w:pPr>
      <w:r>
        <w:rPr>
          <w:rFonts w:hint="eastAsia"/>
          <w:sz w:val="32"/>
        </w:rPr>
        <w:t>*</w:t>
      </w:r>
      <w:r w:rsidRPr="00615F41">
        <w:rPr>
          <w:rFonts w:hint="eastAsia"/>
          <w:sz w:val="32"/>
        </w:rPr>
        <w:t>需有</w:t>
      </w:r>
      <w:r w:rsidRPr="005501BD">
        <w:rPr>
          <w:rFonts w:hint="eastAsia"/>
          <w:color w:val="FF0000"/>
          <w:sz w:val="32"/>
          <w:shd w:val="pct15" w:color="auto" w:fill="FFFFFF"/>
        </w:rPr>
        <w:t>封面、目錄、圖目錄、表目錄</w:t>
      </w:r>
      <w:r w:rsidR="00E542D1">
        <w:rPr>
          <w:rFonts w:hint="eastAsia"/>
          <w:sz w:val="32"/>
        </w:rPr>
        <w:t>(</w:t>
      </w:r>
      <w:r w:rsidR="000E1CCA">
        <w:rPr>
          <w:rFonts w:hint="eastAsia"/>
          <w:sz w:val="32"/>
        </w:rPr>
        <w:t>格式規定</w:t>
      </w:r>
      <w:r w:rsidR="00E542D1">
        <w:rPr>
          <w:rFonts w:hint="eastAsia"/>
          <w:sz w:val="32"/>
        </w:rPr>
        <w:t>詳見範例</w:t>
      </w:r>
      <w:r w:rsidR="00E542D1">
        <w:rPr>
          <w:rFonts w:hint="eastAsia"/>
          <w:sz w:val="32"/>
        </w:rPr>
        <w:t>)</w:t>
      </w:r>
    </w:p>
    <w:p w14:paraId="78C4112D" w14:textId="77777777" w:rsidR="0033017A" w:rsidRPr="004C3CB7" w:rsidDel="00F27CDC" w:rsidRDefault="0037643B">
      <w:pPr>
        <w:numPr>
          <w:ilvl w:val="0"/>
          <w:numId w:val="5"/>
        </w:numPr>
        <w:ind w:left="0" w:firstLine="0"/>
        <w:rPr>
          <w:del w:id="15" w:author="11046014_劉育彤" w:date="2024-03-25T14:38:00Z"/>
          <w:b/>
          <w:sz w:val="36"/>
          <w:u w:val="single"/>
          <w:bdr w:val="single" w:sz="4" w:space="0" w:color="auto"/>
        </w:rPr>
        <w:pPrChange w:id="16" w:author="11046017_鄭兆媗" w:date="2024-03-25T20:17:00Z">
          <w:pPr>
            <w:numPr>
              <w:numId w:val="5"/>
            </w:numPr>
            <w:ind w:left="480" w:hanging="480"/>
          </w:pPr>
        </w:pPrChange>
      </w:pPr>
      <w:del w:id="17" w:author="11046014_劉育彤" w:date="2024-03-25T14:38:00Z">
        <w:r w:rsidRPr="004C3CB7" w:rsidDel="00F27CDC">
          <w:rPr>
            <w:rFonts w:hint="eastAsia"/>
            <w:b/>
            <w:color w:val="FF0000"/>
            <w:sz w:val="36"/>
            <w:u w:val="single"/>
            <w:bdr w:val="single" w:sz="4" w:space="0" w:color="auto"/>
          </w:rPr>
          <w:delText>專科部</w:delText>
        </w:r>
        <w:r w:rsidRPr="004C3CB7" w:rsidDel="00F27CDC">
          <w:rPr>
            <w:rFonts w:hint="eastAsia"/>
            <w:b/>
            <w:sz w:val="36"/>
            <w:u w:val="single"/>
            <w:bdr w:val="single" w:sz="4" w:space="0" w:color="auto"/>
          </w:rPr>
          <w:delText>-</w:delText>
        </w:r>
        <w:r w:rsidRPr="004C3CB7" w:rsidDel="00F27CDC">
          <w:rPr>
            <w:rFonts w:hint="eastAsia"/>
            <w:b/>
            <w:sz w:val="36"/>
            <w:u w:val="single"/>
            <w:bdr w:val="single" w:sz="4" w:space="0" w:color="auto"/>
          </w:rPr>
          <w:delText>系統手冊大綱（結構化技術）</w:delText>
        </w:r>
      </w:del>
    </w:p>
    <w:p w14:paraId="14D3F525" w14:textId="77777777" w:rsidR="00216E14" w:rsidRPr="00216E14" w:rsidDel="00F27CDC" w:rsidRDefault="001C06D4">
      <w:pPr>
        <w:rPr>
          <w:del w:id="18" w:author="11046014_劉育彤" w:date="2024-03-25T14:38:00Z"/>
          <w:sz w:val="32"/>
        </w:rPr>
        <w:pPrChange w:id="19" w:author="11046017_鄭兆媗" w:date="2024-03-25T20:17:00Z">
          <w:pPr>
            <w:ind w:left="482"/>
            <w:jc w:val="right"/>
          </w:pPr>
        </w:pPrChange>
      </w:pPr>
      <w:del w:id="20" w:author="11046014_劉育彤" w:date="2024-03-25T14:38:00Z">
        <w:r w:rsidDel="00F27CDC">
          <w:rPr>
            <w:rFonts w:hint="eastAsia"/>
          </w:rPr>
          <w:delText>初評</w:delText>
        </w:r>
        <w:r w:rsidR="00216E14" w:rsidRPr="00216E14" w:rsidDel="00F27CDC">
          <w:rPr>
            <w:rFonts w:hint="eastAsia"/>
          </w:rPr>
          <w:delText>第</w:delText>
        </w:r>
        <w:r w:rsidDel="00F27CDC">
          <w:rPr>
            <w:rFonts w:hint="eastAsia"/>
          </w:rPr>
          <w:delText>1</w:delText>
        </w:r>
        <w:r w:rsidR="00216E14" w:rsidRPr="00216E14" w:rsidDel="00F27CDC">
          <w:rPr>
            <w:rFonts w:hint="eastAsia"/>
          </w:rPr>
          <w:delText>至</w:delText>
        </w:r>
        <w:r w:rsidR="008F3051" w:rsidDel="00F27CDC">
          <w:rPr>
            <w:rFonts w:hint="eastAsia"/>
          </w:rPr>
          <w:delText>8</w:delText>
        </w:r>
        <w:r w:rsidR="00216E14" w:rsidRPr="00216E14" w:rsidDel="00F27CDC">
          <w:rPr>
            <w:rFonts w:hint="eastAsia"/>
          </w:rPr>
          <w:delText>章為主，頁數不限；</w:delText>
        </w:r>
        <w:r w:rsidDel="00F27CDC">
          <w:rPr>
            <w:rFonts w:hint="eastAsia"/>
          </w:rPr>
          <w:delText>複評</w:delText>
        </w:r>
        <w:r w:rsidR="00216E14" w:rsidRPr="00216E14" w:rsidDel="00F27CDC">
          <w:rPr>
            <w:rFonts w:hint="eastAsia"/>
          </w:rPr>
          <w:delText>所有章節，頁數</w:delText>
        </w:r>
        <w:r w:rsidR="00216E14" w:rsidRPr="00216E14" w:rsidDel="00F27CDC">
          <w:rPr>
            <w:rFonts w:hint="eastAsia"/>
          </w:rPr>
          <w:delText>50</w:delText>
        </w:r>
        <w:r w:rsidR="00216E14" w:rsidRPr="00216E14" w:rsidDel="00F27CDC">
          <w:rPr>
            <w:rFonts w:hint="eastAsia"/>
          </w:rPr>
          <w:delText>頁以上。</w:delText>
        </w:r>
      </w:del>
    </w:p>
    <w:p w14:paraId="2270416B" w14:textId="77777777" w:rsidR="00DC47C3" w:rsidRPr="005C1653" w:rsidDel="00F27CDC" w:rsidRDefault="00D54657">
      <w:pPr>
        <w:pStyle w:val="3"/>
        <w:numPr>
          <w:ilvl w:val="1"/>
          <w:numId w:val="2"/>
        </w:numPr>
        <w:tabs>
          <w:tab w:val="clear" w:pos="1440"/>
          <w:tab w:val="num" w:pos="1680"/>
        </w:tabs>
        <w:ind w:left="0" w:firstLine="0"/>
        <w:rPr>
          <w:del w:id="21" w:author="11046014_劉育彤" w:date="2024-03-25T14:38:00Z"/>
          <w:rFonts w:cs="Arial"/>
          <w:szCs w:val="32"/>
        </w:rPr>
        <w:pPrChange w:id="22" w:author="11046017_鄭兆媗" w:date="2024-03-25T20:17:00Z">
          <w:pPr>
            <w:pStyle w:val="3"/>
            <w:numPr>
              <w:ilvl w:val="1"/>
              <w:numId w:val="2"/>
            </w:numPr>
            <w:tabs>
              <w:tab w:val="num" w:pos="1440"/>
              <w:tab w:val="num" w:pos="1680"/>
            </w:tabs>
            <w:spacing w:line="240" w:lineRule="atLeast"/>
            <w:ind w:leftChars="250" w:left="1060" w:hanging="360"/>
          </w:pPr>
        </w:pPrChange>
      </w:pPr>
      <w:del w:id="23" w:author="11046014_劉育彤" w:date="2024-03-25T14:38:00Z">
        <w:r w:rsidDel="00F27CDC">
          <w:rPr>
            <w:rFonts w:cs="Arial" w:hint="eastAsia"/>
            <w:szCs w:val="32"/>
          </w:rPr>
          <w:delText>前言</w:delText>
        </w:r>
      </w:del>
    </w:p>
    <w:p w14:paraId="478A6975" w14:textId="77777777" w:rsidR="00D54657" w:rsidDel="00F27CDC" w:rsidRDefault="005C1653">
      <w:pPr>
        <w:pStyle w:val="a0"/>
        <w:numPr>
          <w:ilvl w:val="0"/>
          <w:numId w:val="0"/>
        </w:numPr>
        <w:snapToGrid/>
        <w:rPr>
          <w:del w:id="24" w:author="11046014_劉育彤" w:date="2024-03-25T14:38:00Z"/>
          <w:rFonts w:ascii="Times New Roman"/>
          <w:szCs w:val="28"/>
        </w:rPr>
        <w:pPrChange w:id="25" w:author="11046017_鄭兆媗" w:date="2024-03-25T20:17:00Z">
          <w:pPr>
            <w:pStyle w:val="a0"/>
            <w:numPr>
              <w:ilvl w:val="0"/>
              <w:numId w:val="0"/>
            </w:numPr>
            <w:tabs>
              <w:tab w:val="clear" w:pos="2214"/>
            </w:tabs>
            <w:spacing w:line="240" w:lineRule="atLeast"/>
            <w:ind w:left="0" w:firstLineChars="350" w:firstLine="980"/>
          </w:pPr>
        </w:pPrChange>
      </w:pPr>
      <w:del w:id="26" w:author="11046014_劉育彤" w:date="2024-03-25T14:38:00Z">
        <w:r w:rsidRPr="005C1653" w:rsidDel="00F27CDC">
          <w:rPr>
            <w:rFonts w:ascii="Times New Roman"/>
            <w:szCs w:val="28"/>
          </w:rPr>
          <w:delText>1-1</w:delText>
        </w:r>
        <w:r w:rsidDel="00F27CDC">
          <w:rPr>
            <w:rFonts w:ascii="Times New Roman"/>
            <w:szCs w:val="28"/>
          </w:rPr>
          <w:delText xml:space="preserve">   </w:delText>
        </w:r>
        <w:r w:rsidR="00D54657" w:rsidDel="00F27CDC">
          <w:rPr>
            <w:rFonts w:ascii="Times New Roman" w:hint="eastAsia"/>
            <w:szCs w:val="28"/>
          </w:rPr>
          <w:delText>背</w:delText>
        </w:r>
        <w:r w:rsidR="00D54657" w:rsidDel="00F27CDC">
          <w:rPr>
            <w:rFonts w:ascii="Times New Roman"/>
            <w:szCs w:val="28"/>
          </w:rPr>
          <w:delText>景介紹</w:delText>
        </w:r>
      </w:del>
    </w:p>
    <w:p w14:paraId="23FC8133" w14:textId="77777777" w:rsidR="00D54657" w:rsidDel="00F27CDC" w:rsidRDefault="00D54657">
      <w:pPr>
        <w:pStyle w:val="a0"/>
        <w:numPr>
          <w:ilvl w:val="0"/>
          <w:numId w:val="0"/>
        </w:numPr>
        <w:snapToGrid/>
        <w:rPr>
          <w:del w:id="27" w:author="11046014_劉育彤" w:date="2024-03-25T14:38:00Z"/>
          <w:rFonts w:ascii="Times New Roman"/>
          <w:szCs w:val="28"/>
        </w:rPr>
        <w:pPrChange w:id="28" w:author="11046017_鄭兆媗" w:date="2024-03-25T20:17:00Z">
          <w:pPr>
            <w:pStyle w:val="a0"/>
            <w:numPr>
              <w:ilvl w:val="0"/>
              <w:numId w:val="0"/>
            </w:numPr>
            <w:tabs>
              <w:tab w:val="clear" w:pos="2214"/>
            </w:tabs>
            <w:spacing w:line="240" w:lineRule="atLeast"/>
            <w:ind w:left="0" w:firstLineChars="350" w:firstLine="980"/>
          </w:pPr>
        </w:pPrChange>
      </w:pPr>
      <w:del w:id="29" w:author="11046014_劉育彤" w:date="2024-03-25T14:38:00Z">
        <w:r w:rsidDel="00F27CDC">
          <w:rPr>
            <w:rFonts w:ascii="Times New Roman" w:hint="eastAsia"/>
            <w:szCs w:val="28"/>
          </w:rPr>
          <w:delText xml:space="preserve">1-2   </w:delText>
        </w:r>
        <w:r w:rsidDel="00F27CDC">
          <w:rPr>
            <w:rFonts w:ascii="Times New Roman" w:hint="eastAsia"/>
            <w:szCs w:val="28"/>
          </w:rPr>
          <w:delText>動</w:delText>
        </w:r>
        <w:r w:rsidDel="00F27CDC">
          <w:rPr>
            <w:rFonts w:ascii="Times New Roman"/>
            <w:szCs w:val="28"/>
          </w:rPr>
          <w:delText>機</w:delText>
        </w:r>
      </w:del>
    </w:p>
    <w:p w14:paraId="28F5573F" w14:textId="77777777" w:rsidR="00D54657" w:rsidDel="00F27CDC" w:rsidRDefault="00D54657">
      <w:pPr>
        <w:pStyle w:val="a0"/>
        <w:numPr>
          <w:ilvl w:val="0"/>
          <w:numId w:val="0"/>
        </w:numPr>
        <w:snapToGrid/>
        <w:rPr>
          <w:del w:id="30" w:author="11046014_劉育彤" w:date="2024-03-25T14:38:00Z"/>
          <w:rFonts w:ascii="Times New Roman"/>
          <w:szCs w:val="28"/>
        </w:rPr>
        <w:pPrChange w:id="31" w:author="11046017_鄭兆媗" w:date="2024-03-25T20:17:00Z">
          <w:pPr>
            <w:pStyle w:val="a0"/>
            <w:numPr>
              <w:ilvl w:val="0"/>
              <w:numId w:val="0"/>
            </w:numPr>
            <w:tabs>
              <w:tab w:val="clear" w:pos="2214"/>
            </w:tabs>
            <w:spacing w:line="240" w:lineRule="atLeast"/>
            <w:ind w:left="0" w:firstLineChars="350" w:firstLine="980"/>
          </w:pPr>
        </w:pPrChange>
      </w:pPr>
      <w:del w:id="32" w:author="11046014_劉育彤" w:date="2024-03-25T14:38:00Z">
        <w:r w:rsidDel="00F27CDC">
          <w:rPr>
            <w:rFonts w:ascii="Times New Roman" w:hint="eastAsia"/>
            <w:szCs w:val="28"/>
          </w:rPr>
          <w:delText xml:space="preserve">1-3   </w:delText>
        </w:r>
        <w:r w:rsidDel="00F27CDC">
          <w:rPr>
            <w:rFonts w:ascii="Times New Roman" w:hint="eastAsia"/>
            <w:szCs w:val="28"/>
          </w:rPr>
          <w:delText>系</w:delText>
        </w:r>
        <w:r w:rsidDel="00F27CDC">
          <w:rPr>
            <w:rFonts w:ascii="Times New Roman"/>
            <w:szCs w:val="28"/>
          </w:rPr>
          <w:delText>統目的與目標</w:delText>
        </w:r>
      </w:del>
    </w:p>
    <w:p w14:paraId="6720DDEE" w14:textId="77777777" w:rsidR="00D54657" w:rsidDel="00F27CDC" w:rsidRDefault="00D54657">
      <w:pPr>
        <w:pStyle w:val="a0"/>
        <w:numPr>
          <w:ilvl w:val="0"/>
          <w:numId w:val="0"/>
        </w:numPr>
        <w:snapToGrid/>
        <w:rPr>
          <w:del w:id="33" w:author="11046014_劉育彤" w:date="2024-03-25T14:38:00Z"/>
          <w:rFonts w:ascii="Times New Roman"/>
          <w:szCs w:val="28"/>
        </w:rPr>
        <w:pPrChange w:id="34" w:author="11046017_鄭兆媗" w:date="2024-03-25T20:17:00Z">
          <w:pPr>
            <w:pStyle w:val="a0"/>
            <w:numPr>
              <w:ilvl w:val="0"/>
              <w:numId w:val="0"/>
            </w:numPr>
            <w:tabs>
              <w:tab w:val="clear" w:pos="2214"/>
            </w:tabs>
            <w:spacing w:line="240" w:lineRule="atLeast"/>
            <w:ind w:left="0" w:firstLineChars="350" w:firstLine="980"/>
          </w:pPr>
        </w:pPrChange>
      </w:pPr>
      <w:del w:id="35" w:author="11046014_劉育彤" w:date="2024-03-25T14:38:00Z">
        <w:r w:rsidDel="00F27CDC">
          <w:rPr>
            <w:rFonts w:ascii="Times New Roman" w:hint="eastAsia"/>
            <w:szCs w:val="28"/>
          </w:rPr>
          <w:delText xml:space="preserve">1-4   </w:delText>
        </w:r>
        <w:r w:rsidDel="00F27CDC">
          <w:rPr>
            <w:rFonts w:ascii="Times New Roman" w:hint="eastAsia"/>
            <w:szCs w:val="28"/>
          </w:rPr>
          <w:delText>預</w:delText>
        </w:r>
        <w:r w:rsidDel="00F27CDC">
          <w:rPr>
            <w:rFonts w:ascii="Times New Roman"/>
            <w:szCs w:val="28"/>
          </w:rPr>
          <w:delText>期</w:delText>
        </w:r>
        <w:r w:rsidDel="00F27CDC">
          <w:rPr>
            <w:rFonts w:ascii="Times New Roman" w:hint="eastAsia"/>
            <w:szCs w:val="28"/>
          </w:rPr>
          <w:delText>成</w:delText>
        </w:r>
        <w:r w:rsidDel="00F27CDC">
          <w:rPr>
            <w:rFonts w:ascii="Times New Roman"/>
            <w:szCs w:val="28"/>
          </w:rPr>
          <w:delText>果</w:delText>
        </w:r>
      </w:del>
    </w:p>
    <w:p w14:paraId="72EEEFB0" w14:textId="77777777" w:rsidR="00DC47C3" w:rsidRPr="005C1653" w:rsidDel="00F27CDC" w:rsidRDefault="00AD295B">
      <w:pPr>
        <w:pStyle w:val="3"/>
        <w:numPr>
          <w:ilvl w:val="1"/>
          <w:numId w:val="2"/>
        </w:numPr>
        <w:tabs>
          <w:tab w:val="clear" w:pos="1440"/>
          <w:tab w:val="num" w:pos="1680"/>
        </w:tabs>
        <w:ind w:left="0" w:firstLine="0"/>
        <w:rPr>
          <w:del w:id="36" w:author="11046014_劉育彤" w:date="2024-03-25T14:38:00Z"/>
          <w:rFonts w:cs="Arial"/>
          <w:szCs w:val="32"/>
        </w:rPr>
        <w:pPrChange w:id="37" w:author="11046017_鄭兆媗" w:date="2024-03-25T20:17:00Z">
          <w:pPr>
            <w:pStyle w:val="3"/>
            <w:numPr>
              <w:ilvl w:val="1"/>
              <w:numId w:val="2"/>
            </w:numPr>
            <w:tabs>
              <w:tab w:val="num" w:pos="1440"/>
              <w:tab w:val="num" w:pos="1680"/>
            </w:tabs>
            <w:spacing w:line="240" w:lineRule="atLeast"/>
            <w:ind w:leftChars="250" w:left="1060" w:hanging="360"/>
          </w:pPr>
        </w:pPrChange>
      </w:pPr>
      <w:del w:id="38" w:author="11046014_劉育彤" w:date="2024-03-25T14:38:00Z">
        <w:r w:rsidDel="00F27CDC">
          <w:rPr>
            <w:rFonts w:cs="Arial" w:hint="eastAsia"/>
            <w:szCs w:val="32"/>
          </w:rPr>
          <w:delText>營運</w:delText>
        </w:r>
        <w:r w:rsidDel="00F27CDC">
          <w:rPr>
            <w:rFonts w:cs="Arial"/>
            <w:szCs w:val="32"/>
          </w:rPr>
          <w:delText>計畫</w:delText>
        </w:r>
      </w:del>
    </w:p>
    <w:p w14:paraId="536E3948" w14:textId="1CA1F25A" w:rsidR="00D54657" w:rsidRPr="00D54657" w:rsidDel="00F27CDC" w:rsidRDefault="00254078">
      <w:pPr>
        <w:pStyle w:val="a0"/>
        <w:numPr>
          <w:ilvl w:val="0"/>
          <w:numId w:val="0"/>
        </w:numPr>
        <w:snapToGrid/>
        <w:rPr>
          <w:del w:id="39" w:author="11046014_劉育彤" w:date="2024-03-25T14:38:00Z"/>
          <w:rFonts w:ascii="Times New Roman"/>
          <w:szCs w:val="28"/>
        </w:rPr>
        <w:pPrChange w:id="40" w:author="11046017_鄭兆媗" w:date="2024-03-25T20:17:00Z">
          <w:pPr>
            <w:pStyle w:val="a0"/>
            <w:numPr>
              <w:ilvl w:val="0"/>
              <w:numId w:val="0"/>
            </w:numPr>
            <w:tabs>
              <w:tab w:val="clear" w:pos="2214"/>
            </w:tabs>
            <w:spacing w:line="240" w:lineRule="atLeast"/>
            <w:ind w:left="0" w:firstLineChars="350" w:firstLine="980"/>
          </w:pPr>
        </w:pPrChange>
      </w:pPr>
      <w:del w:id="41" w:author="11046014_劉育彤" w:date="2024-03-25T14:38:00Z">
        <w:r w:rsidDel="00F27CDC">
          <w:rPr>
            <w:noProof/>
          </w:rPr>
          <mc:AlternateContent>
            <mc:Choice Requires="wps">
              <w:drawing>
                <wp:anchor distT="45720" distB="45720" distL="114300" distR="114300" simplePos="0" relativeHeight="251658244" behindDoc="1" locked="0" layoutInCell="1" allowOverlap="1" wp14:anchorId="0463E461" wp14:editId="619B448E">
                  <wp:simplePos x="0" y="0"/>
                  <wp:positionH relativeFrom="column">
                    <wp:posOffset>3431540</wp:posOffset>
                  </wp:positionH>
                  <wp:positionV relativeFrom="paragraph">
                    <wp:posOffset>106045</wp:posOffset>
                  </wp:positionV>
                  <wp:extent cx="3025775" cy="558165"/>
                  <wp:effectExtent l="0" t="0" r="3175" b="0"/>
                  <wp:wrapNone/>
                  <wp:docPr id="439451740"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25775" cy="558165"/>
                          </a:xfrm>
                          <a:prstGeom prst="rect">
                            <a:avLst/>
                          </a:prstGeom>
                          <a:solidFill>
                            <a:srgbClr val="FFFFFF"/>
                          </a:solidFill>
                          <a:ln w="9525">
                            <a:solidFill>
                              <a:srgbClr val="000000"/>
                            </a:solidFill>
                            <a:miter lim="800000"/>
                            <a:headEnd/>
                            <a:tailEnd/>
                          </a:ln>
                        </wps:spPr>
                        <wps:txbx>
                          <w:txbxContent>
                            <w:p w14:paraId="2AB6B3B0" w14:textId="77777777" w:rsidR="00AD295B" w:rsidRPr="00AD295B" w:rsidRDefault="00AD295B" w:rsidP="00AD295B">
                              <w:pPr>
                                <w:ind w:firstLine="560"/>
                              </w:pPr>
                              <w:r w:rsidRPr="00AD295B">
                                <w:rPr>
                                  <w:rFonts w:hint="eastAsia"/>
                                  <w:color w:val="FF0000"/>
                                </w:rPr>
                                <w:t>2-2 CSR</w:t>
                              </w:r>
                              <w:r w:rsidRPr="00AD295B">
                                <w:rPr>
                                  <w:rFonts w:hint="eastAsia"/>
                                  <w:color w:val="FF0000"/>
                                </w:rPr>
                                <w:t>也算是一種商業模式，並非所有商業模式都要以盈利為目的。</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0463E461" id="_x0000_t202" coordsize="21600,21600" o:spt="202" path="m,l,21600r21600,l21600,xe">
                  <v:stroke joinstyle="miter"/>
                  <v:path gradientshapeok="t" o:connecttype="rect"/>
                </v:shapetype>
                <v:shape id="文字方塊 2" o:spid="_x0000_s1026" type="#_x0000_t202" style="position:absolute;left:0;text-align:left;margin-left:270.2pt;margin-top:8.35pt;width:238.25pt;height:43.95pt;z-index:-25165823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">
                  <v:textbox style="mso-fit-shape-to-text:t">
                    <w:txbxContent>
                      <w:p w14:paraId="2AB6B3B0" w14:textId="77777777" w:rsidR="00AD295B" w:rsidRPr="00AD295B" w:rsidRDefault="00AD295B" w:rsidP="00AD295B">
                        <w:pPr>
                          <w:ind w:firstLine="560"/>
                        </w:pPr>
                        <w:r w:rsidRPr="00AD295B">
                          <w:rPr>
                            <w:rFonts w:hint="eastAsia"/>
                            <w:color w:val="FF0000"/>
                          </w:rPr>
                          <w:t>2-2 CSR</w:t>
                        </w:r>
                        <w:r w:rsidRPr="00AD295B">
                          <w:rPr>
                            <w:rFonts w:hint="eastAsia"/>
                            <w:color w:val="FF0000"/>
                          </w:rPr>
                          <w:t>也算是一種商業模式，並非所有商業模式都要以盈利為目的。</w:t>
                        </w:r>
                      </w:p>
                    </w:txbxContent>
                  </v:textbox>
                </v:shape>
              </w:pict>
            </mc:Fallback>
          </mc:AlternateContent>
        </w:r>
        <w:r w:rsidR="00D54657" w:rsidRPr="00D54657" w:rsidDel="00F27CDC">
          <w:rPr>
            <w:rFonts w:ascii="Times New Roman" w:hint="eastAsia"/>
            <w:szCs w:val="28"/>
          </w:rPr>
          <w:delText xml:space="preserve">2-1 </w:delText>
        </w:r>
        <w:r w:rsidR="00D54657" w:rsidDel="00F27CDC">
          <w:rPr>
            <w:rFonts w:ascii="Times New Roman"/>
            <w:szCs w:val="28"/>
          </w:rPr>
          <w:delText xml:space="preserve">  </w:delText>
        </w:r>
        <w:r w:rsidR="00AD295B" w:rsidDel="00F27CDC">
          <w:rPr>
            <w:rFonts w:ascii="Times New Roman" w:hint="eastAsia"/>
            <w:szCs w:val="28"/>
          </w:rPr>
          <w:delText>可行</w:delText>
        </w:r>
        <w:r w:rsidR="00AD295B" w:rsidDel="00F27CDC">
          <w:rPr>
            <w:rFonts w:ascii="Times New Roman"/>
            <w:szCs w:val="28"/>
          </w:rPr>
          <w:delText>性分析</w:delText>
        </w:r>
      </w:del>
    </w:p>
    <w:p w14:paraId="46987338" w14:textId="77777777" w:rsidR="00D54657" w:rsidRPr="00D54657" w:rsidDel="00F27CDC" w:rsidRDefault="00D54657">
      <w:pPr>
        <w:pStyle w:val="a0"/>
        <w:numPr>
          <w:ilvl w:val="0"/>
          <w:numId w:val="0"/>
        </w:numPr>
        <w:snapToGrid/>
        <w:rPr>
          <w:del w:id="42" w:author="11046014_劉育彤" w:date="2024-03-25T14:38:00Z"/>
          <w:rFonts w:ascii="Times New Roman"/>
          <w:szCs w:val="28"/>
        </w:rPr>
        <w:pPrChange w:id="43" w:author="11046017_鄭兆媗" w:date="2024-03-25T20:17:00Z">
          <w:pPr>
            <w:pStyle w:val="a0"/>
            <w:numPr>
              <w:ilvl w:val="0"/>
              <w:numId w:val="0"/>
            </w:numPr>
            <w:tabs>
              <w:tab w:val="clear" w:pos="2214"/>
            </w:tabs>
            <w:spacing w:line="240" w:lineRule="atLeast"/>
            <w:ind w:left="0" w:firstLineChars="350" w:firstLine="980"/>
          </w:pPr>
        </w:pPrChange>
      </w:pPr>
      <w:del w:id="44" w:author="11046014_劉育彤" w:date="2024-03-25T14:38:00Z">
        <w:r w:rsidRPr="00D54657" w:rsidDel="00F27CDC">
          <w:rPr>
            <w:rFonts w:ascii="Times New Roman"/>
            <w:szCs w:val="28"/>
          </w:rPr>
          <w:delText>2</w:delText>
        </w:r>
        <w:r w:rsidRPr="00D54657" w:rsidDel="00F27CDC">
          <w:rPr>
            <w:rFonts w:ascii="Times New Roman" w:hint="eastAsia"/>
            <w:szCs w:val="28"/>
          </w:rPr>
          <w:delText>-2</w:delText>
        </w:r>
        <w:r w:rsidRPr="00D54657" w:rsidDel="00F27CDC">
          <w:rPr>
            <w:rFonts w:ascii="Times New Roman"/>
            <w:szCs w:val="28"/>
          </w:rPr>
          <w:delText xml:space="preserve"> </w:delText>
        </w:r>
        <w:r w:rsidDel="00F27CDC">
          <w:rPr>
            <w:rFonts w:ascii="Times New Roman"/>
            <w:szCs w:val="28"/>
          </w:rPr>
          <w:delText xml:space="preserve">  </w:delText>
        </w:r>
        <w:r w:rsidR="00AD295B" w:rsidDel="00F27CDC">
          <w:rPr>
            <w:rFonts w:ascii="Times New Roman" w:hint="eastAsia"/>
            <w:szCs w:val="28"/>
          </w:rPr>
          <w:delText>商業</w:delText>
        </w:r>
        <w:r w:rsidR="00AD295B" w:rsidDel="00F27CDC">
          <w:rPr>
            <w:rFonts w:ascii="Times New Roman"/>
            <w:szCs w:val="28"/>
          </w:rPr>
          <w:delText>模式</w:delText>
        </w:r>
        <w:r w:rsidR="00AD295B" w:rsidDel="00F27CDC">
          <w:rPr>
            <w:rFonts w:ascii="Times New Roman" w:cs="Arial" w:hint="eastAsia"/>
            <w:sz w:val="32"/>
            <w:szCs w:val="32"/>
          </w:rPr>
          <w:delText>－</w:delText>
        </w:r>
        <w:r w:rsidR="00AD295B" w:rsidRPr="00D54657" w:rsidDel="00F27CDC">
          <w:rPr>
            <w:rFonts w:ascii="Times New Roman" w:cs="Arial" w:hint="eastAsia"/>
            <w:sz w:val="32"/>
            <w:szCs w:val="32"/>
          </w:rPr>
          <w:delText>B</w:delText>
        </w:r>
        <w:r w:rsidR="00AD295B" w:rsidRPr="00D54657" w:rsidDel="00F27CDC">
          <w:rPr>
            <w:rFonts w:ascii="Times New Roman" w:cs="Arial"/>
            <w:sz w:val="32"/>
            <w:szCs w:val="32"/>
          </w:rPr>
          <w:delText>usiness model</w:delText>
        </w:r>
      </w:del>
    </w:p>
    <w:p w14:paraId="6189130B" w14:textId="77777777" w:rsidR="00D54657" w:rsidDel="00F27CDC" w:rsidRDefault="00D54657">
      <w:pPr>
        <w:pStyle w:val="a0"/>
        <w:numPr>
          <w:ilvl w:val="0"/>
          <w:numId w:val="0"/>
        </w:numPr>
        <w:snapToGrid/>
        <w:rPr>
          <w:del w:id="45" w:author="11046014_劉育彤" w:date="2024-03-25T14:38:00Z"/>
          <w:rFonts w:ascii="Times New Roman"/>
          <w:szCs w:val="28"/>
        </w:rPr>
        <w:pPrChange w:id="46" w:author="11046017_鄭兆媗" w:date="2024-03-25T20:17:00Z">
          <w:pPr>
            <w:pStyle w:val="a0"/>
            <w:numPr>
              <w:ilvl w:val="0"/>
              <w:numId w:val="0"/>
            </w:numPr>
            <w:tabs>
              <w:tab w:val="clear" w:pos="2214"/>
            </w:tabs>
            <w:spacing w:line="240" w:lineRule="atLeast"/>
            <w:ind w:left="0" w:firstLineChars="350" w:firstLine="980"/>
          </w:pPr>
        </w:pPrChange>
      </w:pPr>
      <w:del w:id="47" w:author="11046014_劉育彤" w:date="2024-03-25T14:38:00Z">
        <w:r w:rsidRPr="00D54657" w:rsidDel="00F27CDC">
          <w:rPr>
            <w:rFonts w:ascii="Times New Roman" w:hint="eastAsia"/>
            <w:szCs w:val="28"/>
          </w:rPr>
          <w:delText xml:space="preserve">2-3 </w:delText>
        </w:r>
        <w:r w:rsidDel="00F27CDC">
          <w:rPr>
            <w:rFonts w:ascii="Times New Roman"/>
            <w:szCs w:val="28"/>
          </w:rPr>
          <w:delText xml:space="preserve">  </w:delText>
        </w:r>
        <w:r w:rsidR="00AD295B" w:rsidDel="00F27CDC">
          <w:rPr>
            <w:rFonts w:ascii="Times New Roman" w:hint="eastAsia"/>
            <w:szCs w:val="28"/>
          </w:rPr>
          <w:delText>市場</w:delText>
        </w:r>
        <w:r w:rsidR="00AD295B" w:rsidDel="00F27CDC">
          <w:rPr>
            <w:rFonts w:ascii="Times New Roman"/>
            <w:szCs w:val="28"/>
          </w:rPr>
          <w:delText>分析</w:delText>
        </w:r>
        <w:r w:rsidR="00AD295B" w:rsidDel="00F27CDC">
          <w:rPr>
            <w:rFonts w:ascii="Times New Roman" w:hint="eastAsia"/>
            <w:szCs w:val="28"/>
          </w:rPr>
          <w:delText>－</w:delText>
        </w:r>
        <w:r w:rsidR="00AD295B" w:rsidDel="00F27CDC">
          <w:rPr>
            <w:rFonts w:ascii="Times New Roman" w:hint="eastAsia"/>
            <w:szCs w:val="28"/>
          </w:rPr>
          <w:delText>STP</w:delText>
        </w:r>
      </w:del>
    </w:p>
    <w:p w14:paraId="62AC75D2" w14:textId="77777777" w:rsidR="00AD295B" w:rsidDel="00F27CDC" w:rsidRDefault="00AD295B">
      <w:pPr>
        <w:pStyle w:val="a0"/>
        <w:numPr>
          <w:ilvl w:val="0"/>
          <w:numId w:val="0"/>
        </w:numPr>
        <w:snapToGrid/>
        <w:rPr>
          <w:del w:id="48" w:author="11046014_劉育彤" w:date="2024-03-25T14:38:00Z"/>
          <w:rFonts w:ascii="Times New Roman"/>
          <w:szCs w:val="28"/>
        </w:rPr>
        <w:pPrChange w:id="49" w:author="11046017_鄭兆媗" w:date="2024-03-25T20:17:00Z">
          <w:pPr>
            <w:pStyle w:val="a0"/>
            <w:numPr>
              <w:ilvl w:val="0"/>
              <w:numId w:val="0"/>
            </w:numPr>
            <w:tabs>
              <w:tab w:val="clear" w:pos="2214"/>
            </w:tabs>
            <w:spacing w:line="240" w:lineRule="atLeast"/>
            <w:ind w:left="0" w:firstLineChars="350" w:firstLine="980"/>
          </w:pPr>
        </w:pPrChange>
      </w:pPr>
      <w:del w:id="50" w:author="11046014_劉育彤" w:date="2024-03-25T14:38:00Z">
        <w:r w:rsidDel="00F27CDC">
          <w:rPr>
            <w:rFonts w:ascii="Times New Roman"/>
            <w:szCs w:val="28"/>
          </w:rPr>
          <w:delText xml:space="preserve">2-4   </w:delText>
        </w:r>
        <w:r w:rsidDel="00F27CDC">
          <w:rPr>
            <w:rFonts w:ascii="Times New Roman" w:hint="eastAsia"/>
            <w:szCs w:val="28"/>
          </w:rPr>
          <w:delText>競爭</w:delText>
        </w:r>
        <w:r w:rsidDel="00F27CDC">
          <w:rPr>
            <w:rFonts w:ascii="Times New Roman"/>
            <w:szCs w:val="28"/>
          </w:rPr>
          <w:delText>力分析</w:delText>
        </w:r>
        <w:r w:rsidDel="00F27CDC">
          <w:rPr>
            <w:rFonts w:ascii="Times New Roman" w:hint="eastAsia"/>
            <w:szCs w:val="28"/>
          </w:rPr>
          <w:delText>SWOT</w:delText>
        </w:r>
        <w:r w:rsidDel="00F27CDC">
          <w:rPr>
            <w:rFonts w:ascii="Times New Roman"/>
            <w:szCs w:val="28"/>
          </w:rPr>
          <w:delText>-TOWS</w:delText>
        </w:r>
        <w:r w:rsidDel="00F27CDC">
          <w:rPr>
            <w:rFonts w:ascii="Times New Roman" w:hint="eastAsia"/>
            <w:szCs w:val="28"/>
          </w:rPr>
          <w:delText>或</w:delText>
        </w:r>
        <w:r w:rsidDel="00F27CDC">
          <w:rPr>
            <w:rFonts w:ascii="Times New Roman"/>
            <w:szCs w:val="28"/>
          </w:rPr>
          <w:delText>五力分析</w:delText>
        </w:r>
      </w:del>
    </w:p>
    <w:p w14:paraId="0D30D78D" w14:textId="77777777" w:rsidR="00D54657" w:rsidRPr="005C1653" w:rsidDel="00F27CDC" w:rsidRDefault="00D54657">
      <w:pPr>
        <w:pStyle w:val="3"/>
        <w:numPr>
          <w:ilvl w:val="1"/>
          <w:numId w:val="2"/>
        </w:numPr>
        <w:tabs>
          <w:tab w:val="clear" w:pos="1440"/>
          <w:tab w:val="num" w:pos="1680"/>
        </w:tabs>
        <w:ind w:left="0" w:firstLine="0"/>
        <w:rPr>
          <w:del w:id="51" w:author="11046014_劉育彤" w:date="2024-03-25T14:38:00Z"/>
          <w:rFonts w:cs="Arial"/>
          <w:szCs w:val="32"/>
        </w:rPr>
        <w:pPrChange w:id="52" w:author="11046017_鄭兆媗" w:date="2024-03-25T20:17:00Z">
          <w:pPr>
            <w:pStyle w:val="3"/>
            <w:numPr>
              <w:ilvl w:val="1"/>
              <w:numId w:val="2"/>
            </w:numPr>
            <w:tabs>
              <w:tab w:val="num" w:pos="1440"/>
              <w:tab w:val="num" w:pos="1680"/>
            </w:tabs>
            <w:spacing w:line="240" w:lineRule="atLeast"/>
            <w:ind w:leftChars="250" w:left="1060" w:hanging="360"/>
          </w:pPr>
        </w:pPrChange>
      </w:pPr>
      <w:del w:id="53" w:author="11046014_劉育彤" w:date="2024-03-25T14:38:00Z">
        <w:r w:rsidRPr="005C1653" w:rsidDel="00F27CDC">
          <w:rPr>
            <w:rFonts w:cs="Arial"/>
            <w:szCs w:val="32"/>
          </w:rPr>
          <w:delText>系統規格</w:delText>
        </w:r>
      </w:del>
    </w:p>
    <w:p w14:paraId="25CA0308" w14:textId="77777777" w:rsidR="00D54657" w:rsidRPr="005C1653" w:rsidDel="00F27CDC" w:rsidRDefault="00AD295B">
      <w:pPr>
        <w:pStyle w:val="a0"/>
        <w:numPr>
          <w:ilvl w:val="0"/>
          <w:numId w:val="0"/>
        </w:numPr>
        <w:snapToGrid/>
        <w:rPr>
          <w:del w:id="54" w:author="11046014_劉育彤" w:date="2024-03-25T14:38:00Z"/>
          <w:rFonts w:ascii="Times New Roman"/>
          <w:szCs w:val="28"/>
        </w:rPr>
        <w:pPrChange w:id="55" w:author="11046017_鄭兆媗" w:date="2024-03-25T20:17:00Z">
          <w:pPr>
            <w:pStyle w:val="a0"/>
            <w:numPr>
              <w:ilvl w:val="0"/>
              <w:numId w:val="0"/>
            </w:numPr>
            <w:tabs>
              <w:tab w:val="clear" w:pos="2214"/>
            </w:tabs>
            <w:spacing w:line="240" w:lineRule="atLeast"/>
            <w:ind w:left="0" w:firstLineChars="350" w:firstLine="980"/>
          </w:pPr>
        </w:pPrChange>
      </w:pPr>
      <w:del w:id="56" w:author="11046014_劉育彤" w:date="2024-03-25T14:38:00Z">
        <w:r w:rsidDel="00F27CDC">
          <w:rPr>
            <w:rFonts w:ascii="Times New Roman" w:hint="eastAsia"/>
            <w:szCs w:val="28"/>
          </w:rPr>
          <w:delText>3</w:delText>
        </w:r>
        <w:r w:rsidR="00D54657" w:rsidDel="00F27CDC">
          <w:rPr>
            <w:rFonts w:ascii="Times New Roman" w:hint="eastAsia"/>
            <w:szCs w:val="28"/>
          </w:rPr>
          <w:delText xml:space="preserve">-1   </w:delText>
        </w:r>
        <w:r w:rsidR="00D54657" w:rsidRPr="005C1653" w:rsidDel="00F27CDC">
          <w:rPr>
            <w:rFonts w:ascii="Times New Roman"/>
            <w:szCs w:val="28"/>
          </w:rPr>
          <w:delText>系統架構</w:delText>
        </w:r>
        <w:r w:rsidR="00D54657" w:rsidRPr="005C1653" w:rsidDel="00F27CDC">
          <w:rPr>
            <w:rFonts w:ascii="Times New Roman" w:hint="eastAsia"/>
            <w:szCs w:val="28"/>
          </w:rPr>
          <w:delText>：最好以圖示方式說明。</w:delText>
        </w:r>
      </w:del>
    </w:p>
    <w:p w14:paraId="51E31655" w14:textId="77777777" w:rsidR="00D54657" w:rsidRPr="005C1653" w:rsidDel="00F27CDC" w:rsidRDefault="00AD295B">
      <w:pPr>
        <w:pStyle w:val="a0"/>
        <w:numPr>
          <w:ilvl w:val="0"/>
          <w:numId w:val="0"/>
        </w:numPr>
        <w:snapToGrid/>
        <w:rPr>
          <w:del w:id="57" w:author="11046014_劉育彤" w:date="2024-03-25T14:38:00Z"/>
          <w:rFonts w:ascii="Times New Roman"/>
          <w:szCs w:val="28"/>
        </w:rPr>
        <w:pPrChange w:id="58" w:author="11046017_鄭兆媗" w:date="2024-03-25T20:17:00Z">
          <w:pPr>
            <w:pStyle w:val="a0"/>
            <w:numPr>
              <w:ilvl w:val="0"/>
              <w:numId w:val="0"/>
            </w:numPr>
            <w:tabs>
              <w:tab w:val="clear" w:pos="2214"/>
            </w:tabs>
            <w:spacing w:line="240" w:lineRule="atLeast"/>
            <w:ind w:left="0" w:firstLineChars="350" w:firstLine="980"/>
          </w:pPr>
        </w:pPrChange>
      </w:pPr>
      <w:del w:id="59" w:author="11046014_劉育彤" w:date="2024-03-25T14:38:00Z">
        <w:r w:rsidDel="00F27CDC">
          <w:rPr>
            <w:rFonts w:ascii="Times New Roman"/>
            <w:szCs w:val="28"/>
          </w:rPr>
          <w:delText>3</w:delText>
        </w:r>
        <w:r w:rsidR="00D54657" w:rsidDel="00F27CDC">
          <w:rPr>
            <w:rFonts w:ascii="Times New Roman"/>
            <w:szCs w:val="28"/>
          </w:rPr>
          <w:delText xml:space="preserve">-2   </w:delText>
        </w:r>
        <w:r w:rsidR="00D54657" w:rsidRPr="005C1653" w:rsidDel="00F27CDC">
          <w:rPr>
            <w:rFonts w:ascii="Times New Roman" w:hint="eastAsia"/>
            <w:szCs w:val="28"/>
          </w:rPr>
          <w:delText>系統</w:delText>
        </w:r>
        <w:r w:rsidR="00D54657" w:rsidRPr="005C1653" w:rsidDel="00F27CDC">
          <w:rPr>
            <w:rFonts w:ascii="Times New Roman"/>
            <w:szCs w:val="28"/>
          </w:rPr>
          <w:delText>軟、硬體需求與技術平台</w:delText>
        </w:r>
        <w:r w:rsidR="00D54657" w:rsidRPr="005C1653" w:rsidDel="00F27CDC">
          <w:rPr>
            <w:rFonts w:ascii="Times New Roman" w:hint="eastAsia"/>
            <w:szCs w:val="28"/>
          </w:rPr>
          <w:delText>。</w:delText>
        </w:r>
      </w:del>
    </w:p>
    <w:p w14:paraId="0FDC9F36" w14:textId="77777777" w:rsidR="00D54657" w:rsidRPr="005C1653" w:rsidDel="00F27CDC" w:rsidRDefault="00AD295B">
      <w:pPr>
        <w:pStyle w:val="a0"/>
        <w:numPr>
          <w:ilvl w:val="0"/>
          <w:numId w:val="0"/>
        </w:numPr>
        <w:snapToGrid/>
        <w:rPr>
          <w:del w:id="60" w:author="11046014_劉育彤" w:date="2024-03-25T14:38:00Z"/>
          <w:rFonts w:ascii="Times New Roman"/>
          <w:szCs w:val="28"/>
        </w:rPr>
        <w:pPrChange w:id="61" w:author="11046017_鄭兆媗" w:date="2024-03-25T20:17:00Z">
          <w:pPr>
            <w:pStyle w:val="a0"/>
            <w:numPr>
              <w:ilvl w:val="0"/>
              <w:numId w:val="0"/>
            </w:numPr>
            <w:tabs>
              <w:tab w:val="clear" w:pos="2214"/>
            </w:tabs>
            <w:spacing w:line="240" w:lineRule="atLeast"/>
            <w:ind w:left="0" w:firstLineChars="350" w:firstLine="980"/>
          </w:pPr>
        </w:pPrChange>
      </w:pPr>
      <w:del w:id="62" w:author="11046014_劉育彤" w:date="2024-03-25T14:38:00Z">
        <w:r w:rsidDel="00F27CDC">
          <w:rPr>
            <w:rFonts w:ascii="Times New Roman"/>
            <w:szCs w:val="28"/>
          </w:rPr>
          <w:delText>3</w:delText>
        </w:r>
        <w:r w:rsidR="00D54657" w:rsidDel="00F27CDC">
          <w:rPr>
            <w:rFonts w:ascii="Times New Roman"/>
            <w:szCs w:val="28"/>
          </w:rPr>
          <w:delText xml:space="preserve">-3   </w:delText>
        </w:r>
        <w:r w:rsidR="00D54657" w:rsidRPr="005C1653" w:rsidDel="00F27CDC">
          <w:rPr>
            <w:rFonts w:ascii="Times New Roman" w:hint="eastAsia"/>
            <w:szCs w:val="28"/>
          </w:rPr>
          <w:delText>開發</w:delText>
        </w:r>
        <w:r w:rsidR="00D54657" w:rsidRPr="005C1653" w:rsidDel="00F27CDC">
          <w:rPr>
            <w:rFonts w:ascii="Times New Roman"/>
            <w:szCs w:val="28"/>
          </w:rPr>
          <w:delText>標準與</w:delText>
        </w:r>
        <w:r w:rsidR="00D54657" w:rsidRPr="005C1653" w:rsidDel="00F27CDC">
          <w:rPr>
            <w:rFonts w:ascii="Times New Roman" w:hint="eastAsia"/>
            <w:szCs w:val="28"/>
          </w:rPr>
          <w:delText>使用</w:delText>
        </w:r>
        <w:r w:rsidR="00D54657" w:rsidRPr="005C1653" w:rsidDel="00F27CDC">
          <w:rPr>
            <w:rFonts w:ascii="Times New Roman"/>
            <w:szCs w:val="28"/>
          </w:rPr>
          <w:delText>工具。</w:delText>
        </w:r>
      </w:del>
    </w:p>
    <w:p w14:paraId="1DD4966A" w14:textId="2EBF5CF6" w:rsidR="00DC47C3" w:rsidRPr="005C1653" w:rsidDel="00F27CDC" w:rsidRDefault="00254078">
      <w:pPr>
        <w:pStyle w:val="3"/>
        <w:numPr>
          <w:ilvl w:val="1"/>
          <w:numId w:val="2"/>
        </w:numPr>
        <w:tabs>
          <w:tab w:val="clear" w:pos="1440"/>
          <w:tab w:val="num" w:pos="1680"/>
        </w:tabs>
        <w:ind w:left="0" w:firstLine="0"/>
        <w:rPr>
          <w:del w:id="63" w:author="11046014_劉育彤" w:date="2024-03-25T14:38:00Z"/>
          <w:rFonts w:cs="Arial"/>
          <w:szCs w:val="32"/>
        </w:rPr>
        <w:pPrChange w:id="64" w:author="11046017_鄭兆媗" w:date="2024-03-25T20:17:00Z">
          <w:pPr>
            <w:pStyle w:val="3"/>
            <w:numPr>
              <w:ilvl w:val="1"/>
              <w:numId w:val="2"/>
            </w:numPr>
            <w:tabs>
              <w:tab w:val="num" w:pos="1440"/>
              <w:tab w:val="num" w:pos="1680"/>
            </w:tabs>
            <w:spacing w:line="240" w:lineRule="atLeast"/>
            <w:ind w:leftChars="250" w:left="1060" w:hanging="360"/>
          </w:pPr>
        </w:pPrChange>
      </w:pPr>
      <w:del w:id="65" w:author="11046014_劉育彤" w:date="2024-03-25T14:38:00Z">
        <w:r w:rsidDel="00F27CDC">
          <w:rPr>
            <w:noProof/>
          </w:rPr>
          <mc:AlternateContent>
            <mc:Choice Requires="wps">
              <w:drawing>
                <wp:anchor distT="45720" distB="45720" distL="114300" distR="114300" simplePos="0" relativeHeight="251658240" behindDoc="0" locked="0" layoutInCell="1" allowOverlap="1" wp14:anchorId="073CFE36" wp14:editId="3512D698">
                  <wp:simplePos x="0" y="0"/>
                  <wp:positionH relativeFrom="column">
                    <wp:posOffset>4145915</wp:posOffset>
                  </wp:positionH>
                  <wp:positionV relativeFrom="paragraph">
                    <wp:posOffset>140335</wp:posOffset>
                  </wp:positionV>
                  <wp:extent cx="2657475" cy="786765"/>
                  <wp:effectExtent l="12065" t="6985" r="6985" b="6350"/>
                  <wp:wrapSquare wrapText="bothSides"/>
                  <wp:docPr id="958703110"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57475" cy="786765"/>
                          </a:xfrm>
                          <a:prstGeom prst="rect">
                            <a:avLst/>
                          </a:prstGeom>
                          <a:solidFill>
                            <a:srgbClr val="FFFFFF"/>
                          </a:solidFill>
                          <a:ln w="9525">
                            <a:solidFill>
                              <a:srgbClr val="000000"/>
                            </a:solidFill>
                            <a:miter lim="800000"/>
                            <a:headEnd/>
                            <a:tailEnd/>
                          </a:ln>
                        </wps:spPr>
                        <wps:txbx>
                          <w:txbxContent>
                            <w:p w14:paraId="43D2FFF5" w14:textId="77777777" w:rsidR="00490C86" w:rsidRPr="00931D8B" w:rsidRDefault="00490C86">
                              <w:pPr>
                                <w:ind w:firstLine="400"/>
                                <w:rPr>
                                  <w:color w:val="FF0000"/>
                                  <w:sz w:val="20"/>
                                  <w:szCs w:val="20"/>
                                </w:rPr>
                              </w:pPr>
                              <w:r w:rsidRPr="00931D8B">
                                <w:rPr>
                                  <w:rFonts w:hint="eastAsia"/>
                                  <w:color w:val="FF0000"/>
                                  <w:sz w:val="20"/>
                                  <w:szCs w:val="20"/>
                                </w:rPr>
                                <w:t>第</w:t>
                              </w:r>
                              <w:r w:rsidR="00AD295B">
                                <w:rPr>
                                  <w:color w:val="FF0000"/>
                                  <w:sz w:val="20"/>
                                  <w:szCs w:val="20"/>
                                </w:rPr>
                                <w:t>4</w:t>
                              </w:r>
                              <w:r w:rsidRPr="00931D8B">
                                <w:rPr>
                                  <w:rFonts w:hint="eastAsia"/>
                                  <w:color w:val="FF0000"/>
                                  <w:sz w:val="20"/>
                                  <w:szCs w:val="20"/>
                                </w:rPr>
                                <w:t>章</w:t>
                              </w:r>
                              <w:r w:rsidRPr="00931D8B">
                                <w:rPr>
                                  <w:rFonts w:hint="eastAsia"/>
                                  <w:color w:val="FF0000"/>
                                  <w:sz w:val="20"/>
                                  <w:szCs w:val="20"/>
                                </w:rPr>
                                <w:t xml:space="preserve"> </w:t>
                              </w:r>
                              <w:r w:rsidRPr="00931D8B">
                                <w:rPr>
                                  <w:rFonts w:hint="eastAsia"/>
                                  <w:color w:val="FF0000"/>
                                  <w:sz w:val="20"/>
                                  <w:szCs w:val="20"/>
                                </w:rPr>
                                <w:t>專</w:t>
                              </w:r>
                              <w:r w:rsidRPr="00931D8B">
                                <w:rPr>
                                  <w:color w:val="FF0000"/>
                                  <w:sz w:val="20"/>
                                  <w:szCs w:val="20"/>
                                </w:rPr>
                                <w:t>案時程與組織分工</w:t>
                              </w:r>
                            </w:p>
                            <w:p w14:paraId="10B226BC" w14:textId="77777777" w:rsidR="00490C86" w:rsidRPr="00931D8B" w:rsidRDefault="00490C86" w:rsidP="00490C86">
                              <w:pPr>
                                <w:widowControl/>
                                <w:ind w:firstLine="400"/>
                                <w:rPr>
                                  <w:b/>
                                  <w:color w:val="FF0000"/>
                                  <w:sz w:val="20"/>
                                  <w:szCs w:val="20"/>
                                  <w:bdr w:val="single" w:sz="4" w:space="0" w:color="auto"/>
                                </w:rPr>
                              </w:pPr>
                              <w:r w:rsidRPr="00931D8B">
                                <w:rPr>
                                  <w:rFonts w:hint="eastAsia"/>
                                  <w:b/>
                                  <w:color w:val="FF0000"/>
                                  <w:sz w:val="20"/>
                                  <w:szCs w:val="20"/>
                                  <w:bdr w:val="single" w:sz="4" w:space="0" w:color="auto"/>
                                </w:rPr>
                                <w:t>1.</w:t>
                              </w:r>
                              <w:r w:rsidRPr="00931D8B">
                                <w:rPr>
                                  <w:rFonts w:hint="eastAsia"/>
                                  <w:b/>
                                  <w:color w:val="FF0000"/>
                                  <w:sz w:val="20"/>
                                  <w:szCs w:val="20"/>
                                  <w:bdr w:val="single" w:sz="4" w:space="0" w:color="auto"/>
                                </w:rPr>
                                <w:t>應詳細描述一年（二學期）之規劃與控管</w:t>
                              </w:r>
                            </w:p>
                            <w:p w14:paraId="1D84ADC6" w14:textId="77777777" w:rsidR="00490C86" w:rsidRPr="00931D8B" w:rsidRDefault="00490C86" w:rsidP="00490C86">
                              <w:pPr>
                                <w:widowControl/>
                                <w:ind w:firstLine="400"/>
                                <w:rPr>
                                  <w:color w:val="FF0000"/>
                                  <w:sz w:val="20"/>
                                  <w:szCs w:val="20"/>
                                </w:rPr>
                              </w:pPr>
                              <w:r w:rsidRPr="00931D8B">
                                <w:rPr>
                                  <w:rFonts w:hint="eastAsia"/>
                                  <w:b/>
                                  <w:color w:val="FF0000"/>
                                  <w:sz w:val="20"/>
                                  <w:szCs w:val="20"/>
                                  <w:bdr w:val="single" w:sz="4" w:space="0" w:color="auto"/>
                                </w:rPr>
                                <w:t>2.</w:t>
                              </w:r>
                              <w:r w:rsidRPr="00931D8B">
                                <w:rPr>
                                  <w:rFonts w:hint="eastAsia"/>
                                  <w:b/>
                                  <w:color w:val="FF0000"/>
                                  <w:sz w:val="20"/>
                                  <w:szCs w:val="20"/>
                                  <w:bdr w:val="single" w:sz="4" w:space="0" w:color="auto"/>
                                </w:rPr>
                                <w:t>參</w:t>
                              </w:r>
                              <w:r w:rsidRPr="00931D8B">
                                <w:rPr>
                                  <w:b/>
                                  <w:color w:val="FF0000"/>
                                  <w:sz w:val="20"/>
                                  <w:szCs w:val="20"/>
                                  <w:bdr w:val="single" w:sz="4" w:space="0" w:color="auto"/>
                                </w:rPr>
                                <w:t>考專</w:t>
                              </w:r>
                              <w:r w:rsidRPr="00931D8B">
                                <w:rPr>
                                  <w:rFonts w:hint="eastAsia"/>
                                  <w:b/>
                                  <w:color w:val="FF0000"/>
                                  <w:sz w:val="20"/>
                                  <w:szCs w:val="20"/>
                                  <w:bdr w:val="single" w:sz="4" w:space="0" w:color="auto"/>
                                </w:rPr>
                                <w:t>案</w:t>
                              </w:r>
                              <w:r w:rsidRPr="00931D8B">
                                <w:rPr>
                                  <w:b/>
                                  <w:color w:val="FF0000"/>
                                  <w:sz w:val="20"/>
                                  <w:szCs w:val="20"/>
                                  <w:bdr w:val="single" w:sz="4" w:space="0" w:color="auto"/>
                                </w:rPr>
                                <w:t>組織與分工</w:t>
                              </w:r>
                              <w:r w:rsidRPr="00931D8B">
                                <w:rPr>
                                  <w:rFonts w:hint="eastAsia"/>
                                  <w:b/>
                                  <w:color w:val="FF0000"/>
                                  <w:sz w:val="20"/>
                                  <w:szCs w:val="20"/>
                                  <w:bdr w:val="single" w:sz="4" w:space="0" w:color="auto"/>
                                </w:rPr>
                                <w:t>範</w:t>
                              </w:r>
                              <w:r w:rsidRPr="00931D8B">
                                <w:rPr>
                                  <w:b/>
                                  <w:color w:val="FF0000"/>
                                  <w:sz w:val="20"/>
                                  <w:szCs w:val="20"/>
                                  <w:bdr w:val="single" w:sz="4" w:space="0" w:color="auto"/>
                                </w:rPr>
                                <w:t>本</w:t>
                              </w:r>
                              <w:r w:rsidR="00B14B01">
                                <w:rPr>
                                  <w:rFonts w:hint="eastAsia"/>
                                  <w:b/>
                                  <w:color w:val="FF0000"/>
                                  <w:sz w:val="20"/>
                                  <w:szCs w:val="20"/>
                                  <w:bdr w:val="single" w:sz="4" w:space="0" w:color="auto"/>
                                </w:rPr>
                                <w:t>如</w:t>
                              </w:r>
                              <w:r w:rsidR="00B14B01">
                                <w:rPr>
                                  <w:b/>
                                  <w:color w:val="FF0000"/>
                                  <w:sz w:val="20"/>
                                  <w:szCs w:val="20"/>
                                  <w:bdr w:val="single" w:sz="4" w:space="0" w:color="auto"/>
                                </w:rPr>
                                <w:t>下表</w:t>
                              </w:r>
                              <w:r w:rsidRPr="00931D8B">
                                <w:rPr>
                                  <w:rFonts w:hint="eastAsia"/>
                                  <w:b/>
                                  <w:color w:val="FF0000"/>
                                  <w:sz w:val="20"/>
                                  <w:szCs w:val="20"/>
                                  <w:bdr w:val="single" w:sz="4" w:space="0" w:color="auto"/>
                                </w:rPr>
                                <w:t>，</w:t>
                              </w:r>
                              <w:r w:rsidRPr="00931D8B">
                                <w:rPr>
                                  <w:b/>
                                  <w:color w:val="FF0000"/>
                                  <w:sz w:val="20"/>
                                  <w:szCs w:val="20"/>
                                  <w:bdr w:val="single" w:sz="4" w:space="0" w:color="auto"/>
                                </w:rPr>
                                <w:t>詳細填</w:t>
                              </w:r>
                              <w:r w:rsidRPr="00931D8B">
                                <w:rPr>
                                  <w:rFonts w:hint="eastAsia"/>
                                  <w:b/>
                                  <w:color w:val="FF0000"/>
                                  <w:sz w:val="20"/>
                                  <w:szCs w:val="20"/>
                                  <w:bdr w:val="single" w:sz="4" w:space="0" w:color="auto"/>
                                </w:rPr>
                                <w:t>寫</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073CFE36" id="_x0000_s1027" type="#_x0000_t202" style="position:absolute;left:0;text-align:left;margin-left:326.45pt;margin-top:11.05pt;width:209.25pt;height:61.95pt;z-index:2516582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">
                  <v:textbox style="mso-fit-shape-to-text:t">
                    <w:txbxContent>
                      <w:p w14:paraId="43D2FFF5" w14:textId="77777777" w:rsidR="00490C86" w:rsidRPr="00931D8B" w:rsidRDefault="00490C86">
                        <w:pPr>
                          <w:ind w:firstLine="400"/>
                          <w:rPr>
                            <w:color w:val="FF0000"/>
                            <w:sz w:val="20"/>
                            <w:szCs w:val="20"/>
                          </w:rPr>
                        </w:pPr>
                        <w:r w:rsidRPr="00931D8B">
                          <w:rPr>
                            <w:rFonts w:hint="eastAsia"/>
                            <w:color w:val="FF0000"/>
                            <w:sz w:val="20"/>
                            <w:szCs w:val="20"/>
                          </w:rPr>
                          <w:t>第</w:t>
                        </w:r>
                        <w:r w:rsidR="00AD295B">
                          <w:rPr>
                            <w:color w:val="FF0000"/>
                            <w:sz w:val="20"/>
                            <w:szCs w:val="20"/>
                          </w:rPr>
                          <w:t>4</w:t>
                        </w:r>
                        <w:r w:rsidRPr="00931D8B">
                          <w:rPr>
                            <w:rFonts w:hint="eastAsia"/>
                            <w:color w:val="FF0000"/>
                            <w:sz w:val="20"/>
                            <w:szCs w:val="20"/>
                          </w:rPr>
                          <w:t>章</w:t>
                        </w:r>
                        <w:r w:rsidRPr="00931D8B">
                          <w:rPr>
                            <w:rFonts w:hint="eastAsia"/>
                            <w:color w:val="FF0000"/>
                            <w:sz w:val="20"/>
                            <w:szCs w:val="20"/>
                          </w:rPr>
                          <w:t xml:space="preserve"> </w:t>
                        </w:r>
                        <w:r w:rsidRPr="00931D8B">
                          <w:rPr>
                            <w:rFonts w:hint="eastAsia"/>
                            <w:color w:val="FF0000"/>
                            <w:sz w:val="20"/>
                            <w:szCs w:val="20"/>
                          </w:rPr>
                          <w:t>專</w:t>
                        </w:r>
                        <w:r w:rsidRPr="00931D8B">
                          <w:rPr>
                            <w:color w:val="FF0000"/>
                            <w:sz w:val="20"/>
                            <w:szCs w:val="20"/>
                          </w:rPr>
                          <w:t>案時程與組織分工</w:t>
                        </w:r>
                      </w:p>
                      <w:p w14:paraId="10B226BC" w14:textId="77777777" w:rsidR="00490C86" w:rsidRPr="00931D8B" w:rsidRDefault="00490C86" w:rsidP="00490C86">
                        <w:pPr>
                          <w:widowControl/>
                          <w:ind w:firstLine="400"/>
                          <w:rPr>
                            <w:b/>
                            <w:color w:val="FF0000"/>
                            <w:sz w:val="20"/>
                            <w:szCs w:val="20"/>
                            <w:bdr w:val="single" w:sz="4" w:space="0" w:color="auto"/>
                          </w:rPr>
                        </w:pPr>
                        <w:r w:rsidRPr="00931D8B">
                          <w:rPr>
                            <w:rFonts w:hint="eastAsia"/>
                            <w:b/>
                            <w:color w:val="FF0000"/>
                            <w:sz w:val="20"/>
                            <w:szCs w:val="20"/>
                            <w:bdr w:val="single" w:sz="4" w:space="0" w:color="auto"/>
                          </w:rPr>
                          <w:t>1.</w:t>
                        </w:r>
                        <w:r w:rsidRPr="00931D8B">
                          <w:rPr>
                            <w:rFonts w:hint="eastAsia"/>
                            <w:b/>
                            <w:color w:val="FF0000"/>
                            <w:sz w:val="20"/>
                            <w:szCs w:val="20"/>
                            <w:bdr w:val="single" w:sz="4" w:space="0" w:color="auto"/>
                          </w:rPr>
                          <w:t>應詳細描述一年（二學期）之規劃與控管</w:t>
                        </w:r>
                      </w:p>
                      <w:p w14:paraId="1D84ADC6" w14:textId="77777777" w:rsidR="00490C86" w:rsidRPr="00931D8B" w:rsidRDefault="00490C86" w:rsidP="00490C86">
                        <w:pPr>
                          <w:widowControl/>
                          <w:ind w:firstLine="400"/>
                          <w:rPr>
                            <w:color w:val="FF0000"/>
                            <w:sz w:val="20"/>
                            <w:szCs w:val="20"/>
                          </w:rPr>
                        </w:pPr>
                        <w:r w:rsidRPr="00931D8B">
                          <w:rPr>
                            <w:rFonts w:hint="eastAsia"/>
                            <w:b/>
                            <w:color w:val="FF0000"/>
                            <w:sz w:val="20"/>
                            <w:szCs w:val="20"/>
                            <w:bdr w:val="single" w:sz="4" w:space="0" w:color="auto"/>
                          </w:rPr>
                          <w:t>2.</w:t>
                        </w:r>
                        <w:r w:rsidRPr="00931D8B">
                          <w:rPr>
                            <w:rFonts w:hint="eastAsia"/>
                            <w:b/>
                            <w:color w:val="FF0000"/>
                            <w:sz w:val="20"/>
                            <w:szCs w:val="20"/>
                            <w:bdr w:val="single" w:sz="4" w:space="0" w:color="auto"/>
                          </w:rPr>
                          <w:t>參</w:t>
                        </w:r>
                        <w:r w:rsidRPr="00931D8B">
                          <w:rPr>
                            <w:b/>
                            <w:color w:val="FF0000"/>
                            <w:sz w:val="20"/>
                            <w:szCs w:val="20"/>
                            <w:bdr w:val="single" w:sz="4" w:space="0" w:color="auto"/>
                          </w:rPr>
                          <w:t>考專</w:t>
                        </w:r>
                        <w:r w:rsidRPr="00931D8B">
                          <w:rPr>
                            <w:rFonts w:hint="eastAsia"/>
                            <w:b/>
                            <w:color w:val="FF0000"/>
                            <w:sz w:val="20"/>
                            <w:szCs w:val="20"/>
                            <w:bdr w:val="single" w:sz="4" w:space="0" w:color="auto"/>
                          </w:rPr>
                          <w:t>案</w:t>
                        </w:r>
                        <w:r w:rsidRPr="00931D8B">
                          <w:rPr>
                            <w:b/>
                            <w:color w:val="FF0000"/>
                            <w:sz w:val="20"/>
                            <w:szCs w:val="20"/>
                            <w:bdr w:val="single" w:sz="4" w:space="0" w:color="auto"/>
                          </w:rPr>
                          <w:t>組織與分工</w:t>
                        </w:r>
                        <w:r w:rsidRPr="00931D8B">
                          <w:rPr>
                            <w:rFonts w:hint="eastAsia"/>
                            <w:b/>
                            <w:color w:val="FF0000"/>
                            <w:sz w:val="20"/>
                            <w:szCs w:val="20"/>
                            <w:bdr w:val="single" w:sz="4" w:space="0" w:color="auto"/>
                          </w:rPr>
                          <w:t>範</w:t>
                        </w:r>
                        <w:r w:rsidRPr="00931D8B">
                          <w:rPr>
                            <w:b/>
                            <w:color w:val="FF0000"/>
                            <w:sz w:val="20"/>
                            <w:szCs w:val="20"/>
                            <w:bdr w:val="single" w:sz="4" w:space="0" w:color="auto"/>
                          </w:rPr>
                          <w:t>本</w:t>
                        </w:r>
                        <w:r w:rsidR="00B14B01">
                          <w:rPr>
                            <w:rFonts w:hint="eastAsia"/>
                            <w:b/>
                            <w:color w:val="FF0000"/>
                            <w:sz w:val="20"/>
                            <w:szCs w:val="20"/>
                            <w:bdr w:val="single" w:sz="4" w:space="0" w:color="auto"/>
                          </w:rPr>
                          <w:t>如</w:t>
                        </w:r>
                        <w:r w:rsidR="00B14B01">
                          <w:rPr>
                            <w:b/>
                            <w:color w:val="FF0000"/>
                            <w:sz w:val="20"/>
                            <w:szCs w:val="20"/>
                            <w:bdr w:val="single" w:sz="4" w:space="0" w:color="auto"/>
                          </w:rPr>
                          <w:t>下表</w:t>
                        </w:r>
                        <w:r w:rsidRPr="00931D8B">
                          <w:rPr>
                            <w:rFonts w:hint="eastAsia"/>
                            <w:b/>
                            <w:color w:val="FF0000"/>
                            <w:sz w:val="20"/>
                            <w:szCs w:val="20"/>
                            <w:bdr w:val="single" w:sz="4" w:space="0" w:color="auto"/>
                          </w:rPr>
                          <w:t>，</w:t>
                        </w:r>
                        <w:r w:rsidRPr="00931D8B">
                          <w:rPr>
                            <w:b/>
                            <w:color w:val="FF0000"/>
                            <w:sz w:val="20"/>
                            <w:szCs w:val="20"/>
                            <w:bdr w:val="single" w:sz="4" w:space="0" w:color="auto"/>
                          </w:rPr>
                          <w:t>詳細填</w:t>
                        </w:r>
                        <w:r w:rsidRPr="00931D8B">
                          <w:rPr>
                            <w:rFonts w:hint="eastAsia"/>
                            <w:b/>
                            <w:color w:val="FF0000"/>
                            <w:sz w:val="20"/>
                            <w:szCs w:val="20"/>
                            <w:bdr w:val="single" w:sz="4" w:space="0" w:color="auto"/>
                          </w:rPr>
                          <w:t>寫</w:t>
                        </w:r>
                      </w:p>
                    </w:txbxContent>
                  </v:textbox>
                  <w10:wrap type="square"/>
                </v:shape>
              </w:pict>
            </mc:Fallback>
          </mc:AlternateContent>
        </w:r>
        <w:r w:rsidR="00DC47C3" w:rsidRPr="005C1653" w:rsidDel="00F27CDC">
          <w:rPr>
            <w:rFonts w:cs="Arial"/>
            <w:szCs w:val="32"/>
          </w:rPr>
          <w:delText>專案</w:delText>
        </w:r>
        <w:r w:rsidR="00DC47C3" w:rsidRPr="005C1653" w:rsidDel="00F27CDC">
          <w:rPr>
            <w:rFonts w:cs="Arial" w:hint="eastAsia"/>
            <w:szCs w:val="32"/>
          </w:rPr>
          <w:delText>時程</w:delText>
        </w:r>
        <w:r w:rsidR="00DC47C3" w:rsidRPr="005C1653" w:rsidDel="00F27CDC">
          <w:rPr>
            <w:rFonts w:cs="Arial"/>
            <w:szCs w:val="32"/>
          </w:rPr>
          <w:delText>與組織分工</w:delText>
        </w:r>
      </w:del>
    </w:p>
    <w:p w14:paraId="7F9B1208" w14:textId="77777777" w:rsidR="00DC47C3" w:rsidRPr="005C1653" w:rsidDel="00F27CDC" w:rsidRDefault="00AD295B">
      <w:pPr>
        <w:pStyle w:val="a0"/>
        <w:numPr>
          <w:ilvl w:val="0"/>
          <w:numId w:val="0"/>
        </w:numPr>
        <w:snapToGrid/>
        <w:rPr>
          <w:del w:id="66" w:author="11046014_劉育彤" w:date="2024-03-25T14:38:00Z"/>
          <w:rFonts w:ascii="Times New Roman"/>
          <w:szCs w:val="28"/>
        </w:rPr>
        <w:pPrChange w:id="67" w:author="11046017_鄭兆媗" w:date="2024-03-25T20:17:00Z">
          <w:pPr>
            <w:pStyle w:val="a0"/>
            <w:numPr>
              <w:ilvl w:val="0"/>
              <w:numId w:val="0"/>
            </w:numPr>
            <w:tabs>
              <w:tab w:val="clear" w:pos="2214"/>
            </w:tabs>
            <w:spacing w:line="240" w:lineRule="atLeast"/>
            <w:ind w:left="0" w:firstLineChars="350" w:firstLine="980"/>
          </w:pPr>
        </w:pPrChange>
      </w:pPr>
      <w:del w:id="68" w:author="11046014_劉育彤" w:date="2024-03-25T14:38:00Z">
        <w:r w:rsidDel="00F27CDC">
          <w:rPr>
            <w:rFonts w:ascii="Times New Roman" w:hint="eastAsia"/>
            <w:szCs w:val="28"/>
          </w:rPr>
          <w:delText>4</w:delText>
        </w:r>
        <w:r w:rsidR="005C1653" w:rsidDel="00F27CDC">
          <w:rPr>
            <w:rFonts w:ascii="Times New Roman" w:hint="eastAsia"/>
            <w:szCs w:val="28"/>
          </w:rPr>
          <w:delText xml:space="preserve">-1   </w:delText>
        </w:r>
        <w:r w:rsidR="00DC47C3" w:rsidRPr="005C1653" w:rsidDel="00F27CDC">
          <w:rPr>
            <w:rFonts w:ascii="Times New Roman"/>
            <w:szCs w:val="28"/>
          </w:rPr>
          <w:delText>專案時程</w:delText>
        </w:r>
        <w:r w:rsidR="00DC47C3" w:rsidRPr="005C1653" w:rsidDel="00F27CDC">
          <w:rPr>
            <w:rFonts w:ascii="Times New Roman" w:hint="eastAsia"/>
            <w:szCs w:val="28"/>
          </w:rPr>
          <w:delText>：甘特圖或</w:delText>
        </w:r>
        <w:r w:rsidR="00DC47C3" w:rsidRPr="005C1653" w:rsidDel="00F27CDC">
          <w:rPr>
            <w:rFonts w:ascii="Times New Roman" w:hint="eastAsia"/>
            <w:szCs w:val="28"/>
          </w:rPr>
          <w:delText>PERT</w:delText>
        </w:r>
        <w:r w:rsidR="00DC47C3" w:rsidRPr="005C1653" w:rsidDel="00F27CDC">
          <w:rPr>
            <w:rFonts w:ascii="Times New Roman" w:hint="eastAsia"/>
            <w:szCs w:val="28"/>
          </w:rPr>
          <w:delText>／</w:delText>
        </w:r>
        <w:r w:rsidR="00DC47C3" w:rsidRPr="005C1653" w:rsidDel="00F27CDC">
          <w:rPr>
            <w:rFonts w:ascii="Times New Roman" w:hint="eastAsia"/>
            <w:szCs w:val="28"/>
          </w:rPr>
          <w:delText>CPM</w:delText>
        </w:r>
        <w:r w:rsidR="00DC47C3" w:rsidRPr="005C1653" w:rsidDel="00F27CDC">
          <w:rPr>
            <w:rFonts w:ascii="Times New Roman" w:hint="eastAsia"/>
            <w:szCs w:val="28"/>
          </w:rPr>
          <w:delText>圖。</w:delText>
        </w:r>
      </w:del>
    </w:p>
    <w:p w14:paraId="7B0FBF94" w14:textId="77777777" w:rsidR="00DC47C3" w:rsidRPr="005C1653" w:rsidDel="00F27CDC" w:rsidRDefault="00AD295B">
      <w:pPr>
        <w:pStyle w:val="a0"/>
        <w:numPr>
          <w:ilvl w:val="0"/>
          <w:numId w:val="0"/>
        </w:numPr>
        <w:snapToGrid/>
        <w:rPr>
          <w:del w:id="69" w:author="11046014_劉育彤" w:date="2024-03-25T14:38:00Z"/>
          <w:rFonts w:ascii="Times New Roman"/>
          <w:szCs w:val="28"/>
        </w:rPr>
        <w:pPrChange w:id="70" w:author="11046017_鄭兆媗" w:date="2024-03-25T20:17:00Z">
          <w:pPr>
            <w:pStyle w:val="a0"/>
            <w:numPr>
              <w:ilvl w:val="0"/>
              <w:numId w:val="0"/>
            </w:numPr>
            <w:tabs>
              <w:tab w:val="clear" w:pos="2214"/>
            </w:tabs>
            <w:spacing w:line="240" w:lineRule="atLeast"/>
            <w:ind w:left="0" w:firstLineChars="350" w:firstLine="980"/>
          </w:pPr>
        </w:pPrChange>
      </w:pPr>
      <w:del w:id="71" w:author="11046014_劉育彤" w:date="2024-03-25T14:38:00Z">
        <w:r w:rsidDel="00F27CDC">
          <w:rPr>
            <w:rFonts w:ascii="Times New Roman"/>
            <w:szCs w:val="28"/>
          </w:rPr>
          <w:delText>4</w:delText>
        </w:r>
        <w:r w:rsidR="005C1653" w:rsidDel="00F27CDC">
          <w:rPr>
            <w:rFonts w:ascii="Times New Roman"/>
            <w:szCs w:val="28"/>
          </w:rPr>
          <w:delText xml:space="preserve">-2   </w:delText>
        </w:r>
        <w:r w:rsidR="00DC47C3" w:rsidRPr="005C1653" w:rsidDel="00F27CDC">
          <w:rPr>
            <w:rFonts w:ascii="Times New Roman"/>
            <w:szCs w:val="28"/>
          </w:rPr>
          <w:delText>專案組織與分工。</w:delText>
        </w:r>
      </w:del>
    </w:p>
    <w:p w14:paraId="26358894" w14:textId="77777777" w:rsidR="00DC47C3" w:rsidRPr="005C1653" w:rsidDel="00F27CDC" w:rsidRDefault="00DC47C3">
      <w:pPr>
        <w:pStyle w:val="3"/>
        <w:numPr>
          <w:ilvl w:val="1"/>
          <w:numId w:val="2"/>
        </w:numPr>
        <w:tabs>
          <w:tab w:val="clear" w:pos="1440"/>
          <w:tab w:val="num" w:pos="1680"/>
        </w:tabs>
        <w:ind w:left="0" w:firstLine="0"/>
        <w:rPr>
          <w:del w:id="72" w:author="11046014_劉育彤" w:date="2024-03-25T14:38:00Z"/>
          <w:rFonts w:cs="Arial"/>
          <w:szCs w:val="32"/>
        </w:rPr>
        <w:pPrChange w:id="73" w:author="11046017_鄭兆媗" w:date="2024-03-25T20:17:00Z">
          <w:pPr>
            <w:pStyle w:val="3"/>
            <w:numPr>
              <w:ilvl w:val="1"/>
              <w:numId w:val="2"/>
            </w:numPr>
            <w:tabs>
              <w:tab w:val="num" w:pos="1440"/>
              <w:tab w:val="num" w:pos="1680"/>
            </w:tabs>
            <w:spacing w:line="240" w:lineRule="atLeast"/>
            <w:ind w:leftChars="250" w:left="1060" w:hanging="360"/>
          </w:pPr>
        </w:pPrChange>
      </w:pPr>
      <w:del w:id="74" w:author="11046014_劉育彤" w:date="2024-03-25T14:38:00Z">
        <w:r w:rsidRPr="005C1653" w:rsidDel="00F27CDC">
          <w:rPr>
            <w:rFonts w:cs="Arial"/>
            <w:szCs w:val="32"/>
          </w:rPr>
          <w:delText>需求</w:delText>
        </w:r>
        <w:r w:rsidRPr="005C1653" w:rsidDel="00F27CDC">
          <w:rPr>
            <w:rFonts w:cs="Arial" w:hint="eastAsia"/>
            <w:szCs w:val="32"/>
          </w:rPr>
          <w:delText>模型</w:delText>
        </w:r>
      </w:del>
    </w:p>
    <w:p w14:paraId="6EC55A53" w14:textId="77777777" w:rsidR="00DC47C3" w:rsidRPr="005C1653" w:rsidDel="00F27CDC" w:rsidRDefault="00AD295B">
      <w:pPr>
        <w:pStyle w:val="a0"/>
        <w:numPr>
          <w:ilvl w:val="0"/>
          <w:numId w:val="0"/>
        </w:numPr>
        <w:snapToGrid/>
        <w:rPr>
          <w:del w:id="75" w:author="11046014_劉育彤" w:date="2024-03-25T14:38:00Z"/>
          <w:rFonts w:ascii="Times New Roman"/>
          <w:szCs w:val="28"/>
        </w:rPr>
        <w:pPrChange w:id="76" w:author="11046017_鄭兆媗" w:date="2024-03-25T20:17:00Z">
          <w:pPr>
            <w:pStyle w:val="a0"/>
            <w:numPr>
              <w:ilvl w:val="0"/>
              <w:numId w:val="0"/>
            </w:numPr>
            <w:tabs>
              <w:tab w:val="clear" w:pos="2214"/>
            </w:tabs>
            <w:spacing w:line="240" w:lineRule="atLeast"/>
            <w:ind w:left="0" w:firstLineChars="350" w:firstLine="980"/>
          </w:pPr>
        </w:pPrChange>
      </w:pPr>
      <w:del w:id="77" w:author="11046014_劉育彤" w:date="2024-03-25T14:38:00Z">
        <w:r w:rsidDel="00F27CDC">
          <w:rPr>
            <w:rFonts w:ascii="Times New Roman" w:hint="eastAsia"/>
            <w:szCs w:val="28"/>
          </w:rPr>
          <w:delText>5</w:delText>
        </w:r>
        <w:r w:rsidR="005C1653" w:rsidDel="00F27CDC">
          <w:rPr>
            <w:rFonts w:ascii="Times New Roman" w:hint="eastAsia"/>
            <w:szCs w:val="28"/>
          </w:rPr>
          <w:delText xml:space="preserve">-1   </w:delText>
        </w:r>
        <w:r w:rsidR="00DC47C3" w:rsidRPr="005C1653" w:rsidDel="00F27CDC">
          <w:rPr>
            <w:rFonts w:ascii="Times New Roman" w:hint="eastAsia"/>
            <w:szCs w:val="28"/>
          </w:rPr>
          <w:delText>功能分解圖（</w:delText>
        </w:r>
        <w:r w:rsidR="00DC47C3" w:rsidRPr="005C1653" w:rsidDel="00F27CDC">
          <w:rPr>
            <w:rFonts w:ascii="Times New Roman" w:hint="eastAsia"/>
            <w:szCs w:val="28"/>
          </w:rPr>
          <w:delText>Functional decomposition diagram</w:delText>
        </w:r>
        <w:r w:rsidR="00DC47C3" w:rsidRPr="005C1653" w:rsidDel="00F27CDC">
          <w:rPr>
            <w:rFonts w:ascii="Times New Roman" w:hint="eastAsia"/>
            <w:szCs w:val="28"/>
          </w:rPr>
          <w:delText>）</w:delText>
        </w:r>
      </w:del>
    </w:p>
    <w:p w14:paraId="242703B6" w14:textId="77777777" w:rsidR="00DC47C3" w:rsidRPr="005C1653" w:rsidDel="00F27CDC" w:rsidRDefault="00AD295B">
      <w:pPr>
        <w:pStyle w:val="a0"/>
        <w:numPr>
          <w:ilvl w:val="0"/>
          <w:numId w:val="0"/>
        </w:numPr>
        <w:snapToGrid/>
        <w:rPr>
          <w:del w:id="78" w:author="11046014_劉育彤" w:date="2024-03-25T14:38:00Z"/>
          <w:rFonts w:ascii="Times New Roman"/>
          <w:szCs w:val="28"/>
        </w:rPr>
        <w:pPrChange w:id="79" w:author="11046017_鄭兆媗" w:date="2024-03-25T20:17:00Z">
          <w:pPr>
            <w:pStyle w:val="a0"/>
            <w:numPr>
              <w:ilvl w:val="0"/>
              <w:numId w:val="0"/>
            </w:numPr>
            <w:tabs>
              <w:tab w:val="clear" w:pos="2214"/>
            </w:tabs>
            <w:spacing w:line="240" w:lineRule="atLeast"/>
            <w:ind w:left="0" w:firstLineChars="350" w:firstLine="980"/>
          </w:pPr>
        </w:pPrChange>
      </w:pPr>
      <w:del w:id="80" w:author="11046014_劉育彤" w:date="2024-03-25T14:38:00Z">
        <w:r w:rsidDel="00F27CDC">
          <w:rPr>
            <w:rFonts w:ascii="Times New Roman"/>
            <w:szCs w:val="28"/>
          </w:rPr>
          <w:delText>5</w:delText>
        </w:r>
        <w:r w:rsidR="005C1653" w:rsidDel="00F27CDC">
          <w:rPr>
            <w:rFonts w:ascii="Times New Roman" w:hint="eastAsia"/>
            <w:szCs w:val="28"/>
          </w:rPr>
          <w:delText xml:space="preserve">-2   </w:delText>
        </w:r>
        <w:r w:rsidR="00DC47C3" w:rsidRPr="005C1653" w:rsidDel="00F27CDC">
          <w:rPr>
            <w:rFonts w:ascii="Times New Roman"/>
            <w:szCs w:val="28"/>
          </w:rPr>
          <w:delText>需求</w:delText>
        </w:r>
        <w:r w:rsidR="00DC47C3" w:rsidRPr="005C1653" w:rsidDel="00F27CDC">
          <w:rPr>
            <w:rFonts w:ascii="Times New Roman" w:hint="eastAsia"/>
            <w:szCs w:val="28"/>
          </w:rPr>
          <w:delText>清單</w:delText>
        </w:r>
        <w:r w:rsidR="00DC47C3" w:rsidRPr="005C1653" w:rsidDel="00F27CDC">
          <w:rPr>
            <w:rFonts w:ascii="Times New Roman"/>
            <w:szCs w:val="28"/>
          </w:rPr>
          <w:delText>：</w:delText>
        </w:r>
        <w:r w:rsidR="00DC47C3" w:rsidRPr="005C1653" w:rsidDel="00F27CDC">
          <w:rPr>
            <w:rFonts w:ascii="Times New Roman" w:hint="eastAsia"/>
            <w:szCs w:val="28"/>
          </w:rPr>
          <w:delText>須</w:delText>
        </w:r>
        <w:r w:rsidR="00DC47C3" w:rsidRPr="005C1653" w:rsidDel="00F27CDC">
          <w:rPr>
            <w:rFonts w:ascii="Times New Roman"/>
            <w:szCs w:val="28"/>
          </w:rPr>
          <w:delText>分功能需求與非功能需求兩部分描述。</w:delText>
        </w:r>
      </w:del>
    </w:p>
    <w:p w14:paraId="07C623C7" w14:textId="77777777" w:rsidR="00DC47C3" w:rsidRPr="005C1653" w:rsidDel="00F27CDC" w:rsidRDefault="00DC47C3">
      <w:pPr>
        <w:pStyle w:val="3"/>
        <w:numPr>
          <w:ilvl w:val="1"/>
          <w:numId w:val="2"/>
        </w:numPr>
        <w:tabs>
          <w:tab w:val="clear" w:pos="1440"/>
          <w:tab w:val="num" w:pos="1680"/>
        </w:tabs>
        <w:ind w:left="0" w:firstLine="0"/>
        <w:rPr>
          <w:del w:id="81" w:author="11046014_劉育彤" w:date="2024-03-25T14:38:00Z"/>
          <w:rFonts w:cs="Arial"/>
          <w:szCs w:val="32"/>
        </w:rPr>
        <w:pPrChange w:id="82" w:author="11046017_鄭兆媗" w:date="2024-03-25T20:17:00Z">
          <w:pPr>
            <w:pStyle w:val="3"/>
            <w:numPr>
              <w:ilvl w:val="1"/>
              <w:numId w:val="2"/>
            </w:numPr>
            <w:tabs>
              <w:tab w:val="num" w:pos="1440"/>
              <w:tab w:val="num" w:pos="1680"/>
            </w:tabs>
            <w:spacing w:line="240" w:lineRule="atLeast"/>
            <w:ind w:leftChars="250" w:left="1060" w:hanging="360"/>
          </w:pPr>
        </w:pPrChange>
      </w:pPr>
      <w:del w:id="83" w:author="11046014_劉育彤" w:date="2024-03-25T14:38:00Z">
        <w:r w:rsidRPr="005C1653" w:rsidDel="00F27CDC">
          <w:rPr>
            <w:rFonts w:cs="Arial" w:hint="eastAsia"/>
            <w:szCs w:val="32"/>
          </w:rPr>
          <w:delText>程序</w:delText>
        </w:r>
        <w:r w:rsidRPr="005C1653" w:rsidDel="00F27CDC">
          <w:rPr>
            <w:rFonts w:cs="Arial"/>
            <w:szCs w:val="32"/>
          </w:rPr>
          <w:delText>模型</w:delText>
        </w:r>
      </w:del>
    </w:p>
    <w:p w14:paraId="575747C8" w14:textId="77777777" w:rsidR="00DC47C3" w:rsidRPr="005C1653" w:rsidDel="00F27CDC" w:rsidRDefault="00AD295B">
      <w:pPr>
        <w:pStyle w:val="a0"/>
        <w:numPr>
          <w:ilvl w:val="0"/>
          <w:numId w:val="0"/>
        </w:numPr>
        <w:snapToGrid/>
        <w:rPr>
          <w:del w:id="84" w:author="11046014_劉育彤" w:date="2024-03-25T14:38:00Z"/>
          <w:rFonts w:ascii="Times New Roman"/>
          <w:szCs w:val="28"/>
        </w:rPr>
        <w:pPrChange w:id="85" w:author="11046017_鄭兆媗" w:date="2024-03-25T20:17:00Z">
          <w:pPr>
            <w:pStyle w:val="a0"/>
            <w:numPr>
              <w:ilvl w:val="0"/>
              <w:numId w:val="0"/>
            </w:numPr>
            <w:tabs>
              <w:tab w:val="clear" w:pos="2214"/>
            </w:tabs>
            <w:spacing w:line="240" w:lineRule="atLeast"/>
            <w:ind w:left="0" w:firstLineChars="350" w:firstLine="980"/>
          </w:pPr>
        </w:pPrChange>
      </w:pPr>
      <w:del w:id="86" w:author="11046014_劉育彤" w:date="2024-03-25T14:38:00Z">
        <w:r w:rsidDel="00F27CDC">
          <w:rPr>
            <w:rFonts w:ascii="Times New Roman" w:hint="eastAsia"/>
            <w:szCs w:val="28"/>
          </w:rPr>
          <w:delText>6</w:delText>
        </w:r>
        <w:r w:rsidR="005C1653" w:rsidDel="00F27CDC">
          <w:rPr>
            <w:rFonts w:ascii="Times New Roman" w:hint="eastAsia"/>
            <w:szCs w:val="28"/>
          </w:rPr>
          <w:delText xml:space="preserve">-1   </w:delText>
        </w:r>
        <w:r w:rsidR="00DC47C3" w:rsidRPr="005C1653" w:rsidDel="00F27CDC">
          <w:rPr>
            <w:rFonts w:ascii="Times New Roman" w:hint="eastAsia"/>
            <w:szCs w:val="28"/>
          </w:rPr>
          <w:delText>資料流程圖</w:delText>
        </w:r>
        <w:r w:rsidR="00DC47C3" w:rsidRPr="005C1653" w:rsidDel="00F27CDC">
          <w:rPr>
            <w:rFonts w:ascii="Times New Roman" w:hint="eastAsia"/>
            <w:szCs w:val="28"/>
          </w:rPr>
          <w:delText>(Data flow diagram)</w:delText>
        </w:r>
        <w:r w:rsidR="00DC47C3" w:rsidRPr="005C1653" w:rsidDel="00F27CDC">
          <w:rPr>
            <w:rFonts w:ascii="Times New Roman"/>
            <w:szCs w:val="28"/>
          </w:rPr>
          <w:delText>。</w:delText>
        </w:r>
      </w:del>
    </w:p>
    <w:p w14:paraId="4A69B03A" w14:textId="77777777" w:rsidR="00E04A78" w:rsidDel="00F27CDC" w:rsidRDefault="00AD295B">
      <w:pPr>
        <w:pStyle w:val="a0"/>
        <w:numPr>
          <w:ilvl w:val="0"/>
          <w:numId w:val="0"/>
        </w:numPr>
        <w:snapToGrid/>
        <w:rPr>
          <w:del w:id="87" w:author="11046014_劉育彤" w:date="2024-03-25T14:38:00Z"/>
          <w:rFonts w:ascii="Times New Roman"/>
          <w:szCs w:val="28"/>
        </w:rPr>
        <w:pPrChange w:id="88" w:author="11046017_鄭兆媗" w:date="2024-03-25T20:17:00Z">
          <w:pPr>
            <w:pStyle w:val="a0"/>
            <w:numPr>
              <w:ilvl w:val="0"/>
              <w:numId w:val="0"/>
            </w:numPr>
            <w:tabs>
              <w:tab w:val="clear" w:pos="2214"/>
            </w:tabs>
            <w:spacing w:line="240" w:lineRule="atLeast"/>
            <w:ind w:left="0" w:firstLineChars="350" w:firstLine="980"/>
          </w:pPr>
        </w:pPrChange>
      </w:pPr>
      <w:del w:id="89" w:author="11046014_劉育彤" w:date="2024-03-25T14:38:00Z">
        <w:r w:rsidDel="00F27CDC">
          <w:rPr>
            <w:rFonts w:ascii="Times New Roman" w:hint="eastAsia"/>
            <w:szCs w:val="28"/>
          </w:rPr>
          <w:delText>6</w:delText>
        </w:r>
        <w:r w:rsidR="005C1653" w:rsidDel="00F27CDC">
          <w:rPr>
            <w:rFonts w:ascii="Times New Roman" w:hint="eastAsia"/>
            <w:szCs w:val="28"/>
          </w:rPr>
          <w:delText xml:space="preserve">-2   </w:delText>
        </w:r>
        <w:r w:rsidR="00DC47C3" w:rsidRPr="005C1653" w:rsidDel="00F27CDC">
          <w:rPr>
            <w:rFonts w:ascii="Times New Roman" w:hint="eastAsia"/>
            <w:szCs w:val="28"/>
          </w:rPr>
          <w:delText>程序規格書</w:delText>
        </w:r>
        <w:r w:rsidR="00DC47C3" w:rsidRPr="005C1653" w:rsidDel="00F27CDC">
          <w:rPr>
            <w:rFonts w:ascii="Times New Roman" w:hint="eastAsia"/>
            <w:szCs w:val="28"/>
          </w:rPr>
          <w:delText>(Process specification)</w:delText>
        </w:r>
        <w:r w:rsidR="00DC47C3" w:rsidRPr="005C1653" w:rsidDel="00F27CDC">
          <w:rPr>
            <w:rFonts w:ascii="Times New Roman" w:hint="eastAsia"/>
            <w:szCs w:val="28"/>
          </w:rPr>
          <w:delText>。</w:delText>
        </w:r>
      </w:del>
    </w:p>
    <w:p w14:paraId="539A827A" w14:textId="77777777" w:rsidR="00E04A78" w:rsidRPr="00E04A78" w:rsidDel="00F27CDC" w:rsidRDefault="00E04A78" w:rsidP="00E04D67">
      <w:pPr>
        <w:rPr>
          <w:del w:id="90" w:author="11046014_劉育彤" w:date="2024-03-25T14:38:00Z"/>
        </w:rPr>
      </w:pPr>
    </w:p>
    <w:p w14:paraId="698C6141" w14:textId="77777777" w:rsidR="00E04A78" w:rsidRPr="00E04A78" w:rsidDel="00F27CDC" w:rsidRDefault="00E04A78" w:rsidP="00E04D67">
      <w:pPr>
        <w:tabs>
          <w:tab w:val="left" w:pos="3960"/>
        </w:tabs>
        <w:rPr>
          <w:del w:id="91" w:author="11046014_劉育彤" w:date="2024-03-25T14:38:00Z"/>
        </w:rPr>
      </w:pPr>
      <w:del w:id="92" w:author="11046014_劉育彤" w:date="2024-03-25T14:38:00Z">
        <w:r w:rsidDel="00F27CDC">
          <w:tab/>
        </w:r>
      </w:del>
    </w:p>
    <w:p w14:paraId="497BD9C6" w14:textId="77777777" w:rsidR="00DC47C3" w:rsidRPr="00E04A78" w:rsidDel="00F27CDC" w:rsidRDefault="00DC47C3" w:rsidP="00E04D67">
      <w:pPr>
        <w:rPr>
          <w:del w:id="93" w:author="11046014_劉育彤" w:date="2024-03-25T14:38:00Z"/>
        </w:rPr>
      </w:pPr>
    </w:p>
    <w:p w14:paraId="2F5E4EA2" w14:textId="77777777" w:rsidR="00DC47C3" w:rsidRPr="005C1653" w:rsidDel="00F27CDC" w:rsidRDefault="00DC47C3">
      <w:pPr>
        <w:pStyle w:val="3"/>
        <w:numPr>
          <w:ilvl w:val="1"/>
          <w:numId w:val="2"/>
        </w:numPr>
        <w:tabs>
          <w:tab w:val="clear" w:pos="1440"/>
          <w:tab w:val="num" w:pos="1680"/>
        </w:tabs>
        <w:ind w:left="0" w:firstLine="0"/>
        <w:rPr>
          <w:del w:id="94" w:author="11046014_劉育彤" w:date="2024-03-25T14:38:00Z"/>
          <w:rFonts w:cs="Arial"/>
          <w:szCs w:val="32"/>
        </w:rPr>
        <w:pPrChange w:id="95" w:author="11046017_鄭兆媗" w:date="2024-03-25T20:17:00Z">
          <w:pPr>
            <w:pStyle w:val="3"/>
            <w:numPr>
              <w:ilvl w:val="1"/>
              <w:numId w:val="2"/>
            </w:numPr>
            <w:tabs>
              <w:tab w:val="num" w:pos="1440"/>
              <w:tab w:val="num" w:pos="1680"/>
            </w:tabs>
            <w:spacing w:line="240" w:lineRule="atLeast"/>
            <w:ind w:leftChars="250" w:left="1060" w:hanging="360"/>
          </w:pPr>
        </w:pPrChange>
      </w:pPr>
      <w:del w:id="96" w:author="11046014_劉育彤" w:date="2024-03-25T14:38:00Z">
        <w:r w:rsidRPr="005C1653" w:rsidDel="00F27CDC">
          <w:rPr>
            <w:rFonts w:cs="Arial" w:hint="eastAsia"/>
            <w:szCs w:val="32"/>
          </w:rPr>
          <w:delText>資料模型</w:delText>
        </w:r>
      </w:del>
    </w:p>
    <w:p w14:paraId="4FFB5E30" w14:textId="77777777" w:rsidR="00DC47C3" w:rsidRPr="005C1653" w:rsidDel="00F27CDC" w:rsidRDefault="00AD295B">
      <w:pPr>
        <w:pStyle w:val="a0"/>
        <w:numPr>
          <w:ilvl w:val="0"/>
          <w:numId w:val="0"/>
        </w:numPr>
        <w:snapToGrid/>
        <w:rPr>
          <w:del w:id="97" w:author="11046014_劉育彤" w:date="2024-03-25T14:38:00Z"/>
          <w:rFonts w:ascii="Times New Roman"/>
          <w:szCs w:val="28"/>
        </w:rPr>
        <w:pPrChange w:id="98" w:author="11046017_鄭兆媗" w:date="2024-03-25T20:17:00Z">
          <w:pPr>
            <w:pStyle w:val="a0"/>
            <w:numPr>
              <w:ilvl w:val="0"/>
              <w:numId w:val="0"/>
            </w:numPr>
            <w:tabs>
              <w:tab w:val="clear" w:pos="2214"/>
            </w:tabs>
            <w:spacing w:line="240" w:lineRule="atLeast"/>
            <w:ind w:left="0" w:firstLineChars="350" w:firstLine="980"/>
          </w:pPr>
        </w:pPrChange>
      </w:pPr>
      <w:del w:id="99" w:author="11046014_劉育彤" w:date="2024-03-25T14:38:00Z">
        <w:r w:rsidDel="00F27CDC">
          <w:rPr>
            <w:rFonts w:ascii="Times New Roman" w:hint="eastAsia"/>
            <w:szCs w:val="28"/>
          </w:rPr>
          <w:delText>7</w:delText>
        </w:r>
        <w:r w:rsidR="005C1653" w:rsidDel="00F27CDC">
          <w:rPr>
            <w:rFonts w:ascii="Times New Roman" w:hint="eastAsia"/>
            <w:szCs w:val="28"/>
          </w:rPr>
          <w:delText xml:space="preserve">-1   </w:delText>
        </w:r>
        <w:r w:rsidR="00DC47C3" w:rsidRPr="005C1653" w:rsidDel="00F27CDC">
          <w:rPr>
            <w:rFonts w:ascii="Times New Roman" w:hint="eastAsia"/>
            <w:szCs w:val="28"/>
          </w:rPr>
          <w:delText>實體關聯圖</w:delText>
        </w:r>
        <w:r w:rsidR="00DC47C3" w:rsidRPr="005C1653" w:rsidDel="00F27CDC">
          <w:rPr>
            <w:rFonts w:ascii="Times New Roman" w:hint="eastAsia"/>
            <w:szCs w:val="28"/>
          </w:rPr>
          <w:delText>(Entity relationship diagram)</w:delText>
        </w:r>
        <w:r w:rsidR="00DC47C3" w:rsidRPr="005C1653" w:rsidDel="00F27CDC">
          <w:rPr>
            <w:rFonts w:ascii="Times New Roman" w:hint="eastAsia"/>
            <w:szCs w:val="28"/>
          </w:rPr>
          <w:delText>或資料結構</w:delText>
        </w:r>
        <w:r w:rsidR="00DC47C3" w:rsidRPr="005C1653" w:rsidDel="00F27CDC">
          <w:rPr>
            <w:rFonts w:ascii="Times New Roman"/>
            <w:szCs w:val="28"/>
          </w:rPr>
          <w:delText>圖</w:delText>
        </w:r>
        <w:r w:rsidR="00DC47C3" w:rsidRPr="005C1653" w:rsidDel="00F27CDC">
          <w:rPr>
            <w:rFonts w:ascii="Times New Roman"/>
            <w:szCs w:val="28"/>
          </w:rPr>
          <w:delText>(D</w:delText>
        </w:r>
        <w:r w:rsidR="00DC47C3" w:rsidRPr="005C1653" w:rsidDel="00F27CDC">
          <w:rPr>
            <w:rFonts w:ascii="Times New Roman" w:hint="eastAsia"/>
            <w:szCs w:val="28"/>
          </w:rPr>
          <w:delText xml:space="preserve">ata structure </w:delText>
        </w:r>
        <w:r w:rsidR="00940676" w:rsidDel="00F27CDC">
          <w:rPr>
            <w:rFonts w:ascii="Times New Roman" w:hint="eastAsia"/>
            <w:szCs w:val="28"/>
          </w:rPr>
          <w:delText xml:space="preserve">              </w:delText>
        </w:r>
        <w:r w:rsidR="00DC47C3" w:rsidRPr="005C1653" w:rsidDel="00F27CDC">
          <w:rPr>
            <w:rFonts w:ascii="Times New Roman" w:hint="eastAsia"/>
            <w:szCs w:val="28"/>
          </w:rPr>
          <w:delText>diagram)</w:delText>
        </w:r>
        <w:r w:rsidR="00DC47C3" w:rsidRPr="005C1653" w:rsidDel="00F27CDC">
          <w:rPr>
            <w:rFonts w:ascii="Times New Roman"/>
            <w:szCs w:val="28"/>
          </w:rPr>
          <w:delText>。</w:delText>
        </w:r>
      </w:del>
    </w:p>
    <w:p w14:paraId="79594042" w14:textId="77777777" w:rsidR="00DC47C3" w:rsidRPr="005C1653" w:rsidDel="00F27CDC" w:rsidRDefault="00AD295B">
      <w:pPr>
        <w:pStyle w:val="a0"/>
        <w:numPr>
          <w:ilvl w:val="0"/>
          <w:numId w:val="0"/>
        </w:numPr>
        <w:snapToGrid/>
        <w:rPr>
          <w:del w:id="100" w:author="11046014_劉育彤" w:date="2024-03-25T14:38:00Z"/>
          <w:rFonts w:ascii="Times New Roman"/>
          <w:szCs w:val="28"/>
        </w:rPr>
        <w:pPrChange w:id="101" w:author="11046017_鄭兆媗" w:date="2024-03-25T20:17:00Z">
          <w:pPr>
            <w:pStyle w:val="a0"/>
            <w:numPr>
              <w:ilvl w:val="0"/>
              <w:numId w:val="0"/>
            </w:numPr>
            <w:tabs>
              <w:tab w:val="clear" w:pos="2214"/>
            </w:tabs>
            <w:spacing w:line="240" w:lineRule="atLeast"/>
            <w:ind w:left="0" w:firstLineChars="350" w:firstLine="980"/>
          </w:pPr>
        </w:pPrChange>
      </w:pPr>
      <w:del w:id="102" w:author="11046014_劉育彤" w:date="2024-03-25T14:38:00Z">
        <w:r w:rsidDel="00F27CDC">
          <w:rPr>
            <w:rFonts w:ascii="Times New Roman" w:hint="eastAsia"/>
            <w:szCs w:val="28"/>
          </w:rPr>
          <w:delText>7</w:delText>
        </w:r>
        <w:r w:rsidR="005C1653" w:rsidDel="00F27CDC">
          <w:rPr>
            <w:rFonts w:ascii="Times New Roman" w:hint="eastAsia"/>
            <w:szCs w:val="28"/>
          </w:rPr>
          <w:delText xml:space="preserve">-2   </w:delText>
        </w:r>
        <w:r w:rsidR="00DC47C3" w:rsidRPr="005C1653" w:rsidDel="00F27CDC">
          <w:rPr>
            <w:rFonts w:ascii="Times New Roman" w:hint="eastAsia"/>
            <w:szCs w:val="28"/>
          </w:rPr>
          <w:delText>資料字典</w:delText>
        </w:r>
        <w:r w:rsidR="00DC47C3" w:rsidRPr="005C1653" w:rsidDel="00F27CDC">
          <w:rPr>
            <w:rFonts w:ascii="Times New Roman" w:hint="eastAsia"/>
            <w:szCs w:val="28"/>
          </w:rPr>
          <w:delText>(Data dictionary)</w:delText>
        </w:r>
        <w:r w:rsidR="00DC47C3" w:rsidRPr="005C1653" w:rsidDel="00F27CDC">
          <w:rPr>
            <w:rFonts w:ascii="Times New Roman"/>
            <w:szCs w:val="28"/>
          </w:rPr>
          <w:delText>。</w:delText>
        </w:r>
      </w:del>
    </w:p>
    <w:p w14:paraId="70032899" w14:textId="77777777" w:rsidR="00DC47C3" w:rsidRPr="005C1653" w:rsidDel="00F27CDC" w:rsidRDefault="00DC47C3">
      <w:pPr>
        <w:pStyle w:val="3"/>
        <w:numPr>
          <w:ilvl w:val="1"/>
          <w:numId w:val="2"/>
        </w:numPr>
        <w:tabs>
          <w:tab w:val="clear" w:pos="1440"/>
          <w:tab w:val="num" w:pos="1680"/>
        </w:tabs>
        <w:ind w:left="0" w:firstLine="0"/>
        <w:rPr>
          <w:del w:id="103" w:author="11046014_劉育彤" w:date="2024-03-25T14:38:00Z"/>
          <w:rFonts w:cs="Arial"/>
          <w:szCs w:val="32"/>
        </w:rPr>
        <w:pPrChange w:id="104" w:author="11046017_鄭兆媗" w:date="2024-03-25T20:17:00Z">
          <w:pPr>
            <w:pStyle w:val="3"/>
            <w:numPr>
              <w:ilvl w:val="1"/>
              <w:numId w:val="2"/>
            </w:numPr>
            <w:tabs>
              <w:tab w:val="num" w:pos="1440"/>
              <w:tab w:val="num" w:pos="1680"/>
            </w:tabs>
            <w:spacing w:line="240" w:lineRule="atLeast"/>
            <w:ind w:leftChars="250" w:left="1060" w:hanging="360"/>
          </w:pPr>
        </w:pPrChange>
      </w:pPr>
      <w:del w:id="105" w:author="11046014_劉育彤" w:date="2024-03-25T14:38:00Z">
        <w:r w:rsidRPr="005C1653" w:rsidDel="00F27CDC">
          <w:rPr>
            <w:rFonts w:cs="Arial"/>
            <w:szCs w:val="32"/>
          </w:rPr>
          <w:delText>資料庫設計</w:delText>
        </w:r>
      </w:del>
    </w:p>
    <w:p w14:paraId="443962E7" w14:textId="77777777" w:rsidR="00DC47C3" w:rsidRPr="005C1653" w:rsidDel="00F27CDC" w:rsidRDefault="00AD295B">
      <w:pPr>
        <w:pStyle w:val="a0"/>
        <w:numPr>
          <w:ilvl w:val="0"/>
          <w:numId w:val="0"/>
        </w:numPr>
        <w:snapToGrid/>
        <w:rPr>
          <w:del w:id="106" w:author="11046014_劉育彤" w:date="2024-03-25T14:38:00Z"/>
          <w:rFonts w:ascii="Times New Roman"/>
          <w:szCs w:val="28"/>
        </w:rPr>
        <w:pPrChange w:id="107" w:author="11046017_鄭兆媗" w:date="2024-03-25T20:17:00Z">
          <w:pPr>
            <w:pStyle w:val="a0"/>
            <w:numPr>
              <w:ilvl w:val="0"/>
              <w:numId w:val="0"/>
            </w:numPr>
            <w:tabs>
              <w:tab w:val="clear" w:pos="2214"/>
            </w:tabs>
            <w:spacing w:line="240" w:lineRule="atLeast"/>
            <w:ind w:left="0" w:firstLineChars="350" w:firstLine="980"/>
          </w:pPr>
        </w:pPrChange>
      </w:pPr>
      <w:del w:id="108" w:author="11046014_劉育彤" w:date="2024-03-25T14:38:00Z">
        <w:r w:rsidDel="00F27CDC">
          <w:rPr>
            <w:rFonts w:ascii="Times New Roman" w:hint="eastAsia"/>
            <w:szCs w:val="28"/>
          </w:rPr>
          <w:delText>8</w:delText>
        </w:r>
        <w:r w:rsidR="005C1653" w:rsidDel="00F27CDC">
          <w:rPr>
            <w:rFonts w:ascii="Times New Roman" w:hint="eastAsia"/>
            <w:szCs w:val="28"/>
          </w:rPr>
          <w:delText xml:space="preserve">-1   </w:delText>
        </w:r>
        <w:r w:rsidR="00DC47C3" w:rsidRPr="005C1653" w:rsidDel="00F27CDC">
          <w:rPr>
            <w:rFonts w:ascii="Times New Roman"/>
            <w:szCs w:val="28"/>
          </w:rPr>
          <w:delText>資料庫關聯</w:delText>
        </w:r>
        <w:r w:rsidR="00DC47C3" w:rsidRPr="005C1653" w:rsidDel="00F27CDC">
          <w:rPr>
            <w:rFonts w:ascii="Times New Roman" w:hint="eastAsia"/>
            <w:szCs w:val="28"/>
          </w:rPr>
          <w:delText>圖：需註明參考關係及限制</w:delText>
        </w:r>
        <w:r w:rsidR="00DC47C3" w:rsidRPr="005C1653" w:rsidDel="00F27CDC">
          <w:rPr>
            <w:rFonts w:ascii="Times New Roman" w:hint="eastAsia"/>
            <w:szCs w:val="28"/>
          </w:rPr>
          <w:delText>(Constraints)</w:delText>
        </w:r>
        <w:r w:rsidR="00DC47C3" w:rsidRPr="005C1653" w:rsidDel="00F27CDC">
          <w:rPr>
            <w:rFonts w:ascii="Times New Roman"/>
            <w:szCs w:val="28"/>
          </w:rPr>
          <w:delText>。</w:delText>
        </w:r>
      </w:del>
    </w:p>
    <w:p w14:paraId="6894125B" w14:textId="77777777" w:rsidR="00DC47C3" w:rsidRPr="005C1653" w:rsidDel="00F27CDC" w:rsidRDefault="00AD295B">
      <w:pPr>
        <w:pStyle w:val="a0"/>
        <w:numPr>
          <w:ilvl w:val="0"/>
          <w:numId w:val="0"/>
        </w:numPr>
        <w:snapToGrid/>
        <w:rPr>
          <w:del w:id="109" w:author="11046014_劉育彤" w:date="2024-03-25T14:38:00Z"/>
          <w:rFonts w:ascii="Times New Roman"/>
          <w:szCs w:val="28"/>
        </w:rPr>
        <w:pPrChange w:id="110" w:author="11046017_鄭兆媗" w:date="2024-03-25T20:17:00Z">
          <w:pPr>
            <w:pStyle w:val="a0"/>
            <w:numPr>
              <w:ilvl w:val="0"/>
              <w:numId w:val="0"/>
            </w:numPr>
            <w:tabs>
              <w:tab w:val="clear" w:pos="2214"/>
            </w:tabs>
            <w:spacing w:line="240" w:lineRule="atLeast"/>
            <w:ind w:left="0" w:firstLineChars="350" w:firstLine="980"/>
          </w:pPr>
        </w:pPrChange>
      </w:pPr>
      <w:del w:id="111" w:author="11046014_劉育彤" w:date="2024-03-25T14:38:00Z">
        <w:r w:rsidDel="00F27CDC">
          <w:rPr>
            <w:rFonts w:ascii="Times New Roman" w:hint="eastAsia"/>
            <w:szCs w:val="28"/>
          </w:rPr>
          <w:delText>8</w:delText>
        </w:r>
        <w:r w:rsidR="005C1653" w:rsidDel="00F27CDC">
          <w:rPr>
            <w:rFonts w:ascii="Times New Roman" w:hint="eastAsia"/>
            <w:szCs w:val="28"/>
          </w:rPr>
          <w:delText xml:space="preserve">-2   </w:delText>
        </w:r>
        <w:r w:rsidR="00DC47C3" w:rsidRPr="005C1653" w:rsidDel="00F27CDC">
          <w:rPr>
            <w:rFonts w:ascii="Times New Roman"/>
            <w:szCs w:val="28"/>
          </w:rPr>
          <w:delText>表格及其</w:delText>
        </w:r>
        <w:r w:rsidR="00DC47C3" w:rsidRPr="005C1653" w:rsidDel="00F27CDC">
          <w:rPr>
            <w:rFonts w:ascii="Times New Roman"/>
            <w:szCs w:val="28"/>
          </w:rPr>
          <w:delText>Meta data</w:delText>
        </w:r>
        <w:r w:rsidR="00DC47C3" w:rsidRPr="005C1653" w:rsidDel="00F27CDC">
          <w:rPr>
            <w:rFonts w:ascii="Times New Roman"/>
            <w:szCs w:val="28"/>
          </w:rPr>
          <w:delText>。</w:delText>
        </w:r>
      </w:del>
    </w:p>
    <w:p w14:paraId="1391101E" w14:textId="48F5FC3A" w:rsidR="00DC47C3" w:rsidRPr="005C1653" w:rsidDel="00F27CDC" w:rsidRDefault="00254078">
      <w:pPr>
        <w:pStyle w:val="3"/>
        <w:numPr>
          <w:ilvl w:val="1"/>
          <w:numId w:val="2"/>
        </w:numPr>
        <w:tabs>
          <w:tab w:val="clear" w:pos="1440"/>
          <w:tab w:val="num" w:pos="1680"/>
        </w:tabs>
        <w:ind w:left="0" w:firstLine="0"/>
        <w:rPr>
          <w:del w:id="112" w:author="11046014_劉育彤" w:date="2024-03-25T14:38:00Z"/>
          <w:rFonts w:cs="Arial"/>
          <w:szCs w:val="32"/>
        </w:rPr>
        <w:pPrChange w:id="113" w:author="11046017_鄭兆媗" w:date="2024-03-25T20:17:00Z">
          <w:pPr>
            <w:pStyle w:val="3"/>
            <w:numPr>
              <w:ilvl w:val="1"/>
              <w:numId w:val="2"/>
            </w:numPr>
            <w:tabs>
              <w:tab w:val="num" w:pos="1440"/>
              <w:tab w:val="num" w:pos="1680"/>
            </w:tabs>
            <w:spacing w:line="240" w:lineRule="atLeast"/>
            <w:ind w:leftChars="250" w:left="1060" w:hanging="360"/>
          </w:pPr>
        </w:pPrChange>
      </w:pPr>
      <w:del w:id="114" w:author="11046014_劉育彤" w:date="2024-03-25T14:38:00Z">
        <w:r w:rsidDel="00F27CDC">
          <w:rPr>
            <w:rFonts w:hint="eastAsia"/>
            <w:noProof/>
            <w:szCs w:val="28"/>
          </w:rPr>
          <mc:AlternateContent>
            <mc:Choice Requires="wps">
              <w:drawing>
                <wp:anchor distT="45720" distB="45720" distL="114300" distR="114300" simplePos="0" relativeHeight="251658241" behindDoc="0" locked="0" layoutInCell="1" allowOverlap="1" wp14:anchorId="49F10E18" wp14:editId="77E28ADB">
                  <wp:simplePos x="0" y="0"/>
                  <wp:positionH relativeFrom="column">
                    <wp:posOffset>2879090</wp:posOffset>
                  </wp:positionH>
                  <wp:positionV relativeFrom="paragraph">
                    <wp:posOffset>189230</wp:posOffset>
                  </wp:positionV>
                  <wp:extent cx="2295525" cy="558165"/>
                  <wp:effectExtent l="12065" t="8255" r="6985" b="5080"/>
                  <wp:wrapSquare wrapText="bothSides"/>
                  <wp:docPr id="1478055752"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5525" cy="558165"/>
                          </a:xfrm>
                          <a:prstGeom prst="rect">
                            <a:avLst/>
                          </a:prstGeom>
                          <a:solidFill>
                            <a:srgbClr val="FFFFFF"/>
                          </a:solidFill>
                          <a:ln w="9525">
                            <a:solidFill>
                              <a:srgbClr val="000000"/>
                            </a:solidFill>
                            <a:miter lim="800000"/>
                            <a:headEnd/>
                            <a:tailEnd/>
                          </a:ln>
                        </wps:spPr>
                        <wps:txbx>
                          <w:txbxContent>
                            <w:p w14:paraId="7C062B55" w14:textId="77777777" w:rsidR="00D56654" w:rsidRPr="00931D8B" w:rsidRDefault="00D56654" w:rsidP="00D56654">
                              <w:pPr>
                                <w:ind w:firstLine="400"/>
                                <w:rPr>
                                  <w:color w:val="FF0000"/>
                                  <w:sz w:val="20"/>
                                  <w:szCs w:val="20"/>
                                </w:rPr>
                              </w:pPr>
                              <w:r w:rsidRPr="00931D8B">
                                <w:rPr>
                                  <w:rFonts w:hint="eastAsia"/>
                                  <w:color w:val="FF0000"/>
                                  <w:sz w:val="20"/>
                                  <w:szCs w:val="20"/>
                                </w:rPr>
                                <w:t>第</w:t>
                              </w:r>
                              <w:r w:rsidR="00AD295B">
                                <w:rPr>
                                  <w:color w:val="FF0000"/>
                                  <w:sz w:val="20"/>
                                  <w:szCs w:val="20"/>
                                </w:rPr>
                                <w:t>9</w:t>
                              </w:r>
                              <w:r w:rsidRPr="00931D8B">
                                <w:rPr>
                                  <w:rFonts w:hint="eastAsia"/>
                                  <w:color w:val="FF0000"/>
                                  <w:sz w:val="20"/>
                                  <w:szCs w:val="20"/>
                                </w:rPr>
                                <w:t>章</w:t>
                              </w:r>
                              <w:r w:rsidRPr="00931D8B">
                                <w:rPr>
                                  <w:rFonts w:hint="eastAsia"/>
                                  <w:color w:val="FF0000"/>
                                  <w:sz w:val="20"/>
                                  <w:szCs w:val="20"/>
                                </w:rPr>
                                <w:t xml:space="preserve"> </w:t>
                              </w:r>
                              <w:r w:rsidRPr="00931D8B">
                                <w:rPr>
                                  <w:rFonts w:hint="eastAsia"/>
                                  <w:color w:val="FF0000"/>
                                  <w:sz w:val="20"/>
                                  <w:szCs w:val="20"/>
                                </w:rPr>
                                <w:t>程式</w:t>
                              </w:r>
                            </w:p>
                            <w:p w14:paraId="13B95078" w14:textId="77777777" w:rsidR="00D56654" w:rsidRPr="00931D8B" w:rsidRDefault="00D56654" w:rsidP="00D56654">
                              <w:pPr>
                                <w:ind w:firstLine="400"/>
                                <w:rPr>
                                  <w:b/>
                                  <w:color w:val="FF0000"/>
                                  <w:sz w:val="20"/>
                                  <w:szCs w:val="20"/>
                                  <w:bdr w:val="single" w:sz="4" w:space="0" w:color="auto"/>
                                </w:rPr>
                              </w:pPr>
                              <w:r w:rsidRPr="00931D8B">
                                <w:rPr>
                                  <w:rFonts w:hint="eastAsia"/>
                                  <w:b/>
                                  <w:color w:val="FF0000"/>
                                  <w:kern w:val="0"/>
                                  <w:sz w:val="20"/>
                                  <w:szCs w:val="20"/>
                                  <w:bdr w:val="single" w:sz="4" w:space="0" w:color="auto"/>
                                </w:rPr>
                                <w:t>撰</w:t>
                              </w:r>
                              <w:r w:rsidRPr="00931D8B">
                                <w:rPr>
                                  <w:b/>
                                  <w:color w:val="FF0000"/>
                                  <w:kern w:val="0"/>
                                  <w:sz w:val="20"/>
                                  <w:szCs w:val="20"/>
                                  <w:bdr w:val="single" w:sz="4" w:space="0" w:color="auto"/>
                                </w:rPr>
                                <w:t>寫程式</w:t>
                              </w:r>
                              <w:r w:rsidRPr="00931D8B">
                                <w:rPr>
                                  <w:rFonts w:hint="eastAsia"/>
                                  <w:b/>
                                  <w:color w:val="FF0000"/>
                                  <w:kern w:val="0"/>
                                  <w:sz w:val="20"/>
                                  <w:szCs w:val="20"/>
                                  <w:bdr w:val="single" w:sz="4" w:space="0" w:color="auto"/>
                                </w:rPr>
                                <w:t>規</w:t>
                              </w:r>
                              <w:r w:rsidRPr="00931D8B">
                                <w:rPr>
                                  <w:b/>
                                  <w:color w:val="FF0000"/>
                                  <w:kern w:val="0"/>
                                  <w:sz w:val="20"/>
                                  <w:szCs w:val="20"/>
                                  <w:bdr w:val="single" w:sz="4" w:space="0" w:color="auto"/>
                                </w:rPr>
                                <w:t>格，</w:t>
                              </w:r>
                              <w:r w:rsidRPr="00931D8B">
                                <w:rPr>
                                  <w:rFonts w:hint="eastAsia"/>
                                  <w:b/>
                                  <w:color w:val="FF0000"/>
                                  <w:kern w:val="0"/>
                                  <w:sz w:val="20"/>
                                  <w:szCs w:val="20"/>
                                  <w:bdr w:val="single" w:sz="4" w:space="0" w:color="auto"/>
                                </w:rPr>
                                <w:t>請</w:t>
                              </w:r>
                              <w:r w:rsidRPr="00931D8B">
                                <w:rPr>
                                  <w:b/>
                                  <w:color w:val="FF0000"/>
                                  <w:kern w:val="0"/>
                                  <w:sz w:val="20"/>
                                  <w:szCs w:val="20"/>
                                  <w:bdr w:val="single" w:sz="4" w:space="0" w:color="auto"/>
                                </w:rPr>
                                <w:t>勿放全部程式碼</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49F10E18" id="_x0000_s1028" type="#_x0000_t202" style="position:absolute;left:0;text-align:left;margin-left:226.7pt;margin-top:14.9pt;width:180.75pt;height:43.95pt;z-index:251658241;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">
                  <v:textbox style="mso-fit-shape-to-text:t">
                    <w:txbxContent>
                      <w:p w14:paraId="7C062B55" w14:textId="77777777" w:rsidR="00D56654" w:rsidRPr="00931D8B" w:rsidRDefault="00D56654" w:rsidP="00D56654">
                        <w:pPr>
                          <w:ind w:firstLine="400"/>
                          <w:rPr>
                            <w:color w:val="FF0000"/>
                            <w:sz w:val="20"/>
                            <w:szCs w:val="20"/>
                          </w:rPr>
                        </w:pPr>
                        <w:r w:rsidRPr="00931D8B">
                          <w:rPr>
                            <w:rFonts w:hint="eastAsia"/>
                            <w:color w:val="FF0000"/>
                            <w:sz w:val="20"/>
                            <w:szCs w:val="20"/>
                          </w:rPr>
                          <w:t>第</w:t>
                        </w:r>
                        <w:r w:rsidR="00AD295B">
                          <w:rPr>
                            <w:color w:val="FF0000"/>
                            <w:sz w:val="20"/>
                            <w:szCs w:val="20"/>
                          </w:rPr>
                          <w:t>9</w:t>
                        </w:r>
                        <w:r w:rsidRPr="00931D8B">
                          <w:rPr>
                            <w:rFonts w:hint="eastAsia"/>
                            <w:color w:val="FF0000"/>
                            <w:sz w:val="20"/>
                            <w:szCs w:val="20"/>
                          </w:rPr>
                          <w:t>章</w:t>
                        </w:r>
                        <w:r w:rsidRPr="00931D8B">
                          <w:rPr>
                            <w:rFonts w:hint="eastAsia"/>
                            <w:color w:val="FF0000"/>
                            <w:sz w:val="20"/>
                            <w:szCs w:val="20"/>
                          </w:rPr>
                          <w:t xml:space="preserve"> </w:t>
                        </w:r>
                        <w:r w:rsidRPr="00931D8B">
                          <w:rPr>
                            <w:rFonts w:hint="eastAsia"/>
                            <w:color w:val="FF0000"/>
                            <w:sz w:val="20"/>
                            <w:szCs w:val="20"/>
                          </w:rPr>
                          <w:t>程式</w:t>
                        </w:r>
                      </w:p>
                      <w:p w14:paraId="13B95078" w14:textId="77777777" w:rsidR="00D56654" w:rsidRPr="00931D8B" w:rsidRDefault="00D56654" w:rsidP="00D56654">
                        <w:pPr>
                          <w:ind w:firstLine="400"/>
                          <w:rPr>
                            <w:b/>
                            <w:color w:val="FF0000"/>
                            <w:sz w:val="20"/>
                            <w:szCs w:val="20"/>
                            <w:bdr w:val="single" w:sz="4" w:space="0" w:color="auto"/>
                          </w:rPr>
                        </w:pPr>
                        <w:r w:rsidRPr="00931D8B">
                          <w:rPr>
                            <w:rFonts w:hint="eastAsia"/>
                            <w:b/>
                            <w:color w:val="FF0000"/>
                            <w:kern w:val="0"/>
                            <w:sz w:val="20"/>
                            <w:szCs w:val="20"/>
                            <w:bdr w:val="single" w:sz="4" w:space="0" w:color="auto"/>
                          </w:rPr>
                          <w:t>撰</w:t>
                        </w:r>
                        <w:r w:rsidRPr="00931D8B">
                          <w:rPr>
                            <w:b/>
                            <w:color w:val="FF0000"/>
                            <w:kern w:val="0"/>
                            <w:sz w:val="20"/>
                            <w:szCs w:val="20"/>
                            <w:bdr w:val="single" w:sz="4" w:space="0" w:color="auto"/>
                          </w:rPr>
                          <w:t>寫程式</w:t>
                        </w:r>
                        <w:r w:rsidRPr="00931D8B">
                          <w:rPr>
                            <w:rFonts w:hint="eastAsia"/>
                            <w:b/>
                            <w:color w:val="FF0000"/>
                            <w:kern w:val="0"/>
                            <w:sz w:val="20"/>
                            <w:szCs w:val="20"/>
                            <w:bdr w:val="single" w:sz="4" w:space="0" w:color="auto"/>
                          </w:rPr>
                          <w:t>規</w:t>
                        </w:r>
                        <w:r w:rsidRPr="00931D8B">
                          <w:rPr>
                            <w:b/>
                            <w:color w:val="FF0000"/>
                            <w:kern w:val="0"/>
                            <w:sz w:val="20"/>
                            <w:szCs w:val="20"/>
                            <w:bdr w:val="single" w:sz="4" w:space="0" w:color="auto"/>
                          </w:rPr>
                          <w:t>格，</w:t>
                        </w:r>
                        <w:r w:rsidRPr="00931D8B">
                          <w:rPr>
                            <w:rFonts w:hint="eastAsia"/>
                            <w:b/>
                            <w:color w:val="FF0000"/>
                            <w:kern w:val="0"/>
                            <w:sz w:val="20"/>
                            <w:szCs w:val="20"/>
                            <w:bdr w:val="single" w:sz="4" w:space="0" w:color="auto"/>
                          </w:rPr>
                          <w:t>請</w:t>
                        </w:r>
                        <w:r w:rsidRPr="00931D8B">
                          <w:rPr>
                            <w:b/>
                            <w:color w:val="FF0000"/>
                            <w:kern w:val="0"/>
                            <w:sz w:val="20"/>
                            <w:szCs w:val="20"/>
                            <w:bdr w:val="single" w:sz="4" w:space="0" w:color="auto"/>
                          </w:rPr>
                          <w:t>勿放全部程式碼</w:t>
                        </w:r>
                      </w:p>
                    </w:txbxContent>
                  </v:textbox>
                  <w10:wrap type="square"/>
                </v:shape>
              </w:pict>
            </mc:Fallback>
          </mc:AlternateContent>
        </w:r>
        <w:r w:rsidR="00DC47C3" w:rsidRPr="005C1653" w:rsidDel="00F27CDC">
          <w:rPr>
            <w:rFonts w:cs="Arial"/>
            <w:szCs w:val="32"/>
          </w:rPr>
          <w:delText>程式</w:delText>
        </w:r>
      </w:del>
    </w:p>
    <w:p w14:paraId="3F240752" w14:textId="77777777" w:rsidR="00DC47C3" w:rsidRPr="005C1653" w:rsidDel="00F27CDC" w:rsidRDefault="00AD295B">
      <w:pPr>
        <w:pStyle w:val="a0"/>
        <w:numPr>
          <w:ilvl w:val="0"/>
          <w:numId w:val="0"/>
        </w:numPr>
        <w:snapToGrid/>
        <w:rPr>
          <w:del w:id="115" w:author="11046014_劉育彤" w:date="2024-03-25T14:38:00Z"/>
          <w:rFonts w:ascii="Times New Roman"/>
          <w:szCs w:val="28"/>
        </w:rPr>
        <w:pPrChange w:id="116" w:author="11046017_鄭兆媗" w:date="2024-03-25T20:17:00Z">
          <w:pPr>
            <w:pStyle w:val="a0"/>
            <w:numPr>
              <w:ilvl w:val="0"/>
              <w:numId w:val="0"/>
            </w:numPr>
            <w:tabs>
              <w:tab w:val="clear" w:pos="2214"/>
            </w:tabs>
            <w:spacing w:line="240" w:lineRule="atLeast"/>
            <w:ind w:left="0" w:firstLineChars="350" w:firstLine="980"/>
          </w:pPr>
        </w:pPrChange>
      </w:pPr>
      <w:del w:id="117" w:author="11046014_劉育彤" w:date="2024-03-25T14:38:00Z">
        <w:r w:rsidDel="00F27CDC">
          <w:rPr>
            <w:rFonts w:ascii="Times New Roman" w:hint="eastAsia"/>
            <w:szCs w:val="28"/>
          </w:rPr>
          <w:delText>9</w:delText>
        </w:r>
        <w:r w:rsidR="005C1653" w:rsidDel="00F27CDC">
          <w:rPr>
            <w:rFonts w:ascii="Times New Roman" w:hint="eastAsia"/>
            <w:szCs w:val="28"/>
          </w:rPr>
          <w:delText xml:space="preserve">-1   </w:delText>
        </w:r>
        <w:r w:rsidR="00DC47C3" w:rsidRPr="005C1653" w:rsidDel="00F27CDC">
          <w:rPr>
            <w:rFonts w:ascii="Times New Roman" w:hint="eastAsia"/>
            <w:szCs w:val="28"/>
          </w:rPr>
          <w:delText>軟體架構與程式</w:delText>
        </w:r>
        <w:r w:rsidR="00DC47C3" w:rsidRPr="005C1653" w:rsidDel="00F27CDC">
          <w:rPr>
            <w:rFonts w:ascii="Times New Roman"/>
            <w:szCs w:val="28"/>
          </w:rPr>
          <w:delText>清單</w:delText>
        </w:r>
      </w:del>
    </w:p>
    <w:p w14:paraId="6439A602" w14:textId="77777777" w:rsidR="00DC47C3" w:rsidRPr="005C1653" w:rsidDel="00F27CDC" w:rsidRDefault="00AD295B">
      <w:pPr>
        <w:pStyle w:val="a0"/>
        <w:numPr>
          <w:ilvl w:val="0"/>
          <w:numId w:val="0"/>
        </w:numPr>
        <w:snapToGrid/>
        <w:rPr>
          <w:del w:id="118" w:author="11046014_劉育彤" w:date="2024-03-25T14:38:00Z"/>
          <w:rFonts w:ascii="Times New Roman"/>
          <w:szCs w:val="28"/>
        </w:rPr>
        <w:pPrChange w:id="119" w:author="11046017_鄭兆媗" w:date="2024-03-25T20:17:00Z">
          <w:pPr>
            <w:pStyle w:val="a0"/>
            <w:numPr>
              <w:ilvl w:val="0"/>
              <w:numId w:val="0"/>
            </w:numPr>
            <w:tabs>
              <w:tab w:val="clear" w:pos="2214"/>
            </w:tabs>
            <w:spacing w:line="240" w:lineRule="atLeast"/>
            <w:ind w:left="0" w:firstLineChars="350" w:firstLine="980"/>
          </w:pPr>
        </w:pPrChange>
      </w:pPr>
      <w:del w:id="120" w:author="11046014_劉育彤" w:date="2024-03-25T14:38:00Z">
        <w:r w:rsidDel="00F27CDC">
          <w:rPr>
            <w:rFonts w:ascii="Times New Roman" w:hint="eastAsia"/>
            <w:szCs w:val="28"/>
          </w:rPr>
          <w:delText>9</w:delText>
        </w:r>
        <w:r w:rsidR="005C1653" w:rsidDel="00F27CDC">
          <w:rPr>
            <w:rFonts w:ascii="Times New Roman" w:hint="eastAsia"/>
            <w:szCs w:val="28"/>
          </w:rPr>
          <w:delText xml:space="preserve">-2   </w:delText>
        </w:r>
        <w:r w:rsidR="00DC47C3" w:rsidRPr="005C1653" w:rsidDel="00F27CDC">
          <w:rPr>
            <w:rFonts w:ascii="Times New Roman" w:hint="eastAsia"/>
            <w:szCs w:val="28"/>
          </w:rPr>
          <w:delText>程式</w:delText>
        </w:r>
        <w:r w:rsidR="00DC47C3" w:rsidRPr="005C1653" w:rsidDel="00F27CDC">
          <w:rPr>
            <w:rFonts w:ascii="Times New Roman"/>
            <w:szCs w:val="28"/>
          </w:rPr>
          <w:delText>規格描述</w:delText>
        </w:r>
        <w:r w:rsidR="00DC47C3" w:rsidRPr="005C1653" w:rsidDel="00F27CDC">
          <w:rPr>
            <w:rFonts w:ascii="Times New Roman" w:hint="eastAsia"/>
            <w:szCs w:val="28"/>
          </w:rPr>
          <w:delText>。</w:delText>
        </w:r>
      </w:del>
    </w:p>
    <w:p w14:paraId="12A29709" w14:textId="77777777" w:rsidR="00DC47C3" w:rsidRPr="005C1653" w:rsidDel="00F27CDC" w:rsidRDefault="00DC47C3">
      <w:pPr>
        <w:pStyle w:val="3"/>
        <w:numPr>
          <w:ilvl w:val="1"/>
          <w:numId w:val="2"/>
        </w:numPr>
        <w:ind w:left="0" w:firstLine="0"/>
        <w:rPr>
          <w:del w:id="121" w:author="11046014_劉育彤" w:date="2024-03-25T14:38:00Z"/>
          <w:rFonts w:cs="Arial"/>
          <w:szCs w:val="32"/>
        </w:rPr>
        <w:pPrChange w:id="122" w:author="11046017_鄭兆媗" w:date="2024-03-25T20:17:00Z">
          <w:pPr>
            <w:pStyle w:val="3"/>
            <w:numPr>
              <w:ilvl w:val="1"/>
              <w:numId w:val="2"/>
            </w:numPr>
            <w:tabs>
              <w:tab w:val="num" w:pos="1440"/>
            </w:tabs>
            <w:spacing w:line="240" w:lineRule="atLeast"/>
            <w:ind w:leftChars="250" w:left="1060" w:hanging="360"/>
          </w:pPr>
        </w:pPrChange>
      </w:pPr>
      <w:del w:id="123" w:author="11046014_劉育彤" w:date="2024-03-25T14:38:00Z">
        <w:r w:rsidRPr="005C1653" w:rsidDel="00F27CDC">
          <w:rPr>
            <w:rFonts w:cs="Arial"/>
            <w:szCs w:val="32"/>
          </w:rPr>
          <w:delText>測試模型</w:delText>
        </w:r>
      </w:del>
    </w:p>
    <w:p w14:paraId="0288F4DD" w14:textId="77777777" w:rsidR="00DC47C3" w:rsidRPr="005C1653" w:rsidDel="00F27CDC" w:rsidRDefault="00AD295B">
      <w:pPr>
        <w:pStyle w:val="a0"/>
        <w:numPr>
          <w:ilvl w:val="0"/>
          <w:numId w:val="0"/>
        </w:numPr>
        <w:snapToGrid/>
        <w:rPr>
          <w:del w:id="124" w:author="11046014_劉育彤" w:date="2024-03-25T14:38:00Z"/>
          <w:rFonts w:ascii="Times New Roman"/>
          <w:szCs w:val="28"/>
        </w:rPr>
        <w:pPrChange w:id="125" w:author="11046017_鄭兆媗" w:date="2024-03-25T20:17:00Z">
          <w:pPr>
            <w:pStyle w:val="a0"/>
            <w:numPr>
              <w:ilvl w:val="0"/>
              <w:numId w:val="0"/>
            </w:numPr>
            <w:tabs>
              <w:tab w:val="clear" w:pos="2214"/>
            </w:tabs>
            <w:spacing w:line="240" w:lineRule="atLeast"/>
            <w:ind w:left="0" w:firstLineChars="350" w:firstLine="980"/>
          </w:pPr>
        </w:pPrChange>
      </w:pPr>
      <w:del w:id="126" w:author="11046014_劉育彤" w:date="2024-03-25T14:38:00Z">
        <w:r w:rsidDel="00F27CDC">
          <w:rPr>
            <w:rFonts w:ascii="Times New Roman"/>
            <w:szCs w:val="28"/>
          </w:rPr>
          <w:delText>10</w:delText>
        </w:r>
        <w:r w:rsidR="005C1653" w:rsidDel="00F27CDC">
          <w:rPr>
            <w:rFonts w:ascii="Times New Roman" w:hint="eastAsia"/>
            <w:szCs w:val="28"/>
          </w:rPr>
          <w:delText xml:space="preserve">-1  </w:delText>
        </w:r>
        <w:r w:rsidR="00DC47C3" w:rsidRPr="005C1653" w:rsidDel="00F27CDC">
          <w:rPr>
            <w:rFonts w:ascii="Times New Roman"/>
            <w:szCs w:val="28"/>
          </w:rPr>
          <w:delText>測試計畫</w:delText>
        </w:r>
        <w:r w:rsidR="00DC47C3" w:rsidRPr="005C1653" w:rsidDel="00F27CDC">
          <w:rPr>
            <w:rFonts w:ascii="Times New Roman" w:hint="eastAsia"/>
            <w:szCs w:val="28"/>
          </w:rPr>
          <w:delText>：說明採用之測試方法及其進行方式。</w:delText>
        </w:r>
      </w:del>
    </w:p>
    <w:p w14:paraId="5B26656D" w14:textId="77777777" w:rsidR="00DC47C3" w:rsidRPr="005C1653" w:rsidDel="00F27CDC" w:rsidRDefault="00AD295B">
      <w:pPr>
        <w:pStyle w:val="a0"/>
        <w:numPr>
          <w:ilvl w:val="0"/>
          <w:numId w:val="0"/>
        </w:numPr>
        <w:snapToGrid/>
        <w:rPr>
          <w:del w:id="127" w:author="11046014_劉育彤" w:date="2024-03-25T14:38:00Z"/>
          <w:rFonts w:ascii="Times New Roman"/>
          <w:szCs w:val="28"/>
        </w:rPr>
        <w:pPrChange w:id="128" w:author="11046017_鄭兆媗" w:date="2024-03-25T20:17:00Z">
          <w:pPr>
            <w:pStyle w:val="a0"/>
            <w:numPr>
              <w:ilvl w:val="0"/>
              <w:numId w:val="0"/>
            </w:numPr>
            <w:tabs>
              <w:tab w:val="clear" w:pos="2214"/>
            </w:tabs>
            <w:spacing w:line="240" w:lineRule="atLeast"/>
            <w:ind w:left="0" w:firstLineChars="350" w:firstLine="980"/>
          </w:pPr>
        </w:pPrChange>
      </w:pPr>
      <w:del w:id="129" w:author="11046014_劉育彤" w:date="2024-03-25T14:38:00Z">
        <w:r w:rsidDel="00F27CDC">
          <w:rPr>
            <w:rFonts w:ascii="Times New Roman" w:hint="eastAsia"/>
            <w:szCs w:val="28"/>
          </w:rPr>
          <w:delText>10</w:delText>
        </w:r>
        <w:r w:rsidR="005C1653" w:rsidDel="00F27CDC">
          <w:rPr>
            <w:rFonts w:ascii="Times New Roman" w:hint="eastAsia"/>
            <w:szCs w:val="28"/>
          </w:rPr>
          <w:delText xml:space="preserve">-2  </w:delText>
        </w:r>
        <w:r w:rsidR="00DC47C3" w:rsidRPr="005C1653" w:rsidDel="00F27CDC">
          <w:rPr>
            <w:rFonts w:ascii="Times New Roman"/>
            <w:szCs w:val="28"/>
          </w:rPr>
          <w:delText>測試個案與測試結果</w:delText>
        </w:r>
        <w:r w:rsidR="00DC47C3" w:rsidRPr="005C1653" w:rsidDel="00F27CDC">
          <w:rPr>
            <w:rFonts w:ascii="Times New Roman" w:hint="eastAsia"/>
            <w:szCs w:val="28"/>
          </w:rPr>
          <w:delText>。</w:delText>
        </w:r>
      </w:del>
    </w:p>
    <w:p w14:paraId="6B0DE7B4" w14:textId="77777777" w:rsidR="00DC47C3" w:rsidRPr="005C1653" w:rsidDel="00F27CDC" w:rsidRDefault="00DC47C3">
      <w:pPr>
        <w:pStyle w:val="3"/>
        <w:numPr>
          <w:ilvl w:val="1"/>
          <w:numId w:val="2"/>
        </w:numPr>
        <w:ind w:left="0" w:firstLine="0"/>
        <w:rPr>
          <w:del w:id="130" w:author="11046014_劉育彤" w:date="2024-03-25T14:38:00Z"/>
          <w:rFonts w:cs="Arial"/>
          <w:szCs w:val="32"/>
        </w:rPr>
        <w:pPrChange w:id="131" w:author="11046017_鄭兆媗" w:date="2024-03-25T20:17:00Z">
          <w:pPr>
            <w:pStyle w:val="3"/>
            <w:numPr>
              <w:ilvl w:val="1"/>
              <w:numId w:val="2"/>
            </w:numPr>
            <w:tabs>
              <w:tab w:val="num" w:pos="1440"/>
            </w:tabs>
            <w:spacing w:line="240" w:lineRule="atLeast"/>
            <w:ind w:leftChars="250" w:left="1060" w:hanging="360"/>
          </w:pPr>
        </w:pPrChange>
      </w:pPr>
      <w:del w:id="132" w:author="11046014_劉育彤" w:date="2024-03-25T14:38:00Z">
        <w:r w:rsidRPr="005C1653" w:rsidDel="00F27CDC">
          <w:rPr>
            <w:rFonts w:cs="Arial"/>
            <w:szCs w:val="32"/>
          </w:rPr>
          <w:delText>操作手冊</w:delText>
        </w:r>
      </w:del>
    </w:p>
    <w:p w14:paraId="0F7EE4D2" w14:textId="77777777" w:rsidR="00DC47C3" w:rsidRPr="000976C3" w:rsidDel="00F27CDC" w:rsidRDefault="00DC47C3">
      <w:pPr>
        <w:pStyle w:val="ab"/>
        <w:snapToGrid/>
        <w:ind w:left="0"/>
        <w:rPr>
          <w:del w:id="133" w:author="11046014_劉育彤" w:date="2024-03-25T14:38:00Z"/>
          <w:rFonts w:ascii="Times New Roman" w:cs="Arial"/>
        </w:rPr>
        <w:pPrChange w:id="134" w:author="11046017_鄭兆媗" w:date="2024-03-25T20:17:00Z">
          <w:pPr>
            <w:pStyle w:val="ab"/>
            <w:spacing w:line="240" w:lineRule="atLeast"/>
            <w:ind w:leftChars="325" w:left="910" w:firstLineChars="50" w:firstLine="140"/>
          </w:pPr>
        </w:pPrChange>
      </w:pPr>
      <w:del w:id="135" w:author="11046014_劉育彤" w:date="2024-03-25T14:38:00Z">
        <w:r w:rsidRPr="000976C3" w:rsidDel="00F27CDC">
          <w:rPr>
            <w:rFonts w:ascii="Times New Roman" w:cs="Arial"/>
          </w:rPr>
          <w:delText>介紹系統之元件及其安裝及系統管理。</w:delText>
        </w:r>
      </w:del>
    </w:p>
    <w:p w14:paraId="121D0CA8" w14:textId="77777777" w:rsidR="00DC47C3" w:rsidRPr="005C1653" w:rsidDel="00F27CDC" w:rsidRDefault="00DC47C3">
      <w:pPr>
        <w:pStyle w:val="3"/>
        <w:numPr>
          <w:ilvl w:val="1"/>
          <w:numId w:val="2"/>
        </w:numPr>
        <w:ind w:left="0" w:firstLine="0"/>
        <w:rPr>
          <w:del w:id="136" w:author="11046014_劉育彤" w:date="2024-03-25T14:38:00Z"/>
          <w:rFonts w:cs="Arial"/>
          <w:szCs w:val="32"/>
        </w:rPr>
        <w:pPrChange w:id="137" w:author="11046017_鄭兆媗" w:date="2024-03-25T20:17:00Z">
          <w:pPr>
            <w:pStyle w:val="3"/>
            <w:numPr>
              <w:ilvl w:val="1"/>
              <w:numId w:val="2"/>
            </w:numPr>
            <w:tabs>
              <w:tab w:val="num" w:pos="1440"/>
            </w:tabs>
            <w:spacing w:line="240" w:lineRule="atLeast"/>
            <w:ind w:leftChars="250" w:left="1060" w:hanging="360"/>
          </w:pPr>
        </w:pPrChange>
      </w:pPr>
      <w:del w:id="138" w:author="11046014_劉育彤" w:date="2024-03-25T14:38:00Z">
        <w:r w:rsidRPr="005C1653" w:rsidDel="00F27CDC">
          <w:rPr>
            <w:rFonts w:cs="Arial"/>
            <w:szCs w:val="32"/>
          </w:rPr>
          <w:delText>使用手冊</w:delText>
        </w:r>
      </w:del>
    </w:p>
    <w:p w14:paraId="7F7B3DA1" w14:textId="77777777" w:rsidR="00DC47C3" w:rsidRPr="000976C3" w:rsidDel="00F27CDC" w:rsidRDefault="00DC47C3">
      <w:pPr>
        <w:pStyle w:val="ab"/>
        <w:snapToGrid/>
        <w:ind w:left="0"/>
        <w:rPr>
          <w:del w:id="139" w:author="11046014_劉育彤" w:date="2024-03-25T14:38:00Z"/>
          <w:rFonts w:ascii="Times New Roman" w:cs="Arial"/>
        </w:rPr>
        <w:pPrChange w:id="140" w:author="11046017_鄭兆媗" w:date="2024-03-25T20:17:00Z">
          <w:pPr>
            <w:pStyle w:val="ab"/>
            <w:spacing w:line="240" w:lineRule="atLeast"/>
            <w:ind w:leftChars="325" w:left="910" w:firstLineChars="50" w:firstLine="140"/>
          </w:pPr>
        </w:pPrChange>
      </w:pPr>
      <w:del w:id="141" w:author="11046014_劉育彤" w:date="2024-03-25T14:38:00Z">
        <w:r w:rsidRPr="000976C3" w:rsidDel="00F27CDC">
          <w:rPr>
            <w:rFonts w:ascii="Times New Roman" w:cs="Arial"/>
          </w:rPr>
          <w:delText>介紹各畫面、操作之移轉，以</w:delText>
        </w:r>
        <w:r w:rsidRPr="000976C3" w:rsidDel="00F27CDC">
          <w:rPr>
            <w:rFonts w:ascii="Times New Roman" w:cs="Arial" w:hint="eastAsia"/>
          </w:rPr>
          <w:delText>類似</w:delText>
        </w:r>
        <w:r w:rsidRPr="000976C3" w:rsidDel="00F27CDC">
          <w:rPr>
            <w:rFonts w:ascii="Times New Roman" w:cs="Arial"/>
          </w:rPr>
          <w:delText>S</w:delText>
        </w:r>
        <w:r w:rsidRPr="000976C3" w:rsidDel="00F27CDC">
          <w:rPr>
            <w:rFonts w:ascii="Times New Roman" w:cs="Arial" w:hint="eastAsia"/>
          </w:rPr>
          <w:delText xml:space="preserve">tate </w:delText>
        </w:r>
        <w:r w:rsidRPr="000976C3" w:rsidDel="00F27CDC">
          <w:rPr>
            <w:rFonts w:ascii="Times New Roman" w:cs="Arial"/>
          </w:rPr>
          <w:delText>T</w:delText>
        </w:r>
        <w:r w:rsidRPr="000976C3" w:rsidDel="00F27CDC">
          <w:rPr>
            <w:rFonts w:ascii="Times New Roman" w:cs="Arial" w:hint="eastAsia"/>
          </w:rPr>
          <w:delText xml:space="preserve">ransition </w:delText>
        </w:r>
        <w:r w:rsidRPr="000976C3" w:rsidDel="00F27CDC">
          <w:rPr>
            <w:rFonts w:ascii="Times New Roman" w:cs="Arial"/>
          </w:rPr>
          <w:delText>D</w:delText>
        </w:r>
        <w:r w:rsidRPr="000976C3" w:rsidDel="00F27CDC">
          <w:rPr>
            <w:rFonts w:ascii="Times New Roman" w:cs="Arial" w:hint="eastAsia"/>
          </w:rPr>
          <w:delText>iagram</w:delText>
        </w:r>
        <w:r w:rsidRPr="000976C3" w:rsidDel="00F27CDC">
          <w:rPr>
            <w:rFonts w:ascii="Times New Roman" w:cs="Arial" w:hint="eastAsia"/>
          </w:rPr>
          <w:delText>之</w:delText>
        </w:r>
        <w:r w:rsidRPr="000976C3" w:rsidDel="00F27CDC">
          <w:rPr>
            <w:rFonts w:ascii="Times New Roman" w:cs="Arial"/>
          </w:rPr>
          <w:delText>表示之。</w:delText>
        </w:r>
      </w:del>
    </w:p>
    <w:p w14:paraId="35F836F6" w14:textId="77777777" w:rsidR="00DC47C3" w:rsidRPr="005C1653" w:rsidDel="00F27CDC" w:rsidRDefault="00DC47C3">
      <w:pPr>
        <w:pStyle w:val="3"/>
        <w:numPr>
          <w:ilvl w:val="1"/>
          <w:numId w:val="2"/>
        </w:numPr>
        <w:ind w:left="0" w:firstLine="0"/>
        <w:rPr>
          <w:del w:id="142" w:author="11046014_劉育彤" w:date="2024-03-25T14:38:00Z"/>
          <w:rFonts w:cs="Arial"/>
          <w:szCs w:val="32"/>
        </w:rPr>
        <w:pPrChange w:id="143" w:author="11046017_鄭兆媗" w:date="2024-03-25T20:17:00Z">
          <w:pPr>
            <w:pStyle w:val="3"/>
            <w:numPr>
              <w:ilvl w:val="1"/>
              <w:numId w:val="2"/>
            </w:numPr>
            <w:tabs>
              <w:tab w:val="num" w:pos="1440"/>
            </w:tabs>
            <w:spacing w:line="240" w:lineRule="atLeast"/>
            <w:ind w:leftChars="250" w:left="1060" w:hanging="360"/>
          </w:pPr>
        </w:pPrChange>
      </w:pPr>
      <w:del w:id="144" w:author="11046014_劉育彤" w:date="2024-03-25T14:38:00Z">
        <w:r w:rsidRPr="005C1653" w:rsidDel="00F27CDC">
          <w:rPr>
            <w:rFonts w:cs="Arial"/>
            <w:szCs w:val="32"/>
          </w:rPr>
          <w:delText>感想</w:delText>
        </w:r>
      </w:del>
    </w:p>
    <w:p w14:paraId="0E613D62" w14:textId="77777777" w:rsidR="00DC47C3" w:rsidRPr="000976C3" w:rsidDel="00F27CDC" w:rsidRDefault="00DC47C3">
      <w:pPr>
        <w:pStyle w:val="ab"/>
        <w:snapToGrid/>
        <w:ind w:left="0"/>
        <w:rPr>
          <w:del w:id="145" w:author="11046014_劉育彤" w:date="2024-03-25T14:38:00Z"/>
          <w:rFonts w:ascii="Times New Roman" w:cs="Arial"/>
        </w:rPr>
        <w:pPrChange w:id="146" w:author="11046017_鄭兆媗" w:date="2024-03-25T20:17:00Z">
          <w:pPr>
            <w:pStyle w:val="ab"/>
            <w:spacing w:line="240" w:lineRule="atLeast"/>
            <w:ind w:leftChars="325" w:left="910" w:firstLineChars="50" w:firstLine="140"/>
          </w:pPr>
        </w:pPrChange>
      </w:pPr>
      <w:del w:id="147" w:author="11046014_劉育彤" w:date="2024-03-25T14:38:00Z">
        <w:r w:rsidRPr="000976C3" w:rsidDel="00F27CDC">
          <w:rPr>
            <w:rFonts w:ascii="Times New Roman" w:cs="Arial"/>
          </w:rPr>
          <w:delText>說明感想與建議。</w:delText>
        </w:r>
      </w:del>
    </w:p>
    <w:p w14:paraId="437C8D0D" w14:textId="77777777" w:rsidR="00764551" w:rsidRPr="005C1653" w:rsidDel="00F27CDC" w:rsidRDefault="00DC47C3">
      <w:pPr>
        <w:pStyle w:val="3"/>
        <w:numPr>
          <w:ilvl w:val="1"/>
          <w:numId w:val="2"/>
        </w:numPr>
        <w:ind w:left="0" w:firstLine="0"/>
        <w:rPr>
          <w:del w:id="148" w:author="11046014_劉育彤" w:date="2024-03-25T14:38:00Z"/>
          <w:rFonts w:cs="Arial"/>
          <w:szCs w:val="32"/>
        </w:rPr>
        <w:pPrChange w:id="149" w:author="11046017_鄭兆媗" w:date="2024-03-25T20:17:00Z">
          <w:pPr>
            <w:pStyle w:val="3"/>
            <w:numPr>
              <w:ilvl w:val="1"/>
              <w:numId w:val="2"/>
            </w:numPr>
            <w:tabs>
              <w:tab w:val="num" w:pos="1440"/>
            </w:tabs>
            <w:spacing w:line="240" w:lineRule="atLeast"/>
            <w:ind w:leftChars="250" w:left="1060" w:hanging="360"/>
          </w:pPr>
        </w:pPrChange>
      </w:pPr>
      <w:del w:id="150" w:author="11046014_劉育彤" w:date="2024-03-25T14:38:00Z">
        <w:r w:rsidRPr="005C1653" w:rsidDel="00F27CDC">
          <w:rPr>
            <w:rFonts w:cs="Arial"/>
            <w:szCs w:val="32"/>
          </w:rPr>
          <w:delText>參考資料</w:delText>
        </w:r>
      </w:del>
    </w:p>
    <w:p w14:paraId="1C3C0B42" w14:textId="77777777" w:rsidR="00764551" w:rsidRPr="000976C3" w:rsidDel="00F27CDC" w:rsidRDefault="00764551">
      <w:pPr>
        <w:pStyle w:val="ab"/>
        <w:snapToGrid/>
        <w:ind w:left="0"/>
        <w:rPr>
          <w:del w:id="151" w:author="11046014_劉育彤" w:date="2024-03-25T14:38:00Z"/>
          <w:rFonts w:ascii="Times New Roman" w:cs="Arial"/>
        </w:rPr>
        <w:pPrChange w:id="152" w:author="11046017_鄭兆媗" w:date="2024-03-25T20:17:00Z">
          <w:pPr>
            <w:pStyle w:val="ab"/>
            <w:spacing w:line="240" w:lineRule="atLeast"/>
            <w:ind w:left="0" w:firstLineChars="350" w:firstLine="980"/>
          </w:pPr>
        </w:pPrChange>
      </w:pPr>
      <w:del w:id="153" w:author="11046014_劉育彤" w:date="2024-03-25T14:38:00Z">
        <w:r w:rsidDel="00F27CDC">
          <w:rPr>
            <w:rFonts w:ascii="Times New Roman" w:cs="Arial" w:hint="eastAsia"/>
          </w:rPr>
          <w:delText>參考資料</w:delText>
        </w:r>
        <w:r w:rsidR="00AE31B7" w:rsidDel="00F27CDC">
          <w:rPr>
            <w:rFonts w:ascii="Times New Roman" w:cs="Arial" w:hint="eastAsia"/>
          </w:rPr>
          <w:delText>。</w:delText>
        </w:r>
      </w:del>
    </w:p>
    <w:p w14:paraId="4688AD28" w14:textId="77777777" w:rsidR="00AE31B7" w:rsidDel="00F27CDC" w:rsidRDefault="00DC47C3">
      <w:pPr>
        <w:pStyle w:val="3"/>
        <w:numPr>
          <w:ilvl w:val="0"/>
          <w:numId w:val="0"/>
        </w:numPr>
        <w:rPr>
          <w:del w:id="154" w:author="11046014_劉育彤" w:date="2024-03-25T14:38:00Z"/>
          <w:rFonts w:cs="Arial"/>
        </w:rPr>
        <w:pPrChange w:id="155" w:author="11046017_鄭兆媗" w:date="2024-03-25T20:17:00Z">
          <w:pPr>
            <w:pStyle w:val="3"/>
            <w:numPr>
              <w:ilvl w:val="0"/>
              <w:numId w:val="0"/>
            </w:numPr>
            <w:spacing w:line="240" w:lineRule="atLeast"/>
            <w:ind w:left="600" w:firstLine="0"/>
          </w:pPr>
        </w:pPrChange>
      </w:pPr>
      <w:del w:id="156" w:author="11046014_劉育彤" w:date="2024-03-25T14:38:00Z">
        <w:r w:rsidRPr="00764551" w:rsidDel="00F27CDC">
          <w:rPr>
            <w:rFonts w:cs="Arial" w:hint="eastAsia"/>
          </w:rPr>
          <w:delText>附</w:delText>
        </w:r>
        <w:r w:rsidRPr="00764551" w:rsidDel="00F27CDC">
          <w:rPr>
            <w:rFonts w:cs="Arial"/>
          </w:rPr>
          <w:delText>錄</w:delText>
        </w:r>
      </w:del>
    </w:p>
    <w:p w14:paraId="0467AAA1" w14:textId="77777777" w:rsidR="00DC47C3" w:rsidRPr="00764551" w:rsidDel="00F27CDC" w:rsidRDefault="00DC47C3">
      <w:pPr>
        <w:pStyle w:val="ab"/>
        <w:snapToGrid/>
        <w:ind w:left="0"/>
        <w:rPr>
          <w:del w:id="157" w:author="11046014_劉育彤" w:date="2024-03-25T14:38:00Z"/>
          <w:rFonts w:ascii="Times New Roman" w:cs="Arial"/>
        </w:rPr>
        <w:pPrChange w:id="158" w:author="11046017_鄭兆媗" w:date="2024-03-25T20:17:00Z">
          <w:pPr>
            <w:pStyle w:val="ab"/>
            <w:spacing w:line="240" w:lineRule="atLeast"/>
            <w:ind w:left="0" w:firstLineChars="350" w:firstLine="980"/>
          </w:pPr>
        </w:pPrChange>
      </w:pPr>
      <w:del w:id="159" w:author="11046014_劉育彤" w:date="2024-03-25T14:38:00Z">
        <w:r w:rsidRPr="00764551" w:rsidDel="00F27CDC">
          <w:rPr>
            <w:rFonts w:ascii="Times New Roman" w:cs="Arial"/>
          </w:rPr>
          <w:delText>審查</w:delText>
        </w:r>
        <w:r w:rsidRPr="00764551" w:rsidDel="00F27CDC">
          <w:rPr>
            <w:rFonts w:ascii="Times New Roman" w:cs="Arial" w:hint="eastAsia"/>
          </w:rPr>
          <w:delText>評審意見之修正</w:delText>
        </w:r>
        <w:r w:rsidRPr="00764551" w:rsidDel="00F27CDC">
          <w:rPr>
            <w:rFonts w:ascii="Times New Roman" w:cs="Arial"/>
          </w:rPr>
          <w:delText>情形</w:delText>
        </w:r>
        <w:r w:rsidRPr="00764551" w:rsidDel="00F27CDC">
          <w:rPr>
            <w:rFonts w:ascii="Times New Roman" w:cs="Arial" w:hint="eastAsia"/>
          </w:rPr>
          <w:delText>。</w:delText>
        </w:r>
      </w:del>
    </w:p>
    <w:p w14:paraId="1809A6D3" w14:textId="77777777" w:rsidR="00DC47C3" w:rsidRPr="000976C3" w:rsidDel="00F27CDC" w:rsidRDefault="00DC47C3">
      <w:pPr>
        <w:pStyle w:val="ab"/>
        <w:snapToGrid/>
        <w:ind w:left="0"/>
        <w:rPr>
          <w:del w:id="160" w:author="11046014_劉育彤" w:date="2024-03-25T14:38:00Z"/>
          <w:rFonts w:ascii="Times New Roman" w:cs="Arial"/>
        </w:rPr>
        <w:pPrChange w:id="161" w:author="11046017_鄭兆媗" w:date="2024-03-25T20:17:00Z">
          <w:pPr>
            <w:pStyle w:val="ab"/>
            <w:spacing w:line="240" w:lineRule="atLeast"/>
            <w:ind w:leftChars="100" w:left="280"/>
          </w:pPr>
        </w:pPrChange>
      </w:pPr>
    </w:p>
    <w:p w14:paraId="4551B94E" w14:textId="77777777" w:rsidR="00DC47C3" w:rsidRPr="000976C3" w:rsidDel="00F27CDC" w:rsidRDefault="00DC47C3">
      <w:pPr>
        <w:pStyle w:val="ab"/>
        <w:snapToGrid/>
        <w:ind w:left="0"/>
        <w:rPr>
          <w:del w:id="162" w:author="11046014_劉育彤" w:date="2024-03-25T14:38:00Z"/>
          <w:rFonts w:ascii="Times New Roman" w:cs="Arial"/>
        </w:rPr>
        <w:pPrChange w:id="163" w:author="11046017_鄭兆媗" w:date="2024-03-25T20:17:00Z">
          <w:pPr>
            <w:pStyle w:val="ab"/>
            <w:spacing w:line="240" w:lineRule="atLeast"/>
            <w:ind w:leftChars="100" w:left="280"/>
          </w:pPr>
        </w:pPrChange>
      </w:pPr>
      <w:del w:id="164" w:author="11046014_劉育彤" w:date="2024-03-25T14:38:00Z">
        <w:r w:rsidRPr="000976C3" w:rsidDel="00F27CDC">
          <w:rPr>
            <w:rFonts w:ascii="Times New Roman" w:cs="Arial"/>
          </w:rPr>
          <w:delText>[</w:delText>
        </w:r>
        <w:r w:rsidRPr="000976C3" w:rsidDel="00F27CDC">
          <w:rPr>
            <w:rFonts w:ascii="Times New Roman" w:cs="Arial"/>
          </w:rPr>
          <w:delText>附註</w:delText>
        </w:r>
        <w:r w:rsidRPr="000976C3" w:rsidDel="00F27CDC">
          <w:rPr>
            <w:rFonts w:ascii="Times New Roman" w:cs="Arial"/>
          </w:rPr>
          <w:delText xml:space="preserve">] </w:delText>
        </w:r>
        <w:r w:rsidR="00CD5906" w:rsidDel="00F27CDC">
          <w:rPr>
            <w:rFonts w:ascii="Times New Roman" w:cs="Arial" w:hint="eastAsia"/>
          </w:rPr>
          <w:delText>最</w:delText>
        </w:r>
        <w:r w:rsidR="00CD5906" w:rsidDel="00F27CDC">
          <w:rPr>
            <w:rFonts w:ascii="Times New Roman" w:cs="Arial"/>
          </w:rPr>
          <w:delText>終文件，</w:delText>
        </w:r>
        <w:r w:rsidR="00BE4965" w:rsidDel="00F27CDC">
          <w:rPr>
            <w:rFonts w:ascii="Times New Roman" w:cs="Arial" w:hint="eastAsia"/>
          </w:rPr>
          <w:delText>FTP</w:delText>
        </w:r>
        <w:r w:rsidR="00BE4965" w:rsidDel="00F27CDC">
          <w:rPr>
            <w:rFonts w:ascii="Times New Roman" w:cs="Arial" w:hint="eastAsia"/>
          </w:rPr>
          <w:delText>上</w:delText>
        </w:r>
        <w:r w:rsidR="00BE4965" w:rsidDel="00F27CDC">
          <w:rPr>
            <w:rFonts w:ascii="Times New Roman" w:cs="Arial"/>
          </w:rPr>
          <w:delText>傳</w:delText>
        </w:r>
        <w:r w:rsidRPr="000976C3" w:rsidDel="00F27CDC">
          <w:rPr>
            <w:rFonts w:ascii="Times New Roman" w:cs="Arial"/>
          </w:rPr>
          <w:delText>繳交下列資料</w:delText>
        </w:r>
      </w:del>
    </w:p>
    <w:p w14:paraId="6B3EB834" w14:textId="77777777" w:rsidR="00DC47C3" w:rsidRPr="000976C3" w:rsidDel="00F27CDC" w:rsidRDefault="006F39BB">
      <w:pPr>
        <w:pStyle w:val="ab"/>
        <w:snapToGrid/>
        <w:ind w:left="0"/>
        <w:rPr>
          <w:del w:id="165" w:author="11046014_劉育彤" w:date="2024-03-25T14:38:00Z"/>
          <w:rFonts w:ascii="Times New Roman" w:cs="Arial"/>
        </w:rPr>
        <w:pPrChange w:id="166" w:author="11046017_鄭兆媗" w:date="2024-03-25T20:17:00Z">
          <w:pPr>
            <w:pStyle w:val="ab"/>
            <w:spacing w:line="240" w:lineRule="atLeast"/>
          </w:pPr>
        </w:pPrChange>
      </w:pPr>
      <w:del w:id="167" w:author="11046014_劉育彤" w:date="2024-03-25T14:38:00Z">
        <w:r w:rsidDel="00F27CDC">
          <w:rPr>
            <w:rFonts w:ascii="Times New Roman" w:cs="Arial" w:hint="eastAsia"/>
          </w:rPr>
          <w:delText>（</w:delText>
        </w:r>
        <w:r w:rsidDel="00F27CDC">
          <w:rPr>
            <w:rFonts w:ascii="Times New Roman" w:cs="Arial" w:hint="eastAsia"/>
          </w:rPr>
          <w:delText>1</w:delText>
        </w:r>
        <w:r w:rsidDel="00F27CDC">
          <w:rPr>
            <w:rFonts w:ascii="Times New Roman" w:cs="Arial" w:hint="eastAsia"/>
          </w:rPr>
          <w:delText>）</w:delText>
        </w:r>
        <w:r w:rsidR="00511EA7" w:rsidDel="00F27CDC">
          <w:rPr>
            <w:rFonts w:ascii="Times New Roman" w:cs="Arial" w:hint="eastAsia"/>
          </w:rPr>
          <w:delText>簡報</w:delText>
        </w:r>
        <w:r w:rsidDel="00F27CDC">
          <w:rPr>
            <w:rFonts w:ascii="Times New Roman" w:cs="Arial" w:hint="eastAsia"/>
          </w:rPr>
          <w:delText>（</w:delText>
        </w:r>
        <w:r w:rsidDel="00F27CDC">
          <w:rPr>
            <w:rFonts w:ascii="Times New Roman" w:cs="Arial" w:hint="eastAsia"/>
          </w:rPr>
          <w:delText>PDF</w:delText>
        </w:r>
        <w:r w:rsidDel="00F27CDC">
          <w:rPr>
            <w:rFonts w:ascii="Times New Roman" w:cs="Arial" w:hint="eastAsia"/>
          </w:rPr>
          <w:delText>檔）、</w:delText>
        </w:r>
        <w:r w:rsidR="00DC47C3" w:rsidRPr="000976C3" w:rsidDel="00F27CDC">
          <w:rPr>
            <w:rFonts w:ascii="Times New Roman" w:cs="Arial" w:hint="eastAsia"/>
          </w:rPr>
          <w:delText>系</w:delText>
        </w:r>
        <w:r w:rsidR="00DC47C3" w:rsidRPr="000976C3" w:rsidDel="00F27CDC">
          <w:rPr>
            <w:rFonts w:ascii="Times New Roman" w:cs="Arial"/>
          </w:rPr>
          <w:delText>統簡</w:delText>
        </w:r>
        <w:r w:rsidR="00DC47C3" w:rsidRPr="000976C3" w:rsidDel="00F27CDC">
          <w:rPr>
            <w:rFonts w:ascii="Times New Roman" w:cs="Arial" w:hint="eastAsia"/>
          </w:rPr>
          <w:delText>介（</w:delText>
        </w:r>
        <w:r w:rsidR="00DC47C3" w:rsidRPr="000976C3" w:rsidDel="00F27CDC">
          <w:rPr>
            <w:rFonts w:ascii="Times New Roman" w:cs="Arial" w:hint="eastAsia"/>
          </w:rPr>
          <w:delText>PDF</w:delText>
        </w:r>
        <w:r w:rsidR="00DC47C3" w:rsidRPr="000976C3" w:rsidDel="00F27CDC">
          <w:rPr>
            <w:rFonts w:ascii="Times New Roman" w:cs="Arial" w:hint="eastAsia"/>
          </w:rPr>
          <w:delText>檔</w:delText>
        </w:r>
        <w:r w:rsidR="00DC47C3" w:rsidRPr="000976C3" w:rsidDel="00F27CDC">
          <w:rPr>
            <w:rFonts w:ascii="Times New Roman" w:cs="Arial"/>
          </w:rPr>
          <w:delText>）、系統手冊</w:delText>
        </w:r>
        <w:r w:rsidR="00DC47C3" w:rsidRPr="000976C3" w:rsidDel="00F27CDC">
          <w:rPr>
            <w:rFonts w:ascii="Times New Roman" w:cs="Arial"/>
          </w:rPr>
          <w:delText>PDF</w:delText>
        </w:r>
        <w:r w:rsidR="00DC47C3" w:rsidRPr="000976C3" w:rsidDel="00F27CDC">
          <w:rPr>
            <w:rFonts w:ascii="Times New Roman" w:cs="Arial" w:hint="eastAsia"/>
          </w:rPr>
          <w:delText>檔或</w:delText>
        </w:r>
        <w:r w:rsidR="00DC47C3" w:rsidRPr="000976C3" w:rsidDel="00F27CDC">
          <w:rPr>
            <w:rFonts w:ascii="Times New Roman"/>
          </w:rPr>
          <w:delText>MarkDown</w:delText>
        </w:r>
        <w:r w:rsidR="00DC47C3" w:rsidRPr="000976C3" w:rsidDel="00F27CDC">
          <w:rPr>
            <w:rFonts w:ascii="Times New Roman" w:hint="eastAsia"/>
          </w:rPr>
          <w:delText>檔</w:delText>
        </w:r>
      </w:del>
    </w:p>
    <w:p w14:paraId="602D9F0C" w14:textId="77777777" w:rsidR="006F39BB" w:rsidDel="00F27CDC" w:rsidRDefault="006F39BB">
      <w:pPr>
        <w:pStyle w:val="ab"/>
        <w:snapToGrid/>
        <w:ind w:left="0"/>
        <w:rPr>
          <w:del w:id="168" w:author="11046014_劉育彤" w:date="2024-03-25T14:38:00Z"/>
          <w:rFonts w:ascii="Times New Roman" w:cs="Arial"/>
        </w:rPr>
        <w:pPrChange w:id="169" w:author="11046017_鄭兆媗" w:date="2024-03-25T20:17:00Z">
          <w:pPr>
            <w:pStyle w:val="ab"/>
            <w:spacing w:line="240" w:lineRule="atLeast"/>
          </w:pPr>
        </w:pPrChange>
      </w:pPr>
      <w:del w:id="170" w:author="11046014_劉育彤" w:date="2024-03-25T14:38:00Z">
        <w:r w:rsidDel="00F27CDC">
          <w:rPr>
            <w:rFonts w:ascii="Times New Roman" w:cs="Arial" w:hint="eastAsia"/>
          </w:rPr>
          <w:delText>（</w:delText>
        </w:r>
        <w:r w:rsidDel="00F27CDC">
          <w:rPr>
            <w:rFonts w:ascii="Times New Roman" w:cs="Arial" w:hint="eastAsia"/>
          </w:rPr>
          <w:delText>2</w:delText>
        </w:r>
        <w:r w:rsidDel="00F27CDC">
          <w:rPr>
            <w:rFonts w:ascii="Times New Roman" w:cs="Arial" w:hint="eastAsia"/>
          </w:rPr>
          <w:delText>）</w:delText>
        </w:r>
        <w:r w:rsidR="00DC47C3" w:rsidRPr="000976C3" w:rsidDel="00F27CDC">
          <w:rPr>
            <w:rFonts w:ascii="Times New Roman" w:cs="Arial" w:hint="eastAsia"/>
          </w:rPr>
          <w:delText>結構化</w:delText>
        </w:r>
        <w:r w:rsidR="00DC47C3" w:rsidRPr="000976C3" w:rsidDel="00F27CDC">
          <w:rPr>
            <w:rFonts w:ascii="Times New Roman" w:cs="Arial"/>
          </w:rPr>
          <w:delText>分析</w:delText>
        </w:r>
        <w:r w:rsidR="00DC47C3" w:rsidRPr="000976C3" w:rsidDel="00F27CDC">
          <w:rPr>
            <w:rFonts w:ascii="Times New Roman" w:cs="Arial" w:hint="eastAsia"/>
          </w:rPr>
          <w:delText>Visio</w:delText>
        </w:r>
        <w:r w:rsidR="00DC47C3" w:rsidRPr="000976C3" w:rsidDel="00F27CDC">
          <w:rPr>
            <w:rFonts w:ascii="Times New Roman" w:cs="Arial"/>
          </w:rPr>
          <w:delText>檔</w:delText>
        </w:r>
      </w:del>
    </w:p>
    <w:p w14:paraId="513B6873" w14:textId="77777777" w:rsidR="006F39BB" w:rsidDel="00F27CDC" w:rsidRDefault="006F39BB">
      <w:pPr>
        <w:pStyle w:val="ab"/>
        <w:snapToGrid/>
        <w:ind w:left="0"/>
        <w:rPr>
          <w:del w:id="171" w:author="11046014_劉育彤" w:date="2024-03-25T14:38:00Z"/>
          <w:rFonts w:ascii="Times New Roman" w:cs="Arial"/>
        </w:rPr>
        <w:pPrChange w:id="172" w:author="11046017_鄭兆媗" w:date="2024-03-25T20:17:00Z">
          <w:pPr>
            <w:pStyle w:val="ab"/>
            <w:spacing w:line="240" w:lineRule="atLeast"/>
          </w:pPr>
        </w:pPrChange>
      </w:pPr>
      <w:del w:id="173" w:author="11046014_劉育彤" w:date="2024-03-25T14:38:00Z">
        <w:r w:rsidDel="00F27CDC">
          <w:rPr>
            <w:rFonts w:ascii="Times New Roman" w:cs="Arial" w:hint="eastAsia"/>
          </w:rPr>
          <w:delText>（</w:delText>
        </w:r>
        <w:r w:rsidDel="00F27CDC">
          <w:rPr>
            <w:rFonts w:ascii="Times New Roman" w:cs="Arial" w:hint="eastAsia"/>
          </w:rPr>
          <w:delText>3</w:delText>
        </w:r>
        <w:r w:rsidDel="00F27CDC">
          <w:rPr>
            <w:rFonts w:ascii="Times New Roman" w:cs="Arial" w:hint="eastAsia"/>
          </w:rPr>
          <w:delText>）</w:delText>
        </w:r>
        <w:r w:rsidR="00DC47C3" w:rsidRPr="00DB3D78" w:rsidDel="00F27CDC">
          <w:rPr>
            <w:rFonts w:ascii="Times New Roman" w:cs="Arial"/>
          </w:rPr>
          <w:delText>資料庫</w:delText>
        </w:r>
        <w:r w:rsidR="00DC47C3" w:rsidRPr="00DB3D78" w:rsidDel="00F27CDC">
          <w:rPr>
            <w:rFonts w:ascii="Times New Roman" w:cs="Arial"/>
          </w:rPr>
          <w:delText xml:space="preserve"> MDF</w:delText>
        </w:r>
        <w:r w:rsidR="00DC47C3" w:rsidRPr="00DB3D78" w:rsidDel="00F27CDC">
          <w:rPr>
            <w:rFonts w:ascii="Times New Roman" w:cs="Arial"/>
          </w:rPr>
          <w:delText>與</w:delText>
        </w:r>
        <w:r w:rsidR="00DC47C3" w:rsidRPr="00DB3D78" w:rsidDel="00F27CDC">
          <w:rPr>
            <w:rFonts w:ascii="Times New Roman" w:cs="Arial"/>
          </w:rPr>
          <w:delText>LDF</w:delText>
        </w:r>
        <w:r w:rsidR="00DC47C3" w:rsidRPr="00DB3D78" w:rsidDel="00F27CDC">
          <w:rPr>
            <w:rFonts w:ascii="Times New Roman" w:cs="Arial"/>
          </w:rPr>
          <w:delText>檔</w:delText>
        </w:r>
      </w:del>
    </w:p>
    <w:p w14:paraId="6F22DC7D" w14:textId="77777777" w:rsidR="006F39BB" w:rsidDel="00F27CDC" w:rsidRDefault="006F39BB">
      <w:pPr>
        <w:pStyle w:val="ab"/>
        <w:snapToGrid/>
        <w:ind w:left="0"/>
        <w:rPr>
          <w:del w:id="174" w:author="11046014_劉育彤" w:date="2024-03-25T14:38:00Z"/>
          <w:rFonts w:ascii="Times New Roman" w:cs="Arial"/>
        </w:rPr>
        <w:pPrChange w:id="175" w:author="11046017_鄭兆媗" w:date="2024-03-25T20:17:00Z">
          <w:pPr>
            <w:pStyle w:val="ab"/>
            <w:spacing w:line="240" w:lineRule="atLeast"/>
          </w:pPr>
        </w:pPrChange>
      </w:pPr>
      <w:del w:id="176" w:author="11046014_劉育彤" w:date="2024-03-25T14:38:00Z">
        <w:r w:rsidDel="00F27CDC">
          <w:rPr>
            <w:rFonts w:ascii="Times New Roman" w:cs="Arial" w:hint="eastAsia"/>
          </w:rPr>
          <w:delText>（</w:delText>
        </w:r>
        <w:r w:rsidDel="00F27CDC">
          <w:rPr>
            <w:rFonts w:ascii="Times New Roman" w:cs="Arial"/>
          </w:rPr>
          <w:delText>4</w:delText>
        </w:r>
        <w:r w:rsidDel="00F27CDC">
          <w:rPr>
            <w:rFonts w:ascii="Times New Roman" w:cs="Arial" w:hint="eastAsia"/>
          </w:rPr>
          <w:delText>）</w:delText>
        </w:r>
        <w:r w:rsidR="00DB3D78" w:rsidRPr="00DB3D78" w:rsidDel="00F27CDC">
          <w:rPr>
            <w:rFonts w:ascii="Times New Roman" w:cs="Arial"/>
          </w:rPr>
          <w:delText>所有軟體元件</w:delText>
        </w:r>
        <w:r w:rsidR="00DB3D78" w:rsidRPr="00DB3D78" w:rsidDel="00F27CDC">
          <w:rPr>
            <w:rFonts w:ascii="Times New Roman" w:cs="Arial"/>
          </w:rPr>
          <w:delText xml:space="preserve"> (</w:delText>
        </w:r>
        <w:r w:rsidR="00DB3D78" w:rsidRPr="00DB3D78" w:rsidDel="00F27CDC">
          <w:rPr>
            <w:rFonts w:ascii="Times New Roman" w:cs="Arial"/>
          </w:rPr>
          <w:delText>元件、函式庫</w:delText>
        </w:r>
        <w:r w:rsidR="00DB3D78" w:rsidRPr="00DB3D78" w:rsidDel="00F27CDC">
          <w:rPr>
            <w:rFonts w:ascii="Times New Roman" w:cs="Arial"/>
          </w:rPr>
          <w:delText>…</w:delText>
        </w:r>
        <w:r w:rsidR="00DB3D78" w:rsidRPr="00DB3D78" w:rsidDel="00F27CDC">
          <w:rPr>
            <w:rFonts w:ascii="Times New Roman" w:cs="Arial"/>
          </w:rPr>
          <w:delText>等</w:delText>
        </w:r>
        <w:r w:rsidR="00DB3D78" w:rsidRPr="00DB3D78" w:rsidDel="00F27CDC">
          <w:rPr>
            <w:rFonts w:ascii="Times New Roman" w:cs="Arial"/>
          </w:rPr>
          <w:delText>)</w:delText>
        </w:r>
      </w:del>
    </w:p>
    <w:p w14:paraId="2771AA03" w14:textId="77777777" w:rsidR="00DB3D78" w:rsidRPr="00DB3D78" w:rsidDel="00F27CDC" w:rsidRDefault="006F39BB">
      <w:pPr>
        <w:pStyle w:val="ab"/>
        <w:snapToGrid/>
        <w:ind w:left="0"/>
        <w:rPr>
          <w:del w:id="177" w:author="11046014_劉育彤" w:date="2024-03-25T14:38:00Z"/>
          <w:rFonts w:ascii="Times New Roman" w:cs="Arial"/>
        </w:rPr>
        <w:pPrChange w:id="178" w:author="11046017_鄭兆媗" w:date="2024-03-25T20:17:00Z">
          <w:pPr>
            <w:pStyle w:val="ab"/>
            <w:spacing w:line="240" w:lineRule="atLeast"/>
          </w:pPr>
        </w:pPrChange>
      </w:pPr>
      <w:del w:id="179" w:author="11046014_劉育彤" w:date="2024-03-25T14:38:00Z">
        <w:r w:rsidDel="00F27CDC">
          <w:rPr>
            <w:rFonts w:ascii="Times New Roman" w:cs="Arial" w:hint="eastAsia"/>
          </w:rPr>
          <w:delText>（</w:delText>
        </w:r>
        <w:r w:rsidDel="00F27CDC">
          <w:rPr>
            <w:rFonts w:ascii="Times New Roman" w:cs="Arial" w:hint="eastAsia"/>
          </w:rPr>
          <w:delText>5</w:delText>
        </w:r>
        <w:r w:rsidDel="00F27CDC">
          <w:rPr>
            <w:rFonts w:ascii="Times New Roman" w:cs="Arial" w:hint="eastAsia"/>
          </w:rPr>
          <w:delText>）</w:delText>
        </w:r>
        <w:r w:rsidR="00DB3D78" w:rsidRPr="00DB3D78" w:rsidDel="00F27CDC">
          <w:rPr>
            <w:rFonts w:ascii="Times New Roman" w:cs="Arial"/>
          </w:rPr>
          <w:delText>安裝程式，能將系統完整安裝至</w:delText>
        </w:r>
        <w:r w:rsidR="00DB3D78" w:rsidRPr="00DB3D78" w:rsidDel="00F27CDC">
          <w:rPr>
            <w:rFonts w:ascii="Times New Roman" w:cs="Arial"/>
          </w:rPr>
          <w:delText>PC</w:delText>
        </w:r>
        <w:r w:rsidR="00DB3D78" w:rsidRPr="00DB3D78" w:rsidDel="00F27CDC">
          <w:rPr>
            <w:rFonts w:ascii="Times New Roman" w:cs="Arial"/>
          </w:rPr>
          <w:delText>或</w:delText>
        </w:r>
        <w:r w:rsidR="00DB3D78" w:rsidRPr="00DB3D78" w:rsidDel="00F27CDC">
          <w:rPr>
            <w:rFonts w:ascii="Times New Roman" w:cs="Arial"/>
          </w:rPr>
          <w:delText>NB</w:delText>
        </w:r>
        <w:r w:rsidR="00DB3D78" w:rsidRPr="00DB3D78" w:rsidDel="00F27CDC">
          <w:rPr>
            <w:rFonts w:ascii="Times New Roman" w:cs="Arial"/>
          </w:rPr>
          <w:delText>執行</w:delText>
        </w:r>
      </w:del>
    </w:p>
    <w:p w14:paraId="4E93FFA5" w14:textId="77777777" w:rsidR="00F559B4" w:rsidRPr="00F559B4" w:rsidDel="00F27CDC" w:rsidRDefault="00F559B4" w:rsidP="00E04D67">
      <w:pPr>
        <w:tabs>
          <w:tab w:val="left" w:pos="3550"/>
        </w:tabs>
        <w:rPr>
          <w:del w:id="180" w:author="11046014_劉育彤" w:date="2024-03-25T14:38:00Z"/>
        </w:rPr>
      </w:pPr>
      <w:del w:id="181" w:author="11046014_劉育彤" w:date="2024-03-25T14:38:00Z">
        <w:r w:rsidDel="00F27CDC">
          <w:tab/>
        </w:r>
      </w:del>
    </w:p>
    <w:p w14:paraId="1EC32C85" w14:textId="77777777" w:rsidR="00FD1C76" w:rsidRPr="004C3CB7" w:rsidRDefault="00DC47C3">
      <w:pPr>
        <w:numPr>
          <w:ilvl w:val="0"/>
          <w:numId w:val="5"/>
        </w:numPr>
        <w:ind w:left="0" w:firstLine="0"/>
        <w:rPr>
          <w:b/>
          <w:color w:val="FF0000"/>
          <w:sz w:val="36"/>
          <w:u w:val="single"/>
          <w:bdr w:val="single" w:sz="4" w:space="0" w:color="auto"/>
        </w:rPr>
        <w:pPrChange w:id="182" w:author="11046017_鄭兆媗" w:date="2024-03-25T20:17:00Z">
          <w:pPr>
            <w:numPr>
              <w:numId w:val="5"/>
            </w:numPr>
            <w:ind w:left="480" w:hanging="480"/>
          </w:pPr>
        </w:pPrChange>
      </w:pPr>
      <w:del w:id="183" w:author="11046014_劉育彤" w:date="2024-03-25T14:38:00Z">
        <w:r w:rsidRPr="00F559B4" w:rsidDel="00F27CDC">
          <w:rPr>
            <w:sz w:val="36"/>
          </w:rPr>
          <w:br w:type="page"/>
        </w:r>
      </w:del>
      <w:r w:rsidRPr="004C3CB7">
        <w:rPr>
          <w:rFonts w:hint="eastAsia"/>
          <w:b/>
          <w:color w:val="FF0000"/>
          <w:sz w:val="36"/>
          <w:u w:val="single"/>
          <w:bdr w:val="single" w:sz="4" w:space="0" w:color="auto"/>
        </w:rPr>
        <w:t>大學部</w:t>
      </w:r>
      <w:r w:rsidRPr="004C3CB7">
        <w:rPr>
          <w:rFonts w:hint="eastAsia"/>
          <w:b/>
          <w:color w:val="FF0000"/>
          <w:sz w:val="36"/>
          <w:u w:val="single"/>
          <w:bdr w:val="single" w:sz="4" w:space="0" w:color="auto"/>
        </w:rPr>
        <w:t>-</w:t>
      </w:r>
      <w:r w:rsidRPr="004C3CB7">
        <w:rPr>
          <w:rFonts w:hint="eastAsia"/>
          <w:b/>
          <w:color w:val="FF0000"/>
          <w:sz w:val="36"/>
          <w:u w:val="single"/>
          <w:bdr w:val="single" w:sz="4" w:space="0" w:color="auto"/>
        </w:rPr>
        <w:t>系統手冊大綱（物件導向）</w:t>
      </w:r>
    </w:p>
    <w:p w14:paraId="408F9A0C" w14:textId="77777777" w:rsidR="00D54657" w:rsidRPr="00D54657" w:rsidRDefault="00D54657">
      <w:pPr>
        <w:pPrChange w:id="184" w:author="11046017_鄭兆媗" w:date="2024-03-25T20:17:00Z">
          <w:pPr>
            <w:ind w:left="482"/>
            <w:jc w:val="right"/>
          </w:pPr>
        </w:pPrChange>
      </w:pPr>
      <w:r>
        <w:rPr>
          <w:rFonts w:hint="eastAsia"/>
        </w:rPr>
        <w:t>初評</w:t>
      </w:r>
      <w:r w:rsidRPr="00216E14">
        <w:rPr>
          <w:rFonts w:hint="eastAsia"/>
        </w:rPr>
        <w:t>第</w:t>
      </w:r>
      <w:r>
        <w:rPr>
          <w:rFonts w:hint="eastAsia"/>
        </w:rPr>
        <w:t>1</w:t>
      </w:r>
      <w:r w:rsidRPr="00216E14">
        <w:rPr>
          <w:rFonts w:hint="eastAsia"/>
        </w:rPr>
        <w:t>至</w:t>
      </w:r>
      <w:r w:rsidR="008F3051">
        <w:rPr>
          <w:rFonts w:hint="eastAsia"/>
        </w:rPr>
        <w:t>8</w:t>
      </w:r>
      <w:r w:rsidRPr="00216E14">
        <w:rPr>
          <w:rFonts w:hint="eastAsia"/>
        </w:rPr>
        <w:t>章為主，頁數不限；</w:t>
      </w:r>
      <w:proofErr w:type="gramStart"/>
      <w:r>
        <w:rPr>
          <w:rFonts w:hint="eastAsia"/>
        </w:rPr>
        <w:t>複</w:t>
      </w:r>
      <w:proofErr w:type="gramEnd"/>
      <w:r>
        <w:rPr>
          <w:rFonts w:hint="eastAsia"/>
        </w:rPr>
        <w:t>評</w:t>
      </w:r>
      <w:r w:rsidRPr="00216E14">
        <w:rPr>
          <w:rFonts w:hint="eastAsia"/>
        </w:rPr>
        <w:t>所有章節，頁數</w:t>
      </w:r>
      <w:r w:rsidRPr="00216E14">
        <w:rPr>
          <w:rFonts w:hint="eastAsia"/>
        </w:rPr>
        <w:t>50</w:t>
      </w:r>
      <w:r w:rsidRPr="00216E14">
        <w:rPr>
          <w:rFonts w:hint="eastAsia"/>
        </w:rPr>
        <w:t>頁以上。</w:t>
      </w:r>
    </w:p>
    <w:p w14:paraId="60158CE2" w14:textId="77777777" w:rsidR="004C67EE" w:rsidRPr="005C1653" w:rsidRDefault="004C67EE">
      <w:pPr>
        <w:pStyle w:val="3"/>
        <w:numPr>
          <w:ilvl w:val="1"/>
          <w:numId w:val="8"/>
        </w:numPr>
        <w:ind w:left="0" w:firstLine="0"/>
        <w:rPr>
          <w:rFonts w:cs="Arial"/>
          <w:szCs w:val="32"/>
        </w:rPr>
        <w:pPrChange w:id="185" w:author="11046017_鄭兆媗" w:date="2024-03-25T20:17:00Z">
          <w:pPr>
            <w:pStyle w:val="3"/>
            <w:numPr>
              <w:ilvl w:val="1"/>
              <w:numId w:val="8"/>
            </w:numPr>
            <w:tabs>
              <w:tab w:val="num" w:pos="1440"/>
            </w:tabs>
            <w:ind w:left="720" w:hanging="360"/>
          </w:pPr>
        </w:pPrChange>
      </w:pPr>
      <w:bookmarkStart w:id="186" w:name="_Toc162274091"/>
      <w:r>
        <w:rPr>
          <w:rFonts w:cs="Arial" w:hint="eastAsia"/>
          <w:szCs w:val="32"/>
        </w:rPr>
        <w:t>前言</w:t>
      </w:r>
      <w:bookmarkEnd w:id="186"/>
    </w:p>
    <w:p w14:paraId="35CAA1BA" w14:textId="77777777" w:rsidR="004C67EE" w:rsidRDefault="009C7264">
      <w:pPr>
        <w:pStyle w:val="a0"/>
        <w:numPr>
          <w:ilvl w:val="0"/>
          <w:numId w:val="0"/>
        </w:numPr>
        <w:snapToGrid/>
        <w:rPr>
          <w:rFonts w:ascii="Times New Roman"/>
          <w:szCs w:val="28"/>
        </w:rPr>
        <w:pPrChange w:id="187" w:author="11046017_鄭兆媗" w:date="2024-03-25T20:17:00Z">
          <w:pPr>
            <w:pStyle w:val="a0"/>
            <w:numPr>
              <w:ilvl w:val="0"/>
              <w:numId w:val="0"/>
            </w:numPr>
            <w:tabs>
              <w:tab w:val="clear" w:pos="2214"/>
            </w:tabs>
            <w:ind w:left="358" w:hangingChars="128" w:hanging="358"/>
          </w:pPr>
        </w:pPrChange>
      </w:pPr>
      <w:r>
        <w:rPr>
          <w:rFonts w:ascii="Times New Roman" w:hint="eastAsia"/>
          <w:szCs w:val="28"/>
        </w:rPr>
        <w:t xml:space="preserve">     </w:t>
      </w:r>
      <w:r w:rsidR="004C67EE" w:rsidRPr="005C1653">
        <w:rPr>
          <w:rFonts w:ascii="Times New Roman"/>
          <w:szCs w:val="28"/>
        </w:rPr>
        <w:t>1-1</w:t>
      </w:r>
      <w:r w:rsidR="004C67EE">
        <w:rPr>
          <w:rFonts w:ascii="Times New Roman"/>
          <w:szCs w:val="28"/>
        </w:rPr>
        <w:t xml:space="preserve">   </w:t>
      </w:r>
      <w:r w:rsidR="004C67EE">
        <w:rPr>
          <w:rFonts w:ascii="Times New Roman" w:hint="eastAsia"/>
          <w:szCs w:val="28"/>
        </w:rPr>
        <w:t>背</w:t>
      </w:r>
      <w:r w:rsidR="004C67EE">
        <w:rPr>
          <w:rFonts w:ascii="Times New Roman"/>
          <w:szCs w:val="28"/>
        </w:rPr>
        <w:t>景介紹</w:t>
      </w:r>
    </w:p>
    <w:p w14:paraId="39AB3E6D" w14:textId="77777777" w:rsidR="004C67EE" w:rsidRDefault="009C7264">
      <w:pPr>
        <w:pStyle w:val="a0"/>
        <w:numPr>
          <w:ilvl w:val="0"/>
          <w:numId w:val="0"/>
        </w:numPr>
        <w:snapToGrid/>
        <w:rPr>
          <w:rFonts w:ascii="Times New Roman"/>
          <w:szCs w:val="28"/>
        </w:rPr>
        <w:pPrChange w:id="188" w:author="11046017_鄭兆媗" w:date="2024-03-25T20:17:00Z">
          <w:pPr>
            <w:pStyle w:val="a0"/>
            <w:numPr>
              <w:ilvl w:val="0"/>
              <w:numId w:val="0"/>
            </w:numPr>
            <w:tabs>
              <w:tab w:val="clear" w:pos="2214"/>
            </w:tabs>
            <w:ind w:left="358" w:hangingChars="128" w:hanging="358"/>
          </w:pPr>
        </w:pPrChange>
      </w:pPr>
      <w:r>
        <w:rPr>
          <w:rFonts w:ascii="Times New Roman" w:hint="eastAsia"/>
          <w:szCs w:val="28"/>
        </w:rPr>
        <w:t xml:space="preserve">     </w:t>
      </w:r>
      <w:r w:rsidR="004C67EE">
        <w:rPr>
          <w:rFonts w:ascii="Times New Roman" w:hint="eastAsia"/>
          <w:szCs w:val="28"/>
        </w:rPr>
        <w:t xml:space="preserve">1-2   </w:t>
      </w:r>
      <w:r w:rsidR="004C67EE">
        <w:rPr>
          <w:rFonts w:ascii="Times New Roman" w:hint="eastAsia"/>
          <w:szCs w:val="28"/>
        </w:rPr>
        <w:t>動</w:t>
      </w:r>
      <w:r w:rsidR="004C67EE">
        <w:rPr>
          <w:rFonts w:ascii="Times New Roman"/>
          <w:szCs w:val="28"/>
        </w:rPr>
        <w:t>機</w:t>
      </w:r>
    </w:p>
    <w:p w14:paraId="7986BDFA" w14:textId="77777777" w:rsidR="004C67EE" w:rsidRDefault="009C7264">
      <w:pPr>
        <w:pStyle w:val="a0"/>
        <w:numPr>
          <w:ilvl w:val="0"/>
          <w:numId w:val="0"/>
        </w:numPr>
        <w:snapToGrid/>
        <w:rPr>
          <w:rFonts w:ascii="Times New Roman"/>
          <w:szCs w:val="28"/>
        </w:rPr>
        <w:pPrChange w:id="189" w:author="11046017_鄭兆媗" w:date="2024-03-25T20:17:00Z">
          <w:pPr>
            <w:pStyle w:val="a0"/>
            <w:numPr>
              <w:ilvl w:val="0"/>
              <w:numId w:val="0"/>
            </w:numPr>
            <w:tabs>
              <w:tab w:val="clear" w:pos="2214"/>
            </w:tabs>
            <w:ind w:left="358" w:hangingChars="128" w:hanging="358"/>
          </w:pPr>
        </w:pPrChange>
      </w:pPr>
      <w:r>
        <w:rPr>
          <w:rFonts w:ascii="Times New Roman" w:hint="eastAsia"/>
          <w:szCs w:val="28"/>
        </w:rPr>
        <w:t xml:space="preserve">     </w:t>
      </w:r>
      <w:r w:rsidR="004C67EE">
        <w:rPr>
          <w:rFonts w:ascii="Times New Roman" w:hint="eastAsia"/>
          <w:szCs w:val="28"/>
        </w:rPr>
        <w:t xml:space="preserve">1-3   </w:t>
      </w:r>
      <w:r w:rsidR="004C67EE">
        <w:rPr>
          <w:rFonts w:ascii="Times New Roman" w:hint="eastAsia"/>
          <w:szCs w:val="28"/>
        </w:rPr>
        <w:t>系</w:t>
      </w:r>
      <w:r w:rsidR="004C67EE">
        <w:rPr>
          <w:rFonts w:ascii="Times New Roman"/>
          <w:szCs w:val="28"/>
        </w:rPr>
        <w:t>統目的與目標</w:t>
      </w:r>
    </w:p>
    <w:p w14:paraId="41330C9E" w14:textId="77777777" w:rsidR="004C67EE" w:rsidRDefault="009C7264">
      <w:pPr>
        <w:pStyle w:val="a0"/>
        <w:numPr>
          <w:ilvl w:val="0"/>
          <w:numId w:val="0"/>
        </w:numPr>
        <w:snapToGrid/>
        <w:rPr>
          <w:rFonts w:ascii="Times New Roman"/>
          <w:szCs w:val="28"/>
        </w:rPr>
        <w:pPrChange w:id="190" w:author="11046017_鄭兆媗" w:date="2024-03-25T20:17:00Z">
          <w:pPr>
            <w:pStyle w:val="a0"/>
            <w:numPr>
              <w:ilvl w:val="0"/>
              <w:numId w:val="0"/>
            </w:numPr>
            <w:tabs>
              <w:tab w:val="clear" w:pos="2214"/>
            </w:tabs>
            <w:ind w:left="358" w:hangingChars="128" w:hanging="358"/>
          </w:pPr>
        </w:pPrChange>
      </w:pPr>
      <w:r>
        <w:rPr>
          <w:rFonts w:ascii="Times New Roman" w:hint="eastAsia"/>
          <w:szCs w:val="28"/>
        </w:rPr>
        <w:t xml:space="preserve">     </w:t>
      </w:r>
      <w:r w:rsidR="004C67EE">
        <w:rPr>
          <w:rFonts w:ascii="Times New Roman" w:hint="eastAsia"/>
          <w:szCs w:val="28"/>
        </w:rPr>
        <w:t xml:space="preserve">1-4   </w:t>
      </w:r>
      <w:r w:rsidR="004C67EE">
        <w:rPr>
          <w:rFonts w:ascii="Times New Roman" w:hint="eastAsia"/>
          <w:szCs w:val="28"/>
        </w:rPr>
        <w:t>預</w:t>
      </w:r>
      <w:r w:rsidR="004C67EE">
        <w:rPr>
          <w:rFonts w:ascii="Times New Roman"/>
          <w:szCs w:val="28"/>
        </w:rPr>
        <w:t>期</w:t>
      </w:r>
      <w:r w:rsidR="004C67EE">
        <w:rPr>
          <w:rFonts w:ascii="Times New Roman" w:hint="eastAsia"/>
          <w:szCs w:val="28"/>
        </w:rPr>
        <w:t>成</w:t>
      </w:r>
      <w:r w:rsidR="004C67EE">
        <w:rPr>
          <w:rFonts w:ascii="Times New Roman"/>
          <w:szCs w:val="28"/>
        </w:rPr>
        <w:t>果</w:t>
      </w:r>
    </w:p>
    <w:p w14:paraId="5E77D958" w14:textId="77777777" w:rsidR="004C67EE" w:rsidRPr="005C1653" w:rsidRDefault="00AD295B">
      <w:pPr>
        <w:pStyle w:val="3"/>
        <w:numPr>
          <w:ilvl w:val="1"/>
          <w:numId w:val="8"/>
        </w:numPr>
        <w:ind w:left="0" w:firstLine="0"/>
        <w:rPr>
          <w:rFonts w:cs="Arial"/>
          <w:szCs w:val="32"/>
        </w:rPr>
        <w:pPrChange w:id="191" w:author="11046017_鄭兆媗" w:date="2024-03-25T20:17:00Z">
          <w:pPr>
            <w:pStyle w:val="3"/>
            <w:numPr>
              <w:ilvl w:val="1"/>
              <w:numId w:val="8"/>
            </w:numPr>
            <w:tabs>
              <w:tab w:val="num" w:pos="1440"/>
            </w:tabs>
            <w:ind w:left="720" w:hanging="360"/>
          </w:pPr>
        </w:pPrChange>
      </w:pPr>
      <w:bookmarkStart w:id="192" w:name="_Toc162274092"/>
      <w:r>
        <w:rPr>
          <w:rFonts w:cs="Arial" w:hint="eastAsia"/>
          <w:szCs w:val="32"/>
        </w:rPr>
        <w:t>營運</w:t>
      </w:r>
      <w:r>
        <w:rPr>
          <w:rFonts w:cs="Arial"/>
          <w:szCs w:val="32"/>
        </w:rPr>
        <w:t>計畫</w:t>
      </w:r>
      <w:bookmarkEnd w:id="192"/>
    </w:p>
    <w:p w14:paraId="36D9FDE7" w14:textId="6E546B1A" w:rsidR="00AD295B" w:rsidRDefault="00254078">
      <w:pPr>
        <w:pStyle w:val="a0"/>
        <w:numPr>
          <w:ilvl w:val="0"/>
          <w:numId w:val="0"/>
        </w:numPr>
        <w:snapToGrid/>
        <w:rPr>
          <w:rFonts w:ascii="Times New Roman"/>
          <w:szCs w:val="28"/>
        </w:rPr>
        <w:pPrChange w:id="193" w:author="11046017_鄭兆媗" w:date="2024-03-25T20:17:00Z">
          <w:pPr>
            <w:pStyle w:val="a0"/>
            <w:numPr>
              <w:ilvl w:val="0"/>
              <w:numId w:val="0"/>
            </w:numPr>
            <w:tabs>
              <w:tab w:val="clear" w:pos="2214"/>
            </w:tabs>
            <w:ind w:left="358" w:hangingChars="128" w:hanging="358"/>
          </w:pPr>
        </w:pPrChange>
      </w:pPr>
      <w:r>
        <w:rPr>
          <w:rFonts w:ascii="Times New Roman" w:hint="eastAsia"/>
          <w:noProof/>
          <w:szCs w:val="28"/>
        </w:rPr>
        <mc:AlternateContent>
          <mc:Choice Requires="wps">
            <w:drawing>
              <wp:anchor distT="45720" distB="45720" distL="114300" distR="114300" simplePos="0" relativeHeight="251658245" behindDoc="1" locked="0" layoutInCell="1" allowOverlap="1" wp14:anchorId="3FB69C90" wp14:editId="6A5C346F">
                <wp:simplePos x="0" y="0"/>
                <wp:positionH relativeFrom="column">
                  <wp:posOffset>3193415</wp:posOffset>
                </wp:positionH>
                <wp:positionV relativeFrom="paragraph">
                  <wp:posOffset>10795</wp:posOffset>
                </wp:positionV>
                <wp:extent cx="3025775" cy="558165"/>
                <wp:effectExtent l="0" t="0" r="3175" b="0"/>
                <wp:wrapNone/>
                <wp:docPr id="217"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25775" cy="558165"/>
                        </a:xfrm>
                        <a:prstGeom prst="rect">
                          <a:avLst/>
                        </a:prstGeom>
                        <a:solidFill>
                          <a:srgbClr val="FFFFFF"/>
                        </a:solidFill>
                        <a:ln w="9525">
                          <a:solidFill>
                            <a:srgbClr val="000000"/>
                          </a:solidFill>
                          <a:miter lim="800000"/>
                          <a:headEnd/>
                          <a:tailEnd/>
                        </a:ln>
                      </wps:spPr>
                      <wps:txbx>
                        <w:txbxContent>
                          <w:p w14:paraId="03623D50" w14:textId="77777777" w:rsidR="00AD295B" w:rsidRPr="00AD295B" w:rsidRDefault="00AD295B" w:rsidP="00AD295B">
                            <w:pPr>
                              <w:ind w:firstLine="560"/>
                            </w:pPr>
                            <w:r w:rsidRPr="00AD295B">
                              <w:rPr>
                                <w:rFonts w:hint="eastAsia"/>
                                <w:color w:val="FF0000"/>
                              </w:rPr>
                              <w:t>2-2 CSR</w:t>
                            </w:r>
                            <w:r w:rsidRPr="00AD295B">
                              <w:rPr>
                                <w:rFonts w:hint="eastAsia"/>
                                <w:color w:val="FF0000"/>
                              </w:rPr>
                              <w:t>也算是一種商業模式，並非所有商業模式都要以盈利為目的。</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FB69C90" id="_x0000_s1029" type="#_x0000_t202" style="position:absolute;left:0;text-align:left;margin-left:251.45pt;margin-top:.85pt;width:238.25pt;height:43.95pt;z-index:-251658235;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">
                <v:textbox style="mso-fit-shape-to-text:t">
                  <w:txbxContent>
                    <w:p w14:paraId="03623D50" w14:textId="77777777" w:rsidR="00AD295B" w:rsidRPr="00AD295B" w:rsidRDefault="00AD295B" w:rsidP="00AD295B">
                      <w:pPr>
                        <w:ind w:firstLine="560"/>
                      </w:pPr>
                      <w:r w:rsidRPr="00AD295B">
                        <w:rPr>
                          <w:rFonts w:hint="eastAsia"/>
                          <w:color w:val="FF0000"/>
                        </w:rPr>
                        <w:t>2-2 CSR</w:t>
                      </w:r>
                      <w:r w:rsidRPr="00AD295B">
                        <w:rPr>
                          <w:rFonts w:hint="eastAsia"/>
                          <w:color w:val="FF0000"/>
                        </w:rPr>
                        <w:t>也算是一種商業模式，並非所有商業模式都要以盈利為目的。</w:t>
                      </w:r>
                    </w:p>
                  </w:txbxContent>
                </v:textbox>
              </v:shape>
            </w:pict>
          </mc:Fallback>
        </mc:AlternateContent>
      </w:r>
      <w:r w:rsidR="009C7264">
        <w:rPr>
          <w:rFonts w:ascii="Times New Roman" w:hint="eastAsia"/>
          <w:szCs w:val="28"/>
        </w:rPr>
        <w:t xml:space="preserve">     </w:t>
      </w:r>
      <w:r w:rsidR="004C67EE" w:rsidRPr="00D54657">
        <w:rPr>
          <w:rFonts w:ascii="Times New Roman" w:hint="eastAsia"/>
          <w:szCs w:val="28"/>
        </w:rPr>
        <w:t xml:space="preserve">2-1 </w:t>
      </w:r>
      <w:r w:rsidR="004C67EE">
        <w:rPr>
          <w:rFonts w:ascii="Times New Roman"/>
          <w:szCs w:val="28"/>
        </w:rPr>
        <w:t xml:space="preserve">  </w:t>
      </w:r>
      <w:r w:rsidR="00AD295B">
        <w:rPr>
          <w:rFonts w:ascii="Times New Roman" w:hint="eastAsia"/>
          <w:szCs w:val="28"/>
        </w:rPr>
        <w:t>可行</w:t>
      </w:r>
      <w:r w:rsidR="00AD295B">
        <w:rPr>
          <w:rFonts w:ascii="Times New Roman"/>
          <w:szCs w:val="28"/>
        </w:rPr>
        <w:t>性分析</w:t>
      </w:r>
      <w:r w:rsidR="00AD295B">
        <w:rPr>
          <w:rFonts w:ascii="Times New Roman" w:hint="eastAsia"/>
          <w:szCs w:val="28"/>
        </w:rPr>
        <w:t xml:space="preserve"> </w:t>
      </w:r>
    </w:p>
    <w:p w14:paraId="63EE6733" w14:textId="77777777" w:rsidR="00AD295B" w:rsidRDefault="00AD295B">
      <w:pPr>
        <w:pStyle w:val="a0"/>
        <w:numPr>
          <w:ilvl w:val="0"/>
          <w:numId w:val="0"/>
        </w:numPr>
        <w:snapToGrid/>
        <w:rPr>
          <w:rFonts w:ascii="Times New Roman" w:cs="Arial"/>
          <w:sz w:val="32"/>
          <w:szCs w:val="32"/>
        </w:rPr>
        <w:pPrChange w:id="194" w:author="11046017_鄭兆媗" w:date="2024-03-25T20:17:00Z">
          <w:pPr>
            <w:pStyle w:val="a0"/>
            <w:numPr>
              <w:ilvl w:val="0"/>
              <w:numId w:val="0"/>
            </w:numPr>
            <w:tabs>
              <w:tab w:val="clear" w:pos="2214"/>
            </w:tabs>
            <w:ind w:leftChars="100" w:left="280" w:firstLineChars="150" w:firstLine="420"/>
          </w:pPr>
        </w:pPrChange>
      </w:pPr>
      <w:r w:rsidRPr="00D54657">
        <w:rPr>
          <w:rFonts w:ascii="Times New Roman"/>
          <w:szCs w:val="28"/>
        </w:rPr>
        <w:t>2</w:t>
      </w:r>
      <w:r w:rsidRPr="00D54657">
        <w:rPr>
          <w:rFonts w:ascii="Times New Roman" w:hint="eastAsia"/>
          <w:szCs w:val="28"/>
        </w:rPr>
        <w:t>-2</w:t>
      </w:r>
      <w:r w:rsidRPr="00D54657">
        <w:rPr>
          <w:rFonts w:ascii="Times New Roman"/>
          <w:szCs w:val="28"/>
        </w:rPr>
        <w:t xml:space="preserve"> </w:t>
      </w:r>
      <w:r>
        <w:rPr>
          <w:rFonts w:ascii="Times New Roman"/>
          <w:szCs w:val="28"/>
        </w:rPr>
        <w:t xml:space="preserve">  </w:t>
      </w:r>
      <w:r>
        <w:rPr>
          <w:rFonts w:ascii="Times New Roman" w:hint="eastAsia"/>
          <w:szCs w:val="28"/>
        </w:rPr>
        <w:t>商業</w:t>
      </w:r>
      <w:r>
        <w:rPr>
          <w:rFonts w:ascii="Times New Roman"/>
          <w:szCs w:val="28"/>
        </w:rPr>
        <w:t>模式</w:t>
      </w:r>
      <w:r>
        <w:rPr>
          <w:rFonts w:ascii="Times New Roman" w:cs="Arial" w:hint="eastAsia"/>
          <w:sz w:val="32"/>
          <w:szCs w:val="32"/>
        </w:rPr>
        <w:t>－</w:t>
      </w:r>
      <w:r w:rsidRPr="00D54657">
        <w:rPr>
          <w:rFonts w:ascii="Times New Roman" w:cs="Arial" w:hint="eastAsia"/>
          <w:sz w:val="32"/>
          <w:szCs w:val="32"/>
        </w:rPr>
        <w:t>B</w:t>
      </w:r>
      <w:r w:rsidRPr="00D54657">
        <w:rPr>
          <w:rFonts w:ascii="Times New Roman" w:cs="Arial"/>
          <w:sz w:val="32"/>
          <w:szCs w:val="32"/>
        </w:rPr>
        <w:t>usiness model</w:t>
      </w:r>
    </w:p>
    <w:p w14:paraId="4BF9F907" w14:textId="77777777" w:rsidR="00AD295B" w:rsidRDefault="00AD295B">
      <w:pPr>
        <w:pStyle w:val="a0"/>
        <w:numPr>
          <w:ilvl w:val="0"/>
          <w:numId w:val="0"/>
        </w:numPr>
        <w:snapToGrid/>
        <w:rPr>
          <w:rFonts w:ascii="Times New Roman"/>
          <w:szCs w:val="28"/>
        </w:rPr>
        <w:pPrChange w:id="195" w:author="11046017_鄭兆媗" w:date="2024-03-25T20:17:00Z">
          <w:pPr>
            <w:pStyle w:val="a0"/>
            <w:numPr>
              <w:ilvl w:val="0"/>
              <w:numId w:val="0"/>
            </w:numPr>
            <w:tabs>
              <w:tab w:val="clear" w:pos="2214"/>
            </w:tabs>
            <w:ind w:leftChars="100" w:left="280" w:firstLineChars="150" w:firstLine="420"/>
          </w:pPr>
        </w:pPrChange>
      </w:pPr>
      <w:r w:rsidRPr="00D54657">
        <w:rPr>
          <w:rFonts w:ascii="Times New Roman" w:hint="eastAsia"/>
          <w:szCs w:val="28"/>
        </w:rPr>
        <w:t xml:space="preserve">2-3 </w:t>
      </w:r>
      <w:r>
        <w:rPr>
          <w:rFonts w:ascii="Times New Roman"/>
          <w:szCs w:val="28"/>
        </w:rPr>
        <w:t xml:space="preserve">  </w:t>
      </w:r>
      <w:r>
        <w:rPr>
          <w:rFonts w:ascii="Times New Roman" w:hint="eastAsia"/>
          <w:szCs w:val="28"/>
        </w:rPr>
        <w:t>市場</w:t>
      </w:r>
      <w:r>
        <w:rPr>
          <w:rFonts w:ascii="Times New Roman"/>
          <w:szCs w:val="28"/>
        </w:rPr>
        <w:t>分析</w:t>
      </w:r>
      <w:r>
        <w:rPr>
          <w:rFonts w:ascii="Times New Roman" w:hint="eastAsia"/>
          <w:szCs w:val="28"/>
        </w:rPr>
        <w:t>－</w:t>
      </w:r>
      <w:r>
        <w:rPr>
          <w:rFonts w:ascii="Times New Roman" w:hint="eastAsia"/>
          <w:szCs w:val="28"/>
        </w:rPr>
        <w:t>STP</w:t>
      </w:r>
    </w:p>
    <w:p w14:paraId="4FD351CA" w14:textId="77777777" w:rsidR="00AD295B" w:rsidRDefault="00AD295B">
      <w:pPr>
        <w:pStyle w:val="a0"/>
        <w:numPr>
          <w:ilvl w:val="0"/>
          <w:numId w:val="0"/>
        </w:numPr>
        <w:snapToGrid/>
        <w:rPr>
          <w:rFonts w:ascii="Times New Roman"/>
          <w:szCs w:val="28"/>
        </w:rPr>
        <w:pPrChange w:id="196" w:author="11046017_鄭兆媗" w:date="2024-03-25T20:17:00Z">
          <w:pPr>
            <w:pStyle w:val="a0"/>
            <w:numPr>
              <w:ilvl w:val="0"/>
              <w:numId w:val="0"/>
            </w:numPr>
            <w:tabs>
              <w:tab w:val="clear" w:pos="2214"/>
            </w:tabs>
            <w:ind w:leftChars="100" w:left="280" w:firstLineChars="150" w:firstLine="420"/>
          </w:pPr>
        </w:pPrChange>
      </w:pPr>
      <w:r>
        <w:rPr>
          <w:rFonts w:ascii="Times New Roman"/>
          <w:szCs w:val="28"/>
        </w:rPr>
        <w:t xml:space="preserve">2-4   </w:t>
      </w:r>
      <w:r>
        <w:rPr>
          <w:rFonts w:ascii="Times New Roman" w:hint="eastAsia"/>
          <w:szCs w:val="28"/>
        </w:rPr>
        <w:t>競爭</w:t>
      </w:r>
      <w:r>
        <w:rPr>
          <w:rFonts w:ascii="Times New Roman"/>
          <w:szCs w:val="28"/>
        </w:rPr>
        <w:t>力分析</w:t>
      </w:r>
      <w:r>
        <w:rPr>
          <w:rFonts w:ascii="Times New Roman" w:hint="eastAsia"/>
          <w:szCs w:val="28"/>
        </w:rPr>
        <w:t>SWOT</w:t>
      </w:r>
      <w:r>
        <w:rPr>
          <w:rFonts w:ascii="Times New Roman"/>
          <w:szCs w:val="28"/>
        </w:rPr>
        <w:t>-TOWS</w:t>
      </w:r>
      <w:r>
        <w:rPr>
          <w:rFonts w:ascii="Times New Roman" w:hint="eastAsia"/>
          <w:szCs w:val="28"/>
        </w:rPr>
        <w:t>或</w:t>
      </w:r>
      <w:r>
        <w:rPr>
          <w:rFonts w:ascii="Times New Roman"/>
          <w:szCs w:val="28"/>
        </w:rPr>
        <w:t>五力分析</w:t>
      </w:r>
    </w:p>
    <w:p w14:paraId="78F5A0D3" w14:textId="77777777" w:rsidR="004C67EE" w:rsidRPr="005C1653" w:rsidRDefault="004C67EE">
      <w:pPr>
        <w:pStyle w:val="3"/>
        <w:numPr>
          <w:ilvl w:val="1"/>
          <w:numId w:val="8"/>
        </w:numPr>
        <w:tabs>
          <w:tab w:val="clear" w:pos="1440"/>
        </w:tabs>
        <w:ind w:left="0" w:firstLine="0"/>
        <w:rPr>
          <w:rFonts w:cs="Arial"/>
          <w:szCs w:val="32"/>
        </w:rPr>
        <w:pPrChange w:id="197" w:author="11046017_鄭兆媗" w:date="2024-03-25T20:17:00Z">
          <w:pPr>
            <w:pStyle w:val="3"/>
            <w:numPr>
              <w:ilvl w:val="1"/>
              <w:numId w:val="8"/>
            </w:numPr>
            <w:tabs>
              <w:tab w:val="num" w:pos="1440"/>
            </w:tabs>
            <w:ind w:left="720" w:hanging="360"/>
          </w:pPr>
        </w:pPrChange>
      </w:pPr>
      <w:bookmarkStart w:id="198" w:name="_Toc162274093"/>
      <w:r w:rsidRPr="005C1653">
        <w:rPr>
          <w:rFonts w:cs="Arial"/>
          <w:szCs w:val="32"/>
        </w:rPr>
        <w:t>系統規格</w:t>
      </w:r>
      <w:bookmarkEnd w:id="198"/>
    </w:p>
    <w:p w14:paraId="0227B4D2" w14:textId="77777777" w:rsidR="004C3CB7" w:rsidRPr="00E75106" w:rsidRDefault="009C7264">
      <w:pPr>
        <w:pStyle w:val="a0"/>
        <w:numPr>
          <w:ilvl w:val="0"/>
          <w:numId w:val="0"/>
        </w:numPr>
        <w:snapToGrid/>
        <w:rPr>
          <w:rFonts w:ascii="Times New Roman"/>
          <w:szCs w:val="28"/>
        </w:rPr>
        <w:pPrChange w:id="199" w:author="11046017_鄭兆媗" w:date="2024-03-25T20:17:00Z">
          <w:pPr>
            <w:pStyle w:val="a0"/>
            <w:numPr>
              <w:ilvl w:val="0"/>
              <w:numId w:val="0"/>
            </w:numPr>
            <w:tabs>
              <w:tab w:val="clear" w:pos="2214"/>
            </w:tabs>
            <w:ind w:left="358" w:hangingChars="128" w:hanging="358"/>
          </w:pPr>
        </w:pPrChange>
      </w:pPr>
      <w:r>
        <w:rPr>
          <w:rFonts w:ascii="Times New Roman" w:hint="eastAsia"/>
          <w:szCs w:val="28"/>
        </w:rPr>
        <w:t xml:space="preserve">     </w:t>
      </w:r>
      <w:r w:rsidR="00AD295B">
        <w:rPr>
          <w:rFonts w:ascii="Times New Roman" w:hint="eastAsia"/>
          <w:szCs w:val="28"/>
        </w:rPr>
        <w:t>3</w:t>
      </w:r>
      <w:r w:rsidR="004C3CB7">
        <w:rPr>
          <w:rFonts w:ascii="Times New Roman" w:hint="eastAsia"/>
          <w:szCs w:val="28"/>
        </w:rPr>
        <w:t xml:space="preserve">-1   </w:t>
      </w:r>
      <w:r w:rsidR="004C3CB7" w:rsidRPr="00E75106">
        <w:rPr>
          <w:rFonts w:ascii="Times New Roman"/>
          <w:szCs w:val="28"/>
        </w:rPr>
        <w:t>系統架構</w:t>
      </w:r>
      <w:r w:rsidR="004C3CB7" w:rsidRPr="00E75106">
        <w:rPr>
          <w:rFonts w:ascii="Times New Roman" w:hint="eastAsia"/>
          <w:szCs w:val="28"/>
        </w:rPr>
        <w:t>：最好以圖示方式說明。</w:t>
      </w:r>
    </w:p>
    <w:p w14:paraId="48507AA3" w14:textId="77777777" w:rsidR="004C3CB7" w:rsidRPr="00E75106" w:rsidRDefault="009C7264">
      <w:pPr>
        <w:pStyle w:val="a0"/>
        <w:numPr>
          <w:ilvl w:val="0"/>
          <w:numId w:val="0"/>
        </w:numPr>
        <w:snapToGrid/>
        <w:rPr>
          <w:rFonts w:ascii="Times New Roman"/>
          <w:szCs w:val="28"/>
        </w:rPr>
        <w:pPrChange w:id="200" w:author="11046017_鄭兆媗" w:date="2024-03-25T20:17:00Z">
          <w:pPr>
            <w:pStyle w:val="a0"/>
            <w:numPr>
              <w:ilvl w:val="0"/>
              <w:numId w:val="0"/>
            </w:numPr>
            <w:tabs>
              <w:tab w:val="clear" w:pos="2214"/>
            </w:tabs>
            <w:ind w:left="358" w:hangingChars="128" w:hanging="358"/>
          </w:pPr>
        </w:pPrChange>
      </w:pPr>
      <w:r>
        <w:rPr>
          <w:rFonts w:ascii="Times New Roman" w:hint="eastAsia"/>
          <w:szCs w:val="28"/>
        </w:rPr>
        <w:t xml:space="preserve">     </w:t>
      </w:r>
      <w:r w:rsidR="00AD295B">
        <w:rPr>
          <w:rFonts w:ascii="Times New Roman" w:hint="eastAsia"/>
          <w:szCs w:val="28"/>
        </w:rPr>
        <w:t>3</w:t>
      </w:r>
      <w:r w:rsidR="004C3CB7">
        <w:rPr>
          <w:rFonts w:ascii="Times New Roman"/>
          <w:szCs w:val="28"/>
        </w:rPr>
        <w:t xml:space="preserve">-2   </w:t>
      </w:r>
      <w:r w:rsidR="004C3CB7" w:rsidRPr="00E75106">
        <w:rPr>
          <w:rFonts w:ascii="Times New Roman" w:hint="eastAsia"/>
          <w:szCs w:val="28"/>
        </w:rPr>
        <w:t>系統</w:t>
      </w:r>
      <w:r w:rsidR="004C3CB7" w:rsidRPr="00E75106">
        <w:rPr>
          <w:rFonts w:ascii="Times New Roman"/>
          <w:szCs w:val="28"/>
        </w:rPr>
        <w:t>軟、硬體需求與技術平台</w:t>
      </w:r>
      <w:r w:rsidR="004C3CB7" w:rsidRPr="00E75106">
        <w:rPr>
          <w:rFonts w:ascii="Times New Roman" w:hint="eastAsia"/>
          <w:szCs w:val="28"/>
        </w:rPr>
        <w:t>。</w:t>
      </w:r>
    </w:p>
    <w:p w14:paraId="527D8859" w14:textId="77777777" w:rsidR="004C3CB7" w:rsidRDefault="009C7264">
      <w:pPr>
        <w:pStyle w:val="a0"/>
        <w:numPr>
          <w:ilvl w:val="0"/>
          <w:numId w:val="0"/>
        </w:numPr>
        <w:snapToGrid/>
        <w:rPr>
          <w:rFonts w:ascii="Times New Roman"/>
          <w:szCs w:val="28"/>
        </w:rPr>
        <w:pPrChange w:id="201" w:author="11046017_鄭兆媗" w:date="2024-03-25T20:17:00Z">
          <w:pPr>
            <w:pStyle w:val="a0"/>
            <w:numPr>
              <w:ilvl w:val="0"/>
              <w:numId w:val="0"/>
            </w:numPr>
            <w:tabs>
              <w:tab w:val="clear" w:pos="2214"/>
            </w:tabs>
            <w:ind w:left="358" w:hangingChars="128" w:hanging="358"/>
          </w:pPr>
        </w:pPrChange>
      </w:pPr>
      <w:r>
        <w:rPr>
          <w:rFonts w:ascii="Times New Roman" w:hint="eastAsia"/>
          <w:szCs w:val="28"/>
        </w:rPr>
        <w:t xml:space="preserve">     </w:t>
      </w:r>
      <w:r w:rsidR="00AD295B">
        <w:rPr>
          <w:rFonts w:ascii="Times New Roman" w:hint="eastAsia"/>
          <w:szCs w:val="28"/>
        </w:rPr>
        <w:t>3</w:t>
      </w:r>
      <w:r w:rsidR="004C3CB7">
        <w:rPr>
          <w:rFonts w:ascii="Times New Roman"/>
          <w:szCs w:val="28"/>
        </w:rPr>
        <w:t xml:space="preserve">-3   </w:t>
      </w:r>
      <w:r w:rsidR="004C3CB7" w:rsidRPr="00E75106">
        <w:rPr>
          <w:rFonts w:ascii="Times New Roman"/>
          <w:szCs w:val="28"/>
        </w:rPr>
        <w:t>使用標準與工具：使用到哪些軟體工程標準或規範，例如：</w:t>
      </w:r>
      <w:r w:rsidR="004C3CB7" w:rsidRPr="00E75106">
        <w:rPr>
          <w:rFonts w:ascii="Times New Roman"/>
          <w:szCs w:val="28"/>
        </w:rPr>
        <w:t>UML</w:t>
      </w:r>
      <w:r w:rsidR="004C3CB7" w:rsidRPr="00E75106">
        <w:rPr>
          <w:rFonts w:ascii="Times New Roman"/>
          <w:szCs w:val="28"/>
        </w:rPr>
        <w:t>、</w:t>
      </w:r>
      <w:r w:rsidR="004C3CB7" w:rsidRPr="00E75106">
        <w:rPr>
          <w:rFonts w:ascii="Times New Roman"/>
          <w:szCs w:val="28"/>
        </w:rPr>
        <w:t>UP</w:t>
      </w:r>
    </w:p>
    <w:p w14:paraId="34E4939A" w14:textId="77777777" w:rsidR="004C3CB7" w:rsidRPr="00E75106" w:rsidRDefault="009C7264">
      <w:pPr>
        <w:pStyle w:val="a0"/>
        <w:numPr>
          <w:ilvl w:val="0"/>
          <w:numId w:val="0"/>
        </w:numPr>
        <w:snapToGrid/>
        <w:rPr>
          <w:rFonts w:ascii="Times New Roman"/>
          <w:szCs w:val="28"/>
        </w:rPr>
        <w:pPrChange w:id="202" w:author="11046017_鄭兆媗" w:date="2024-03-25T20:17:00Z">
          <w:pPr>
            <w:pStyle w:val="a0"/>
            <w:numPr>
              <w:ilvl w:val="0"/>
              <w:numId w:val="0"/>
            </w:numPr>
            <w:tabs>
              <w:tab w:val="clear" w:pos="2214"/>
            </w:tabs>
            <w:ind w:left="358" w:hangingChars="128" w:hanging="358"/>
          </w:pPr>
        </w:pPrChange>
      </w:pPr>
      <w:r>
        <w:rPr>
          <w:rFonts w:ascii="Times New Roman" w:hint="eastAsia"/>
          <w:szCs w:val="28"/>
        </w:rPr>
        <w:t xml:space="preserve">           </w:t>
      </w:r>
      <w:r w:rsidR="004C3CB7" w:rsidRPr="00E75106">
        <w:rPr>
          <w:rFonts w:ascii="Times New Roman"/>
          <w:szCs w:val="28"/>
        </w:rPr>
        <w:t>等，即使用到哪些</w:t>
      </w:r>
      <w:r w:rsidR="004C3CB7" w:rsidRPr="00E75106">
        <w:rPr>
          <w:rFonts w:ascii="Times New Roman"/>
          <w:szCs w:val="28"/>
        </w:rPr>
        <w:t>CASE tools</w:t>
      </w:r>
      <w:r w:rsidR="004C3CB7" w:rsidRPr="00E75106">
        <w:rPr>
          <w:rFonts w:ascii="Times New Roman"/>
          <w:szCs w:val="28"/>
        </w:rPr>
        <w:t>，例如：</w:t>
      </w:r>
      <w:r w:rsidR="004C3CB7" w:rsidRPr="00E75106">
        <w:rPr>
          <w:rFonts w:ascii="Times New Roman"/>
          <w:szCs w:val="28"/>
        </w:rPr>
        <w:t>Microsoft Project</w:t>
      </w:r>
      <w:r w:rsidR="004C3CB7" w:rsidRPr="00E75106">
        <w:rPr>
          <w:rFonts w:ascii="Times New Roman"/>
          <w:szCs w:val="28"/>
        </w:rPr>
        <w:t>。</w:t>
      </w:r>
    </w:p>
    <w:bookmarkStart w:id="203" w:name="_Toc162274094"/>
    <w:p w14:paraId="3FFF498C" w14:textId="628F19F9" w:rsidR="004C67EE" w:rsidRPr="005C1653" w:rsidRDefault="00254078">
      <w:pPr>
        <w:pStyle w:val="3"/>
        <w:numPr>
          <w:ilvl w:val="1"/>
          <w:numId w:val="8"/>
        </w:numPr>
        <w:tabs>
          <w:tab w:val="clear" w:pos="1440"/>
        </w:tabs>
        <w:ind w:left="0" w:firstLine="0"/>
        <w:rPr>
          <w:rFonts w:cs="Arial"/>
          <w:szCs w:val="32"/>
        </w:rPr>
        <w:pPrChange w:id="204" w:author="11046017_鄭兆媗" w:date="2024-03-25T20:17:00Z">
          <w:pPr>
            <w:pStyle w:val="3"/>
            <w:numPr>
              <w:ilvl w:val="1"/>
              <w:numId w:val="8"/>
            </w:numPr>
            <w:tabs>
              <w:tab w:val="num" w:pos="1440"/>
            </w:tabs>
            <w:ind w:left="720" w:hanging="360"/>
          </w:pPr>
        </w:pPrChange>
      </w:pPr>
      <w:r w:rsidRPr="004C3CB7">
        <w:rPr>
          <w:rFonts w:cs="Arial"/>
          <w:noProof/>
          <w:szCs w:val="32"/>
        </w:rPr>
        <w:lastRenderedPageBreak/>
        <mc:AlternateContent>
          <mc:Choice Requires="wps">
            <w:drawing>
              <wp:anchor distT="45720" distB="45720" distL="114300" distR="114300" simplePos="0" relativeHeight="251658242" behindDoc="0" locked="0" layoutInCell="1" allowOverlap="1" wp14:anchorId="5BA12517" wp14:editId="2DDB82E2">
                <wp:simplePos x="0" y="0"/>
                <wp:positionH relativeFrom="column">
                  <wp:posOffset>3846830</wp:posOffset>
                </wp:positionH>
                <wp:positionV relativeFrom="paragraph">
                  <wp:posOffset>163830</wp:posOffset>
                </wp:positionV>
                <wp:extent cx="2752725" cy="786765"/>
                <wp:effectExtent l="12065" t="13335" r="6985" b="9525"/>
                <wp:wrapSquare wrapText="bothSides"/>
                <wp:docPr id="899954452"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52725" cy="786765"/>
                        </a:xfrm>
                        <a:prstGeom prst="rect">
                          <a:avLst/>
                        </a:prstGeom>
                        <a:solidFill>
                          <a:srgbClr val="FFFFFF"/>
                        </a:solidFill>
                        <a:ln w="9525">
                          <a:solidFill>
                            <a:srgbClr val="000000"/>
                          </a:solidFill>
                          <a:miter lim="800000"/>
                          <a:headEnd/>
                          <a:tailEnd/>
                        </a:ln>
                      </wps:spPr>
                      <wps:txbx>
                        <w:txbxContent>
                          <w:p w14:paraId="507288A6" w14:textId="77777777" w:rsidR="004C67EE" w:rsidRPr="009C7264" w:rsidRDefault="004C67EE" w:rsidP="004C67EE">
                            <w:pPr>
                              <w:ind w:firstLine="400"/>
                              <w:rPr>
                                <w:color w:val="FF0000"/>
                                <w:sz w:val="20"/>
                                <w:szCs w:val="20"/>
                              </w:rPr>
                            </w:pPr>
                            <w:r w:rsidRPr="009C7264">
                              <w:rPr>
                                <w:rFonts w:hint="eastAsia"/>
                                <w:color w:val="FF0000"/>
                                <w:sz w:val="20"/>
                                <w:szCs w:val="20"/>
                              </w:rPr>
                              <w:t>第</w:t>
                            </w:r>
                            <w:r w:rsidR="00AD295B">
                              <w:rPr>
                                <w:rFonts w:hint="eastAsia"/>
                                <w:color w:val="FF0000"/>
                                <w:sz w:val="20"/>
                                <w:szCs w:val="20"/>
                              </w:rPr>
                              <w:t>4</w:t>
                            </w:r>
                            <w:r w:rsidRPr="009C7264">
                              <w:rPr>
                                <w:rFonts w:hint="eastAsia"/>
                                <w:color w:val="FF0000"/>
                                <w:sz w:val="20"/>
                                <w:szCs w:val="20"/>
                              </w:rPr>
                              <w:t>章</w:t>
                            </w:r>
                            <w:r w:rsidRPr="009C7264">
                              <w:rPr>
                                <w:rFonts w:hint="eastAsia"/>
                                <w:color w:val="FF0000"/>
                                <w:sz w:val="20"/>
                                <w:szCs w:val="20"/>
                              </w:rPr>
                              <w:t xml:space="preserve"> </w:t>
                            </w:r>
                            <w:r w:rsidRPr="009C7264">
                              <w:rPr>
                                <w:rFonts w:hint="eastAsia"/>
                                <w:color w:val="FF0000"/>
                                <w:sz w:val="20"/>
                                <w:szCs w:val="20"/>
                              </w:rPr>
                              <w:t>專</w:t>
                            </w:r>
                            <w:r w:rsidRPr="009C7264">
                              <w:rPr>
                                <w:color w:val="FF0000"/>
                                <w:sz w:val="20"/>
                                <w:szCs w:val="20"/>
                              </w:rPr>
                              <w:t>案時程與組織分工</w:t>
                            </w:r>
                          </w:p>
                          <w:p w14:paraId="54F11DF2" w14:textId="77777777" w:rsidR="004C67EE" w:rsidRPr="009C7264" w:rsidRDefault="004C67EE" w:rsidP="004C67EE">
                            <w:pPr>
                              <w:widowControl/>
                              <w:ind w:firstLine="400"/>
                              <w:rPr>
                                <w:b/>
                                <w:color w:val="FF0000"/>
                                <w:sz w:val="20"/>
                                <w:szCs w:val="20"/>
                                <w:bdr w:val="single" w:sz="4" w:space="0" w:color="auto"/>
                              </w:rPr>
                            </w:pPr>
                            <w:r w:rsidRPr="009C7264">
                              <w:rPr>
                                <w:rFonts w:hint="eastAsia"/>
                                <w:b/>
                                <w:color w:val="FF0000"/>
                                <w:sz w:val="20"/>
                                <w:szCs w:val="20"/>
                                <w:bdr w:val="single" w:sz="4" w:space="0" w:color="auto"/>
                              </w:rPr>
                              <w:t>1.</w:t>
                            </w:r>
                            <w:r w:rsidRPr="009C7264">
                              <w:rPr>
                                <w:rFonts w:hint="eastAsia"/>
                                <w:b/>
                                <w:color w:val="FF0000"/>
                                <w:sz w:val="20"/>
                                <w:szCs w:val="20"/>
                                <w:bdr w:val="single" w:sz="4" w:space="0" w:color="auto"/>
                              </w:rPr>
                              <w:t>應詳細描述一年（二學期）之規劃與控管</w:t>
                            </w:r>
                          </w:p>
                          <w:p w14:paraId="4116BE5B" w14:textId="77777777" w:rsidR="004C67EE" w:rsidRPr="009C7264" w:rsidRDefault="004C67EE" w:rsidP="004C67EE">
                            <w:pPr>
                              <w:widowControl/>
                              <w:ind w:firstLine="400"/>
                              <w:rPr>
                                <w:color w:val="FF0000"/>
                                <w:sz w:val="20"/>
                                <w:szCs w:val="20"/>
                              </w:rPr>
                            </w:pPr>
                            <w:r w:rsidRPr="009C7264">
                              <w:rPr>
                                <w:rFonts w:hint="eastAsia"/>
                                <w:b/>
                                <w:color w:val="FF0000"/>
                                <w:sz w:val="20"/>
                                <w:szCs w:val="20"/>
                                <w:bdr w:val="single" w:sz="4" w:space="0" w:color="auto"/>
                              </w:rPr>
                              <w:t>2.</w:t>
                            </w:r>
                            <w:r w:rsidRPr="009C7264">
                              <w:rPr>
                                <w:rFonts w:hint="eastAsia"/>
                                <w:b/>
                                <w:color w:val="FF0000"/>
                                <w:sz w:val="20"/>
                                <w:szCs w:val="20"/>
                                <w:bdr w:val="single" w:sz="4" w:space="0" w:color="auto"/>
                              </w:rPr>
                              <w:t>參</w:t>
                            </w:r>
                            <w:r w:rsidRPr="009C7264">
                              <w:rPr>
                                <w:b/>
                                <w:color w:val="FF0000"/>
                                <w:sz w:val="20"/>
                                <w:szCs w:val="20"/>
                                <w:bdr w:val="single" w:sz="4" w:space="0" w:color="auto"/>
                              </w:rPr>
                              <w:t>考專</w:t>
                            </w:r>
                            <w:r w:rsidRPr="009C7264">
                              <w:rPr>
                                <w:rFonts w:hint="eastAsia"/>
                                <w:b/>
                                <w:color w:val="FF0000"/>
                                <w:sz w:val="20"/>
                                <w:szCs w:val="20"/>
                                <w:bdr w:val="single" w:sz="4" w:space="0" w:color="auto"/>
                              </w:rPr>
                              <w:t>案</w:t>
                            </w:r>
                            <w:r w:rsidRPr="009C7264">
                              <w:rPr>
                                <w:b/>
                                <w:color w:val="FF0000"/>
                                <w:sz w:val="20"/>
                                <w:szCs w:val="20"/>
                                <w:bdr w:val="single" w:sz="4" w:space="0" w:color="auto"/>
                              </w:rPr>
                              <w:t>組織與分工</w:t>
                            </w:r>
                            <w:r w:rsidRPr="009C7264">
                              <w:rPr>
                                <w:rFonts w:hint="eastAsia"/>
                                <w:b/>
                                <w:color w:val="FF0000"/>
                                <w:sz w:val="20"/>
                                <w:szCs w:val="20"/>
                                <w:bdr w:val="single" w:sz="4" w:space="0" w:color="auto"/>
                              </w:rPr>
                              <w:t>範</w:t>
                            </w:r>
                            <w:r w:rsidRPr="009C7264">
                              <w:rPr>
                                <w:b/>
                                <w:color w:val="FF0000"/>
                                <w:sz w:val="20"/>
                                <w:szCs w:val="20"/>
                                <w:bdr w:val="single" w:sz="4" w:space="0" w:color="auto"/>
                              </w:rPr>
                              <w:t>本</w:t>
                            </w:r>
                            <w:r w:rsidR="00B14B01">
                              <w:rPr>
                                <w:rFonts w:hint="eastAsia"/>
                                <w:b/>
                                <w:color w:val="FF0000"/>
                                <w:sz w:val="20"/>
                                <w:szCs w:val="20"/>
                                <w:bdr w:val="single" w:sz="4" w:space="0" w:color="auto"/>
                              </w:rPr>
                              <w:t>如</w:t>
                            </w:r>
                            <w:r w:rsidR="00B14B01">
                              <w:rPr>
                                <w:b/>
                                <w:color w:val="FF0000"/>
                                <w:sz w:val="20"/>
                                <w:szCs w:val="20"/>
                                <w:bdr w:val="single" w:sz="4" w:space="0" w:color="auto"/>
                              </w:rPr>
                              <w:t>下表</w:t>
                            </w:r>
                            <w:r w:rsidRPr="009C7264">
                              <w:rPr>
                                <w:rFonts w:hint="eastAsia"/>
                                <w:b/>
                                <w:color w:val="FF0000"/>
                                <w:sz w:val="20"/>
                                <w:szCs w:val="20"/>
                                <w:bdr w:val="single" w:sz="4" w:space="0" w:color="auto"/>
                              </w:rPr>
                              <w:t>，</w:t>
                            </w:r>
                            <w:r w:rsidRPr="009C7264">
                              <w:rPr>
                                <w:b/>
                                <w:color w:val="FF0000"/>
                                <w:sz w:val="20"/>
                                <w:szCs w:val="20"/>
                                <w:bdr w:val="single" w:sz="4" w:space="0" w:color="auto"/>
                              </w:rPr>
                              <w:t>詳細填</w:t>
                            </w:r>
                            <w:r w:rsidRPr="009C7264">
                              <w:rPr>
                                <w:rFonts w:hint="eastAsia"/>
                                <w:b/>
                                <w:color w:val="FF0000"/>
                                <w:sz w:val="20"/>
                                <w:szCs w:val="20"/>
                                <w:bdr w:val="single" w:sz="4" w:space="0" w:color="auto"/>
                              </w:rPr>
                              <w:t>寫</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5BA12517" id="_x0000_s1030" type="#_x0000_t202" style="position:absolute;left:0;text-align:left;margin-left:302.9pt;margin-top:12.9pt;width:216.75pt;height:61.95pt;z-index:25165824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">
                <v:textbox style="mso-fit-shape-to-text:t">
                  <w:txbxContent>
                    <w:p w14:paraId="507288A6" w14:textId="77777777" w:rsidR="004C67EE" w:rsidRPr="009C7264" w:rsidRDefault="004C67EE" w:rsidP="004C67EE">
                      <w:pPr>
                        <w:ind w:firstLine="400"/>
                        <w:rPr>
                          <w:color w:val="FF0000"/>
                          <w:sz w:val="20"/>
                          <w:szCs w:val="20"/>
                        </w:rPr>
                      </w:pPr>
                      <w:r w:rsidRPr="009C7264">
                        <w:rPr>
                          <w:rFonts w:hint="eastAsia"/>
                          <w:color w:val="FF0000"/>
                          <w:sz w:val="20"/>
                          <w:szCs w:val="20"/>
                        </w:rPr>
                        <w:t>第</w:t>
                      </w:r>
                      <w:r w:rsidR="00AD295B">
                        <w:rPr>
                          <w:rFonts w:hint="eastAsia"/>
                          <w:color w:val="FF0000"/>
                          <w:sz w:val="20"/>
                          <w:szCs w:val="20"/>
                        </w:rPr>
                        <w:t>4</w:t>
                      </w:r>
                      <w:r w:rsidRPr="009C7264">
                        <w:rPr>
                          <w:rFonts w:hint="eastAsia"/>
                          <w:color w:val="FF0000"/>
                          <w:sz w:val="20"/>
                          <w:szCs w:val="20"/>
                        </w:rPr>
                        <w:t>章</w:t>
                      </w:r>
                      <w:r w:rsidRPr="009C7264">
                        <w:rPr>
                          <w:rFonts w:hint="eastAsia"/>
                          <w:color w:val="FF0000"/>
                          <w:sz w:val="20"/>
                          <w:szCs w:val="20"/>
                        </w:rPr>
                        <w:t xml:space="preserve"> </w:t>
                      </w:r>
                      <w:r w:rsidRPr="009C7264">
                        <w:rPr>
                          <w:rFonts w:hint="eastAsia"/>
                          <w:color w:val="FF0000"/>
                          <w:sz w:val="20"/>
                          <w:szCs w:val="20"/>
                        </w:rPr>
                        <w:t>專</w:t>
                      </w:r>
                      <w:r w:rsidRPr="009C7264">
                        <w:rPr>
                          <w:color w:val="FF0000"/>
                          <w:sz w:val="20"/>
                          <w:szCs w:val="20"/>
                        </w:rPr>
                        <w:t>案時程與組織分工</w:t>
                      </w:r>
                    </w:p>
                    <w:p w14:paraId="54F11DF2" w14:textId="77777777" w:rsidR="004C67EE" w:rsidRPr="009C7264" w:rsidRDefault="004C67EE" w:rsidP="004C67EE">
                      <w:pPr>
                        <w:widowControl/>
                        <w:ind w:firstLine="400"/>
                        <w:rPr>
                          <w:b/>
                          <w:color w:val="FF0000"/>
                          <w:sz w:val="20"/>
                          <w:szCs w:val="20"/>
                          <w:bdr w:val="single" w:sz="4" w:space="0" w:color="auto"/>
                        </w:rPr>
                      </w:pPr>
                      <w:r w:rsidRPr="009C7264">
                        <w:rPr>
                          <w:rFonts w:hint="eastAsia"/>
                          <w:b/>
                          <w:color w:val="FF0000"/>
                          <w:sz w:val="20"/>
                          <w:szCs w:val="20"/>
                          <w:bdr w:val="single" w:sz="4" w:space="0" w:color="auto"/>
                        </w:rPr>
                        <w:t>1.</w:t>
                      </w:r>
                      <w:r w:rsidRPr="009C7264">
                        <w:rPr>
                          <w:rFonts w:hint="eastAsia"/>
                          <w:b/>
                          <w:color w:val="FF0000"/>
                          <w:sz w:val="20"/>
                          <w:szCs w:val="20"/>
                          <w:bdr w:val="single" w:sz="4" w:space="0" w:color="auto"/>
                        </w:rPr>
                        <w:t>應詳細描述一年（二學期）之規劃與控管</w:t>
                      </w:r>
                    </w:p>
                    <w:p w14:paraId="4116BE5B" w14:textId="77777777" w:rsidR="004C67EE" w:rsidRPr="009C7264" w:rsidRDefault="004C67EE" w:rsidP="004C67EE">
                      <w:pPr>
                        <w:widowControl/>
                        <w:ind w:firstLine="400"/>
                        <w:rPr>
                          <w:color w:val="FF0000"/>
                          <w:sz w:val="20"/>
                          <w:szCs w:val="20"/>
                        </w:rPr>
                      </w:pPr>
                      <w:r w:rsidRPr="009C7264">
                        <w:rPr>
                          <w:rFonts w:hint="eastAsia"/>
                          <w:b/>
                          <w:color w:val="FF0000"/>
                          <w:sz w:val="20"/>
                          <w:szCs w:val="20"/>
                          <w:bdr w:val="single" w:sz="4" w:space="0" w:color="auto"/>
                        </w:rPr>
                        <w:t>2.</w:t>
                      </w:r>
                      <w:r w:rsidRPr="009C7264">
                        <w:rPr>
                          <w:rFonts w:hint="eastAsia"/>
                          <w:b/>
                          <w:color w:val="FF0000"/>
                          <w:sz w:val="20"/>
                          <w:szCs w:val="20"/>
                          <w:bdr w:val="single" w:sz="4" w:space="0" w:color="auto"/>
                        </w:rPr>
                        <w:t>參</w:t>
                      </w:r>
                      <w:r w:rsidRPr="009C7264">
                        <w:rPr>
                          <w:b/>
                          <w:color w:val="FF0000"/>
                          <w:sz w:val="20"/>
                          <w:szCs w:val="20"/>
                          <w:bdr w:val="single" w:sz="4" w:space="0" w:color="auto"/>
                        </w:rPr>
                        <w:t>考專</w:t>
                      </w:r>
                      <w:r w:rsidRPr="009C7264">
                        <w:rPr>
                          <w:rFonts w:hint="eastAsia"/>
                          <w:b/>
                          <w:color w:val="FF0000"/>
                          <w:sz w:val="20"/>
                          <w:szCs w:val="20"/>
                          <w:bdr w:val="single" w:sz="4" w:space="0" w:color="auto"/>
                        </w:rPr>
                        <w:t>案</w:t>
                      </w:r>
                      <w:r w:rsidRPr="009C7264">
                        <w:rPr>
                          <w:b/>
                          <w:color w:val="FF0000"/>
                          <w:sz w:val="20"/>
                          <w:szCs w:val="20"/>
                          <w:bdr w:val="single" w:sz="4" w:space="0" w:color="auto"/>
                        </w:rPr>
                        <w:t>組織與分工</w:t>
                      </w:r>
                      <w:r w:rsidRPr="009C7264">
                        <w:rPr>
                          <w:rFonts w:hint="eastAsia"/>
                          <w:b/>
                          <w:color w:val="FF0000"/>
                          <w:sz w:val="20"/>
                          <w:szCs w:val="20"/>
                          <w:bdr w:val="single" w:sz="4" w:space="0" w:color="auto"/>
                        </w:rPr>
                        <w:t>範</w:t>
                      </w:r>
                      <w:r w:rsidRPr="009C7264">
                        <w:rPr>
                          <w:b/>
                          <w:color w:val="FF0000"/>
                          <w:sz w:val="20"/>
                          <w:szCs w:val="20"/>
                          <w:bdr w:val="single" w:sz="4" w:space="0" w:color="auto"/>
                        </w:rPr>
                        <w:t>本</w:t>
                      </w:r>
                      <w:r w:rsidR="00B14B01">
                        <w:rPr>
                          <w:rFonts w:hint="eastAsia"/>
                          <w:b/>
                          <w:color w:val="FF0000"/>
                          <w:sz w:val="20"/>
                          <w:szCs w:val="20"/>
                          <w:bdr w:val="single" w:sz="4" w:space="0" w:color="auto"/>
                        </w:rPr>
                        <w:t>如</w:t>
                      </w:r>
                      <w:r w:rsidR="00B14B01">
                        <w:rPr>
                          <w:b/>
                          <w:color w:val="FF0000"/>
                          <w:sz w:val="20"/>
                          <w:szCs w:val="20"/>
                          <w:bdr w:val="single" w:sz="4" w:space="0" w:color="auto"/>
                        </w:rPr>
                        <w:t>下表</w:t>
                      </w:r>
                      <w:r w:rsidRPr="009C7264">
                        <w:rPr>
                          <w:rFonts w:hint="eastAsia"/>
                          <w:b/>
                          <w:color w:val="FF0000"/>
                          <w:sz w:val="20"/>
                          <w:szCs w:val="20"/>
                          <w:bdr w:val="single" w:sz="4" w:space="0" w:color="auto"/>
                        </w:rPr>
                        <w:t>，</w:t>
                      </w:r>
                      <w:r w:rsidRPr="009C7264">
                        <w:rPr>
                          <w:b/>
                          <w:color w:val="FF0000"/>
                          <w:sz w:val="20"/>
                          <w:szCs w:val="20"/>
                          <w:bdr w:val="single" w:sz="4" w:space="0" w:color="auto"/>
                        </w:rPr>
                        <w:t>詳細填</w:t>
                      </w:r>
                      <w:r w:rsidRPr="009C7264">
                        <w:rPr>
                          <w:rFonts w:hint="eastAsia"/>
                          <w:b/>
                          <w:color w:val="FF0000"/>
                          <w:sz w:val="20"/>
                          <w:szCs w:val="20"/>
                          <w:bdr w:val="single" w:sz="4" w:space="0" w:color="auto"/>
                        </w:rPr>
                        <w:t>寫</w:t>
                      </w:r>
                    </w:p>
                  </w:txbxContent>
                </v:textbox>
                <w10:wrap type="square"/>
              </v:shape>
            </w:pict>
          </mc:Fallback>
        </mc:AlternateContent>
      </w:r>
      <w:r w:rsidR="004C67EE" w:rsidRPr="005C1653">
        <w:rPr>
          <w:rFonts w:cs="Arial"/>
          <w:szCs w:val="32"/>
        </w:rPr>
        <w:t>專案</w:t>
      </w:r>
      <w:r w:rsidR="004C67EE" w:rsidRPr="005C1653">
        <w:rPr>
          <w:rFonts w:cs="Arial" w:hint="eastAsia"/>
          <w:szCs w:val="32"/>
        </w:rPr>
        <w:t>時程</w:t>
      </w:r>
      <w:r w:rsidR="004C67EE" w:rsidRPr="005C1653">
        <w:rPr>
          <w:rFonts w:cs="Arial"/>
          <w:szCs w:val="32"/>
        </w:rPr>
        <w:t>與組織分工</w:t>
      </w:r>
      <w:bookmarkEnd w:id="203"/>
    </w:p>
    <w:p w14:paraId="3FB54817" w14:textId="2F711A49" w:rsidR="004C67EE" w:rsidRPr="005C1653" w:rsidRDefault="009C7264">
      <w:pPr>
        <w:pStyle w:val="a0"/>
        <w:numPr>
          <w:ilvl w:val="0"/>
          <w:numId w:val="0"/>
        </w:numPr>
        <w:snapToGrid/>
        <w:rPr>
          <w:rFonts w:ascii="Times New Roman"/>
          <w:szCs w:val="28"/>
        </w:rPr>
        <w:pPrChange w:id="205" w:author="11046017_鄭兆媗" w:date="2024-03-25T20:17:00Z">
          <w:pPr>
            <w:pStyle w:val="a0"/>
            <w:numPr>
              <w:ilvl w:val="0"/>
              <w:numId w:val="0"/>
            </w:numPr>
            <w:tabs>
              <w:tab w:val="clear" w:pos="2214"/>
            </w:tabs>
            <w:ind w:left="358" w:hangingChars="128" w:hanging="358"/>
          </w:pPr>
        </w:pPrChange>
      </w:pPr>
      <w:r>
        <w:rPr>
          <w:rFonts w:ascii="Times New Roman" w:hint="eastAsia"/>
          <w:szCs w:val="28"/>
        </w:rPr>
        <w:t xml:space="preserve">     </w:t>
      </w:r>
      <w:r w:rsidR="00AD295B">
        <w:rPr>
          <w:rFonts w:ascii="Times New Roman" w:hint="eastAsia"/>
          <w:szCs w:val="28"/>
        </w:rPr>
        <w:t>4</w:t>
      </w:r>
      <w:r w:rsidR="004C67EE">
        <w:rPr>
          <w:rFonts w:ascii="Times New Roman" w:hint="eastAsia"/>
          <w:szCs w:val="28"/>
        </w:rPr>
        <w:t xml:space="preserve">-1   </w:t>
      </w:r>
      <w:r w:rsidR="004C67EE" w:rsidRPr="005C1653">
        <w:rPr>
          <w:rFonts w:ascii="Times New Roman"/>
          <w:szCs w:val="28"/>
        </w:rPr>
        <w:t>專案時程</w:t>
      </w:r>
      <w:r w:rsidR="004C67EE" w:rsidRPr="005C1653">
        <w:rPr>
          <w:rFonts w:ascii="Times New Roman" w:hint="eastAsia"/>
          <w:szCs w:val="28"/>
        </w:rPr>
        <w:t>：甘特圖或</w:t>
      </w:r>
      <w:r w:rsidR="004C67EE" w:rsidRPr="005C1653">
        <w:rPr>
          <w:rFonts w:ascii="Times New Roman" w:hint="eastAsia"/>
          <w:szCs w:val="28"/>
        </w:rPr>
        <w:t>PERT</w:t>
      </w:r>
      <w:r w:rsidR="004C67EE" w:rsidRPr="005C1653">
        <w:rPr>
          <w:rFonts w:ascii="Times New Roman" w:hint="eastAsia"/>
          <w:szCs w:val="28"/>
        </w:rPr>
        <w:t>／</w:t>
      </w:r>
      <w:r w:rsidR="004C67EE" w:rsidRPr="005C1653">
        <w:rPr>
          <w:rFonts w:ascii="Times New Roman" w:hint="eastAsia"/>
          <w:szCs w:val="28"/>
        </w:rPr>
        <w:t>CPM</w:t>
      </w:r>
      <w:r w:rsidR="004C67EE" w:rsidRPr="005C1653">
        <w:rPr>
          <w:rFonts w:ascii="Times New Roman" w:hint="eastAsia"/>
          <w:szCs w:val="28"/>
        </w:rPr>
        <w:t>圖。</w:t>
      </w:r>
    </w:p>
    <w:p w14:paraId="289B7818" w14:textId="77777777" w:rsidR="004C67EE" w:rsidRPr="005C1653" w:rsidRDefault="009C7264">
      <w:pPr>
        <w:pStyle w:val="a0"/>
        <w:numPr>
          <w:ilvl w:val="0"/>
          <w:numId w:val="0"/>
        </w:numPr>
        <w:snapToGrid/>
        <w:rPr>
          <w:rFonts w:ascii="Times New Roman"/>
          <w:szCs w:val="28"/>
        </w:rPr>
        <w:pPrChange w:id="206" w:author="11046017_鄭兆媗" w:date="2024-03-25T20:17:00Z">
          <w:pPr>
            <w:pStyle w:val="a0"/>
            <w:numPr>
              <w:ilvl w:val="0"/>
              <w:numId w:val="0"/>
            </w:numPr>
            <w:tabs>
              <w:tab w:val="clear" w:pos="2214"/>
            </w:tabs>
            <w:ind w:left="358" w:hangingChars="128" w:hanging="358"/>
          </w:pPr>
        </w:pPrChange>
      </w:pPr>
      <w:r>
        <w:rPr>
          <w:rFonts w:ascii="Times New Roman" w:hint="eastAsia"/>
          <w:szCs w:val="28"/>
        </w:rPr>
        <w:t xml:space="preserve">     </w:t>
      </w:r>
      <w:r w:rsidR="00AD295B">
        <w:rPr>
          <w:rFonts w:ascii="Times New Roman"/>
          <w:szCs w:val="28"/>
        </w:rPr>
        <w:t>4</w:t>
      </w:r>
      <w:r w:rsidR="004C67EE">
        <w:rPr>
          <w:rFonts w:ascii="Times New Roman"/>
          <w:szCs w:val="28"/>
        </w:rPr>
        <w:t xml:space="preserve">-2   </w:t>
      </w:r>
      <w:r w:rsidR="004C67EE" w:rsidRPr="005C1653">
        <w:rPr>
          <w:rFonts w:ascii="Times New Roman"/>
          <w:szCs w:val="28"/>
        </w:rPr>
        <w:t>專案組織與分工。</w:t>
      </w:r>
    </w:p>
    <w:p w14:paraId="6F5AED1C" w14:textId="77777777" w:rsidR="006E6DB5" w:rsidRPr="005C1653" w:rsidRDefault="006E6DB5">
      <w:pPr>
        <w:pStyle w:val="3"/>
        <w:numPr>
          <w:ilvl w:val="1"/>
          <w:numId w:val="8"/>
        </w:numPr>
        <w:tabs>
          <w:tab w:val="clear" w:pos="1440"/>
        </w:tabs>
        <w:ind w:left="0" w:firstLine="0"/>
        <w:rPr>
          <w:rFonts w:cs="Arial"/>
          <w:szCs w:val="32"/>
        </w:rPr>
        <w:pPrChange w:id="207" w:author="11046017_鄭兆媗" w:date="2024-03-25T20:17:00Z">
          <w:pPr>
            <w:pStyle w:val="3"/>
            <w:numPr>
              <w:ilvl w:val="1"/>
              <w:numId w:val="8"/>
            </w:numPr>
            <w:tabs>
              <w:tab w:val="num" w:pos="1440"/>
            </w:tabs>
            <w:ind w:left="720" w:hanging="360"/>
          </w:pPr>
        </w:pPrChange>
      </w:pPr>
      <w:bookmarkStart w:id="208" w:name="_Toc162274095"/>
      <w:r w:rsidRPr="005C1653">
        <w:rPr>
          <w:rFonts w:cs="Arial"/>
          <w:szCs w:val="32"/>
        </w:rPr>
        <w:t>需求</w:t>
      </w:r>
      <w:r w:rsidRPr="005C1653">
        <w:rPr>
          <w:rFonts w:cs="Arial" w:hint="eastAsia"/>
          <w:szCs w:val="32"/>
        </w:rPr>
        <w:t>模型</w:t>
      </w:r>
      <w:bookmarkEnd w:id="208"/>
    </w:p>
    <w:p w14:paraId="0E473473" w14:textId="77777777" w:rsidR="009C7264" w:rsidRPr="009C7264" w:rsidRDefault="009C7264">
      <w:pPr>
        <w:pStyle w:val="a0"/>
        <w:numPr>
          <w:ilvl w:val="0"/>
          <w:numId w:val="0"/>
        </w:numPr>
        <w:snapToGrid/>
        <w:rPr>
          <w:rFonts w:ascii="Times New Roman"/>
          <w:szCs w:val="28"/>
        </w:rPr>
        <w:pPrChange w:id="209" w:author="11046017_鄭兆媗" w:date="2024-03-25T20:17:00Z">
          <w:pPr>
            <w:pStyle w:val="a0"/>
            <w:numPr>
              <w:ilvl w:val="0"/>
              <w:numId w:val="0"/>
            </w:numPr>
            <w:tabs>
              <w:tab w:val="clear" w:pos="2214"/>
            </w:tabs>
            <w:ind w:left="358" w:hangingChars="128" w:hanging="358"/>
          </w:pPr>
        </w:pPrChange>
      </w:pPr>
      <w:r>
        <w:rPr>
          <w:rFonts w:ascii="Times New Roman" w:hint="eastAsia"/>
          <w:szCs w:val="28"/>
        </w:rPr>
        <w:t xml:space="preserve">          </w:t>
      </w:r>
      <w:r w:rsidRPr="009C7264">
        <w:rPr>
          <w:rFonts w:ascii="Times New Roman"/>
          <w:szCs w:val="28"/>
        </w:rPr>
        <w:t>(</w:t>
      </w:r>
      <w:r w:rsidRPr="009C7264">
        <w:rPr>
          <w:rFonts w:ascii="Times New Roman"/>
          <w:szCs w:val="28"/>
        </w:rPr>
        <w:t>系統分析與設計應使用</w:t>
      </w:r>
      <w:r w:rsidRPr="009C7264">
        <w:rPr>
          <w:rFonts w:ascii="Times New Roman"/>
          <w:szCs w:val="28"/>
        </w:rPr>
        <w:t>UML)</w:t>
      </w:r>
    </w:p>
    <w:p w14:paraId="5CB3DB32" w14:textId="77777777" w:rsidR="009C7264" w:rsidRPr="00E75106" w:rsidRDefault="00AD295B">
      <w:pPr>
        <w:pStyle w:val="a0"/>
        <w:numPr>
          <w:ilvl w:val="0"/>
          <w:numId w:val="0"/>
        </w:numPr>
        <w:snapToGrid/>
        <w:rPr>
          <w:rFonts w:ascii="Times New Roman"/>
          <w:szCs w:val="28"/>
        </w:rPr>
        <w:pPrChange w:id="210" w:author="11046017_鄭兆媗" w:date="2024-03-25T20:17:00Z">
          <w:pPr>
            <w:pStyle w:val="a0"/>
            <w:numPr>
              <w:ilvl w:val="0"/>
              <w:numId w:val="0"/>
            </w:numPr>
            <w:tabs>
              <w:tab w:val="clear" w:pos="2214"/>
            </w:tabs>
            <w:ind w:left="358" w:hangingChars="128" w:hanging="358"/>
          </w:pPr>
        </w:pPrChange>
      </w:pPr>
      <w:r>
        <w:rPr>
          <w:rFonts w:ascii="Times New Roman" w:hint="eastAsia"/>
          <w:szCs w:val="28"/>
        </w:rPr>
        <w:t xml:space="preserve">     5</w:t>
      </w:r>
      <w:r w:rsidR="009C7264">
        <w:rPr>
          <w:rFonts w:ascii="Times New Roman" w:hint="eastAsia"/>
          <w:szCs w:val="28"/>
        </w:rPr>
        <w:t xml:space="preserve">-1   </w:t>
      </w:r>
      <w:r w:rsidR="009C7264" w:rsidRPr="00E75106">
        <w:rPr>
          <w:rFonts w:ascii="Times New Roman"/>
          <w:szCs w:val="28"/>
        </w:rPr>
        <w:t>使用者需求：需求清單及其說明，需分功能需求與非功能需求兩部分描述。</w:t>
      </w:r>
    </w:p>
    <w:p w14:paraId="7AECE893" w14:textId="77777777" w:rsidR="009C7264" w:rsidRPr="00E75106" w:rsidRDefault="00AD295B">
      <w:pPr>
        <w:pStyle w:val="a0"/>
        <w:numPr>
          <w:ilvl w:val="0"/>
          <w:numId w:val="0"/>
        </w:numPr>
        <w:snapToGrid/>
        <w:rPr>
          <w:rFonts w:ascii="Times New Roman"/>
          <w:szCs w:val="28"/>
        </w:rPr>
        <w:pPrChange w:id="211" w:author="11046017_鄭兆媗" w:date="2024-03-25T20:17:00Z">
          <w:pPr>
            <w:pStyle w:val="a0"/>
            <w:numPr>
              <w:ilvl w:val="0"/>
              <w:numId w:val="0"/>
            </w:numPr>
            <w:tabs>
              <w:tab w:val="clear" w:pos="2214"/>
            </w:tabs>
            <w:ind w:left="358" w:hangingChars="128" w:hanging="358"/>
          </w:pPr>
        </w:pPrChange>
      </w:pPr>
      <w:r>
        <w:rPr>
          <w:rFonts w:ascii="Times New Roman" w:hint="eastAsia"/>
          <w:szCs w:val="28"/>
        </w:rPr>
        <w:t xml:space="preserve">     5</w:t>
      </w:r>
      <w:r w:rsidR="009C7264">
        <w:rPr>
          <w:rFonts w:ascii="Times New Roman"/>
          <w:szCs w:val="28"/>
        </w:rPr>
        <w:t xml:space="preserve">-2  </w:t>
      </w:r>
      <w:r w:rsidR="009C7264">
        <w:rPr>
          <w:rFonts w:ascii="Times New Roman" w:hint="eastAsia"/>
          <w:szCs w:val="28"/>
        </w:rPr>
        <w:t xml:space="preserve"> </w:t>
      </w:r>
      <w:r w:rsidR="009C7264" w:rsidRPr="00E75106">
        <w:rPr>
          <w:rFonts w:ascii="Times New Roman"/>
          <w:szCs w:val="28"/>
        </w:rPr>
        <w:t>使用個案圖</w:t>
      </w:r>
      <w:r w:rsidR="009C7264" w:rsidRPr="00E75106">
        <w:rPr>
          <w:rFonts w:ascii="Times New Roman"/>
          <w:szCs w:val="28"/>
        </w:rPr>
        <w:t>(Use case diagram)</w:t>
      </w:r>
      <w:r w:rsidR="009C7264" w:rsidRPr="00E75106">
        <w:rPr>
          <w:rFonts w:ascii="Times New Roman"/>
          <w:szCs w:val="28"/>
        </w:rPr>
        <w:t>。</w:t>
      </w:r>
    </w:p>
    <w:p w14:paraId="6DA34051" w14:textId="77777777" w:rsidR="009C7264" w:rsidRPr="00E75106" w:rsidRDefault="00AD295B">
      <w:pPr>
        <w:pStyle w:val="a0"/>
        <w:numPr>
          <w:ilvl w:val="0"/>
          <w:numId w:val="0"/>
        </w:numPr>
        <w:snapToGrid/>
        <w:rPr>
          <w:rFonts w:ascii="Times New Roman"/>
          <w:szCs w:val="28"/>
        </w:rPr>
        <w:pPrChange w:id="212" w:author="11046017_鄭兆媗" w:date="2024-03-25T20:17:00Z">
          <w:pPr>
            <w:pStyle w:val="a0"/>
            <w:numPr>
              <w:ilvl w:val="0"/>
              <w:numId w:val="0"/>
            </w:numPr>
            <w:tabs>
              <w:tab w:val="clear" w:pos="2214"/>
            </w:tabs>
            <w:ind w:left="358" w:hangingChars="128" w:hanging="358"/>
          </w:pPr>
        </w:pPrChange>
      </w:pPr>
      <w:r>
        <w:rPr>
          <w:rFonts w:ascii="Times New Roman" w:hint="eastAsia"/>
          <w:szCs w:val="28"/>
        </w:rPr>
        <w:t xml:space="preserve">     5</w:t>
      </w:r>
      <w:r w:rsidR="009C7264">
        <w:rPr>
          <w:rFonts w:ascii="Times New Roman" w:hint="eastAsia"/>
          <w:szCs w:val="28"/>
        </w:rPr>
        <w:t xml:space="preserve">-3   </w:t>
      </w:r>
      <w:r w:rsidR="009C7264" w:rsidRPr="00E75106">
        <w:rPr>
          <w:rFonts w:ascii="Times New Roman"/>
          <w:szCs w:val="28"/>
        </w:rPr>
        <w:t>使用個案描述：使用活動圖</w:t>
      </w:r>
      <w:r w:rsidR="009C7264" w:rsidRPr="00E75106">
        <w:rPr>
          <w:rFonts w:ascii="Times New Roman"/>
          <w:szCs w:val="28"/>
        </w:rPr>
        <w:t>(Activity diagram)</w:t>
      </w:r>
      <w:r w:rsidR="009C7264" w:rsidRPr="00E75106">
        <w:rPr>
          <w:rFonts w:ascii="Times New Roman"/>
          <w:szCs w:val="28"/>
        </w:rPr>
        <w:t>描述之。</w:t>
      </w:r>
    </w:p>
    <w:p w14:paraId="2AE75971" w14:textId="77777777" w:rsidR="009C7264" w:rsidRDefault="00AD295B">
      <w:pPr>
        <w:pStyle w:val="a0"/>
        <w:numPr>
          <w:ilvl w:val="0"/>
          <w:numId w:val="0"/>
        </w:numPr>
        <w:snapToGrid/>
        <w:rPr>
          <w:rFonts w:ascii="Times New Roman"/>
          <w:szCs w:val="28"/>
        </w:rPr>
        <w:pPrChange w:id="213" w:author="11046017_鄭兆媗" w:date="2024-03-25T20:17:00Z">
          <w:pPr>
            <w:pStyle w:val="a0"/>
            <w:numPr>
              <w:ilvl w:val="0"/>
              <w:numId w:val="0"/>
            </w:numPr>
            <w:tabs>
              <w:tab w:val="clear" w:pos="2214"/>
            </w:tabs>
            <w:ind w:left="358" w:hangingChars="128" w:hanging="358"/>
          </w:pPr>
        </w:pPrChange>
      </w:pPr>
      <w:r>
        <w:rPr>
          <w:rFonts w:ascii="Times New Roman" w:hint="eastAsia"/>
          <w:szCs w:val="28"/>
        </w:rPr>
        <w:t xml:space="preserve">     5</w:t>
      </w:r>
      <w:r w:rsidR="009C7264">
        <w:rPr>
          <w:rFonts w:ascii="Times New Roman" w:hint="eastAsia"/>
          <w:szCs w:val="28"/>
        </w:rPr>
        <w:t xml:space="preserve">-4   </w:t>
      </w:r>
      <w:r w:rsidR="009C7264" w:rsidRPr="00E75106">
        <w:rPr>
          <w:rFonts w:ascii="Times New Roman"/>
          <w:szCs w:val="28"/>
        </w:rPr>
        <w:t>分析類別圖</w:t>
      </w:r>
      <w:r w:rsidR="009C7264" w:rsidRPr="00E75106">
        <w:rPr>
          <w:rFonts w:ascii="Times New Roman"/>
          <w:szCs w:val="28"/>
        </w:rPr>
        <w:t>(Analysis class diagram)</w:t>
      </w:r>
      <w:r w:rsidR="009C7264" w:rsidRPr="00E75106">
        <w:rPr>
          <w:rFonts w:ascii="Times New Roman"/>
          <w:szCs w:val="28"/>
        </w:rPr>
        <w:t>，甚至</w:t>
      </w:r>
      <w:r w:rsidR="009C7264" w:rsidRPr="00E75106">
        <w:rPr>
          <w:rFonts w:ascii="Times New Roman" w:hint="eastAsia"/>
          <w:szCs w:val="28"/>
        </w:rPr>
        <w:t>分析</w:t>
      </w:r>
      <w:r w:rsidR="009C7264" w:rsidRPr="00E75106">
        <w:rPr>
          <w:rFonts w:ascii="Times New Roman"/>
          <w:szCs w:val="28"/>
        </w:rPr>
        <w:t>物件圖</w:t>
      </w:r>
      <w:r w:rsidR="009C7264" w:rsidRPr="00E75106">
        <w:rPr>
          <w:rFonts w:ascii="Times New Roman"/>
          <w:szCs w:val="28"/>
        </w:rPr>
        <w:t>(</w:t>
      </w:r>
      <w:r w:rsidR="009C7264" w:rsidRPr="00E75106">
        <w:rPr>
          <w:rFonts w:ascii="Times New Roman" w:hint="eastAsia"/>
          <w:szCs w:val="28"/>
        </w:rPr>
        <w:t>Analysis o</w:t>
      </w:r>
      <w:r w:rsidR="009C7264" w:rsidRPr="00E75106">
        <w:rPr>
          <w:rFonts w:ascii="Times New Roman"/>
          <w:szCs w:val="28"/>
        </w:rPr>
        <w:t>bject</w:t>
      </w:r>
    </w:p>
    <w:p w14:paraId="085EFAD4" w14:textId="77777777" w:rsidR="009C7264" w:rsidRPr="00E75106" w:rsidRDefault="009C7264">
      <w:pPr>
        <w:pStyle w:val="a0"/>
        <w:numPr>
          <w:ilvl w:val="0"/>
          <w:numId w:val="0"/>
        </w:numPr>
        <w:snapToGrid/>
        <w:rPr>
          <w:rFonts w:ascii="Times New Roman"/>
          <w:szCs w:val="28"/>
        </w:rPr>
        <w:pPrChange w:id="214" w:author="11046017_鄭兆媗" w:date="2024-03-25T20:17:00Z">
          <w:pPr>
            <w:pStyle w:val="a0"/>
            <w:numPr>
              <w:ilvl w:val="0"/>
              <w:numId w:val="0"/>
            </w:numPr>
            <w:tabs>
              <w:tab w:val="clear" w:pos="2214"/>
            </w:tabs>
            <w:ind w:left="358" w:hangingChars="128" w:hanging="358"/>
          </w:pPr>
        </w:pPrChange>
      </w:pPr>
      <w:r>
        <w:rPr>
          <w:rFonts w:ascii="Times New Roman" w:hint="eastAsia"/>
          <w:szCs w:val="28"/>
        </w:rPr>
        <w:t xml:space="preserve">        </w:t>
      </w:r>
      <w:r w:rsidRPr="00E75106">
        <w:rPr>
          <w:rFonts w:ascii="Times New Roman"/>
          <w:szCs w:val="28"/>
        </w:rPr>
        <w:t xml:space="preserve"> </w:t>
      </w:r>
      <w:r>
        <w:rPr>
          <w:rFonts w:ascii="Times New Roman" w:hint="eastAsia"/>
          <w:szCs w:val="28"/>
        </w:rPr>
        <w:t xml:space="preserve">  </w:t>
      </w:r>
      <w:r w:rsidRPr="00E75106">
        <w:rPr>
          <w:rFonts w:ascii="Times New Roman"/>
          <w:szCs w:val="28"/>
        </w:rPr>
        <w:t>diagram)</w:t>
      </w:r>
      <w:r w:rsidRPr="00E75106">
        <w:rPr>
          <w:rFonts w:ascii="Times New Roman"/>
          <w:szCs w:val="28"/>
        </w:rPr>
        <w:t>。</w:t>
      </w:r>
    </w:p>
    <w:p w14:paraId="3EC94206" w14:textId="77777777" w:rsidR="0042557D" w:rsidRPr="00E75106" w:rsidRDefault="0042557D">
      <w:pPr>
        <w:pStyle w:val="3"/>
        <w:numPr>
          <w:ilvl w:val="1"/>
          <w:numId w:val="8"/>
        </w:numPr>
        <w:tabs>
          <w:tab w:val="clear" w:pos="1440"/>
        </w:tabs>
        <w:ind w:left="0" w:firstLine="0"/>
        <w:rPr>
          <w:rFonts w:cs="Arial"/>
          <w:szCs w:val="32"/>
        </w:rPr>
        <w:pPrChange w:id="215" w:author="11046017_鄭兆媗" w:date="2024-03-25T20:17:00Z">
          <w:pPr>
            <w:pStyle w:val="3"/>
            <w:numPr>
              <w:ilvl w:val="1"/>
              <w:numId w:val="8"/>
            </w:numPr>
            <w:tabs>
              <w:tab w:val="num" w:pos="1440"/>
            </w:tabs>
            <w:ind w:left="720" w:hanging="360"/>
          </w:pPr>
        </w:pPrChange>
      </w:pPr>
      <w:bookmarkStart w:id="216" w:name="_Toc162274096"/>
      <w:r w:rsidRPr="00E75106">
        <w:rPr>
          <w:rFonts w:cs="Arial"/>
          <w:szCs w:val="32"/>
        </w:rPr>
        <w:t>設計模型</w:t>
      </w:r>
      <w:bookmarkEnd w:id="216"/>
    </w:p>
    <w:p w14:paraId="49F6C40F" w14:textId="77777777" w:rsidR="0042557D" w:rsidRPr="00E75106" w:rsidRDefault="00AD295B">
      <w:pPr>
        <w:pStyle w:val="a0"/>
        <w:numPr>
          <w:ilvl w:val="0"/>
          <w:numId w:val="0"/>
        </w:numPr>
        <w:snapToGrid/>
        <w:rPr>
          <w:rFonts w:ascii="Times New Roman"/>
          <w:szCs w:val="28"/>
        </w:rPr>
        <w:pPrChange w:id="217" w:author="11046017_鄭兆媗" w:date="2024-03-25T20:17:00Z">
          <w:pPr>
            <w:pStyle w:val="a0"/>
            <w:numPr>
              <w:ilvl w:val="0"/>
              <w:numId w:val="0"/>
            </w:numPr>
            <w:tabs>
              <w:tab w:val="clear" w:pos="2214"/>
            </w:tabs>
            <w:ind w:leftChars="100" w:left="280" w:firstLineChars="200" w:firstLine="560"/>
          </w:pPr>
        </w:pPrChange>
      </w:pPr>
      <w:r>
        <w:rPr>
          <w:rFonts w:ascii="Times New Roman"/>
          <w:szCs w:val="28"/>
        </w:rPr>
        <w:t>6</w:t>
      </w:r>
      <w:r w:rsidR="00E75106">
        <w:rPr>
          <w:rFonts w:ascii="Times New Roman" w:hint="eastAsia"/>
          <w:szCs w:val="28"/>
        </w:rPr>
        <w:t xml:space="preserve">-1   </w:t>
      </w:r>
      <w:r w:rsidR="0042557D" w:rsidRPr="00E75106">
        <w:rPr>
          <w:rFonts w:ascii="Times New Roman"/>
          <w:szCs w:val="28"/>
        </w:rPr>
        <w:t>循序圖</w:t>
      </w:r>
      <w:r w:rsidR="0042557D" w:rsidRPr="00E75106">
        <w:rPr>
          <w:rFonts w:ascii="Times New Roman"/>
          <w:szCs w:val="28"/>
        </w:rPr>
        <w:t>(Sequential diagram)</w:t>
      </w:r>
      <w:r w:rsidR="0042557D" w:rsidRPr="00E75106">
        <w:rPr>
          <w:rFonts w:ascii="Times New Roman" w:hint="eastAsia"/>
          <w:szCs w:val="28"/>
        </w:rPr>
        <w:t>或通訊圖</w:t>
      </w:r>
      <w:r w:rsidR="0042557D" w:rsidRPr="00E75106">
        <w:rPr>
          <w:rFonts w:ascii="Times New Roman" w:hint="eastAsia"/>
          <w:szCs w:val="28"/>
        </w:rPr>
        <w:t>(Communication diagram)</w:t>
      </w:r>
      <w:r w:rsidR="0042557D" w:rsidRPr="00E75106">
        <w:rPr>
          <w:rFonts w:ascii="Times New Roman"/>
          <w:szCs w:val="28"/>
        </w:rPr>
        <w:t>。</w:t>
      </w:r>
    </w:p>
    <w:p w14:paraId="1ACC5229" w14:textId="77777777" w:rsidR="00DF3B03" w:rsidRDefault="00AD295B">
      <w:pPr>
        <w:pStyle w:val="a0"/>
        <w:numPr>
          <w:ilvl w:val="0"/>
          <w:numId w:val="0"/>
        </w:numPr>
        <w:snapToGrid/>
        <w:rPr>
          <w:rFonts w:ascii="Times New Roman"/>
          <w:szCs w:val="28"/>
        </w:rPr>
        <w:pPrChange w:id="218" w:author="11046017_鄭兆媗" w:date="2024-03-25T20:17:00Z">
          <w:pPr>
            <w:pStyle w:val="a0"/>
            <w:numPr>
              <w:ilvl w:val="0"/>
              <w:numId w:val="0"/>
            </w:numPr>
            <w:tabs>
              <w:tab w:val="clear" w:pos="2214"/>
            </w:tabs>
            <w:ind w:leftChars="274" w:left="767" w:firstLineChars="50" w:firstLine="140"/>
          </w:pPr>
        </w:pPrChange>
      </w:pPr>
      <w:r>
        <w:rPr>
          <w:rFonts w:ascii="Times New Roman" w:hint="eastAsia"/>
          <w:szCs w:val="28"/>
        </w:rPr>
        <w:t>6</w:t>
      </w:r>
      <w:r w:rsidR="00E75106">
        <w:rPr>
          <w:rFonts w:ascii="Times New Roman" w:hint="eastAsia"/>
          <w:szCs w:val="28"/>
        </w:rPr>
        <w:t xml:space="preserve">-2   </w:t>
      </w:r>
      <w:r w:rsidR="0042557D" w:rsidRPr="00E75106">
        <w:rPr>
          <w:rFonts w:ascii="Times New Roman"/>
          <w:szCs w:val="28"/>
        </w:rPr>
        <w:t>設計類別圖</w:t>
      </w:r>
      <w:r w:rsidR="0042557D" w:rsidRPr="00E75106">
        <w:rPr>
          <w:rFonts w:ascii="Times New Roman"/>
          <w:szCs w:val="28"/>
        </w:rPr>
        <w:t>(Design class diagram)</w:t>
      </w:r>
      <w:r w:rsidR="0042557D" w:rsidRPr="00E75106">
        <w:rPr>
          <w:rFonts w:ascii="Times New Roman"/>
          <w:szCs w:val="28"/>
        </w:rPr>
        <w:t>，甚至</w:t>
      </w:r>
      <w:r w:rsidR="0042557D" w:rsidRPr="00E75106">
        <w:rPr>
          <w:rFonts w:ascii="Times New Roman" w:hint="eastAsia"/>
          <w:szCs w:val="28"/>
        </w:rPr>
        <w:t>設計</w:t>
      </w:r>
      <w:r w:rsidR="0042557D" w:rsidRPr="00E75106">
        <w:rPr>
          <w:rFonts w:ascii="Times New Roman"/>
          <w:szCs w:val="28"/>
        </w:rPr>
        <w:t>物件圖</w:t>
      </w:r>
      <w:r w:rsidR="0042557D" w:rsidRPr="00E75106">
        <w:rPr>
          <w:rFonts w:ascii="Times New Roman"/>
          <w:szCs w:val="28"/>
        </w:rPr>
        <w:t>(</w:t>
      </w:r>
      <w:r w:rsidR="0042557D" w:rsidRPr="00E75106">
        <w:rPr>
          <w:rFonts w:ascii="Times New Roman" w:hint="eastAsia"/>
          <w:szCs w:val="28"/>
        </w:rPr>
        <w:t>Design o</w:t>
      </w:r>
      <w:r w:rsidR="0042557D" w:rsidRPr="00E75106">
        <w:rPr>
          <w:rFonts w:ascii="Times New Roman"/>
          <w:szCs w:val="28"/>
        </w:rPr>
        <w:t>bject</w:t>
      </w:r>
    </w:p>
    <w:p w14:paraId="2B78B926" w14:textId="77777777" w:rsidR="0042557D" w:rsidRPr="00E75106" w:rsidRDefault="009C7264">
      <w:pPr>
        <w:pStyle w:val="a0"/>
        <w:numPr>
          <w:ilvl w:val="0"/>
          <w:numId w:val="0"/>
        </w:numPr>
        <w:snapToGrid/>
        <w:rPr>
          <w:rFonts w:ascii="Times New Roman"/>
          <w:szCs w:val="28"/>
        </w:rPr>
        <w:pPrChange w:id="219" w:author="11046017_鄭兆媗" w:date="2024-03-25T20:17:00Z">
          <w:pPr>
            <w:pStyle w:val="a0"/>
            <w:numPr>
              <w:ilvl w:val="0"/>
              <w:numId w:val="0"/>
            </w:numPr>
            <w:tabs>
              <w:tab w:val="clear" w:pos="2214"/>
            </w:tabs>
            <w:ind w:leftChars="473" w:left="1324" w:firstLine="302"/>
          </w:pPr>
        </w:pPrChange>
      </w:pPr>
      <w:r>
        <w:rPr>
          <w:rFonts w:ascii="Times New Roman" w:hint="eastAsia"/>
          <w:szCs w:val="28"/>
        </w:rPr>
        <w:t xml:space="preserve"> </w:t>
      </w:r>
      <w:r w:rsidR="0042557D" w:rsidRPr="00E75106">
        <w:rPr>
          <w:rFonts w:ascii="Times New Roman"/>
          <w:szCs w:val="28"/>
        </w:rPr>
        <w:t>diagram)</w:t>
      </w:r>
      <w:r w:rsidR="0042557D" w:rsidRPr="00E75106">
        <w:rPr>
          <w:rFonts w:ascii="Times New Roman"/>
          <w:szCs w:val="28"/>
        </w:rPr>
        <w:t>。</w:t>
      </w:r>
    </w:p>
    <w:p w14:paraId="5163C0DE" w14:textId="77777777" w:rsidR="0042557D" w:rsidRPr="00E75106" w:rsidRDefault="0042557D">
      <w:pPr>
        <w:pStyle w:val="3"/>
        <w:numPr>
          <w:ilvl w:val="1"/>
          <w:numId w:val="8"/>
        </w:numPr>
        <w:tabs>
          <w:tab w:val="clear" w:pos="1440"/>
        </w:tabs>
        <w:ind w:left="0" w:firstLine="0"/>
        <w:rPr>
          <w:rFonts w:cs="Arial"/>
          <w:szCs w:val="32"/>
        </w:rPr>
        <w:pPrChange w:id="220" w:author="11046017_鄭兆媗" w:date="2024-03-25T20:17:00Z">
          <w:pPr>
            <w:pStyle w:val="3"/>
            <w:numPr>
              <w:ilvl w:val="1"/>
              <w:numId w:val="8"/>
            </w:numPr>
            <w:tabs>
              <w:tab w:val="num" w:pos="1440"/>
            </w:tabs>
            <w:ind w:left="720" w:hanging="360"/>
          </w:pPr>
        </w:pPrChange>
      </w:pPr>
      <w:bookmarkStart w:id="221" w:name="_Toc162274097"/>
      <w:r w:rsidRPr="00E75106">
        <w:rPr>
          <w:rFonts w:cs="Arial"/>
          <w:szCs w:val="32"/>
        </w:rPr>
        <w:t>實作模型</w:t>
      </w:r>
      <w:bookmarkEnd w:id="221"/>
    </w:p>
    <w:p w14:paraId="7AEAEB39" w14:textId="77777777" w:rsidR="0042557D" w:rsidRPr="00E75106" w:rsidRDefault="00AD295B">
      <w:pPr>
        <w:pStyle w:val="a0"/>
        <w:numPr>
          <w:ilvl w:val="0"/>
          <w:numId w:val="0"/>
        </w:numPr>
        <w:snapToGrid/>
        <w:rPr>
          <w:rFonts w:ascii="Times New Roman"/>
          <w:szCs w:val="28"/>
        </w:rPr>
        <w:pPrChange w:id="222" w:author="11046017_鄭兆媗" w:date="2024-03-25T20:17:00Z">
          <w:pPr>
            <w:pStyle w:val="a0"/>
            <w:numPr>
              <w:ilvl w:val="0"/>
              <w:numId w:val="0"/>
            </w:numPr>
            <w:tabs>
              <w:tab w:val="clear" w:pos="2214"/>
            </w:tabs>
            <w:ind w:leftChars="100" w:left="280" w:firstLineChars="200" w:firstLine="560"/>
          </w:pPr>
        </w:pPrChange>
      </w:pPr>
      <w:r>
        <w:rPr>
          <w:rFonts w:ascii="Times New Roman" w:hint="eastAsia"/>
          <w:szCs w:val="28"/>
        </w:rPr>
        <w:t>7</w:t>
      </w:r>
      <w:r w:rsidR="00E75106">
        <w:rPr>
          <w:rFonts w:ascii="Times New Roman" w:hint="eastAsia"/>
          <w:szCs w:val="28"/>
        </w:rPr>
        <w:t xml:space="preserve">-1   </w:t>
      </w:r>
      <w:r w:rsidR="0042557D" w:rsidRPr="00E75106">
        <w:rPr>
          <w:rFonts w:ascii="Times New Roman"/>
          <w:szCs w:val="28"/>
        </w:rPr>
        <w:t>佈署圖</w:t>
      </w:r>
      <w:r w:rsidR="0042557D" w:rsidRPr="00E75106">
        <w:rPr>
          <w:rFonts w:ascii="Times New Roman"/>
          <w:szCs w:val="28"/>
        </w:rPr>
        <w:t>(Deployment diagram)</w:t>
      </w:r>
      <w:r w:rsidR="0042557D" w:rsidRPr="00E75106">
        <w:rPr>
          <w:rFonts w:ascii="Times New Roman"/>
          <w:szCs w:val="28"/>
        </w:rPr>
        <w:t>。</w:t>
      </w:r>
    </w:p>
    <w:p w14:paraId="214EDD19" w14:textId="77777777" w:rsidR="0042557D" w:rsidRPr="00E75106" w:rsidRDefault="00AD295B">
      <w:pPr>
        <w:pStyle w:val="a0"/>
        <w:numPr>
          <w:ilvl w:val="0"/>
          <w:numId w:val="0"/>
        </w:numPr>
        <w:snapToGrid/>
        <w:rPr>
          <w:rFonts w:ascii="Times New Roman"/>
          <w:szCs w:val="28"/>
        </w:rPr>
        <w:pPrChange w:id="223" w:author="11046017_鄭兆媗" w:date="2024-03-25T20:17:00Z">
          <w:pPr>
            <w:pStyle w:val="a0"/>
            <w:numPr>
              <w:ilvl w:val="0"/>
              <w:numId w:val="0"/>
            </w:numPr>
            <w:tabs>
              <w:tab w:val="clear" w:pos="2214"/>
            </w:tabs>
            <w:ind w:leftChars="100" w:left="280" w:firstLineChars="200" w:firstLine="560"/>
          </w:pPr>
        </w:pPrChange>
      </w:pPr>
      <w:r>
        <w:rPr>
          <w:rFonts w:ascii="Times New Roman"/>
          <w:szCs w:val="28"/>
        </w:rPr>
        <w:t>7</w:t>
      </w:r>
      <w:r w:rsidR="00E75106">
        <w:rPr>
          <w:rFonts w:ascii="Times New Roman" w:hint="eastAsia"/>
          <w:szCs w:val="28"/>
        </w:rPr>
        <w:t xml:space="preserve">-2   </w:t>
      </w:r>
      <w:r w:rsidR="0042557D" w:rsidRPr="00E75106">
        <w:rPr>
          <w:rFonts w:ascii="Times New Roman"/>
          <w:szCs w:val="28"/>
        </w:rPr>
        <w:t>套件圖</w:t>
      </w:r>
      <w:r w:rsidR="0042557D" w:rsidRPr="00E75106">
        <w:rPr>
          <w:rFonts w:ascii="Times New Roman"/>
          <w:szCs w:val="28"/>
        </w:rPr>
        <w:t>(Package diagram)</w:t>
      </w:r>
      <w:r w:rsidR="0042557D" w:rsidRPr="00E75106">
        <w:rPr>
          <w:rFonts w:ascii="Times New Roman"/>
          <w:szCs w:val="28"/>
        </w:rPr>
        <w:t>。</w:t>
      </w:r>
    </w:p>
    <w:p w14:paraId="6984D76E" w14:textId="77777777" w:rsidR="0042557D" w:rsidRPr="00E75106" w:rsidRDefault="00AD295B">
      <w:pPr>
        <w:pStyle w:val="a0"/>
        <w:numPr>
          <w:ilvl w:val="0"/>
          <w:numId w:val="0"/>
        </w:numPr>
        <w:snapToGrid/>
        <w:rPr>
          <w:rFonts w:ascii="Times New Roman"/>
          <w:szCs w:val="28"/>
        </w:rPr>
        <w:pPrChange w:id="224" w:author="11046017_鄭兆媗" w:date="2024-03-25T20:17:00Z">
          <w:pPr>
            <w:pStyle w:val="a0"/>
            <w:numPr>
              <w:ilvl w:val="0"/>
              <w:numId w:val="0"/>
            </w:numPr>
            <w:tabs>
              <w:tab w:val="clear" w:pos="2214"/>
            </w:tabs>
            <w:ind w:leftChars="100" w:left="280" w:firstLineChars="200" w:firstLine="560"/>
          </w:pPr>
        </w:pPrChange>
      </w:pPr>
      <w:r>
        <w:rPr>
          <w:rFonts w:ascii="Times New Roman"/>
          <w:szCs w:val="28"/>
        </w:rPr>
        <w:t>7</w:t>
      </w:r>
      <w:r w:rsidR="00E75106">
        <w:rPr>
          <w:rFonts w:ascii="Times New Roman" w:hint="eastAsia"/>
          <w:szCs w:val="28"/>
        </w:rPr>
        <w:t xml:space="preserve">-3   </w:t>
      </w:r>
      <w:r w:rsidR="0042557D" w:rsidRPr="00E75106">
        <w:rPr>
          <w:rFonts w:ascii="Times New Roman"/>
          <w:szCs w:val="28"/>
        </w:rPr>
        <w:t>元件圖</w:t>
      </w:r>
      <w:r w:rsidR="0042557D" w:rsidRPr="00E75106">
        <w:rPr>
          <w:rFonts w:ascii="Times New Roman"/>
          <w:szCs w:val="28"/>
        </w:rPr>
        <w:t>(Component diagram)</w:t>
      </w:r>
      <w:r w:rsidR="0042557D" w:rsidRPr="00E75106">
        <w:rPr>
          <w:rFonts w:ascii="Times New Roman"/>
          <w:szCs w:val="28"/>
        </w:rPr>
        <w:t>。</w:t>
      </w:r>
    </w:p>
    <w:p w14:paraId="28497E83" w14:textId="77777777" w:rsidR="0042557D" w:rsidRPr="00E75106" w:rsidRDefault="00AD295B">
      <w:pPr>
        <w:pStyle w:val="a0"/>
        <w:numPr>
          <w:ilvl w:val="0"/>
          <w:numId w:val="0"/>
        </w:numPr>
        <w:snapToGrid/>
        <w:rPr>
          <w:rFonts w:ascii="Times New Roman"/>
          <w:szCs w:val="28"/>
        </w:rPr>
        <w:pPrChange w:id="225" w:author="11046017_鄭兆媗" w:date="2024-03-25T20:17:00Z">
          <w:pPr>
            <w:pStyle w:val="a0"/>
            <w:numPr>
              <w:ilvl w:val="0"/>
              <w:numId w:val="0"/>
            </w:numPr>
            <w:tabs>
              <w:tab w:val="clear" w:pos="2214"/>
            </w:tabs>
            <w:ind w:leftChars="100" w:left="280" w:firstLineChars="200" w:firstLine="560"/>
          </w:pPr>
        </w:pPrChange>
      </w:pPr>
      <w:r>
        <w:rPr>
          <w:rFonts w:ascii="Times New Roman"/>
          <w:szCs w:val="28"/>
        </w:rPr>
        <w:lastRenderedPageBreak/>
        <w:t>7</w:t>
      </w:r>
      <w:r w:rsidR="00E75106">
        <w:rPr>
          <w:rFonts w:ascii="Times New Roman" w:hint="eastAsia"/>
          <w:szCs w:val="28"/>
        </w:rPr>
        <w:t xml:space="preserve">-4   </w:t>
      </w:r>
      <w:r w:rsidR="0042557D" w:rsidRPr="00E75106">
        <w:rPr>
          <w:rFonts w:ascii="Times New Roman"/>
          <w:szCs w:val="28"/>
        </w:rPr>
        <w:t>狀態機</w:t>
      </w:r>
      <w:r w:rsidR="0042557D" w:rsidRPr="00E75106">
        <w:rPr>
          <w:rFonts w:ascii="Times New Roman"/>
          <w:szCs w:val="28"/>
        </w:rPr>
        <w:t>(State machine)</w:t>
      </w:r>
      <w:r w:rsidR="0042557D" w:rsidRPr="00E75106">
        <w:rPr>
          <w:rFonts w:ascii="Times New Roman"/>
          <w:szCs w:val="28"/>
        </w:rPr>
        <w:t>，甚至時序圖</w:t>
      </w:r>
      <w:r w:rsidR="0042557D" w:rsidRPr="00E75106">
        <w:rPr>
          <w:rFonts w:ascii="Times New Roman"/>
          <w:szCs w:val="28"/>
        </w:rPr>
        <w:t>(Timing diagram)</w:t>
      </w:r>
      <w:r w:rsidR="0042557D" w:rsidRPr="00E75106">
        <w:rPr>
          <w:rFonts w:ascii="Times New Roman"/>
          <w:szCs w:val="28"/>
        </w:rPr>
        <w:t>。</w:t>
      </w:r>
    </w:p>
    <w:p w14:paraId="2687427B" w14:textId="77777777" w:rsidR="0042557D" w:rsidRPr="00E75106" w:rsidRDefault="0042557D">
      <w:pPr>
        <w:pStyle w:val="3"/>
        <w:numPr>
          <w:ilvl w:val="1"/>
          <w:numId w:val="8"/>
        </w:numPr>
        <w:tabs>
          <w:tab w:val="clear" w:pos="1440"/>
        </w:tabs>
        <w:ind w:left="0" w:firstLine="0"/>
        <w:rPr>
          <w:rFonts w:cs="Arial"/>
          <w:szCs w:val="32"/>
        </w:rPr>
        <w:pPrChange w:id="226" w:author="11046017_鄭兆媗" w:date="2024-03-25T20:17:00Z">
          <w:pPr>
            <w:pStyle w:val="3"/>
            <w:numPr>
              <w:ilvl w:val="1"/>
              <w:numId w:val="8"/>
            </w:numPr>
            <w:tabs>
              <w:tab w:val="num" w:pos="1440"/>
            </w:tabs>
            <w:ind w:left="720" w:hanging="360"/>
          </w:pPr>
        </w:pPrChange>
      </w:pPr>
      <w:bookmarkStart w:id="227" w:name="_Toc162274098"/>
      <w:r w:rsidRPr="00E75106">
        <w:rPr>
          <w:rFonts w:cs="Arial"/>
          <w:szCs w:val="32"/>
        </w:rPr>
        <w:t>資料庫設計</w:t>
      </w:r>
      <w:bookmarkEnd w:id="227"/>
    </w:p>
    <w:p w14:paraId="2E0E28D3" w14:textId="77777777" w:rsidR="0042557D" w:rsidRPr="00E75106" w:rsidRDefault="00AD295B">
      <w:pPr>
        <w:pStyle w:val="a0"/>
        <w:numPr>
          <w:ilvl w:val="0"/>
          <w:numId w:val="0"/>
        </w:numPr>
        <w:snapToGrid/>
        <w:rPr>
          <w:rFonts w:ascii="Times New Roman"/>
          <w:szCs w:val="28"/>
        </w:rPr>
        <w:pPrChange w:id="228" w:author="11046017_鄭兆媗" w:date="2024-03-25T20:17:00Z">
          <w:pPr>
            <w:pStyle w:val="a0"/>
            <w:numPr>
              <w:ilvl w:val="0"/>
              <w:numId w:val="0"/>
            </w:numPr>
            <w:tabs>
              <w:tab w:val="clear" w:pos="2214"/>
            </w:tabs>
            <w:ind w:leftChars="100" w:left="280" w:firstLineChars="200" w:firstLine="560"/>
          </w:pPr>
        </w:pPrChange>
      </w:pPr>
      <w:r>
        <w:rPr>
          <w:rFonts w:ascii="Times New Roman" w:hint="eastAsia"/>
          <w:szCs w:val="28"/>
        </w:rPr>
        <w:t>8</w:t>
      </w:r>
      <w:r w:rsidR="00E75106">
        <w:rPr>
          <w:rFonts w:ascii="Times New Roman" w:hint="eastAsia"/>
          <w:szCs w:val="28"/>
        </w:rPr>
        <w:t xml:space="preserve">-1   </w:t>
      </w:r>
      <w:r w:rsidR="0042557D" w:rsidRPr="00E75106">
        <w:rPr>
          <w:rFonts w:ascii="Times New Roman"/>
          <w:szCs w:val="28"/>
        </w:rPr>
        <w:t>資料庫關聯表</w:t>
      </w:r>
      <w:r w:rsidR="0042557D" w:rsidRPr="00E75106">
        <w:rPr>
          <w:rFonts w:ascii="Times New Roman" w:hint="eastAsia"/>
          <w:szCs w:val="28"/>
        </w:rPr>
        <w:t>：需註明參考關係及限制</w:t>
      </w:r>
      <w:r w:rsidR="0042557D" w:rsidRPr="00E75106">
        <w:rPr>
          <w:rFonts w:ascii="Times New Roman" w:hint="eastAsia"/>
          <w:szCs w:val="28"/>
        </w:rPr>
        <w:t>(Constraints)</w:t>
      </w:r>
      <w:r w:rsidR="0042557D" w:rsidRPr="00E75106">
        <w:rPr>
          <w:rFonts w:ascii="Times New Roman"/>
          <w:szCs w:val="28"/>
        </w:rPr>
        <w:t>。</w:t>
      </w:r>
    </w:p>
    <w:p w14:paraId="7040ECB5" w14:textId="77777777" w:rsidR="0042557D" w:rsidRPr="00E75106" w:rsidRDefault="00AD295B">
      <w:pPr>
        <w:pStyle w:val="a0"/>
        <w:numPr>
          <w:ilvl w:val="0"/>
          <w:numId w:val="0"/>
        </w:numPr>
        <w:snapToGrid/>
        <w:rPr>
          <w:rFonts w:ascii="Times New Roman"/>
          <w:szCs w:val="28"/>
        </w:rPr>
        <w:pPrChange w:id="229" w:author="11046017_鄭兆媗" w:date="2024-03-25T20:17:00Z">
          <w:pPr>
            <w:pStyle w:val="a0"/>
            <w:numPr>
              <w:ilvl w:val="0"/>
              <w:numId w:val="0"/>
            </w:numPr>
            <w:tabs>
              <w:tab w:val="clear" w:pos="2214"/>
            </w:tabs>
            <w:ind w:leftChars="100" w:left="280" w:firstLineChars="200" w:firstLine="560"/>
          </w:pPr>
        </w:pPrChange>
      </w:pPr>
      <w:r>
        <w:rPr>
          <w:rFonts w:ascii="Times New Roman" w:hint="eastAsia"/>
          <w:szCs w:val="28"/>
        </w:rPr>
        <w:t>8</w:t>
      </w:r>
      <w:r w:rsidR="00E75106">
        <w:rPr>
          <w:rFonts w:ascii="Times New Roman" w:hint="eastAsia"/>
          <w:szCs w:val="28"/>
        </w:rPr>
        <w:t xml:space="preserve">-2   </w:t>
      </w:r>
      <w:r w:rsidR="0042557D" w:rsidRPr="00E75106">
        <w:rPr>
          <w:rFonts w:ascii="Times New Roman"/>
          <w:szCs w:val="28"/>
        </w:rPr>
        <w:t>表格及其</w:t>
      </w:r>
      <w:r w:rsidR="0042557D" w:rsidRPr="00E75106">
        <w:rPr>
          <w:rFonts w:ascii="Times New Roman"/>
          <w:szCs w:val="28"/>
        </w:rPr>
        <w:t>Meta data</w:t>
      </w:r>
      <w:r w:rsidR="0042557D" w:rsidRPr="00E75106">
        <w:rPr>
          <w:rFonts w:ascii="Times New Roman"/>
          <w:szCs w:val="28"/>
        </w:rPr>
        <w:t>。</w:t>
      </w:r>
    </w:p>
    <w:bookmarkStart w:id="230" w:name="_Toc162274099"/>
    <w:p w14:paraId="05C5D597" w14:textId="12B758C4" w:rsidR="0042557D" w:rsidRPr="00E75106" w:rsidRDefault="00254078">
      <w:pPr>
        <w:pStyle w:val="3"/>
        <w:numPr>
          <w:ilvl w:val="1"/>
          <w:numId w:val="8"/>
        </w:numPr>
        <w:tabs>
          <w:tab w:val="clear" w:pos="1440"/>
        </w:tabs>
        <w:ind w:left="0" w:firstLine="0"/>
        <w:rPr>
          <w:rFonts w:cs="Arial"/>
          <w:szCs w:val="32"/>
        </w:rPr>
        <w:pPrChange w:id="231" w:author="11046017_鄭兆媗" w:date="2024-03-25T20:17:00Z">
          <w:pPr>
            <w:pStyle w:val="3"/>
            <w:numPr>
              <w:ilvl w:val="1"/>
              <w:numId w:val="8"/>
            </w:numPr>
            <w:tabs>
              <w:tab w:val="num" w:pos="1440"/>
            </w:tabs>
            <w:ind w:left="720" w:hanging="360"/>
          </w:pPr>
        </w:pPrChange>
      </w:pPr>
      <w:r>
        <w:rPr>
          <w:rFonts w:cs="Arial"/>
          <w:noProof/>
          <w:szCs w:val="32"/>
        </w:rPr>
        <mc:AlternateContent>
          <mc:Choice Requires="wps">
            <w:drawing>
              <wp:anchor distT="45720" distB="45720" distL="114300" distR="114300" simplePos="0" relativeHeight="251658243" behindDoc="0" locked="0" layoutInCell="1" allowOverlap="1" wp14:anchorId="5018C8F5" wp14:editId="5A97F5A3">
                <wp:simplePos x="0" y="0"/>
                <wp:positionH relativeFrom="column">
                  <wp:posOffset>3279140</wp:posOffset>
                </wp:positionH>
                <wp:positionV relativeFrom="paragraph">
                  <wp:posOffset>243840</wp:posOffset>
                </wp:positionV>
                <wp:extent cx="2295525" cy="558165"/>
                <wp:effectExtent l="12065" t="5715" r="6985" b="7620"/>
                <wp:wrapSquare wrapText="bothSides"/>
                <wp:docPr id="580713698"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5525" cy="558165"/>
                        </a:xfrm>
                        <a:prstGeom prst="rect">
                          <a:avLst/>
                        </a:prstGeom>
                        <a:solidFill>
                          <a:srgbClr val="FFFFFF"/>
                        </a:solidFill>
                        <a:ln w="9525">
                          <a:solidFill>
                            <a:srgbClr val="000000"/>
                          </a:solidFill>
                          <a:miter lim="800000"/>
                          <a:headEnd/>
                          <a:tailEnd/>
                        </a:ln>
                      </wps:spPr>
                      <wps:txbx>
                        <w:txbxContent>
                          <w:p w14:paraId="095D42F9" w14:textId="77777777" w:rsidR="00931D8B" w:rsidRPr="00931D8B" w:rsidRDefault="00931D8B" w:rsidP="00931D8B">
                            <w:pPr>
                              <w:ind w:firstLine="400"/>
                              <w:rPr>
                                <w:color w:val="FF0000"/>
                                <w:sz w:val="20"/>
                                <w:szCs w:val="20"/>
                              </w:rPr>
                            </w:pPr>
                            <w:r w:rsidRPr="00931D8B">
                              <w:rPr>
                                <w:rFonts w:hint="eastAsia"/>
                                <w:color w:val="FF0000"/>
                                <w:sz w:val="20"/>
                                <w:szCs w:val="20"/>
                              </w:rPr>
                              <w:t>第</w:t>
                            </w:r>
                            <w:r w:rsidR="00AD295B">
                              <w:rPr>
                                <w:color w:val="FF0000"/>
                                <w:sz w:val="20"/>
                                <w:szCs w:val="20"/>
                              </w:rPr>
                              <w:t>9</w:t>
                            </w:r>
                            <w:r w:rsidRPr="00931D8B">
                              <w:rPr>
                                <w:rFonts w:hint="eastAsia"/>
                                <w:color w:val="FF0000"/>
                                <w:sz w:val="20"/>
                                <w:szCs w:val="20"/>
                              </w:rPr>
                              <w:t>章</w:t>
                            </w:r>
                            <w:r w:rsidRPr="00931D8B">
                              <w:rPr>
                                <w:rFonts w:hint="eastAsia"/>
                                <w:color w:val="FF0000"/>
                                <w:sz w:val="20"/>
                                <w:szCs w:val="20"/>
                              </w:rPr>
                              <w:t xml:space="preserve"> </w:t>
                            </w:r>
                            <w:r w:rsidRPr="00931D8B">
                              <w:rPr>
                                <w:rFonts w:hint="eastAsia"/>
                                <w:color w:val="FF0000"/>
                                <w:sz w:val="20"/>
                                <w:szCs w:val="20"/>
                              </w:rPr>
                              <w:t>程式</w:t>
                            </w:r>
                          </w:p>
                          <w:p w14:paraId="59DEF53D" w14:textId="77777777" w:rsidR="00931D8B" w:rsidRPr="00931D8B" w:rsidRDefault="00931D8B" w:rsidP="00931D8B">
                            <w:pPr>
                              <w:ind w:firstLine="400"/>
                              <w:rPr>
                                <w:b/>
                                <w:color w:val="FF0000"/>
                                <w:sz w:val="20"/>
                                <w:szCs w:val="20"/>
                                <w:bdr w:val="single" w:sz="4" w:space="0" w:color="auto"/>
                              </w:rPr>
                            </w:pPr>
                            <w:r w:rsidRPr="00931D8B">
                              <w:rPr>
                                <w:rFonts w:hint="eastAsia"/>
                                <w:b/>
                                <w:color w:val="FF0000"/>
                                <w:kern w:val="0"/>
                                <w:sz w:val="20"/>
                                <w:szCs w:val="20"/>
                                <w:bdr w:val="single" w:sz="4" w:space="0" w:color="auto"/>
                              </w:rPr>
                              <w:t>撰</w:t>
                            </w:r>
                            <w:r w:rsidRPr="00931D8B">
                              <w:rPr>
                                <w:b/>
                                <w:color w:val="FF0000"/>
                                <w:kern w:val="0"/>
                                <w:sz w:val="20"/>
                                <w:szCs w:val="20"/>
                                <w:bdr w:val="single" w:sz="4" w:space="0" w:color="auto"/>
                              </w:rPr>
                              <w:t>寫程式</w:t>
                            </w:r>
                            <w:r w:rsidRPr="00931D8B">
                              <w:rPr>
                                <w:rFonts w:hint="eastAsia"/>
                                <w:b/>
                                <w:color w:val="FF0000"/>
                                <w:kern w:val="0"/>
                                <w:sz w:val="20"/>
                                <w:szCs w:val="20"/>
                                <w:bdr w:val="single" w:sz="4" w:space="0" w:color="auto"/>
                              </w:rPr>
                              <w:t>規</w:t>
                            </w:r>
                            <w:r w:rsidRPr="00931D8B">
                              <w:rPr>
                                <w:b/>
                                <w:color w:val="FF0000"/>
                                <w:kern w:val="0"/>
                                <w:sz w:val="20"/>
                                <w:szCs w:val="20"/>
                                <w:bdr w:val="single" w:sz="4" w:space="0" w:color="auto"/>
                              </w:rPr>
                              <w:t>格，</w:t>
                            </w:r>
                            <w:r w:rsidRPr="00931D8B">
                              <w:rPr>
                                <w:rFonts w:hint="eastAsia"/>
                                <w:b/>
                                <w:color w:val="FF0000"/>
                                <w:kern w:val="0"/>
                                <w:sz w:val="20"/>
                                <w:szCs w:val="20"/>
                                <w:bdr w:val="single" w:sz="4" w:space="0" w:color="auto"/>
                              </w:rPr>
                              <w:t>請</w:t>
                            </w:r>
                            <w:r w:rsidRPr="00931D8B">
                              <w:rPr>
                                <w:b/>
                                <w:color w:val="FF0000"/>
                                <w:kern w:val="0"/>
                                <w:sz w:val="20"/>
                                <w:szCs w:val="20"/>
                                <w:bdr w:val="single" w:sz="4" w:space="0" w:color="auto"/>
                              </w:rPr>
                              <w:t>勿放全部程式碼</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5018C8F5" id="_x0000_s1031" type="#_x0000_t202" style="position:absolute;left:0;text-align:left;margin-left:258.2pt;margin-top:19.2pt;width:180.75pt;height:43.95pt;z-index:251658243;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">
                <v:textbox style="mso-fit-shape-to-text:t">
                  <w:txbxContent>
                    <w:p w14:paraId="095D42F9" w14:textId="77777777" w:rsidR="00931D8B" w:rsidRPr="00931D8B" w:rsidRDefault="00931D8B" w:rsidP="00931D8B">
                      <w:pPr>
                        <w:ind w:firstLine="400"/>
                        <w:rPr>
                          <w:color w:val="FF0000"/>
                          <w:sz w:val="20"/>
                          <w:szCs w:val="20"/>
                        </w:rPr>
                      </w:pPr>
                      <w:r w:rsidRPr="00931D8B">
                        <w:rPr>
                          <w:rFonts w:hint="eastAsia"/>
                          <w:color w:val="FF0000"/>
                          <w:sz w:val="20"/>
                          <w:szCs w:val="20"/>
                        </w:rPr>
                        <w:t>第</w:t>
                      </w:r>
                      <w:r w:rsidR="00AD295B">
                        <w:rPr>
                          <w:color w:val="FF0000"/>
                          <w:sz w:val="20"/>
                          <w:szCs w:val="20"/>
                        </w:rPr>
                        <w:t>9</w:t>
                      </w:r>
                      <w:r w:rsidRPr="00931D8B">
                        <w:rPr>
                          <w:rFonts w:hint="eastAsia"/>
                          <w:color w:val="FF0000"/>
                          <w:sz w:val="20"/>
                          <w:szCs w:val="20"/>
                        </w:rPr>
                        <w:t>章</w:t>
                      </w:r>
                      <w:r w:rsidRPr="00931D8B">
                        <w:rPr>
                          <w:rFonts w:hint="eastAsia"/>
                          <w:color w:val="FF0000"/>
                          <w:sz w:val="20"/>
                          <w:szCs w:val="20"/>
                        </w:rPr>
                        <w:t xml:space="preserve"> </w:t>
                      </w:r>
                      <w:r w:rsidRPr="00931D8B">
                        <w:rPr>
                          <w:rFonts w:hint="eastAsia"/>
                          <w:color w:val="FF0000"/>
                          <w:sz w:val="20"/>
                          <w:szCs w:val="20"/>
                        </w:rPr>
                        <w:t>程式</w:t>
                      </w:r>
                    </w:p>
                    <w:p w14:paraId="59DEF53D" w14:textId="77777777" w:rsidR="00931D8B" w:rsidRPr="00931D8B" w:rsidRDefault="00931D8B" w:rsidP="00931D8B">
                      <w:pPr>
                        <w:ind w:firstLine="400"/>
                        <w:rPr>
                          <w:b/>
                          <w:color w:val="FF0000"/>
                          <w:sz w:val="20"/>
                          <w:szCs w:val="20"/>
                          <w:bdr w:val="single" w:sz="4" w:space="0" w:color="auto"/>
                        </w:rPr>
                      </w:pPr>
                      <w:r w:rsidRPr="00931D8B">
                        <w:rPr>
                          <w:rFonts w:hint="eastAsia"/>
                          <w:b/>
                          <w:color w:val="FF0000"/>
                          <w:kern w:val="0"/>
                          <w:sz w:val="20"/>
                          <w:szCs w:val="20"/>
                          <w:bdr w:val="single" w:sz="4" w:space="0" w:color="auto"/>
                        </w:rPr>
                        <w:t>撰</w:t>
                      </w:r>
                      <w:r w:rsidRPr="00931D8B">
                        <w:rPr>
                          <w:b/>
                          <w:color w:val="FF0000"/>
                          <w:kern w:val="0"/>
                          <w:sz w:val="20"/>
                          <w:szCs w:val="20"/>
                          <w:bdr w:val="single" w:sz="4" w:space="0" w:color="auto"/>
                        </w:rPr>
                        <w:t>寫程式</w:t>
                      </w:r>
                      <w:r w:rsidRPr="00931D8B">
                        <w:rPr>
                          <w:rFonts w:hint="eastAsia"/>
                          <w:b/>
                          <w:color w:val="FF0000"/>
                          <w:kern w:val="0"/>
                          <w:sz w:val="20"/>
                          <w:szCs w:val="20"/>
                          <w:bdr w:val="single" w:sz="4" w:space="0" w:color="auto"/>
                        </w:rPr>
                        <w:t>規</w:t>
                      </w:r>
                      <w:r w:rsidRPr="00931D8B">
                        <w:rPr>
                          <w:b/>
                          <w:color w:val="FF0000"/>
                          <w:kern w:val="0"/>
                          <w:sz w:val="20"/>
                          <w:szCs w:val="20"/>
                          <w:bdr w:val="single" w:sz="4" w:space="0" w:color="auto"/>
                        </w:rPr>
                        <w:t>格，</w:t>
                      </w:r>
                      <w:r w:rsidRPr="00931D8B">
                        <w:rPr>
                          <w:rFonts w:hint="eastAsia"/>
                          <w:b/>
                          <w:color w:val="FF0000"/>
                          <w:kern w:val="0"/>
                          <w:sz w:val="20"/>
                          <w:szCs w:val="20"/>
                          <w:bdr w:val="single" w:sz="4" w:space="0" w:color="auto"/>
                        </w:rPr>
                        <w:t>請</w:t>
                      </w:r>
                      <w:r w:rsidRPr="00931D8B">
                        <w:rPr>
                          <w:b/>
                          <w:color w:val="FF0000"/>
                          <w:kern w:val="0"/>
                          <w:sz w:val="20"/>
                          <w:szCs w:val="20"/>
                          <w:bdr w:val="single" w:sz="4" w:space="0" w:color="auto"/>
                        </w:rPr>
                        <w:t>勿放全部程式碼</w:t>
                      </w:r>
                    </w:p>
                  </w:txbxContent>
                </v:textbox>
                <w10:wrap type="square"/>
              </v:shape>
            </w:pict>
          </mc:Fallback>
        </mc:AlternateContent>
      </w:r>
      <w:r w:rsidR="0042557D" w:rsidRPr="00E75106">
        <w:rPr>
          <w:rFonts w:cs="Arial"/>
          <w:szCs w:val="32"/>
        </w:rPr>
        <w:t>程式</w:t>
      </w:r>
      <w:bookmarkEnd w:id="230"/>
    </w:p>
    <w:p w14:paraId="119FC2D2" w14:textId="77777777" w:rsidR="0042557D" w:rsidRPr="00E75106" w:rsidRDefault="00AD295B">
      <w:pPr>
        <w:pStyle w:val="a0"/>
        <w:numPr>
          <w:ilvl w:val="0"/>
          <w:numId w:val="0"/>
        </w:numPr>
        <w:snapToGrid/>
        <w:rPr>
          <w:rFonts w:ascii="Times New Roman"/>
          <w:szCs w:val="28"/>
        </w:rPr>
        <w:pPrChange w:id="232" w:author="11046017_鄭兆媗" w:date="2024-03-25T20:17:00Z">
          <w:pPr>
            <w:pStyle w:val="a0"/>
            <w:numPr>
              <w:ilvl w:val="0"/>
              <w:numId w:val="0"/>
            </w:numPr>
            <w:tabs>
              <w:tab w:val="clear" w:pos="2214"/>
            </w:tabs>
            <w:ind w:leftChars="100" w:left="280" w:firstLineChars="200" w:firstLine="560"/>
          </w:pPr>
        </w:pPrChange>
      </w:pPr>
      <w:r>
        <w:rPr>
          <w:rFonts w:ascii="Times New Roman"/>
          <w:szCs w:val="28"/>
        </w:rPr>
        <w:t>9</w:t>
      </w:r>
      <w:r w:rsidR="00E75106">
        <w:rPr>
          <w:rFonts w:ascii="Times New Roman" w:hint="eastAsia"/>
          <w:szCs w:val="28"/>
        </w:rPr>
        <w:t xml:space="preserve">-1   </w:t>
      </w:r>
      <w:r w:rsidR="0042557D" w:rsidRPr="00E75106">
        <w:rPr>
          <w:rFonts w:ascii="Times New Roman"/>
          <w:szCs w:val="28"/>
        </w:rPr>
        <w:t>元件清單及其規格描述</w:t>
      </w:r>
      <w:r w:rsidR="0042557D" w:rsidRPr="00E75106">
        <w:rPr>
          <w:rFonts w:ascii="Times New Roman" w:hint="eastAsia"/>
          <w:szCs w:val="28"/>
        </w:rPr>
        <w:t>。</w:t>
      </w:r>
    </w:p>
    <w:p w14:paraId="3901B846" w14:textId="77777777" w:rsidR="0042557D" w:rsidRPr="00E75106" w:rsidRDefault="00AD295B">
      <w:pPr>
        <w:pStyle w:val="a0"/>
        <w:numPr>
          <w:ilvl w:val="0"/>
          <w:numId w:val="0"/>
        </w:numPr>
        <w:snapToGrid/>
        <w:rPr>
          <w:rFonts w:ascii="Times New Roman"/>
          <w:szCs w:val="28"/>
        </w:rPr>
        <w:pPrChange w:id="233" w:author="11046017_鄭兆媗" w:date="2024-03-25T20:17:00Z">
          <w:pPr>
            <w:pStyle w:val="a0"/>
            <w:numPr>
              <w:ilvl w:val="0"/>
              <w:numId w:val="0"/>
            </w:numPr>
            <w:tabs>
              <w:tab w:val="clear" w:pos="2214"/>
            </w:tabs>
            <w:ind w:leftChars="100" w:left="280" w:firstLineChars="200" w:firstLine="560"/>
          </w:pPr>
        </w:pPrChange>
      </w:pPr>
      <w:r>
        <w:rPr>
          <w:rFonts w:ascii="Times New Roman"/>
          <w:szCs w:val="28"/>
        </w:rPr>
        <w:t>9</w:t>
      </w:r>
      <w:r w:rsidR="00E75106">
        <w:rPr>
          <w:rFonts w:ascii="Times New Roman"/>
          <w:szCs w:val="28"/>
        </w:rPr>
        <w:t xml:space="preserve">-2   </w:t>
      </w:r>
      <w:r w:rsidR="0042557D" w:rsidRPr="00E75106">
        <w:rPr>
          <w:rFonts w:ascii="Times New Roman"/>
          <w:szCs w:val="28"/>
        </w:rPr>
        <w:t>其他附屬之各種元件</w:t>
      </w:r>
      <w:r w:rsidR="0042557D" w:rsidRPr="00E75106">
        <w:rPr>
          <w:rFonts w:ascii="Times New Roman" w:hint="eastAsia"/>
          <w:szCs w:val="28"/>
        </w:rPr>
        <w:t>。</w:t>
      </w:r>
    </w:p>
    <w:p w14:paraId="120721EF" w14:textId="77777777" w:rsidR="0042557D" w:rsidRPr="00E75106" w:rsidRDefault="0042557D">
      <w:pPr>
        <w:pStyle w:val="3"/>
        <w:numPr>
          <w:ilvl w:val="1"/>
          <w:numId w:val="8"/>
        </w:numPr>
        <w:tabs>
          <w:tab w:val="clear" w:pos="1440"/>
        </w:tabs>
        <w:ind w:left="0" w:firstLine="0"/>
        <w:rPr>
          <w:rFonts w:cs="Arial"/>
          <w:szCs w:val="32"/>
        </w:rPr>
        <w:pPrChange w:id="234" w:author="11046017_鄭兆媗" w:date="2024-03-25T20:17:00Z">
          <w:pPr>
            <w:pStyle w:val="3"/>
            <w:numPr>
              <w:ilvl w:val="1"/>
              <w:numId w:val="8"/>
            </w:numPr>
            <w:tabs>
              <w:tab w:val="num" w:pos="1440"/>
            </w:tabs>
            <w:ind w:left="720" w:hanging="360"/>
          </w:pPr>
        </w:pPrChange>
      </w:pPr>
      <w:bookmarkStart w:id="235" w:name="_Toc162274100"/>
      <w:r w:rsidRPr="00E75106">
        <w:rPr>
          <w:rFonts w:cs="Arial"/>
          <w:szCs w:val="32"/>
        </w:rPr>
        <w:t>測試模型</w:t>
      </w:r>
      <w:bookmarkEnd w:id="235"/>
    </w:p>
    <w:p w14:paraId="36AD92C2" w14:textId="77777777" w:rsidR="0042557D" w:rsidRPr="00E75106" w:rsidRDefault="00AD295B">
      <w:pPr>
        <w:pStyle w:val="a0"/>
        <w:numPr>
          <w:ilvl w:val="0"/>
          <w:numId w:val="0"/>
        </w:numPr>
        <w:snapToGrid/>
        <w:rPr>
          <w:rFonts w:ascii="Times New Roman"/>
          <w:szCs w:val="28"/>
        </w:rPr>
        <w:pPrChange w:id="236" w:author="11046017_鄭兆媗" w:date="2024-03-25T20:17:00Z">
          <w:pPr>
            <w:pStyle w:val="a0"/>
            <w:numPr>
              <w:ilvl w:val="0"/>
              <w:numId w:val="0"/>
            </w:numPr>
            <w:tabs>
              <w:tab w:val="clear" w:pos="2214"/>
            </w:tabs>
            <w:ind w:leftChars="100" w:left="280" w:firstLineChars="200" w:firstLine="560"/>
          </w:pPr>
        </w:pPrChange>
      </w:pPr>
      <w:r>
        <w:rPr>
          <w:rFonts w:ascii="Times New Roman"/>
          <w:szCs w:val="28"/>
        </w:rPr>
        <w:t>10</w:t>
      </w:r>
      <w:r w:rsidR="00E75106">
        <w:rPr>
          <w:rFonts w:ascii="Times New Roman" w:hint="eastAsia"/>
          <w:szCs w:val="28"/>
        </w:rPr>
        <w:t xml:space="preserve">-1  </w:t>
      </w:r>
      <w:r w:rsidR="0042557D" w:rsidRPr="00E75106">
        <w:rPr>
          <w:rFonts w:ascii="Times New Roman"/>
          <w:szCs w:val="28"/>
        </w:rPr>
        <w:t>測試計畫</w:t>
      </w:r>
      <w:r w:rsidR="0042557D" w:rsidRPr="00E75106">
        <w:rPr>
          <w:rFonts w:ascii="Times New Roman" w:hint="eastAsia"/>
          <w:szCs w:val="28"/>
        </w:rPr>
        <w:t>：說明採用之測試方法及其進行方式。</w:t>
      </w:r>
    </w:p>
    <w:p w14:paraId="3BE3FA83" w14:textId="77777777" w:rsidR="0042557D" w:rsidRPr="00E75106" w:rsidRDefault="00AD295B">
      <w:pPr>
        <w:pStyle w:val="a0"/>
        <w:numPr>
          <w:ilvl w:val="0"/>
          <w:numId w:val="0"/>
        </w:numPr>
        <w:snapToGrid/>
        <w:rPr>
          <w:rFonts w:ascii="Times New Roman"/>
          <w:szCs w:val="28"/>
        </w:rPr>
        <w:pPrChange w:id="237" w:author="11046017_鄭兆媗" w:date="2024-03-25T20:17:00Z">
          <w:pPr>
            <w:pStyle w:val="a0"/>
            <w:numPr>
              <w:ilvl w:val="0"/>
              <w:numId w:val="0"/>
            </w:numPr>
            <w:tabs>
              <w:tab w:val="clear" w:pos="2214"/>
            </w:tabs>
            <w:ind w:leftChars="100" w:left="280" w:firstLineChars="200" w:firstLine="560"/>
          </w:pPr>
        </w:pPrChange>
      </w:pPr>
      <w:r>
        <w:rPr>
          <w:rFonts w:ascii="Times New Roman"/>
          <w:szCs w:val="28"/>
        </w:rPr>
        <w:t>10</w:t>
      </w:r>
      <w:r w:rsidR="00E75106">
        <w:rPr>
          <w:rFonts w:ascii="Times New Roman"/>
          <w:szCs w:val="28"/>
        </w:rPr>
        <w:t xml:space="preserve">-2  </w:t>
      </w:r>
      <w:r w:rsidR="0042557D" w:rsidRPr="00E75106">
        <w:rPr>
          <w:rFonts w:ascii="Times New Roman"/>
          <w:szCs w:val="28"/>
        </w:rPr>
        <w:t>測試個案與測試結果資料</w:t>
      </w:r>
      <w:r w:rsidR="0042557D" w:rsidRPr="00E75106">
        <w:rPr>
          <w:rFonts w:ascii="Times New Roman" w:hint="eastAsia"/>
          <w:szCs w:val="28"/>
        </w:rPr>
        <w:t>。</w:t>
      </w:r>
    </w:p>
    <w:p w14:paraId="340E4BDB" w14:textId="77777777" w:rsidR="0042557D" w:rsidRPr="00E75106" w:rsidRDefault="0042557D">
      <w:pPr>
        <w:pStyle w:val="3"/>
        <w:numPr>
          <w:ilvl w:val="1"/>
          <w:numId w:val="8"/>
        </w:numPr>
        <w:tabs>
          <w:tab w:val="clear" w:pos="1440"/>
        </w:tabs>
        <w:ind w:left="0" w:firstLine="0"/>
        <w:rPr>
          <w:rFonts w:cs="Arial"/>
          <w:szCs w:val="32"/>
        </w:rPr>
        <w:pPrChange w:id="238" w:author="11046017_鄭兆媗" w:date="2024-03-25T20:17:00Z">
          <w:pPr>
            <w:pStyle w:val="3"/>
            <w:numPr>
              <w:ilvl w:val="1"/>
              <w:numId w:val="8"/>
            </w:numPr>
            <w:tabs>
              <w:tab w:val="num" w:pos="1440"/>
            </w:tabs>
            <w:ind w:left="720" w:hanging="360"/>
          </w:pPr>
        </w:pPrChange>
      </w:pPr>
      <w:bookmarkStart w:id="239" w:name="_Toc162274101"/>
      <w:r w:rsidRPr="00E75106">
        <w:rPr>
          <w:rFonts w:cs="Arial"/>
          <w:szCs w:val="32"/>
        </w:rPr>
        <w:t>操作手冊</w:t>
      </w:r>
      <w:bookmarkEnd w:id="239"/>
    </w:p>
    <w:p w14:paraId="2380E95A" w14:textId="77777777" w:rsidR="0042557D" w:rsidRPr="000976C3" w:rsidRDefault="0042557D">
      <w:pPr>
        <w:pStyle w:val="ab"/>
        <w:snapToGrid/>
        <w:ind w:left="0"/>
        <w:rPr>
          <w:rFonts w:ascii="Times New Roman" w:cs="Arial"/>
        </w:rPr>
        <w:pPrChange w:id="240" w:author="11046017_鄭兆媗" w:date="2024-03-25T20:17:00Z">
          <w:pPr>
            <w:pStyle w:val="ab"/>
          </w:pPr>
        </w:pPrChange>
      </w:pPr>
      <w:r w:rsidRPr="000976C3">
        <w:rPr>
          <w:rFonts w:ascii="Times New Roman" w:cs="Arial"/>
        </w:rPr>
        <w:t>介紹系統之元件及其安裝及系統管理。</w:t>
      </w:r>
    </w:p>
    <w:p w14:paraId="2384DE8A" w14:textId="77777777" w:rsidR="0042557D" w:rsidRPr="00E75106" w:rsidRDefault="0042557D">
      <w:pPr>
        <w:pStyle w:val="3"/>
        <w:numPr>
          <w:ilvl w:val="1"/>
          <w:numId w:val="8"/>
        </w:numPr>
        <w:tabs>
          <w:tab w:val="clear" w:pos="1440"/>
        </w:tabs>
        <w:ind w:left="0" w:firstLine="0"/>
        <w:rPr>
          <w:rFonts w:cs="Arial"/>
          <w:szCs w:val="32"/>
        </w:rPr>
        <w:pPrChange w:id="241" w:author="11046017_鄭兆媗" w:date="2024-03-25T20:17:00Z">
          <w:pPr>
            <w:pStyle w:val="3"/>
            <w:numPr>
              <w:ilvl w:val="1"/>
              <w:numId w:val="8"/>
            </w:numPr>
            <w:tabs>
              <w:tab w:val="num" w:pos="1440"/>
            </w:tabs>
            <w:ind w:left="720" w:hanging="360"/>
          </w:pPr>
        </w:pPrChange>
      </w:pPr>
      <w:bookmarkStart w:id="242" w:name="_Toc162274102"/>
      <w:r w:rsidRPr="00E75106">
        <w:rPr>
          <w:rFonts w:cs="Arial"/>
          <w:szCs w:val="32"/>
        </w:rPr>
        <w:t>使用手冊</w:t>
      </w:r>
      <w:bookmarkEnd w:id="242"/>
    </w:p>
    <w:p w14:paraId="3B5A1A7E" w14:textId="77777777" w:rsidR="0042557D" w:rsidRPr="000976C3" w:rsidRDefault="0042557D">
      <w:pPr>
        <w:pStyle w:val="ab"/>
        <w:snapToGrid/>
        <w:ind w:left="0"/>
        <w:rPr>
          <w:rFonts w:ascii="Times New Roman" w:cs="Arial"/>
        </w:rPr>
        <w:pPrChange w:id="243" w:author="11046017_鄭兆媗" w:date="2024-03-25T20:17:00Z">
          <w:pPr>
            <w:pStyle w:val="ab"/>
          </w:pPr>
        </w:pPrChange>
      </w:pPr>
      <w:r w:rsidRPr="000976C3">
        <w:rPr>
          <w:rFonts w:ascii="Times New Roman" w:cs="Arial"/>
        </w:rPr>
        <w:t>介紹各畫面、操作之移轉，以</w:t>
      </w:r>
      <w:r w:rsidRPr="000976C3">
        <w:rPr>
          <w:rFonts w:ascii="Times New Roman" w:cs="Arial" w:hint="eastAsia"/>
        </w:rPr>
        <w:t>類似</w:t>
      </w:r>
      <w:r w:rsidRPr="000976C3">
        <w:rPr>
          <w:rFonts w:ascii="Times New Roman" w:cs="Arial"/>
        </w:rPr>
        <w:t>S</w:t>
      </w:r>
      <w:r w:rsidRPr="000976C3">
        <w:rPr>
          <w:rFonts w:ascii="Times New Roman" w:cs="Arial" w:hint="eastAsia"/>
        </w:rPr>
        <w:t xml:space="preserve">tate </w:t>
      </w:r>
      <w:r w:rsidRPr="000976C3">
        <w:rPr>
          <w:rFonts w:ascii="Times New Roman" w:cs="Arial"/>
        </w:rPr>
        <w:t>T</w:t>
      </w:r>
      <w:r w:rsidRPr="000976C3">
        <w:rPr>
          <w:rFonts w:ascii="Times New Roman" w:cs="Arial" w:hint="eastAsia"/>
        </w:rPr>
        <w:t xml:space="preserve">ransition </w:t>
      </w:r>
      <w:r w:rsidRPr="000976C3">
        <w:rPr>
          <w:rFonts w:ascii="Times New Roman" w:cs="Arial"/>
        </w:rPr>
        <w:t>D</w:t>
      </w:r>
      <w:r w:rsidRPr="000976C3">
        <w:rPr>
          <w:rFonts w:ascii="Times New Roman" w:cs="Arial" w:hint="eastAsia"/>
        </w:rPr>
        <w:t>iagram</w:t>
      </w:r>
      <w:r w:rsidRPr="000976C3">
        <w:rPr>
          <w:rFonts w:ascii="Times New Roman" w:cs="Arial" w:hint="eastAsia"/>
        </w:rPr>
        <w:t>之</w:t>
      </w:r>
      <w:r w:rsidRPr="000976C3">
        <w:rPr>
          <w:rFonts w:ascii="Times New Roman" w:cs="Arial"/>
        </w:rPr>
        <w:t>表示之。</w:t>
      </w:r>
    </w:p>
    <w:p w14:paraId="0AB71CC2" w14:textId="77777777" w:rsidR="0042557D" w:rsidRPr="00E75106" w:rsidRDefault="0042557D">
      <w:pPr>
        <w:pStyle w:val="3"/>
        <w:numPr>
          <w:ilvl w:val="1"/>
          <w:numId w:val="8"/>
        </w:numPr>
        <w:tabs>
          <w:tab w:val="clear" w:pos="1440"/>
        </w:tabs>
        <w:ind w:left="0" w:firstLine="0"/>
        <w:rPr>
          <w:rFonts w:cs="Arial"/>
          <w:szCs w:val="32"/>
        </w:rPr>
        <w:pPrChange w:id="244" w:author="11046017_鄭兆媗" w:date="2024-03-25T20:17:00Z">
          <w:pPr>
            <w:pStyle w:val="3"/>
            <w:numPr>
              <w:ilvl w:val="1"/>
              <w:numId w:val="8"/>
            </w:numPr>
            <w:tabs>
              <w:tab w:val="num" w:pos="1440"/>
            </w:tabs>
            <w:ind w:left="720" w:hanging="360"/>
          </w:pPr>
        </w:pPrChange>
      </w:pPr>
      <w:bookmarkStart w:id="245" w:name="_Toc162274103"/>
      <w:r w:rsidRPr="00E75106">
        <w:rPr>
          <w:rFonts w:cs="Arial"/>
          <w:szCs w:val="32"/>
        </w:rPr>
        <w:t>感想</w:t>
      </w:r>
      <w:bookmarkEnd w:id="245"/>
    </w:p>
    <w:p w14:paraId="2DD6EECF" w14:textId="77777777" w:rsidR="0042557D" w:rsidRPr="000976C3" w:rsidRDefault="0042557D">
      <w:pPr>
        <w:pStyle w:val="ab"/>
        <w:snapToGrid/>
        <w:ind w:left="0"/>
        <w:rPr>
          <w:rFonts w:ascii="Times New Roman" w:cs="Arial"/>
        </w:rPr>
        <w:pPrChange w:id="246" w:author="11046017_鄭兆媗" w:date="2024-03-25T20:17:00Z">
          <w:pPr>
            <w:pStyle w:val="ab"/>
          </w:pPr>
        </w:pPrChange>
      </w:pPr>
      <w:r w:rsidRPr="000976C3">
        <w:rPr>
          <w:rFonts w:ascii="Times New Roman" w:cs="Arial"/>
        </w:rPr>
        <w:t>說明感想與建議。</w:t>
      </w:r>
    </w:p>
    <w:p w14:paraId="299434BF" w14:textId="77777777" w:rsidR="0042557D" w:rsidRPr="00E75106" w:rsidRDefault="0042557D">
      <w:pPr>
        <w:pStyle w:val="3"/>
        <w:numPr>
          <w:ilvl w:val="1"/>
          <w:numId w:val="8"/>
        </w:numPr>
        <w:tabs>
          <w:tab w:val="clear" w:pos="1440"/>
        </w:tabs>
        <w:ind w:left="0" w:firstLine="0"/>
        <w:rPr>
          <w:rFonts w:cs="Arial"/>
          <w:szCs w:val="32"/>
        </w:rPr>
        <w:pPrChange w:id="247" w:author="11046017_鄭兆媗" w:date="2024-03-25T20:17:00Z">
          <w:pPr>
            <w:pStyle w:val="3"/>
            <w:numPr>
              <w:ilvl w:val="1"/>
              <w:numId w:val="8"/>
            </w:numPr>
            <w:tabs>
              <w:tab w:val="num" w:pos="1440"/>
            </w:tabs>
            <w:ind w:left="720" w:hanging="360"/>
          </w:pPr>
        </w:pPrChange>
      </w:pPr>
      <w:bookmarkStart w:id="248" w:name="_Toc162274104"/>
      <w:r w:rsidRPr="00E75106">
        <w:rPr>
          <w:rFonts w:cs="Arial"/>
          <w:szCs w:val="32"/>
        </w:rPr>
        <w:t>參考資料</w:t>
      </w:r>
      <w:bookmarkEnd w:id="248"/>
    </w:p>
    <w:p w14:paraId="35B84A0C" w14:textId="77777777" w:rsidR="0042557D" w:rsidRDefault="00AE31B7">
      <w:pPr>
        <w:pStyle w:val="ab"/>
        <w:snapToGrid/>
        <w:ind w:left="0"/>
        <w:rPr>
          <w:rFonts w:ascii="Times New Roman" w:cs="Arial"/>
        </w:rPr>
        <w:pPrChange w:id="249" w:author="11046017_鄭兆媗" w:date="2024-03-25T20:17:00Z">
          <w:pPr>
            <w:pStyle w:val="ab"/>
          </w:pPr>
        </w:pPrChange>
      </w:pPr>
      <w:r>
        <w:rPr>
          <w:rFonts w:ascii="Times New Roman" w:cs="Arial" w:hint="eastAsia"/>
        </w:rPr>
        <w:t>參考資料</w:t>
      </w:r>
      <w:r w:rsidR="0042557D" w:rsidRPr="000976C3">
        <w:rPr>
          <w:rFonts w:ascii="Times New Roman" w:cs="Arial" w:hint="eastAsia"/>
        </w:rPr>
        <w:t>。</w:t>
      </w:r>
    </w:p>
    <w:p w14:paraId="79FD6CD9" w14:textId="77777777" w:rsidR="00AE31B7" w:rsidRDefault="00AE31B7">
      <w:pPr>
        <w:pStyle w:val="3"/>
        <w:numPr>
          <w:ilvl w:val="0"/>
          <w:numId w:val="0"/>
        </w:numPr>
        <w:rPr>
          <w:rFonts w:cs="Arial"/>
        </w:rPr>
        <w:pPrChange w:id="250" w:author="11046017_鄭兆媗" w:date="2024-03-25T20:17:00Z">
          <w:pPr>
            <w:pStyle w:val="3"/>
            <w:numPr>
              <w:ilvl w:val="0"/>
              <w:numId w:val="0"/>
            </w:numPr>
            <w:spacing w:line="240" w:lineRule="atLeast"/>
            <w:ind w:left="0" w:firstLine="0"/>
          </w:pPr>
        </w:pPrChange>
      </w:pPr>
      <w:r>
        <w:rPr>
          <w:rFonts w:cs="Arial" w:hint="eastAsia"/>
        </w:rPr>
        <w:t xml:space="preserve">  </w:t>
      </w:r>
      <w:bookmarkStart w:id="251" w:name="_Toc162274105"/>
      <w:r w:rsidRPr="00E75106">
        <w:rPr>
          <w:rFonts w:cs="Arial" w:hint="eastAsia"/>
          <w:szCs w:val="32"/>
        </w:rPr>
        <w:t>附</w:t>
      </w:r>
      <w:r w:rsidRPr="00E75106">
        <w:rPr>
          <w:rFonts w:cs="Arial"/>
          <w:szCs w:val="32"/>
        </w:rPr>
        <w:t>錄</w:t>
      </w:r>
      <w:bookmarkEnd w:id="251"/>
    </w:p>
    <w:p w14:paraId="0A45AD68" w14:textId="77777777" w:rsidR="00AE31B7" w:rsidRPr="00764551" w:rsidRDefault="00AE31B7">
      <w:pPr>
        <w:pStyle w:val="ab"/>
        <w:snapToGrid/>
        <w:ind w:left="0"/>
        <w:rPr>
          <w:rFonts w:ascii="Times New Roman" w:cs="Arial"/>
        </w:rPr>
        <w:pPrChange w:id="252" w:author="11046017_鄭兆媗" w:date="2024-03-25T20:17:00Z">
          <w:pPr>
            <w:pStyle w:val="ab"/>
            <w:spacing w:line="240" w:lineRule="atLeast"/>
          </w:pPr>
        </w:pPrChange>
      </w:pPr>
      <w:r w:rsidRPr="00764551">
        <w:rPr>
          <w:rFonts w:ascii="Times New Roman" w:cs="Arial"/>
        </w:rPr>
        <w:t>審查</w:t>
      </w:r>
      <w:r w:rsidRPr="00764551">
        <w:rPr>
          <w:rFonts w:ascii="Times New Roman" w:cs="Arial" w:hint="eastAsia"/>
        </w:rPr>
        <w:t>評審意見之修正</w:t>
      </w:r>
      <w:r w:rsidRPr="00764551">
        <w:rPr>
          <w:rFonts w:ascii="Times New Roman" w:cs="Arial"/>
        </w:rPr>
        <w:t>情形</w:t>
      </w:r>
      <w:r w:rsidRPr="00764551">
        <w:rPr>
          <w:rFonts w:ascii="Times New Roman" w:cs="Arial" w:hint="eastAsia"/>
        </w:rPr>
        <w:t>。</w:t>
      </w:r>
    </w:p>
    <w:p w14:paraId="2E1A29E7" w14:textId="77777777" w:rsidR="0042557D" w:rsidRPr="00AE31B7" w:rsidRDefault="0042557D">
      <w:pPr>
        <w:pStyle w:val="ab"/>
        <w:snapToGrid/>
        <w:ind w:left="0"/>
        <w:rPr>
          <w:rFonts w:ascii="Times New Roman" w:cs="Arial"/>
        </w:rPr>
        <w:pPrChange w:id="253" w:author="11046017_鄭兆媗" w:date="2024-03-25T20:17:00Z">
          <w:pPr>
            <w:pStyle w:val="ab"/>
            <w:spacing w:line="240" w:lineRule="atLeast"/>
            <w:ind w:left="0"/>
          </w:pPr>
        </w:pPrChange>
      </w:pPr>
    </w:p>
    <w:p w14:paraId="3CC64275" w14:textId="77777777" w:rsidR="0042557D" w:rsidRPr="000976C3" w:rsidRDefault="0042557D">
      <w:pPr>
        <w:pStyle w:val="ab"/>
        <w:snapToGrid/>
        <w:ind w:left="0"/>
        <w:rPr>
          <w:rFonts w:ascii="Times New Roman" w:cs="Arial"/>
        </w:rPr>
        <w:pPrChange w:id="254" w:author="11046017_鄭兆媗" w:date="2024-03-25T20:17:00Z">
          <w:pPr>
            <w:pStyle w:val="ab"/>
            <w:spacing w:line="240" w:lineRule="atLeast"/>
            <w:ind w:left="0"/>
          </w:pPr>
        </w:pPrChange>
      </w:pPr>
      <w:r w:rsidRPr="000976C3">
        <w:rPr>
          <w:rFonts w:ascii="Times New Roman" w:cs="Arial"/>
        </w:rPr>
        <w:lastRenderedPageBreak/>
        <w:t>[</w:t>
      </w:r>
      <w:r w:rsidRPr="000976C3">
        <w:rPr>
          <w:rFonts w:ascii="Times New Roman" w:cs="Arial"/>
        </w:rPr>
        <w:t>附註</w:t>
      </w:r>
      <w:r w:rsidRPr="000976C3">
        <w:rPr>
          <w:rFonts w:ascii="Times New Roman" w:cs="Arial"/>
        </w:rPr>
        <w:t xml:space="preserve">] </w:t>
      </w:r>
      <w:r w:rsidR="00CD5906">
        <w:rPr>
          <w:rFonts w:ascii="Times New Roman" w:cs="Arial" w:hint="eastAsia"/>
        </w:rPr>
        <w:t>最</w:t>
      </w:r>
      <w:r w:rsidR="00CD5906">
        <w:rPr>
          <w:rFonts w:ascii="Times New Roman" w:cs="Arial"/>
        </w:rPr>
        <w:t>終文件，</w:t>
      </w:r>
      <w:r w:rsidR="00BE4965">
        <w:rPr>
          <w:rFonts w:ascii="Times New Roman" w:cs="Arial" w:hint="eastAsia"/>
        </w:rPr>
        <w:t>FTP</w:t>
      </w:r>
      <w:r w:rsidR="00BE4965">
        <w:rPr>
          <w:rFonts w:ascii="Times New Roman" w:cs="Arial" w:hint="eastAsia"/>
        </w:rPr>
        <w:t>上</w:t>
      </w:r>
      <w:r w:rsidR="00BE4965">
        <w:rPr>
          <w:rFonts w:ascii="Times New Roman" w:cs="Arial"/>
        </w:rPr>
        <w:t>傳</w:t>
      </w:r>
      <w:r w:rsidR="00BE4965" w:rsidRPr="000976C3">
        <w:rPr>
          <w:rFonts w:ascii="Times New Roman" w:cs="Arial"/>
        </w:rPr>
        <w:t>繳交下列資料</w:t>
      </w:r>
    </w:p>
    <w:p w14:paraId="1CF05D8B" w14:textId="77777777" w:rsidR="0042557D" w:rsidRPr="000976C3" w:rsidRDefault="00511EA7">
      <w:pPr>
        <w:pStyle w:val="ab"/>
        <w:numPr>
          <w:ilvl w:val="0"/>
          <w:numId w:val="3"/>
        </w:numPr>
        <w:snapToGrid/>
        <w:ind w:left="0" w:firstLine="0"/>
        <w:rPr>
          <w:rFonts w:ascii="Times New Roman" w:cs="Arial"/>
        </w:rPr>
        <w:pPrChange w:id="255" w:author="11046017_鄭兆媗" w:date="2024-03-25T20:17:00Z">
          <w:pPr>
            <w:pStyle w:val="ab"/>
            <w:numPr>
              <w:numId w:val="3"/>
            </w:numPr>
            <w:spacing w:line="240" w:lineRule="atLeast"/>
            <w:ind w:left="1680" w:hanging="720"/>
          </w:pPr>
        </w:pPrChange>
      </w:pPr>
      <w:r>
        <w:rPr>
          <w:rFonts w:ascii="Times New Roman" w:cs="Arial" w:hint="eastAsia"/>
        </w:rPr>
        <w:t>簡報</w:t>
      </w:r>
      <w:r w:rsidR="006F39BB">
        <w:rPr>
          <w:rFonts w:ascii="Times New Roman" w:cs="Arial" w:hint="eastAsia"/>
        </w:rPr>
        <w:t>（</w:t>
      </w:r>
      <w:r w:rsidR="006F39BB">
        <w:rPr>
          <w:rFonts w:ascii="Times New Roman" w:cs="Arial" w:hint="eastAsia"/>
        </w:rPr>
        <w:t>PDF</w:t>
      </w:r>
      <w:r w:rsidR="006F39BB">
        <w:rPr>
          <w:rFonts w:ascii="Times New Roman" w:cs="Arial" w:hint="eastAsia"/>
        </w:rPr>
        <w:t>檔）、</w:t>
      </w:r>
      <w:r w:rsidR="0042557D" w:rsidRPr="000976C3">
        <w:rPr>
          <w:rFonts w:ascii="Times New Roman" w:cs="Arial" w:hint="eastAsia"/>
        </w:rPr>
        <w:t>系</w:t>
      </w:r>
      <w:r w:rsidR="0042557D" w:rsidRPr="000976C3">
        <w:rPr>
          <w:rFonts w:ascii="Times New Roman" w:cs="Arial"/>
        </w:rPr>
        <w:t>統簡</w:t>
      </w:r>
      <w:r w:rsidR="0042557D" w:rsidRPr="000976C3">
        <w:rPr>
          <w:rFonts w:ascii="Times New Roman" w:cs="Arial" w:hint="eastAsia"/>
        </w:rPr>
        <w:t>介（</w:t>
      </w:r>
      <w:r w:rsidR="0042557D" w:rsidRPr="000976C3">
        <w:rPr>
          <w:rFonts w:ascii="Times New Roman" w:cs="Arial" w:hint="eastAsia"/>
        </w:rPr>
        <w:t>PDF</w:t>
      </w:r>
      <w:r w:rsidR="0042557D" w:rsidRPr="000976C3">
        <w:rPr>
          <w:rFonts w:ascii="Times New Roman" w:cs="Arial" w:hint="eastAsia"/>
        </w:rPr>
        <w:t>檔</w:t>
      </w:r>
      <w:r w:rsidR="0042557D" w:rsidRPr="000976C3">
        <w:rPr>
          <w:rFonts w:ascii="Times New Roman" w:cs="Arial"/>
        </w:rPr>
        <w:t>）、系統手冊</w:t>
      </w:r>
      <w:r w:rsidR="0042557D" w:rsidRPr="000976C3">
        <w:rPr>
          <w:rFonts w:ascii="Times New Roman" w:cs="Arial"/>
        </w:rPr>
        <w:t>PDF</w:t>
      </w:r>
      <w:r w:rsidR="0042557D" w:rsidRPr="000976C3">
        <w:rPr>
          <w:rFonts w:ascii="Times New Roman" w:cs="Arial" w:hint="eastAsia"/>
        </w:rPr>
        <w:t>檔或</w:t>
      </w:r>
      <w:proofErr w:type="spellStart"/>
      <w:r w:rsidR="0042557D" w:rsidRPr="000976C3">
        <w:rPr>
          <w:rFonts w:ascii="Times New Roman"/>
        </w:rPr>
        <w:t>MarkDown</w:t>
      </w:r>
      <w:proofErr w:type="spellEnd"/>
      <w:r w:rsidR="0042557D" w:rsidRPr="000976C3">
        <w:rPr>
          <w:rFonts w:ascii="Times New Roman" w:hint="eastAsia"/>
        </w:rPr>
        <w:t>檔</w:t>
      </w:r>
    </w:p>
    <w:p w14:paraId="4C416B92" w14:textId="77777777" w:rsidR="0042557D" w:rsidRPr="00FC528C" w:rsidRDefault="0042557D">
      <w:pPr>
        <w:pStyle w:val="ab"/>
        <w:numPr>
          <w:ilvl w:val="0"/>
          <w:numId w:val="3"/>
        </w:numPr>
        <w:snapToGrid/>
        <w:ind w:left="0" w:firstLine="0"/>
        <w:rPr>
          <w:rFonts w:ascii="Times New Roman" w:cs="Arial"/>
        </w:rPr>
        <w:pPrChange w:id="256" w:author="11046017_鄭兆媗" w:date="2024-03-25T20:17:00Z">
          <w:pPr>
            <w:pStyle w:val="ab"/>
            <w:numPr>
              <w:numId w:val="3"/>
            </w:numPr>
            <w:spacing w:line="240" w:lineRule="atLeast"/>
            <w:ind w:left="1680" w:hanging="720"/>
          </w:pPr>
        </w:pPrChange>
      </w:pPr>
      <w:r w:rsidRPr="00FC528C">
        <w:rPr>
          <w:rFonts w:ascii="Times New Roman" w:cs="Arial" w:hint="eastAsia"/>
        </w:rPr>
        <w:t>物件導向</w:t>
      </w:r>
      <w:r w:rsidRPr="00FC528C">
        <w:rPr>
          <w:rFonts w:ascii="Times New Roman" w:cs="Arial"/>
        </w:rPr>
        <w:t>系統分析</w:t>
      </w:r>
      <w:r w:rsidRPr="00FC528C">
        <w:rPr>
          <w:rFonts w:ascii="Times New Roman" w:cs="Arial" w:hint="eastAsia"/>
        </w:rPr>
        <w:t>與設計</w:t>
      </w:r>
      <w:r w:rsidRPr="00FC528C">
        <w:rPr>
          <w:rFonts w:ascii="Times New Roman" w:cs="Arial"/>
        </w:rPr>
        <w:t>VPP</w:t>
      </w:r>
      <w:r w:rsidRPr="00FC528C">
        <w:rPr>
          <w:rFonts w:ascii="Times New Roman" w:cs="Arial"/>
        </w:rPr>
        <w:t>檔</w:t>
      </w:r>
      <w:r w:rsidR="0069675D" w:rsidRPr="0069675D">
        <w:rPr>
          <w:rFonts w:ascii="Times New Roman" w:cs="Arial" w:hint="eastAsia"/>
        </w:rPr>
        <w:t>或</w:t>
      </w:r>
      <w:r w:rsidR="0069675D" w:rsidRPr="00FC528C">
        <w:rPr>
          <w:rFonts w:ascii="Times New Roman" w:cs="Arial" w:hint="eastAsia"/>
        </w:rPr>
        <w:t>VPD</w:t>
      </w:r>
      <w:r w:rsidR="0069675D" w:rsidRPr="00FC528C">
        <w:rPr>
          <w:rFonts w:ascii="Times New Roman" w:cs="Arial" w:hint="eastAsia"/>
        </w:rPr>
        <w:t>檔。</w:t>
      </w:r>
    </w:p>
    <w:p w14:paraId="04C8A439" w14:textId="77777777" w:rsidR="0042557D" w:rsidRPr="000976C3" w:rsidRDefault="0042557D">
      <w:pPr>
        <w:pStyle w:val="ab"/>
        <w:numPr>
          <w:ilvl w:val="0"/>
          <w:numId w:val="3"/>
        </w:numPr>
        <w:snapToGrid/>
        <w:ind w:left="0" w:firstLine="0"/>
        <w:rPr>
          <w:rFonts w:ascii="Times New Roman" w:cs="Arial"/>
        </w:rPr>
        <w:pPrChange w:id="257" w:author="11046017_鄭兆媗" w:date="2024-03-25T20:17:00Z">
          <w:pPr>
            <w:pStyle w:val="ab"/>
            <w:numPr>
              <w:numId w:val="3"/>
            </w:numPr>
            <w:spacing w:line="240" w:lineRule="atLeast"/>
            <w:ind w:left="1680" w:hanging="720"/>
          </w:pPr>
        </w:pPrChange>
      </w:pPr>
      <w:r w:rsidRPr="000976C3">
        <w:rPr>
          <w:rFonts w:ascii="Times New Roman" w:cs="Arial"/>
        </w:rPr>
        <w:t>資料庫</w:t>
      </w:r>
      <w:r w:rsidRPr="000976C3">
        <w:rPr>
          <w:rFonts w:ascii="Times New Roman" w:cs="Arial"/>
        </w:rPr>
        <w:t xml:space="preserve"> MDF</w:t>
      </w:r>
      <w:r w:rsidRPr="000976C3">
        <w:rPr>
          <w:rFonts w:ascii="Times New Roman" w:cs="Arial"/>
        </w:rPr>
        <w:t>與</w:t>
      </w:r>
      <w:r w:rsidRPr="000976C3">
        <w:rPr>
          <w:rFonts w:ascii="Times New Roman" w:cs="Arial"/>
        </w:rPr>
        <w:t>LDF</w:t>
      </w:r>
      <w:r w:rsidRPr="000976C3">
        <w:rPr>
          <w:rFonts w:ascii="Times New Roman" w:cs="Arial"/>
        </w:rPr>
        <w:t>檔</w:t>
      </w:r>
    </w:p>
    <w:p w14:paraId="2050CC91" w14:textId="77777777" w:rsidR="0042557D" w:rsidRPr="000976C3" w:rsidRDefault="0042557D">
      <w:pPr>
        <w:pStyle w:val="ab"/>
        <w:numPr>
          <w:ilvl w:val="0"/>
          <w:numId w:val="3"/>
        </w:numPr>
        <w:snapToGrid/>
        <w:ind w:left="0" w:firstLine="0"/>
        <w:rPr>
          <w:rFonts w:ascii="Times New Roman" w:cs="Arial"/>
        </w:rPr>
        <w:pPrChange w:id="258" w:author="11046017_鄭兆媗" w:date="2024-03-25T20:17:00Z">
          <w:pPr>
            <w:pStyle w:val="ab"/>
            <w:numPr>
              <w:numId w:val="3"/>
            </w:numPr>
            <w:spacing w:line="240" w:lineRule="atLeast"/>
            <w:ind w:left="1680" w:hanging="720"/>
          </w:pPr>
        </w:pPrChange>
      </w:pPr>
      <w:r w:rsidRPr="000976C3">
        <w:rPr>
          <w:rFonts w:ascii="Times New Roman" w:cs="Arial"/>
        </w:rPr>
        <w:t>所有軟體元件</w:t>
      </w:r>
      <w:r w:rsidRPr="000976C3">
        <w:rPr>
          <w:rFonts w:ascii="Times New Roman" w:cs="Arial"/>
        </w:rPr>
        <w:t xml:space="preserve"> (</w:t>
      </w:r>
      <w:r w:rsidRPr="000976C3">
        <w:rPr>
          <w:rFonts w:ascii="Times New Roman" w:cs="Arial"/>
        </w:rPr>
        <w:t>元件、</w:t>
      </w:r>
      <w:proofErr w:type="gramStart"/>
      <w:r w:rsidRPr="000976C3">
        <w:rPr>
          <w:rFonts w:ascii="Times New Roman" w:cs="Arial"/>
        </w:rPr>
        <w:t>函式庫</w:t>
      </w:r>
      <w:proofErr w:type="gramEnd"/>
      <w:r w:rsidRPr="000976C3">
        <w:rPr>
          <w:rFonts w:ascii="Times New Roman" w:cs="Arial"/>
        </w:rPr>
        <w:t>…</w:t>
      </w:r>
      <w:r w:rsidRPr="000976C3">
        <w:rPr>
          <w:rFonts w:ascii="Times New Roman" w:cs="Arial"/>
        </w:rPr>
        <w:t>等</w:t>
      </w:r>
      <w:r w:rsidRPr="000976C3">
        <w:rPr>
          <w:rFonts w:ascii="Times New Roman" w:cs="Arial"/>
        </w:rPr>
        <w:t>)</w:t>
      </w:r>
    </w:p>
    <w:p w14:paraId="56C49072" w14:textId="77777777" w:rsidR="003651FB" w:rsidRDefault="0042557D">
      <w:pPr>
        <w:pStyle w:val="ab"/>
        <w:numPr>
          <w:ilvl w:val="0"/>
          <w:numId w:val="3"/>
        </w:numPr>
        <w:snapToGrid/>
        <w:ind w:left="0" w:firstLine="0"/>
        <w:rPr>
          <w:rFonts w:ascii="Times New Roman" w:cs="Arial"/>
        </w:rPr>
        <w:pPrChange w:id="259" w:author="11046017_鄭兆媗" w:date="2024-03-25T20:17:00Z">
          <w:pPr>
            <w:pStyle w:val="ab"/>
            <w:numPr>
              <w:numId w:val="3"/>
            </w:numPr>
            <w:spacing w:line="240" w:lineRule="atLeast"/>
            <w:ind w:left="1680" w:hanging="720"/>
          </w:pPr>
        </w:pPrChange>
      </w:pPr>
      <w:r w:rsidRPr="00E75106">
        <w:rPr>
          <w:rFonts w:ascii="Times New Roman" w:cs="Arial"/>
        </w:rPr>
        <w:t>安裝程式，能將系統完整安裝至</w:t>
      </w:r>
      <w:r w:rsidRPr="00E75106">
        <w:rPr>
          <w:rFonts w:ascii="Times New Roman" w:cs="Arial"/>
        </w:rPr>
        <w:t>PC</w:t>
      </w:r>
      <w:r w:rsidRPr="00E75106">
        <w:rPr>
          <w:rFonts w:ascii="Times New Roman" w:cs="Arial"/>
        </w:rPr>
        <w:t>或</w:t>
      </w:r>
      <w:r w:rsidRPr="00E75106">
        <w:rPr>
          <w:rFonts w:ascii="Times New Roman" w:cs="Arial"/>
        </w:rPr>
        <w:t>NB</w:t>
      </w:r>
      <w:r w:rsidRPr="00E75106">
        <w:rPr>
          <w:rFonts w:ascii="Times New Roman" w:cs="Arial"/>
        </w:rPr>
        <w:t>執行</w:t>
      </w:r>
      <w:r w:rsidR="009C205E">
        <w:rPr>
          <w:rFonts w:ascii="Times New Roman" w:cs="Arial" w:hint="eastAsia"/>
        </w:rPr>
        <w:t>。</w:t>
      </w:r>
    </w:p>
    <w:p w14:paraId="4DE640FA" w14:textId="7104F7B3" w:rsidR="000E1CCA" w:rsidRPr="00844727" w:rsidRDefault="0042557D">
      <w:pPr>
        <w:rPr>
          <w:b/>
          <w:sz w:val="36"/>
        </w:rPr>
        <w:pPrChange w:id="260" w:author="11046017_鄭兆媗" w:date="2024-03-25T20:17:00Z">
          <w:pPr>
            <w:numPr>
              <w:numId w:val="4"/>
            </w:numPr>
            <w:ind w:left="480" w:hanging="480"/>
            <w:jc w:val="center"/>
          </w:pPr>
        </w:pPrChange>
      </w:pPr>
      <w:r w:rsidRPr="000976C3">
        <w:rPr>
          <w:b/>
        </w:rPr>
        <w:br w:type="page"/>
      </w:r>
      <w:del w:id="261" w:author="11046017_鄭兆媗" w:date="2024-03-25T15:49:00Z">
        <w:r w:rsidR="003025E5" w:rsidRPr="003025E5">
          <w:rPr>
            <w:rFonts w:hint="eastAsia"/>
            <w:b/>
            <w:sz w:val="36"/>
          </w:rPr>
          <w:delText>部分格式</w:delText>
        </w:r>
        <w:r w:rsidR="000E1CCA">
          <w:rPr>
            <w:rFonts w:hint="eastAsia"/>
            <w:b/>
            <w:sz w:val="36"/>
          </w:rPr>
          <w:delText>範例</w:delText>
        </w:r>
      </w:del>
    </w:p>
    <w:p w14:paraId="15578F50" w14:textId="5339E798" w:rsidR="0042557D" w:rsidRPr="00CD5906" w:rsidRDefault="003F24BD">
      <w:pPr>
        <w:adjustRightInd w:val="0"/>
        <w:jc w:val="distribute"/>
        <w:rPr>
          <w:del w:id="262" w:author="11046017_鄭兆媗" w:date="2024-03-25T15:49:00Z"/>
          <w:color w:val="FF0000"/>
          <w:sz w:val="36"/>
          <w:u w:val="single"/>
        </w:rPr>
        <w:pPrChange w:id="263" w:author="11046017_鄭兆媗" w:date="2024-03-25T20:17:00Z">
          <w:pPr>
            <w:numPr>
              <w:numId w:val="6"/>
            </w:numPr>
            <w:adjustRightInd w:val="0"/>
            <w:ind w:left="482" w:hanging="482"/>
          </w:pPr>
        </w:pPrChange>
      </w:pPr>
      <w:del w:id="264" w:author="11046017_鄭兆媗" w:date="2024-03-25T15:49:00Z">
        <w:r w:rsidRPr="00CD5906">
          <w:rPr>
            <w:rFonts w:hint="eastAsia"/>
            <w:color w:val="FF0000"/>
            <w:sz w:val="36"/>
            <w:u w:val="single"/>
          </w:rPr>
          <w:lastRenderedPageBreak/>
          <w:delText>系統手冊封面</w:delText>
        </w:r>
      </w:del>
    </w:p>
    <w:p w14:paraId="5B21B765" w14:textId="77777777" w:rsidR="00A9453D" w:rsidRPr="00666170" w:rsidRDefault="00A9453D">
      <w:pPr>
        <w:adjustRightInd w:val="0"/>
        <w:jc w:val="distribute"/>
        <w:rPr>
          <w:sz w:val="72"/>
        </w:rPr>
        <w:pPrChange w:id="265" w:author="11046017_鄭兆媗" w:date="2024-03-25T20:17:00Z">
          <w:pPr>
            <w:jc w:val="distribute"/>
          </w:pPr>
        </w:pPrChange>
      </w:pPr>
      <w:r w:rsidRPr="00666170">
        <w:rPr>
          <w:rFonts w:hint="eastAsia"/>
          <w:sz w:val="72"/>
        </w:rPr>
        <w:t>國立</w:t>
      </w:r>
      <w:proofErr w:type="gramStart"/>
      <w:r w:rsidR="006D58BB" w:rsidRPr="00666170">
        <w:rPr>
          <w:rFonts w:hint="eastAsia"/>
          <w:sz w:val="72"/>
        </w:rPr>
        <w:t>臺</w:t>
      </w:r>
      <w:proofErr w:type="gramEnd"/>
      <w:r w:rsidRPr="00666170">
        <w:rPr>
          <w:rFonts w:hint="eastAsia"/>
          <w:sz w:val="72"/>
        </w:rPr>
        <w:t>北商業</w:t>
      </w:r>
      <w:r w:rsidR="006D58BB" w:rsidRPr="00666170">
        <w:rPr>
          <w:rFonts w:hint="eastAsia"/>
          <w:sz w:val="72"/>
        </w:rPr>
        <w:t>大學</w:t>
      </w:r>
    </w:p>
    <w:p w14:paraId="37857489" w14:textId="1137E4BA" w:rsidR="00A9453D" w:rsidRPr="00666170" w:rsidRDefault="00A9453D" w:rsidP="00ED610C">
      <w:pPr>
        <w:jc w:val="center"/>
        <w:rPr>
          <w:sz w:val="56"/>
        </w:rPr>
      </w:pPr>
      <w:r w:rsidRPr="00666170">
        <w:rPr>
          <w:rFonts w:hint="eastAsia"/>
          <w:sz w:val="56"/>
        </w:rPr>
        <w:t>資</w:t>
      </w:r>
      <w:r w:rsidRPr="00666170">
        <w:rPr>
          <w:rFonts w:hint="eastAsia"/>
          <w:sz w:val="56"/>
        </w:rPr>
        <w:t xml:space="preserve"> </w:t>
      </w:r>
      <w:r w:rsidRPr="00666170">
        <w:rPr>
          <w:rFonts w:hint="eastAsia"/>
          <w:sz w:val="56"/>
        </w:rPr>
        <w:t>訊</w:t>
      </w:r>
      <w:r w:rsidRPr="00666170">
        <w:rPr>
          <w:rFonts w:hint="eastAsia"/>
          <w:sz w:val="56"/>
        </w:rPr>
        <w:t xml:space="preserve"> </w:t>
      </w:r>
      <w:r w:rsidRPr="00666170">
        <w:rPr>
          <w:rFonts w:hint="eastAsia"/>
          <w:sz w:val="56"/>
        </w:rPr>
        <w:t>管</w:t>
      </w:r>
      <w:r w:rsidRPr="00666170">
        <w:rPr>
          <w:rFonts w:hint="eastAsia"/>
          <w:sz w:val="56"/>
        </w:rPr>
        <w:t xml:space="preserve"> </w:t>
      </w:r>
      <w:r w:rsidRPr="00666170">
        <w:rPr>
          <w:rFonts w:hint="eastAsia"/>
          <w:sz w:val="56"/>
        </w:rPr>
        <w:t>理</w:t>
      </w:r>
      <w:r w:rsidRPr="00666170">
        <w:rPr>
          <w:rFonts w:hint="eastAsia"/>
          <w:sz w:val="56"/>
        </w:rPr>
        <w:t xml:space="preserve"> </w:t>
      </w:r>
      <w:r w:rsidRPr="00666170">
        <w:rPr>
          <w:rFonts w:hint="eastAsia"/>
          <w:sz w:val="56"/>
        </w:rPr>
        <w:t>系</w:t>
      </w:r>
    </w:p>
    <w:p w14:paraId="15D47341" w14:textId="27509391" w:rsidR="00A9453D" w:rsidRPr="00666170" w:rsidRDefault="00B31FEC">
      <w:pPr>
        <w:ind w:leftChars="354" w:left="991" w:rightChars="353" w:right="988"/>
        <w:jc w:val="distribute"/>
        <w:rPr>
          <w:sz w:val="48"/>
        </w:rPr>
        <w:pPrChange w:id="266" w:author="11046017_鄭兆媗" w:date="2024-03-25T20:17:00Z">
          <w:pPr>
            <w:ind w:left="1021" w:right="1021"/>
            <w:jc w:val="distribute"/>
          </w:pPr>
        </w:pPrChange>
      </w:pPr>
      <w:r w:rsidRPr="00666170">
        <w:rPr>
          <w:rFonts w:cs="Arial" w:hint="eastAsia"/>
          <w:sz w:val="48"/>
        </w:rPr>
        <w:t>1</w:t>
      </w:r>
      <w:r w:rsidR="00233DD9">
        <w:rPr>
          <w:rFonts w:cs="Arial" w:hint="eastAsia"/>
          <w:sz w:val="48"/>
        </w:rPr>
        <w:t>1</w:t>
      </w:r>
      <w:r w:rsidR="00511EA7">
        <w:rPr>
          <w:rFonts w:cs="Arial" w:hint="eastAsia"/>
          <w:sz w:val="48"/>
        </w:rPr>
        <w:t>3</w:t>
      </w:r>
      <w:del w:id="267" w:author="11046017_鄭兆媗" w:date="2024-03-25T15:49:00Z">
        <w:r w:rsidR="003B3963" w:rsidRPr="00666170">
          <w:rPr>
            <w:rFonts w:cs="Arial"/>
            <w:sz w:val="48"/>
          </w:rPr>
          <w:delText>’</w:delText>
        </w:r>
      </w:del>
      <w:r w:rsidR="00A9453D" w:rsidRPr="00666170">
        <w:rPr>
          <w:rFonts w:hint="eastAsia"/>
          <w:sz w:val="48"/>
        </w:rPr>
        <w:t>資訊系統專案設計</w:t>
      </w:r>
    </w:p>
    <w:p w14:paraId="12564308" w14:textId="77777777" w:rsidR="00A9453D" w:rsidRPr="00666170" w:rsidRDefault="00A9453D">
      <w:pPr>
        <w:jc w:val="center"/>
        <w:rPr>
          <w:sz w:val="72"/>
        </w:rPr>
        <w:pPrChange w:id="268" w:author="11046017_鄭兆媗" w:date="2024-03-25T20:17:00Z">
          <w:pPr>
            <w:spacing w:line="360" w:lineRule="auto"/>
            <w:jc w:val="center"/>
          </w:pPr>
        </w:pPrChange>
      </w:pPr>
      <w:r w:rsidRPr="00666170">
        <w:rPr>
          <w:rFonts w:hint="eastAsia"/>
          <w:b/>
          <w:sz w:val="72"/>
        </w:rPr>
        <w:t>系統手冊</w:t>
      </w:r>
    </w:p>
    <w:p w14:paraId="12564926" w14:textId="444F6405" w:rsidR="00A9453D" w:rsidRPr="00254078" w:rsidRDefault="00254078" w:rsidP="00596F9C">
      <w:pPr>
        <w:spacing w:before="240"/>
        <w:jc w:val="center"/>
        <w:rPr>
          <w:sz w:val="72"/>
          <w14:shadow w14:blurRad="50800" w14:dist="38100" w14:dir="2700000" w14:sx="100000" w14:sy="100000" w14:kx="0" w14:ky="0" w14:algn="tl">
            <w14:srgbClr w14:val="000000">
              <w14:alpha w14:val="60000"/>
            </w14:srgbClr>
          </w14:shadow>
        </w:rPr>
      </w:pPr>
      <w:r w:rsidRPr="00254078">
        <w:rPr>
          <w:rFonts w:hint="eastAsia"/>
          <w:b/>
          <w:bCs/>
          <w:noProof/>
          <w:sz w:val="72"/>
          <w14:shadow w14:blurRad="50800" w14:dist="38100" w14:dir="2700000" w14:sx="100000" w14:sy="100000" w14:kx="0" w14:ky="0" w14:algn="tl">
            <w14:srgbClr w14:val="000000">
              <w14:alpha w14:val="60000"/>
            </w14:srgbClr>
          </w14:shadow>
        </w:rPr>
        <w:drawing>
          <wp:inline distT="0" distB="0" distL="0" distR="0" wp14:anchorId="4888FF2F" wp14:editId="0B58B987">
            <wp:extent cx="2581546" cy="2834640"/>
            <wp:effectExtent l="0" t="0" r="0" b="0"/>
            <wp:docPr id="4"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圖片 5"/>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32601" t="25274" r="30036" b="33699"/>
                    <a:stretch/>
                  </pic:blipFill>
                  <pic:spPr bwMode="auto">
                    <a:xfrm>
                      <a:off x="0" y="0"/>
                      <a:ext cx="2606178" cy="2861686"/>
                    </a:xfrm>
                    <a:prstGeom prst="rect">
                      <a:avLst/>
                    </a:prstGeom>
                    <a:noFill/>
                    <a:ln>
                      <a:noFill/>
                    </a:ln>
                    <a:extLst>
                      <a:ext uri="{53640926-AAD7-44D8-BBD7-CCE9431645EC}">
                        <a14:shadowObscured xmlns:a14="http://schemas.microsoft.com/office/drawing/2010/main"/>
                      </a:ext>
                    </a:extLst>
                  </pic:spPr>
                </pic:pic>
              </a:graphicData>
            </a:graphic>
          </wp:inline>
        </w:drawing>
      </w:r>
    </w:p>
    <w:p w14:paraId="1340F5F9" w14:textId="447919DE" w:rsidR="00A9453D" w:rsidRPr="000976C3" w:rsidRDefault="00A9453D">
      <w:pPr>
        <w:rPr>
          <w:b/>
          <w:sz w:val="40"/>
        </w:rPr>
        <w:pPrChange w:id="269" w:author="11046017_鄭兆媗" w:date="2024-03-25T20:17:00Z">
          <w:pPr>
            <w:snapToGrid w:val="0"/>
            <w:spacing w:line="360" w:lineRule="auto"/>
            <w:ind w:left="357"/>
          </w:pPr>
        </w:pPrChange>
      </w:pPr>
      <w:r w:rsidRPr="000976C3">
        <w:rPr>
          <w:rFonts w:hint="eastAsia"/>
          <w:b/>
          <w:sz w:val="40"/>
        </w:rPr>
        <w:t>組</w:t>
      </w:r>
      <w:r w:rsidRPr="000976C3">
        <w:rPr>
          <w:rFonts w:hint="eastAsia"/>
          <w:b/>
          <w:sz w:val="40"/>
        </w:rPr>
        <w:t xml:space="preserve">    </w:t>
      </w:r>
      <w:r w:rsidRPr="000976C3">
        <w:rPr>
          <w:rFonts w:hint="eastAsia"/>
          <w:b/>
          <w:sz w:val="40"/>
        </w:rPr>
        <w:t>別：</w:t>
      </w:r>
      <w:r w:rsidR="000456A7" w:rsidRPr="000976C3">
        <w:rPr>
          <w:rFonts w:hint="eastAsia"/>
          <w:b/>
          <w:sz w:val="40"/>
        </w:rPr>
        <w:t>第</w:t>
      </w:r>
      <w:r w:rsidR="00B31FEC" w:rsidRPr="000976C3">
        <w:rPr>
          <w:rFonts w:hint="eastAsia"/>
          <w:b/>
          <w:sz w:val="40"/>
        </w:rPr>
        <w:t>1</w:t>
      </w:r>
      <w:r w:rsidR="002D4DDF">
        <w:rPr>
          <w:b/>
          <w:sz w:val="40"/>
        </w:rPr>
        <w:t>1</w:t>
      </w:r>
      <w:r w:rsidR="00511EA7">
        <w:rPr>
          <w:rFonts w:hint="eastAsia"/>
          <w:b/>
          <w:sz w:val="40"/>
        </w:rPr>
        <w:t>3</w:t>
      </w:r>
      <w:ins w:id="270" w:author="11046014_劉育彤" w:date="2024-03-25T14:44:00Z">
        <w:r w:rsidR="00F30BC8">
          <w:rPr>
            <w:rFonts w:hint="eastAsia"/>
            <w:b/>
            <w:sz w:val="40"/>
          </w:rPr>
          <w:t>405</w:t>
        </w:r>
      </w:ins>
      <w:del w:id="271" w:author="11046014_劉育彤" w:date="2024-03-25T14:44:00Z">
        <w:r w:rsidR="00EE7916" w:rsidRPr="000976C3" w:rsidDel="00F30BC8">
          <w:rPr>
            <w:b/>
            <w:sz w:val="40"/>
          </w:rPr>
          <w:delText>xxx</w:delText>
        </w:r>
      </w:del>
      <w:r w:rsidR="00C07CC8" w:rsidRPr="000976C3">
        <w:rPr>
          <w:rFonts w:hint="eastAsia"/>
          <w:b/>
          <w:sz w:val="40"/>
        </w:rPr>
        <w:t>組</w:t>
      </w:r>
    </w:p>
    <w:p w14:paraId="3E2909A7" w14:textId="25E5DA53" w:rsidR="00A9453D" w:rsidRPr="000976C3" w:rsidRDefault="00A9453D">
      <w:pPr>
        <w:rPr>
          <w:b/>
          <w:sz w:val="40"/>
        </w:rPr>
        <w:pPrChange w:id="272" w:author="11046017_鄭兆媗" w:date="2024-03-25T20:17:00Z">
          <w:pPr>
            <w:snapToGrid w:val="0"/>
            <w:spacing w:line="360" w:lineRule="auto"/>
            <w:ind w:left="360"/>
          </w:pPr>
        </w:pPrChange>
      </w:pPr>
      <w:r w:rsidRPr="000976C3">
        <w:rPr>
          <w:rFonts w:hint="eastAsia"/>
          <w:b/>
          <w:sz w:val="40"/>
        </w:rPr>
        <w:t>題</w:t>
      </w:r>
      <w:r w:rsidRPr="000976C3">
        <w:rPr>
          <w:rFonts w:hint="eastAsia"/>
          <w:b/>
          <w:sz w:val="40"/>
        </w:rPr>
        <w:t xml:space="preserve">    </w:t>
      </w:r>
      <w:r w:rsidRPr="000976C3">
        <w:rPr>
          <w:rFonts w:hint="eastAsia"/>
          <w:b/>
          <w:sz w:val="40"/>
        </w:rPr>
        <w:t>目：</w:t>
      </w:r>
      <w:ins w:id="273" w:author="11046014_劉育彤" w:date="2024-03-25T14:43:00Z">
        <w:del w:id="274" w:author="11046017_鄭兆媗" w:date="2024-03-27T23:40:00Z">
          <w:r w:rsidR="00162E90">
            <w:rPr>
              <w:b/>
              <w:sz w:val="40"/>
            </w:rPr>
            <w:delText>”</w:delText>
          </w:r>
        </w:del>
      </w:ins>
      <w:ins w:id="275" w:author="11046017_鄭兆媗" w:date="2024-03-27T23:45:00Z">
        <w:r w:rsidR="001F2140" w:rsidRPr="001F2140">
          <w:rPr>
            <w:rFonts w:hint="eastAsia"/>
            <w:b/>
            <w:sz w:val="40"/>
          </w:rPr>
          <w:t>“羽”你</w:t>
        </w:r>
        <w:proofErr w:type="gramStart"/>
        <w:r w:rsidR="001F2140" w:rsidRPr="001F2140">
          <w:rPr>
            <w:rFonts w:hint="eastAsia"/>
            <w:b/>
            <w:sz w:val="40"/>
          </w:rPr>
          <w:t>動滋動</w:t>
        </w:r>
      </w:ins>
      <w:proofErr w:type="gramEnd"/>
      <w:ins w:id="276" w:author="11046014_劉育彤" w:date="2024-03-25T14:43:00Z">
        <w:del w:id="277" w:author="11046017_鄭兆媗" w:date="2024-03-27T23:45:00Z">
          <w:r w:rsidR="00162E90">
            <w:rPr>
              <w:rFonts w:hint="eastAsia"/>
              <w:b/>
              <w:sz w:val="40"/>
            </w:rPr>
            <w:delText>羽</w:delText>
          </w:r>
          <w:r w:rsidR="00162E90">
            <w:rPr>
              <w:b/>
              <w:sz w:val="40"/>
            </w:rPr>
            <w:delText>”</w:delText>
          </w:r>
          <w:r w:rsidR="00162E90">
            <w:rPr>
              <w:rFonts w:hint="eastAsia"/>
              <w:b/>
              <w:sz w:val="40"/>
            </w:rPr>
            <w:delText>你動滋動</w:delText>
          </w:r>
        </w:del>
      </w:ins>
      <w:del w:id="278" w:author="11046014_劉育彤" w:date="2024-03-25T14:43:00Z">
        <w:r w:rsidRPr="000976C3" w:rsidDel="00162E90">
          <w:rPr>
            <w:rFonts w:hint="eastAsia"/>
            <w:b/>
            <w:sz w:val="40"/>
          </w:rPr>
          <w:delText>ABC</w:delText>
        </w:r>
        <w:r w:rsidR="00FB0354" w:rsidRPr="000976C3" w:rsidDel="00162E90">
          <w:rPr>
            <w:b/>
            <w:sz w:val="40"/>
          </w:rPr>
          <w:delText>DE</w:delText>
        </w:r>
        <w:r w:rsidRPr="000976C3" w:rsidDel="00162E90">
          <w:rPr>
            <w:rFonts w:hint="eastAsia"/>
            <w:b/>
            <w:sz w:val="40"/>
          </w:rPr>
          <w:delText>系統</w:delText>
        </w:r>
      </w:del>
    </w:p>
    <w:p w14:paraId="47642E59" w14:textId="17E9E030" w:rsidR="00A9453D" w:rsidRPr="000976C3" w:rsidRDefault="00A9453D">
      <w:pPr>
        <w:rPr>
          <w:b/>
          <w:sz w:val="40"/>
        </w:rPr>
        <w:pPrChange w:id="279" w:author="11046017_鄭兆媗" w:date="2024-03-25T20:17:00Z">
          <w:pPr>
            <w:snapToGrid w:val="0"/>
            <w:spacing w:line="360" w:lineRule="auto"/>
            <w:ind w:left="360"/>
          </w:pPr>
        </w:pPrChange>
      </w:pPr>
      <w:r w:rsidRPr="000976C3">
        <w:rPr>
          <w:rFonts w:hint="eastAsia"/>
          <w:b/>
          <w:sz w:val="40"/>
        </w:rPr>
        <w:t>指導老師：</w:t>
      </w:r>
      <w:ins w:id="280" w:author="11046014_劉育彤" w:date="2024-03-25T14:40:00Z">
        <w:r w:rsidR="00EE6F02">
          <w:rPr>
            <w:rFonts w:hint="eastAsia"/>
            <w:b/>
            <w:sz w:val="40"/>
          </w:rPr>
          <w:t>蔡文</w:t>
        </w:r>
      </w:ins>
      <w:ins w:id="281" w:author="11046014_劉育彤" w:date="2024-03-25T14:41:00Z">
        <w:r w:rsidR="00EE6F02">
          <w:rPr>
            <w:rFonts w:hint="eastAsia"/>
            <w:b/>
            <w:sz w:val="40"/>
          </w:rPr>
          <w:t>隆</w:t>
        </w:r>
      </w:ins>
      <w:ins w:id="282" w:author="11046017_鄭兆媗" w:date="2024-03-27T23:40:00Z">
        <w:r w:rsidR="009C7408">
          <w:rPr>
            <w:rFonts w:hint="eastAsia"/>
            <w:b/>
            <w:sz w:val="40"/>
          </w:rPr>
          <w:t xml:space="preserve"> </w:t>
        </w:r>
      </w:ins>
      <w:del w:id="283" w:author="11046014_劉育彤" w:date="2024-03-25T14:40:00Z">
        <w:r w:rsidRPr="000976C3" w:rsidDel="00EE6F02">
          <w:rPr>
            <w:rFonts w:hint="eastAsia"/>
            <w:b/>
            <w:sz w:val="40"/>
          </w:rPr>
          <w:delText>張李林</w:delText>
        </w:r>
      </w:del>
      <w:del w:id="284" w:author="11046017_鄭兆媗" w:date="2024-03-27T23:38:00Z">
        <w:r w:rsidRPr="000976C3">
          <w:rPr>
            <w:rFonts w:hint="eastAsia"/>
            <w:b/>
            <w:sz w:val="40"/>
          </w:rPr>
          <w:delText>老師</w:delText>
        </w:r>
      </w:del>
      <w:ins w:id="285" w:author="11046017_鄭兆媗" w:date="2024-03-27T23:38:00Z">
        <w:r w:rsidR="00596F9C">
          <w:rPr>
            <w:rFonts w:hint="eastAsia"/>
            <w:b/>
            <w:sz w:val="40"/>
          </w:rPr>
          <w:t>副教授</w:t>
        </w:r>
      </w:ins>
    </w:p>
    <w:p w14:paraId="6952EEA3" w14:textId="5DCF9AD0" w:rsidR="00A9453D" w:rsidRPr="000976C3" w:rsidRDefault="00A9453D">
      <w:pPr>
        <w:rPr>
          <w:b/>
          <w:sz w:val="40"/>
        </w:rPr>
        <w:pPrChange w:id="286" w:author="11046017_鄭兆媗" w:date="2024-03-25T20:17:00Z">
          <w:pPr>
            <w:snapToGrid w:val="0"/>
            <w:spacing w:line="360" w:lineRule="auto"/>
            <w:ind w:left="360"/>
          </w:pPr>
        </w:pPrChange>
      </w:pPr>
      <w:r w:rsidRPr="000976C3">
        <w:rPr>
          <w:rFonts w:hint="eastAsia"/>
          <w:b/>
          <w:sz w:val="40"/>
        </w:rPr>
        <w:t>組</w:t>
      </w:r>
      <w:r w:rsidRPr="000976C3">
        <w:rPr>
          <w:rFonts w:hint="eastAsia"/>
          <w:b/>
          <w:sz w:val="40"/>
        </w:rPr>
        <w:t xml:space="preserve">    </w:t>
      </w:r>
      <w:r w:rsidRPr="000976C3">
        <w:rPr>
          <w:rFonts w:hint="eastAsia"/>
          <w:b/>
          <w:sz w:val="40"/>
        </w:rPr>
        <w:t>長：</w:t>
      </w:r>
      <w:ins w:id="287" w:author="11046014_劉育彤" w:date="2024-03-25T14:41:00Z">
        <w:r w:rsidR="00EE6F02">
          <w:rPr>
            <w:rFonts w:hint="eastAsia"/>
            <w:b/>
            <w:sz w:val="40"/>
          </w:rPr>
          <w:t>11046017</w:t>
        </w:r>
      </w:ins>
      <w:del w:id="288" w:author="11046014_劉育彤" w:date="2024-03-25T14:41:00Z">
        <w:r w:rsidR="006E0BD8" w:rsidRPr="000976C3" w:rsidDel="00EE6F02">
          <w:rPr>
            <w:rFonts w:hint="eastAsia"/>
            <w:b/>
            <w:sz w:val="40"/>
          </w:rPr>
          <w:delText>90</w:delText>
        </w:r>
        <w:r w:rsidRPr="000976C3" w:rsidDel="00EE6F02">
          <w:rPr>
            <w:rFonts w:hint="eastAsia"/>
            <w:b/>
            <w:sz w:val="40"/>
          </w:rPr>
          <w:delText>56001</w:delText>
        </w:r>
      </w:del>
      <w:r w:rsidRPr="000976C3">
        <w:rPr>
          <w:rFonts w:hint="eastAsia"/>
          <w:b/>
          <w:sz w:val="40"/>
        </w:rPr>
        <w:t xml:space="preserve"> </w:t>
      </w:r>
      <w:ins w:id="289" w:author="11046014_劉育彤" w:date="2024-03-25T14:41:00Z">
        <w:r w:rsidR="009D0E60">
          <w:rPr>
            <w:rFonts w:hint="eastAsia"/>
            <w:b/>
            <w:sz w:val="40"/>
          </w:rPr>
          <w:t>鄭兆</w:t>
        </w:r>
      </w:ins>
      <w:proofErr w:type="gramStart"/>
      <w:ins w:id="290" w:author="11046014_劉育彤" w:date="2024-03-25T14:42:00Z">
        <w:r w:rsidR="009D0E60">
          <w:rPr>
            <w:rFonts w:hint="eastAsia"/>
            <w:b/>
            <w:sz w:val="40"/>
          </w:rPr>
          <w:t>媗</w:t>
        </w:r>
      </w:ins>
      <w:proofErr w:type="gramEnd"/>
      <w:del w:id="291" w:author="11046014_劉育彤" w:date="2024-03-25T14:41:00Z">
        <w:r w:rsidRPr="000976C3" w:rsidDel="00EE6F02">
          <w:rPr>
            <w:rFonts w:hint="eastAsia"/>
            <w:b/>
            <w:sz w:val="40"/>
          </w:rPr>
          <w:delText>張三</w:delText>
        </w:r>
      </w:del>
    </w:p>
    <w:p w14:paraId="2D99C90B" w14:textId="334077B0" w:rsidR="00FB0354" w:rsidRPr="000976C3" w:rsidRDefault="00A9453D">
      <w:pPr>
        <w:rPr>
          <w:b/>
          <w:sz w:val="40"/>
        </w:rPr>
        <w:pPrChange w:id="292" w:author="11046017_鄭兆媗" w:date="2024-03-25T20:17:00Z">
          <w:pPr>
            <w:snapToGrid w:val="0"/>
            <w:spacing w:line="360" w:lineRule="auto"/>
            <w:ind w:left="360"/>
          </w:pPr>
        </w:pPrChange>
      </w:pPr>
      <w:r w:rsidRPr="000976C3">
        <w:rPr>
          <w:rFonts w:hint="eastAsia"/>
          <w:b/>
          <w:sz w:val="40"/>
        </w:rPr>
        <w:t>組</w:t>
      </w:r>
      <w:r w:rsidRPr="000976C3">
        <w:rPr>
          <w:rFonts w:hint="eastAsia"/>
          <w:b/>
          <w:sz w:val="40"/>
        </w:rPr>
        <w:t xml:space="preserve">    </w:t>
      </w:r>
      <w:r w:rsidRPr="000976C3">
        <w:rPr>
          <w:rFonts w:hint="eastAsia"/>
          <w:b/>
          <w:sz w:val="40"/>
        </w:rPr>
        <w:t>員：</w:t>
      </w:r>
      <w:ins w:id="293" w:author="11046014_劉育彤" w:date="2024-03-25T14:42:00Z">
        <w:r w:rsidR="00162E90">
          <w:rPr>
            <w:rFonts w:hint="eastAsia"/>
            <w:b/>
            <w:sz w:val="40"/>
          </w:rPr>
          <w:t>11046004</w:t>
        </w:r>
      </w:ins>
      <w:del w:id="294" w:author="11046014_劉育彤" w:date="2024-03-25T14:42:00Z">
        <w:r w:rsidR="006E0BD8" w:rsidRPr="000976C3" w:rsidDel="00162E90">
          <w:rPr>
            <w:rFonts w:hint="eastAsia"/>
            <w:b/>
            <w:sz w:val="40"/>
          </w:rPr>
          <w:delText>90</w:delText>
        </w:r>
        <w:r w:rsidRPr="000976C3" w:rsidDel="00162E90">
          <w:rPr>
            <w:rFonts w:hint="eastAsia"/>
            <w:b/>
            <w:sz w:val="40"/>
          </w:rPr>
          <w:delText>56002</w:delText>
        </w:r>
      </w:del>
      <w:r w:rsidRPr="000976C3">
        <w:rPr>
          <w:rFonts w:hint="eastAsia"/>
          <w:b/>
          <w:sz w:val="40"/>
        </w:rPr>
        <w:t xml:space="preserve"> </w:t>
      </w:r>
      <w:ins w:id="295" w:author="11046014_劉育彤" w:date="2024-03-25T14:42:00Z">
        <w:r w:rsidR="00162E90">
          <w:rPr>
            <w:rFonts w:hint="eastAsia"/>
            <w:b/>
            <w:sz w:val="40"/>
          </w:rPr>
          <w:t>陳冠廷</w:t>
        </w:r>
      </w:ins>
      <w:del w:id="296" w:author="11046014_劉育彤" w:date="2024-03-25T14:42:00Z">
        <w:r w:rsidRPr="000976C3" w:rsidDel="00162E90">
          <w:rPr>
            <w:rFonts w:hint="eastAsia"/>
            <w:b/>
            <w:sz w:val="40"/>
          </w:rPr>
          <w:delText>李四</w:delText>
        </w:r>
      </w:del>
      <w:r w:rsidR="006E0BD8" w:rsidRPr="000976C3">
        <w:rPr>
          <w:rFonts w:hint="eastAsia"/>
          <w:b/>
          <w:sz w:val="40"/>
        </w:rPr>
        <w:tab/>
      </w:r>
      <w:del w:id="297" w:author="11046014_劉育彤" w:date="2024-03-25T14:42:00Z">
        <w:r w:rsidR="006E0BD8" w:rsidRPr="000976C3" w:rsidDel="00162E90">
          <w:rPr>
            <w:rFonts w:hint="eastAsia"/>
            <w:b/>
            <w:sz w:val="40"/>
          </w:rPr>
          <w:tab/>
        </w:r>
      </w:del>
      <w:ins w:id="298" w:author="11046014_劉育彤" w:date="2024-03-25T14:42:00Z">
        <w:r w:rsidR="00162E90">
          <w:rPr>
            <w:rFonts w:hint="eastAsia"/>
            <w:b/>
            <w:sz w:val="40"/>
          </w:rPr>
          <w:t>11046014</w:t>
        </w:r>
      </w:ins>
      <w:del w:id="299" w:author="11046014_劉育彤" w:date="2024-03-25T14:42:00Z">
        <w:r w:rsidR="006E0BD8" w:rsidRPr="000976C3" w:rsidDel="00162E90">
          <w:rPr>
            <w:rFonts w:hint="eastAsia"/>
            <w:b/>
            <w:sz w:val="40"/>
          </w:rPr>
          <w:delText>90</w:delText>
        </w:r>
        <w:r w:rsidRPr="000976C3" w:rsidDel="00162E90">
          <w:rPr>
            <w:rFonts w:hint="eastAsia"/>
            <w:b/>
            <w:sz w:val="40"/>
          </w:rPr>
          <w:delText>56003</w:delText>
        </w:r>
      </w:del>
      <w:r w:rsidRPr="000976C3">
        <w:rPr>
          <w:rFonts w:hint="eastAsia"/>
          <w:b/>
          <w:sz w:val="40"/>
        </w:rPr>
        <w:t xml:space="preserve"> </w:t>
      </w:r>
      <w:ins w:id="300" w:author="11046014_劉育彤" w:date="2024-03-25T14:42:00Z">
        <w:r w:rsidR="00162E90">
          <w:rPr>
            <w:rFonts w:hint="eastAsia"/>
            <w:b/>
            <w:sz w:val="40"/>
          </w:rPr>
          <w:t>劉育彤</w:t>
        </w:r>
      </w:ins>
      <w:del w:id="301" w:author="11046014_劉育彤" w:date="2024-03-25T14:42:00Z">
        <w:r w:rsidRPr="000976C3" w:rsidDel="00162E90">
          <w:rPr>
            <w:rFonts w:hint="eastAsia"/>
            <w:b/>
            <w:sz w:val="40"/>
          </w:rPr>
          <w:delText>王五</w:delText>
        </w:r>
      </w:del>
    </w:p>
    <w:p w14:paraId="7FC27F10" w14:textId="708F261F" w:rsidR="00FB0354" w:rsidRPr="000976C3" w:rsidRDefault="00162E90">
      <w:pPr>
        <w:ind w:leftChars="708" w:left="1982"/>
        <w:rPr>
          <w:b/>
          <w:sz w:val="40"/>
        </w:rPr>
        <w:pPrChange w:id="302" w:author="11046017_鄭兆媗" w:date="2024-03-25T20:17:00Z">
          <w:pPr>
            <w:snapToGrid w:val="0"/>
            <w:spacing w:line="360" w:lineRule="auto"/>
            <w:ind w:leftChars="990" w:left="2772"/>
          </w:pPr>
        </w:pPrChange>
      </w:pPr>
      <w:ins w:id="303" w:author="11046014_劉育彤" w:date="2024-03-25T14:42:00Z">
        <w:r>
          <w:rPr>
            <w:rFonts w:hint="eastAsia"/>
            <w:b/>
            <w:sz w:val="40"/>
          </w:rPr>
          <w:t>11046021</w:t>
        </w:r>
      </w:ins>
      <w:del w:id="304" w:author="11046014_劉育彤" w:date="2024-03-25T14:42:00Z">
        <w:r w:rsidR="006E0BD8" w:rsidRPr="000976C3" w:rsidDel="00162E90">
          <w:rPr>
            <w:rFonts w:hint="eastAsia"/>
            <w:b/>
            <w:sz w:val="40"/>
          </w:rPr>
          <w:delText>90</w:delText>
        </w:r>
        <w:r w:rsidR="00A9453D" w:rsidRPr="000976C3" w:rsidDel="00162E90">
          <w:rPr>
            <w:rFonts w:hint="eastAsia"/>
            <w:b/>
            <w:sz w:val="40"/>
          </w:rPr>
          <w:delText>56004</w:delText>
        </w:r>
      </w:del>
      <w:r w:rsidR="00A9453D" w:rsidRPr="000976C3">
        <w:rPr>
          <w:rFonts w:hint="eastAsia"/>
          <w:b/>
          <w:sz w:val="40"/>
        </w:rPr>
        <w:t xml:space="preserve"> </w:t>
      </w:r>
      <w:ins w:id="305" w:author="11046014_劉育彤" w:date="2024-03-25T14:43:00Z">
        <w:r>
          <w:rPr>
            <w:rFonts w:hint="eastAsia"/>
            <w:b/>
            <w:sz w:val="40"/>
          </w:rPr>
          <w:t>蔡元振</w:t>
        </w:r>
      </w:ins>
      <w:del w:id="306" w:author="11046014_劉育彤" w:date="2024-03-25T14:43:00Z">
        <w:r w:rsidR="00A9453D" w:rsidRPr="000976C3" w:rsidDel="00162E90">
          <w:rPr>
            <w:rFonts w:hint="eastAsia"/>
            <w:b/>
            <w:sz w:val="40"/>
          </w:rPr>
          <w:delText>林六</w:delText>
        </w:r>
        <w:r w:rsidR="006E0BD8" w:rsidRPr="000976C3" w:rsidDel="00162E90">
          <w:rPr>
            <w:rFonts w:hint="eastAsia"/>
            <w:b/>
            <w:sz w:val="40"/>
          </w:rPr>
          <w:tab/>
        </w:r>
        <w:r w:rsidR="006E0BD8" w:rsidRPr="000976C3" w:rsidDel="00162E90">
          <w:rPr>
            <w:rFonts w:hint="eastAsia"/>
            <w:b/>
            <w:sz w:val="40"/>
          </w:rPr>
          <w:tab/>
          <w:delText>90</w:delText>
        </w:r>
        <w:r w:rsidR="00A9453D" w:rsidRPr="000976C3" w:rsidDel="00162E90">
          <w:rPr>
            <w:rFonts w:hint="eastAsia"/>
            <w:b/>
            <w:sz w:val="40"/>
          </w:rPr>
          <w:delText xml:space="preserve">56005 </w:delText>
        </w:r>
        <w:r w:rsidR="00A9453D" w:rsidRPr="000976C3" w:rsidDel="00162E90">
          <w:rPr>
            <w:rFonts w:hint="eastAsia"/>
            <w:b/>
            <w:sz w:val="40"/>
          </w:rPr>
          <w:delText>李七</w:delText>
        </w:r>
      </w:del>
    </w:p>
    <w:p w14:paraId="6391815F" w14:textId="77777777" w:rsidR="00C5068C" w:rsidRPr="000976C3" w:rsidRDefault="00926FBA">
      <w:pPr>
        <w:tabs>
          <w:tab w:val="left" w:pos="2520"/>
        </w:tabs>
        <w:jc w:val="distribute"/>
        <w:rPr>
          <w:b/>
          <w:sz w:val="36"/>
          <w:szCs w:val="36"/>
        </w:rPr>
        <w:pPrChange w:id="307" w:author="11046017_鄭兆媗" w:date="2024-03-25T20:17:00Z">
          <w:pPr>
            <w:tabs>
              <w:tab w:val="left" w:pos="2520"/>
            </w:tabs>
            <w:snapToGrid w:val="0"/>
            <w:ind w:left="357"/>
            <w:jc w:val="distribute"/>
          </w:pPr>
        </w:pPrChange>
      </w:pPr>
      <w:r w:rsidRPr="000976C3">
        <w:rPr>
          <w:rFonts w:hint="eastAsia"/>
          <w:b/>
          <w:sz w:val="36"/>
          <w:szCs w:val="36"/>
        </w:rPr>
        <w:t>中華民國</w:t>
      </w:r>
      <w:r w:rsidR="00FB0354" w:rsidRPr="000976C3">
        <w:rPr>
          <w:rFonts w:hint="eastAsia"/>
          <w:b/>
          <w:sz w:val="36"/>
          <w:szCs w:val="36"/>
        </w:rPr>
        <w:t>1</w:t>
      </w:r>
      <w:r w:rsidR="005501BD">
        <w:rPr>
          <w:b/>
          <w:sz w:val="36"/>
          <w:szCs w:val="36"/>
        </w:rPr>
        <w:t>1</w:t>
      </w:r>
      <w:r w:rsidR="00650302">
        <w:rPr>
          <w:b/>
          <w:sz w:val="36"/>
          <w:szCs w:val="36"/>
        </w:rPr>
        <w:t>3</w:t>
      </w:r>
      <w:r w:rsidRPr="000976C3">
        <w:rPr>
          <w:rFonts w:hint="eastAsia"/>
          <w:b/>
          <w:sz w:val="36"/>
          <w:szCs w:val="36"/>
        </w:rPr>
        <w:t>年</w:t>
      </w:r>
      <w:r w:rsidR="00E04A78">
        <w:rPr>
          <w:b/>
          <w:sz w:val="36"/>
          <w:szCs w:val="36"/>
        </w:rPr>
        <w:t>O</w:t>
      </w:r>
      <w:r w:rsidRPr="000976C3">
        <w:rPr>
          <w:rFonts w:hint="eastAsia"/>
          <w:b/>
          <w:sz w:val="36"/>
          <w:szCs w:val="36"/>
        </w:rPr>
        <w:t>月</w:t>
      </w:r>
      <w:r w:rsidR="00C9408D">
        <w:rPr>
          <w:rFonts w:hint="eastAsia"/>
          <w:b/>
          <w:sz w:val="36"/>
          <w:szCs w:val="36"/>
        </w:rPr>
        <w:t>O</w:t>
      </w:r>
      <w:r w:rsidR="00C9408D">
        <w:rPr>
          <w:b/>
          <w:sz w:val="36"/>
          <w:szCs w:val="36"/>
        </w:rPr>
        <w:t>O</w:t>
      </w:r>
      <w:r w:rsidRPr="000976C3">
        <w:rPr>
          <w:rFonts w:hint="eastAsia"/>
          <w:b/>
          <w:sz w:val="36"/>
          <w:szCs w:val="36"/>
        </w:rPr>
        <w:t>日</w:t>
      </w:r>
    </w:p>
    <w:p w14:paraId="601CFD64" w14:textId="77777777" w:rsidR="005B2BF5" w:rsidRPr="00CD5906" w:rsidRDefault="00A461C6">
      <w:pPr>
        <w:adjustRightInd w:val="0"/>
        <w:rPr>
          <w:del w:id="308" w:author="11046017_鄭兆媗" w:date="2024-03-25T16:39:00Z"/>
          <w:color w:val="FF0000"/>
          <w:sz w:val="36"/>
          <w:u w:val="single"/>
        </w:rPr>
        <w:pPrChange w:id="309" w:author="11046017_鄭兆媗" w:date="2024-03-25T20:17:00Z">
          <w:pPr>
            <w:numPr>
              <w:numId w:val="6"/>
            </w:numPr>
            <w:adjustRightInd w:val="0"/>
            <w:ind w:left="482" w:hanging="482"/>
          </w:pPr>
        </w:pPrChange>
      </w:pPr>
      <w:r w:rsidRPr="000976C3">
        <w:rPr>
          <w:b/>
        </w:rPr>
        <w:br w:type="page"/>
      </w:r>
      <w:del w:id="310" w:author="11046017_鄭兆媗" w:date="2024-03-25T15:45:00Z">
        <w:r w:rsidR="00347916" w:rsidRPr="00541D95">
          <w:rPr>
            <w:rFonts w:hint="eastAsia"/>
            <w:sz w:val="36"/>
            <w:u w:val="single"/>
            <w:rPrChange w:id="311" w:author="11046017_鄭兆媗" w:date="2024-03-25T20:17:00Z">
              <w:rPr>
                <w:rFonts w:hint="eastAsia"/>
                <w:color w:val="FF0000"/>
                <w:sz w:val="36"/>
                <w:u w:val="single"/>
              </w:rPr>
            </w:rPrChange>
          </w:rPr>
          <w:lastRenderedPageBreak/>
          <w:delText>目錄</w:delText>
        </w:r>
        <w:r w:rsidR="00B83AEB" w:rsidRPr="00541D95">
          <w:rPr>
            <w:rFonts w:hint="eastAsia"/>
            <w:sz w:val="36"/>
            <w:u w:val="single"/>
            <w:rPrChange w:id="312" w:author="11046017_鄭兆媗" w:date="2024-03-25T20:17:00Z">
              <w:rPr>
                <w:rFonts w:hint="eastAsia"/>
                <w:color w:val="FF0000"/>
                <w:sz w:val="36"/>
                <w:u w:val="single"/>
              </w:rPr>
            </w:rPrChange>
          </w:rPr>
          <w:delText>範本</w:delText>
        </w:r>
      </w:del>
    </w:p>
    <w:p w14:paraId="5331C409" w14:textId="3D85002A" w:rsidR="00750209" w:rsidRPr="004C5163" w:rsidRDefault="00750209" w:rsidP="00750209">
      <w:pPr>
        <w:rPr>
          <w:del w:id="313" w:author="11046017_鄭兆媗" w:date="2024-03-25T15:54:00Z"/>
          <w:b/>
          <w:sz w:val="36"/>
          <w:szCs w:val="36"/>
          <w:u w:val="single"/>
          <w:rPrChange w:id="314" w:author="11046017_鄭兆媗" w:date="2024-03-25T20:17:00Z">
            <w:rPr>
              <w:del w:id="315" w:author="11046017_鄭兆媗" w:date="2024-03-25T15:54:00Z"/>
              <w:szCs w:val="22"/>
            </w:rPr>
          </w:rPrChange>
        </w:rPr>
      </w:pPr>
      <w:del w:id="316" w:author="11046017_鄭兆媗" w:date="2024-03-25T16:16:00Z">
        <w:r w:rsidRPr="004C5163">
          <w:rPr>
            <w:rFonts w:hint="eastAsia"/>
            <w:b/>
            <w:sz w:val="36"/>
            <w:szCs w:val="36"/>
            <w:rPrChange w:id="317" w:author="11046017_鄭兆媗" w:date="2024-03-25T20:17:00Z">
              <w:rPr>
                <w:rFonts w:hint="eastAsia"/>
                <w:szCs w:val="22"/>
              </w:rPr>
            </w:rPrChange>
          </w:rPr>
          <w:delText>需有</w:delText>
        </w:r>
        <w:r w:rsidR="000F5A04" w:rsidRPr="004C5163">
          <w:rPr>
            <w:rFonts w:hint="eastAsia"/>
            <w:b/>
            <w:sz w:val="36"/>
            <w:szCs w:val="36"/>
            <w:rPrChange w:id="318" w:author="11046017_鄭兆媗" w:date="2024-03-25T20:17:00Z">
              <w:rPr>
                <w:rFonts w:hint="eastAsia"/>
                <w:szCs w:val="22"/>
              </w:rPr>
            </w:rPrChange>
          </w:rPr>
          <w:delText>大綱</w:delText>
        </w:r>
        <w:r w:rsidR="000F5A04" w:rsidRPr="004C5163">
          <w:rPr>
            <w:rFonts w:hint="eastAsia"/>
            <w:b/>
            <w:sz w:val="36"/>
            <w:szCs w:val="36"/>
            <w:u w:val="single"/>
            <w:rPrChange w:id="319" w:author="11046017_鄭兆媗" w:date="2024-03-25T20:17:00Z">
              <w:rPr>
                <w:rFonts w:hint="eastAsia"/>
                <w:szCs w:val="22"/>
                <w:u w:val="single"/>
              </w:rPr>
            </w:rPrChange>
          </w:rPr>
          <w:delText>章節名稱</w:delText>
        </w:r>
        <w:r w:rsidRPr="004C5163">
          <w:rPr>
            <w:rFonts w:hint="eastAsia"/>
            <w:b/>
            <w:sz w:val="36"/>
            <w:szCs w:val="36"/>
            <w:rPrChange w:id="320" w:author="11046017_鄭兆媗" w:date="2024-03-25T20:17:00Z">
              <w:rPr>
                <w:rFonts w:hint="eastAsia"/>
                <w:szCs w:val="22"/>
              </w:rPr>
            </w:rPrChange>
          </w:rPr>
          <w:delText>以及</w:delText>
        </w:r>
        <w:r w:rsidRPr="004C5163">
          <w:rPr>
            <w:rFonts w:hint="eastAsia"/>
            <w:b/>
            <w:sz w:val="36"/>
            <w:szCs w:val="36"/>
            <w:u w:val="single"/>
            <w:rPrChange w:id="321" w:author="11046017_鄭兆媗" w:date="2024-03-25T20:17:00Z">
              <w:rPr>
                <w:rFonts w:hint="eastAsia"/>
                <w:szCs w:val="22"/>
                <w:u w:val="single"/>
              </w:rPr>
            </w:rPrChange>
          </w:rPr>
          <w:delText>頁碼</w:delText>
        </w:r>
        <w:r w:rsidR="00926967" w:rsidRPr="004C5163">
          <w:rPr>
            <w:rFonts w:hint="eastAsia"/>
            <w:b/>
            <w:sz w:val="36"/>
            <w:szCs w:val="36"/>
            <w:rPrChange w:id="322" w:author="11046017_鄭兆媗" w:date="2024-03-25T20:17:00Z">
              <w:rPr>
                <w:rFonts w:hint="eastAsia"/>
                <w:szCs w:val="22"/>
              </w:rPr>
            </w:rPrChange>
          </w:rPr>
          <w:delText>。</w:delText>
        </w:r>
        <w:r w:rsidR="00CD5906" w:rsidRPr="004C5163">
          <w:rPr>
            <w:rFonts w:hint="eastAsia"/>
            <w:b/>
            <w:sz w:val="36"/>
            <w:szCs w:val="36"/>
            <w:u w:val="single"/>
            <w:rPrChange w:id="323" w:author="11046017_鄭兆媗" w:date="2024-03-25T20:17:00Z">
              <w:rPr>
                <w:rFonts w:hint="eastAsia"/>
                <w:szCs w:val="22"/>
                <w:u w:val="single"/>
              </w:rPr>
            </w:rPrChange>
          </w:rPr>
          <w:delText>目錄頁（含圖表目錄）之字型大小一律</w:delText>
        </w:r>
        <w:r w:rsidR="00CD5906" w:rsidRPr="004C5163">
          <w:rPr>
            <w:b/>
            <w:sz w:val="36"/>
            <w:szCs w:val="36"/>
            <w:u w:val="single"/>
            <w:rPrChange w:id="324" w:author="11046017_鄭兆媗" w:date="2024-03-25T20:17:00Z">
              <w:rPr>
                <w:szCs w:val="22"/>
                <w:u w:val="single"/>
              </w:rPr>
            </w:rPrChange>
          </w:rPr>
          <w:delText>14</w:delText>
        </w:r>
        <w:r w:rsidR="00CD5906" w:rsidRPr="004C5163">
          <w:rPr>
            <w:rFonts w:hint="eastAsia"/>
            <w:b/>
            <w:sz w:val="36"/>
            <w:szCs w:val="36"/>
            <w:u w:val="single"/>
            <w:rPrChange w:id="325" w:author="11046017_鄭兆媗" w:date="2024-03-25T20:17:00Z">
              <w:rPr>
                <w:rFonts w:hint="eastAsia"/>
                <w:szCs w:val="22"/>
                <w:u w:val="single"/>
              </w:rPr>
            </w:rPrChange>
          </w:rPr>
          <w:delText>字</w:delText>
        </w:r>
      </w:del>
      <w:ins w:id="326" w:author="11046017_鄭兆媗" w:date="2024-03-25T16:17:00Z">
        <w:r w:rsidR="00801AEB" w:rsidRPr="004C5163">
          <w:rPr>
            <w:rFonts w:hint="eastAsia"/>
            <w:b/>
            <w:sz w:val="36"/>
            <w:szCs w:val="36"/>
            <w:rPrChange w:id="327" w:author="11046017_鄭兆媗" w:date="2024-03-25T16:23:00Z">
              <w:rPr>
                <w:rFonts w:hint="eastAsia"/>
                <w:szCs w:val="22"/>
              </w:rPr>
            </w:rPrChange>
          </w:rPr>
          <w:t>目錄</w:t>
        </w:r>
      </w:ins>
    </w:p>
    <w:p w14:paraId="050C3A7B" w14:textId="77777777" w:rsidR="007F2BE4" w:rsidRDefault="007F2BE4" w:rsidP="00173105">
      <w:pPr>
        <w:rPr>
          <w:ins w:id="328" w:author="11046017_鄭兆媗" w:date="2024-03-25T15:56:00Z"/>
          <w:szCs w:val="22"/>
          <w:u w:val="single"/>
        </w:rPr>
      </w:pPr>
    </w:p>
    <w:p w14:paraId="0F97BA85" w14:textId="45B16CCC" w:rsidR="0027530B" w:rsidRDefault="004807DA">
      <w:pPr>
        <w:pStyle w:val="10"/>
        <w:rPr>
          <w:rFonts w:asciiTheme="minorHAnsi" w:eastAsiaTheme="minorEastAsia" w:hAnsiTheme="minorHAnsi" w:cstheme="minorBidi"/>
          <w:bCs w:val="0"/>
          <w:sz w:val="24"/>
          <w:szCs w:val="24"/>
          <w14:ligatures w14:val="standardContextual"/>
        </w:rPr>
      </w:pPr>
      <w:ins w:id="329" w:author="11046017_鄭兆媗" w:date="2024-03-25T16:16:00Z">
        <w:r>
          <w:fldChar w:fldCharType="begin"/>
        </w:r>
        <w:r>
          <w:instrText xml:space="preserve"> </w:instrText>
        </w:r>
        <w:r>
          <w:rPr>
            <w:rFonts w:hint="eastAsia"/>
          </w:rPr>
          <w:instrText>TOC \o "1-2" \h \z \u</w:instrText>
        </w:r>
        <w:r>
          <w:instrText xml:space="preserve"> </w:instrText>
        </w:r>
      </w:ins>
      <w:r>
        <w:fldChar w:fldCharType="separate"/>
      </w:r>
      <w:hyperlink w:anchor="_Toc166433906" w:history="1">
        <w:r w:rsidR="0027530B" w:rsidRPr="00D035BD">
          <w:rPr>
            <w:rStyle w:val="af2"/>
            <w:rFonts w:hint="eastAsia"/>
          </w:rPr>
          <w:t>第一章</w:t>
        </w:r>
        <w:r w:rsidR="0027530B">
          <w:rPr>
            <w:rFonts w:asciiTheme="minorHAnsi" w:eastAsiaTheme="minorEastAsia" w:hAnsiTheme="minorHAnsi" w:cstheme="minorBidi"/>
            <w:bCs w:val="0"/>
            <w:sz w:val="24"/>
            <w:szCs w:val="24"/>
            <w14:ligatures w14:val="standardContextual"/>
          </w:rPr>
          <w:tab/>
        </w:r>
        <w:r w:rsidR="0027530B" w:rsidRPr="00D035BD">
          <w:rPr>
            <w:rStyle w:val="af2"/>
            <w:rFonts w:hint="eastAsia"/>
          </w:rPr>
          <w:t>前言</w:t>
        </w:r>
        <w:r w:rsidR="0027530B">
          <w:rPr>
            <w:webHidden/>
          </w:rPr>
          <w:tab/>
        </w:r>
        <w:r w:rsidR="0027530B">
          <w:rPr>
            <w:webHidden/>
          </w:rPr>
          <w:fldChar w:fldCharType="begin"/>
        </w:r>
        <w:r w:rsidR="0027530B">
          <w:rPr>
            <w:webHidden/>
          </w:rPr>
          <w:instrText xml:space="preserve"> PAGEREF _Toc166433906 \h </w:instrText>
        </w:r>
        <w:r w:rsidR="0027530B">
          <w:rPr>
            <w:webHidden/>
          </w:rPr>
        </w:r>
        <w:r w:rsidR="0027530B">
          <w:rPr>
            <w:webHidden/>
          </w:rPr>
          <w:fldChar w:fldCharType="separate"/>
        </w:r>
        <w:r w:rsidR="0027530B">
          <w:rPr>
            <w:webHidden/>
          </w:rPr>
          <w:t>13</w:t>
        </w:r>
        <w:r w:rsidR="0027530B">
          <w:rPr>
            <w:webHidden/>
          </w:rPr>
          <w:fldChar w:fldCharType="end"/>
        </w:r>
      </w:hyperlink>
    </w:p>
    <w:p w14:paraId="4ADB348B" w14:textId="150BF5B1"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11" w:history="1">
        <w:r w:rsidR="0027530B" w:rsidRPr="00D035BD">
          <w:rPr>
            <w:rStyle w:val="af2"/>
            <w:noProof/>
          </w:rPr>
          <w:t>1-1</w:t>
        </w:r>
        <w:r w:rsidR="0027530B" w:rsidRPr="00D035BD">
          <w:rPr>
            <w:rStyle w:val="af2"/>
            <w:rFonts w:hint="eastAsia"/>
            <w:noProof/>
          </w:rPr>
          <w:t xml:space="preserve"> </w:t>
        </w:r>
        <w:r w:rsidR="0027530B" w:rsidRPr="00D035BD">
          <w:rPr>
            <w:rStyle w:val="af2"/>
            <w:rFonts w:hint="eastAsia"/>
            <w:noProof/>
          </w:rPr>
          <w:t>背景</w:t>
        </w:r>
        <w:r w:rsidR="0027530B">
          <w:rPr>
            <w:noProof/>
            <w:webHidden/>
          </w:rPr>
          <w:tab/>
        </w:r>
        <w:r w:rsidR="0027530B">
          <w:rPr>
            <w:noProof/>
            <w:webHidden/>
          </w:rPr>
          <w:fldChar w:fldCharType="begin"/>
        </w:r>
        <w:r w:rsidR="0027530B">
          <w:rPr>
            <w:noProof/>
            <w:webHidden/>
          </w:rPr>
          <w:instrText xml:space="preserve"> PAGEREF _Toc166433911 \h </w:instrText>
        </w:r>
        <w:r w:rsidR="0027530B">
          <w:rPr>
            <w:noProof/>
            <w:webHidden/>
          </w:rPr>
        </w:r>
        <w:r w:rsidR="0027530B">
          <w:rPr>
            <w:noProof/>
            <w:webHidden/>
          </w:rPr>
          <w:fldChar w:fldCharType="separate"/>
        </w:r>
        <w:r w:rsidR="0027530B">
          <w:rPr>
            <w:noProof/>
            <w:webHidden/>
          </w:rPr>
          <w:t>13</w:t>
        </w:r>
        <w:r w:rsidR="0027530B">
          <w:rPr>
            <w:noProof/>
            <w:webHidden/>
          </w:rPr>
          <w:fldChar w:fldCharType="end"/>
        </w:r>
      </w:hyperlink>
    </w:p>
    <w:p w14:paraId="567B8320" w14:textId="645D6D2A"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14" w:history="1">
        <w:r w:rsidR="0027530B" w:rsidRPr="00D035BD">
          <w:rPr>
            <w:rStyle w:val="af2"/>
            <w:noProof/>
          </w:rPr>
          <w:t>1-2</w:t>
        </w:r>
        <w:r w:rsidR="0027530B" w:rsidRPr="00D035BD">
          <w:rPr>
            <w:rStyle w:val="af2"/>
            <w:rFonts w:hint="eastAsia"/>
            <w:noProof/>
          </w:rPr>
          <w:t xml:space="preserve"> </w:t>
        </w:r>
        <w:r w:rsidR="0027530B" w:rsidRPr="00D035BD">
          <w:rPr>
            <w:rStyle w:val="af2"/>
            <w:rFonts w:hint="eastAsia"/>
            <w:noProof/>
          </w:rPr>
          <w:t>動機</w:t>
        </w:r>
        <w:r w:rsidR="0027530B">
          <w:rPr>
            <w:noProof/>
            <w:webHidden/>
          </w:rPr>
          <w:tab/>
        </w:r>
        <w:r w:rsidR="0027530B">
          <w:rPr>
            <w:noProof/>
            <w:webHidden/>
          </w:rPr>
          <w:fldChar w:fldCharType="begin"/>
        </w:r>
        <w:r w:rsidR="0027530B">
          <w:rPr>
            <w:noProof/>
            <w:webHidden/>
          </w:rPr>
          <w:instrText xml:space="preserve"> PAGEREF _Toc166433914 \h </w:instrText>
        </w:r>
        <w:r w:rsidR="0027530B">
          <w:rPr>
            <w:noProof/>
            <w:webHidden/>
          </w:rPr>
        </w:r>
        <w:r w:rsidR="0027530B">
          <w:rPr>
            <w:noProof/>
            <w:webHidden/>
          </w:rPr>
          <w:fldChar w:fldCharType="separate"/>
        </w:r>
        <w:r w:rsidR="0027530B">
          <w:rPr>
            <w:noProof/>
            <w:webHidden/>
          </w:rPr>
          <w:t>13</w:t>
        </w:r>
        <w:r w:rsidR="0027530B">
          <w:rPr>
            <w:noProof/>
            <w:webHidden/>
          </w:rPr>
          <w:fldChar w:fldCharType="end"/>
        </w:r>
      </w:hyperlink>
    </w:p>
    <w:p w14:paraId="5B62392A" w14:textId="2EE243A7"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15" w:history="1">
        <w:r w:rsidR="0027530B" w:rsidRPr="00D035BD">
          <w:rPr>
            <w:rStyle w:val="af2"/>
            <w:noProof/>
          </w:rPr>
          <w:t>1-3</w:t>
        </w:r>
        <w:r w:rsidR="0027530B" w:rsidRPr="00D035BD">
          <w:rPr>
            <w:rStyle w:val="af2"/>
            <w:rFonts w:hint="eastAsia"/>
            <w:noProof/>
          </w:rPr>
          <w:t xml:space="preserve"> </w:t>
        </w:r>
        <w:r w:rsidR="0027530B" w:rsidRPr="00D035BD">
          <w:rPr>
            <w:rStyle w:val="af2"/>
            <w:rFonts w:hint="eastAsia"/>
            <w:noProof/>
          </w:rPr>
          <w:t>系統目的與目標</w:t>
        </w:r>
        <w:r w:rsidR="0027530B">
          <w:rPr>
            <w:noProof/>
            <w:webHidden/>
          </w:rPr>
          <w:tab/>
        </w:r>
        <w:r w:rsidR="0027530B">
          <w:rPr>
            <w:noProof/>
            <w:webHidden/>
          </w:rPr>
          <w:fldChar w:fldCharType="begin"/>
        </w:r>
        <w:r w:rsidR="0027530B">
          <w:rPr>
            <w:noProof/>
            <w:webHidden/>
          </w:rPr>
          <w:instrText xml:space="preserve"> PAGEREF _Toc166433915 \h </w:instrText>
        </w:r>
        <w:r w:rsidR="0027530B">
          <w:rPr>
            <w:noProof/>
            <w:webHidden/>
          </w:rPr>
        </w:r>
        <w:r w:rsidR="0027530B">
          <w:rPr>
            <w:noProof/>
            <w:webHidden/>
          </w:rPr>
          <w:fldChar w:fldCharType="separate"/>
        </w:r>
        <w:r w:rsidR="0027530B">
          <w:rPr>
            <w:noProof/>
            <w:webHidden/>
          </w:rPr>
          <w:t>13</w:t>
        </w:r>
        <w:r w:rsidR="0027530B">
          <w:rPr>
            <w:noProof/>
            <w:webHidden/>
          </w:rPr>
          <w:fldChar w:fldCharType="end"/>
        </w:r>
      </w:hyperlink>
    </w:p>
    <w:p w14:paraId="6237F897" w14:textId="6A99EE8D"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16" w:history="1">
        <w:r w:rsidR="0027530B" w:rsidRPr="00D035BD">
          <w:rPr>
            <w:rStyle w:val="af2"/>
            <w:noProof/>
          </w:rPr>
          <w:t>1-4</w:t>
        </w:r>
        <w:r w:rsidR="0027530B" w:rsidRPr="00D035BD">
          <w:rPr>
            <w:rStyle w:val="af2"/>
            <w:rFonts w:hint="eastAsia"/>
            <w:noProof/>
          </w:rPr>
          <w:t xml:space="preserve"> </w:t>
        </w:r>
        <w:r w:rsidR="0027530B" w:rsidRPr="00D035BD">
          <w:rPr>
            <w:rStyle w:val="af2"/>
            <w:rFonts w:hint="eastAsia"/>
            <w:noProof/>
          </w:rPr>
          <w:t>預期成果</w:t>
        </w:r>
        <w:r w:rsidR="0027530B">
          <w:rPr>
            <w:noProof/>
            <w:webHidden/>
          </w:rPr>
          <w:tab/>
        </w:r>
        <w:r w:rsidR="0027530B">
          <w:rPr>
            <w:noProof/>
            <w:webHidden/>
          </w:rPr>
          <w:fldChar w:fldCharType="begin"/>
        </w:r>
        <w:r w:rsidR="0027530B">
          <w:rPr>
            <w:noProof/>
            <w:webHidden/>
          </w:rPr>
          <w:instrText xml:space="preserve"> PAGEREF _Toc166433916 \h </w:instrText>
        </w:r>
        <w:r w:rsidR="0027530B">
          <w:rPr>
            <w:noProof/>
            <w:webHidden/>
          </w:rPr>
        </w:r>
        <w:r w:rsidR="0027530B">
          <w:rPr>
            <w:noProof/>
            <w:webHidden/>
          </w:rPr>
          <w:fldChar w:fldCharType="separate"/>
        </w:r>
        <w:r w:rsidR="0027530B">
          <w:rPr>
            <w:noProof/>
            <w:webHidden/>
          </w:rPr>
          <w:t>14</w:t>
        </w:r>
        <w:r w:rsidR="0027530B">
          <w:rPr>
            <w:noProof/>
            <w:webHidden/>
          </w:rPr>
          <w:fldChar w:fldCharType="end"/>
        </w:r>
      </w:hyperlink>
    </w:p>
    <w:p w14:paraId="1848AE1F" w14:textId="6892EA74" w:rsidR="0027530B" w:rsidRDefault="00000000">
      <w:pPr>
        <w:pStyle w:val="10"/>
        <w:rPr>
          <w:rFonts w:asciiTheme="minorHAnsi" w:eastAsiaTheme="minorEastAsia" w:hAnsiTheme="minorHAnsi" w:cstheme="minorBidi"/>
          <w:bCs w:val="0"/>
          <w:sz w:val="24"/>
          <w:szCs w:val="24"/>
          <w14:ligatures w14:val="standardContextual"/>
        </w:rPr>
      </w:pPr>
      <w:hyperlink w:anchor="_Toc166433918" w:history="1">
        <w:r w:rsidR="0027530B" w:rsidRPr="00D035BD">
          <w:rPr>
            <w:rStyle w:val="af2"/>
            <w:rFonts w:hint="eastAsia"/>
          </w:rPr>
          <w:t>第二章</w:t>
        </w:r>
        <w:r w:rsidR="0027530B">
          <w:rPr>
            <w:rFonts w:asciiTheme="minorHAnsi" w:eastAsiaTheme="minorEastAsia" w:hAnsiTheme="minorHAnsi" w:cstheme="minorBidi"/>
            <w:bCs w:val="0"/>
            <w:sz w:val="24"/>
            <w:szCs w:val="24"/>
            <w14:ligatures w14:val="standardContextual"/>
          </w:rPr>
          <w:tab/>
        </w:r>
        <w:r w:rsidR="0027530B" w:rsidRPr="00D035BD">
          <w:rPr>
            <w:rStyle w:val="af2"/>
            <w:rFonts w:hint="eastAsia"/>
          </w:rPr>
          <w:t>營運計畫</w:t>
        </w:r>
        <w:r w:rsidR="0027530B">
          <w:rPr>
            <w:webHidden/>
          </w:rPr>
          <w:tab/>
        </w:r>
        <w:r w:rsidR="0027530B">
          <w:rPr>
            <w:webHidden/>
          </w:rPr>
          <w:fldChar w:fldCharType="begin"/>
        </w:r>
        <w:r w:rsidR="0027530B">
          <w:rPr>
            <w:webHidden/>
          </w:rPr>
          <w:instrText xml:space="preserve"> PAGEREF _Toc166433918 \h </w:instrText>
        </w:r>
        <w:r w:rsidR="0027530B">
          <w:rPr>
            <w:webHidden/>
          </w:rPr>
        </w:r>
        <w:r w:rsidR="0027530B">
          <w:rPr>
            <w:webHidden/>
          </w:rPr>
          <w:fldChar w:fldCharType="separate"/>
        </w:r>
        <w:r w:rsidR="0027530B">
          <w:rPr>
            <w:webHidden/>
          </w:rPr>
          <w:t>15</w:t>
        </w:r>
        <w:r w:rsidR="0027530B">
          <w:rPr>
            <w:webHidden/>
          </w:rPr>
          <w:fldChar w:fldCharType="end"/>
        </w:r>
      </w:hyperlink>
    </w:p>
    <w:p w14:paraId="374C9901" w14:textId="00459ACF"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22" w:history="1">
        <w:r w:rsidR="0027530B" w:rsidRPr="00D035BD">
          <w:rPr>
            <w:rStyle w:val="af2"/>
            <w:noProof/>
          </w:rPr>
          <w:t>2-1</w:t>
        </w:r>
        <w:r w:rsidR="0027530B" w:rsidRPr="00D035BD">
          <w:rPr>
            <w:rStyle w:val="af2"/>
            <w:rFonts w:hint="eastAsia"/>
            <w:noProof/>
          </w:rPr>
          <w:t xml:space="preserve"> </w:t>
        </w:r>
        <w:r w:rsidR="0027530B" w:rsidRPr="00D035BD">
          <w:rPr>
            <w:rStyle w:val="af2"/>
            <w:rFonts w:hint="eastAsia"/>
            <w:noProof/>
          </w:rPr>
          <w:t>可行性分析</w:t>
        </w:r>
        <w:r w:rsidR="0027530B">
          <w:rPr>
            <w:noProof/>
            <w:webHidden/>
          </w:rPr>
          <w:tab/>
        </w:r>
        <w:r w:rsidR="0027530B">
          <w:rPr>
            <w:noProof/>
            <w:webHidden/>
          </w:rPr>
          <w:fldChar w:fldCharType="begin"/>
        </w:r>
        <w:r w:rsidR="0027530B">
          <w:rPr>
            <w:noProof/>
            <w:webHidden/>
          </w:rPr>
          <w:instrText xml:space="preserve"> PAGEREF _Toc166433922 \h </w:instrText>
        </w:r>
        <w:r w:rsidR="0027530B">
          <w:rPr>
            <w:noProof/>
            <w:webHidden/>
          </w:rPr>
        </w:r>
        <w:r w:rsidR="0027530B">
          <w:rPr>
            <w:noProof/>
            <w:webHidden/>
          </w:rPr>
          <w:fldChar w:fldCharType="separate"/>
        </w:r>
        <w:r w:rsidR="0027530B">
          <w:rPr>
            <w:noProof/>
            <w:webHidden/>
          </w:rPr>
          <w:t>15</w:t>
        </w:r>
        <w:r w:rsidR="0027530B">
          <w:rPr>
            <w:noProof/>
            <w:webHidden/>
          </w:rPr>
          <w:fldChar w:fldCharType="end"/>
        </w:r>
      </w:hyperlink>
    </w:p>
    <w:p w14:paraId="1096889E" w14:textId="117A4943"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23" w:history="1">
        <w:r w:rsidR="0027530B" w:rsidRPr="00D035BD">
          <w:rPr>
            <w:rStyle w:val="af2"/>
            <w:noProof/>
          </w:rPr>
          <w:t>2-2</w:t>
        </w:r>
        <w:r w:rsidR="0027530B" w:rsidRPr="00D035BD">
          <w:rPr>
            <w:rStyle w:val="af2"/>
            <w:rFonts w:hint="eastAsia"/>
            <w:noProof/>
          </w:rPr>
          <w:t xml:space="preserve"> </w:t>
        </w:r>
        <w:r w:rsidR="0027530B" w:rsidRPr="00D035BD">
          <w:rPr>
            <w:rStyle w:val="af2"/>
            <w:rFonts w:hint="eastAsia"/>
            <w:noProof/>
          </w:rPr>
          <w:t>商業模式</w:t>
        </w:r>
        <w:r w:rsidR="0027530B" w:rsidRPr="00D035BD">
          <w:rPr>
            <w:rStyle w:val="af2"/>
            <w:noProof/>
          </w:rPr>
          <w:t>(</w:t>
        </w:r>
        <w:r w:rsidR="0027530B" w:rsidRPr="00D035BD">
          <w:rPr>
            <w:rStyle w:val="af2"/>
            <w:rFonts w:hint="eastAsia"/>
            <w:noProof/>
          </w:rPr>
          <w:t>九宮格</w:t>
        </w:r>
        <w:r w:rsidR="0027530B" w:rsidRPr="00D035BD">
          <w:rPr>
            <w:rStyle w:val="af2"/>
            <w:noProof/>
          </w:rPr>
          <w:t>)</w:t>
        </w:r>
        <w:r w:rsidR="0027530B">
          <w:rPr>
            <w:noProof/>
            <w:webHidden/>
          </w:rPr>
          <w:tab/>
        </w:r>
        <w:r w:rsidR="0027530B">
          <w:rPr>
            <w:noProof/>
            <w:webHidden/>
          </w:rPr>
          <w:fldChar w:fldCharType="begin"/>
        </w:r>
        <w:r w:rsidR="0027530B">
          <w:rPr>
            <w:noProof/>
            <w:webHidden/>
          </w:rPr>
          <w:instrText xml:space="preserve"> PAGEREF _Toc166433923 \h </w:instrText>
        </w:r>
        <w:r w:rsidR="0027530B">
          <w:rPr>
            <w:noProof/>
            <w:webHidden/>
          </w:rPr>
        </w:r>
        <w:r w:rsidR="0027530B">
          <w:rPr>
            <w:noProof/>
            <w:webHidden/>
          </w:rPr>
          <w:fldChar w:fldCharType="separate"/>
        </w:r>
        <w:r w:rsidR="0027530B">
          <w:rPr>
            <w:noProof/>
            <w:webHidden/>
          </w:rPr>
          <w:t>17</w:t>
        </w:r>
        <w:r w:rsidR="0027530B">
          <w:rPr>
            <w:noProof/>
            <w:webHidden/>
          </w:rPr>
          <w:fldChar w:fldCharType="end"/>
        </w:r>
      </w:hyperlink>
    </w:p>
    <w:p w14:paraId="7A03D349" w14:textId="0487EBE2"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25" w:history="1">
        <w:r w:rsidR="0027530B" w:rsidRPr="00D035BD">
          <w:rPr>
            <w:rStyle w:val="af2"/>
            <w:noProof/>
          </w:rPr>
          <w:t>2-3</w:t>
        </w:r>
        <w:r w:rsidR="0027530B" w:rsidRPr="00D035BD">
          <w:rPr>
            <w:rStyle w:val="af2"/>
            <w:rFonts w:hint="eastAsia"/>
            <w:noProof/>
          </w:rPr>
          <w:t xml:space="preserve"> </w:t>
        </w:r>
        <w:r w:rsidR="0027530B" w:rsidRPr="00D035BD">
          <w:rPr>
            <w:rStyle w:val="af2"/>
            <w:rFonts w:hint="eastAsia"/>
            <w:noProof/>
          </w:rPr>
          <w:t>市場分析</w:t>
        </w:r>
        <w:r w:rsidR="0027530B" w:rsidRPr="00D035BD">
          <w:rPr>
            <w:rStyle w:val="af2"/>
            <w:noProof/>
          </w:rPr>
          <w:t>STP</w:t>
        </w:r>
        <w:r w:rsidR="0027530B">
          <w:rPr>
            <w:noProof/>
            <w:webHidden/>
          </w:rPr>
          <w:tab/>
        </w:r>
        <w:r w:rsidR="0027530B">
          <w:rPr>
            <w:noProof/>
            <w:webHidden/>
          </w:rPr>
          <w:fldChar w:fldCharType="begin"/>
        </w:r>
        <w:r w:rsidR="0027530B">
          <w:rPr>
            <w:noProof/>
            <w:webHidden/>
          </w:rPr>
          <w:instrText xml:space="preserve"> PAGEREF _Toc166433925 \h </w:instrText>
        </w:r>
        <w:r w:rsidR="0027530B">
          <w:rPr>
            <w:noProof/>
            <w:webHidden/>
          </w:rPr>
        </w:r>
        <w:r w:rsidR="0027530B">
          <w:rPr>
            <w:noProof/>
            <w:webHidden/>
          </w:rPr>
          <w:fldChar w:fldCharType="separate"/>
        </w:r>
        <w:r w:rsidR="0027530B">
          <w:rPr>
            <w:noProof/>
            <w:webHidden/>
          </w:rPr>
          <w:t>18</w:t>
        </w:r>
        <w:r w:rsidR="0027530B">
          <w:rPr>
            <w:noProof/>
            <w:webHidden/>
          </w:rPr>
          <w:fldChar w:fldCharType="end"/>
        </w:r>
      </w:hyperlink>
    </w:p>
    <w:p w14:paraId="7FCD9911" w14:textId="24ADA3A5"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29" w:history="1">
        <w:r w:rsidR="0027530B" w:rsidRPr="00D035BD">
          <w:rPr>
            <w:rStyle w:val="af2"/>
            <w:noProof/>
          </w:rPr>
          <w:t>2-4</w:t>
        </w:r>
        <w:r w:rsidR="0027530B" w:rsidRPr="00D035BD">
          <w:rPr>
            <w:rStyle w:val="af2"/>
            <w:rFonts w:hint="eastAsia"/>
            <w:noProof/>
          </w:rPr>
          <w:t xml:space="preserve"> </w:t>
        </w:r>
        <w:r w:rsidR="0027530B" w:rsidRPr="00D035BD">
          <w:rPr>
            <w:rStyle w:val="af2"/>
            <w:rFonts w:hint="eastAsia"/>
            <w:noProof/>
          </w:rPr>
          <w:t>競爭力分析</w:t>
        </w:r>
        <w:r w:rsidR="0027530B" w:rsidRPr="00D035BD">
          <w:rPr>
            <w:rStyle w:val="af2"/>
            <w:noProof/>
          </w:rPr>
          <w:t xml:space="preserve"> SWOT-TOWS</w:t>
        </w:r>
        <w:r w:rsidR="0027530B">
          <w:rPr>
            <w:noProof/>
            <w:webHidden/>
          </w:rPr>
          <w:tab/>
        </w:r>
        <w:r w:rsidR="0027530B">
          <w:rPr>
            <w:noProof/>
            <w:webHidden/>
          </w:rPr>
          <w:fldChar w:fldCharType="begin"/>
        </w:r>
        <w:r w:rsidR="0027530B">
          <w:rPr>
            <w:noProof/>
            <w:webHidden/>
          </w:rPr>
          <w:instrText xml:space="preserve"> PAGEREF _Toc166433929 \h </w:instrText>
        </w:r>
        <w:r w:rsidR="0027530B">
          <w:rPr>
            <w:noProof/>
            <w:webHidden/>
          </w:rPr>
        </w:r>
        <w:r w:rsidR="0027530B">
          <w:rPr>
            <w:noProof/>
            <w:webHidden/>
          </w:rPr>
          <w:fldChar w:fldCharType="separate"/>
        </w:r>
        <w:r w:rsidR="0027530B">
          <w:rPr>
            <w:noProof/>
            <w:webHidden/>
          </w:rPr>
          <w:t>20</w:t>
        </w:r>
        <w:r w:rsidR="0027530B">
          <w:rPr>
            <w:noProof/>
            <w:webHidden/>
          </w:rPr>
          <w:fldChar w:fldCharType="end"/>
        </w:r>
      </w:hyperlink>
    </w:p>
    <w:p w14:paraId="0D7623A1" w14:textId="095DDF1D" w:rsidR="0027530B" w:rsidRDefault="00000000">
      <w:pPr>
        <w:pStyle w:val="10"/>
        <w:rPr>
          <w:rFonts w:asciiTheme="minorHAnsi" w:eastAsiaTheme="minorEastAsia" w:hAnsiTheme="minorHAnsi" w:cstheme="minorBidi"/>
          <w:bCs w:val="0"/>
          <w:sz w:val="24"/>
          <w:szCs w:val="24"/>
          <w14:ligatures w14:val="standardContextual"/>
        </w:rPr>
      </w:pPr>
      <w:hyperlink w:anchor="_Toc166433930" w:history="1">
        <w:r w:rsidR="0027530B" w:rsidRPr="00D035BD">
          <w:rPr>
            <w:rStyle w:val="af2"/>
            <w:rFonts w:hint="eastAsia"/>
          </w:rPr>
          <w:t>第三章</w:t>
        </w:r>
        <w:r w:rsidR="0027530B">
          <w:rPr>
            <w:rFonts w:asciiTheme="minorHAnsi" w:eastAsiaTheme="minorEastAsia" w:hAnsiTheme="minorHAnsi" w:cstheme="minorBidi"/>
            <w:bCs w:val="0"/>
            <w:sz w:val="24"/>
            <w:szCs w:val="24"/>
            <w14:ligatures w14:val="standardContextual"/>
          </w:rPr>
          <w:tab/>
        </w:r>
        <w:r w:rsidR="0027530B" w:rsidRPr="00D035BD">
          <w:rPr>
            <w:rStyle w:val="af2"/>
            <w:rFonts w:hint="eastAsia"/>
          </w:rPr>
          <w:t>系統規格</w:t>
        </w:r>
        <w:r w:rsidR="0027530B">
          <w:rPr>
            <w:webHidden/>
          </w:rPr>
          <w:tab/>
        </w:r>
        <w:r w:rsidR="0027530B">
          <w:rPr>
            <w:webHidden/>
          </w:rPr>
          <w:fldChar w:fldCharType="begin"/>
        </w:r>
        <w:r w:rsidR="0027530B">
          <w:rPr>
            <w:webHidden/>
          </w:rPr>
          <w:instrText xml:space="preserve"> PAGEREF _Toc166433930 \h </w:instrText>
        </w:r>
        <w:r w:rsidR="0027530B">
          <w:rPr>
            <w:webHidden/>
          </w:rPr>
        </w:r>
        <w:r w:rsidR="0027530B">
          <w:rPr>
            <w:webHidden/>
          </w:rPr>
          <w:fldChar w:fldCharType="separate"/>
        </w:r>
        <w:r w:rsidR="0027530B">
          <w:rPr>
            <w:webHidden/>
          </w:rPr>
          <w:t>23</w:t>
        </w:r>
        <w:r w:rsidR="0027530B">
          <w:rPr>
            <w:webHidden/>
          </w:rPr>
          <w:fldChar w:fldCharType="end"/>
        </w:r>
      </w:hyperlink>
    </w:p>
    <w:p w14:paraId="0841941C" w14:textId="0D9CB032"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31" w:history="1">
        <w:r w:rsidR="0027530B" w:rsidRPr="00D035BD">
          <w:rPr>
            <w:rStyle w:val="af2"/>
            <w:noProof/>
          </w:rPr>
          <w:t>3-1</w:t>
        </w:r>
        <w:r w:rsidR="0027530B" w:rsidRPr="00D035BD">
          <w:rPr>
            <w:rStyle w:val="af2"/>
            <w:rFonts w:hint="eastAsia"/>
            <w:noProof/>
          </w:rPr>
          <w:t xml:space="preserve"> </w:t>
        </w:r>
        <w:r w:rsidR="0027530B" w:rsidRPr="00D035BD">
          <w:rPr>
            <w:rStyle w:val="af2"/>
            <w:rFonts w:hint="eastAsia"/>
            <w:noProof/>
          </w:rPr>
          <w:t>系統架構</w:t>
        </w:r>
        <w:r w:rsidR="0027530B">
          <w:rPr>
            <w:noProof/>
            <w:webHidden/>
          </w:rPr>
          <w:tab/>
        </w:r>
        <w:r w:rsidR="0027530B">
          <w:rPr>
            <w:noProof/>
            <w:webHidden/>
          </w:rPr>
          <w:fldChar w:fldCharType="begin"/>
        </w:r>
        <w:r w:rsidR="0027530B">
          <w:rPr>
            <w:noProof/>
            <w:webHidden/>
          </w:rPr>
          <w:instrText xml:space="preserve"> PAGEREF _Toc166433931 \h </w:instrText>
        </w:r>
        <w:r w:rsidR="0027530B">
          <w:rPr>
            <w:noProof/>
            <w:webHidden/>
          </w:rPr>
        </w:r>
        <w:r w:rsidR="0027530B">
          <w:rPr>
            <w:noProof/>
            <w:webHidden/>
          </w:rPr>
          <w:fldChar w:fldCharType="separate"/>
        </w:r>
        <w:r w:rsidR="0027530B">
          <w:rPr>
            <w:noProof/>
            <w:webHidden/>
          </w:rPr>
          <w:t>23</w:t>
        </w:r>
        <w:r w:rsidR="0027530B">
          <w:rPr>
            <w:noProof/>
            <w:webHidden/>
          </w:rPr>
          <w:fldChar w:fldCharType="end"/>
        </w:r>
      </w:hyperlink>
    </w:p>
    <w:p w14:paraId="56DBA7A0" w14:textId="72BE9651"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33" w:history="1">
        <w:r w:rsidR="0027530B" w:rsidRPr="00D035BD">
          <w:rPr>
            <w:rStyle w:val="af2"/>
            <w:noProof/>
          </w:rPr>
          <w:t>3-2</w:t>
        </w:r>
        <w:r w:rsidR="0027530B" w:rsidRPr="00D035BD">
          <w:rPr>
            <w:rStyle w:val="af2"/>
            <w:rFonts w:hint="eastAsia"/>
            <w:noProof/>
          </w:rPr>
          <w:t xml:space="preserve"> </w:t>
        </w:r>
        <w:r w:rsidR="0027530B" w:rsidRPr="00D035BD">
          <w:rPr>
            <w:rStyle w:val="af2"/>
            <w:rFonts w:hint="eastAsia"/>
            <w:noProof/>
          </w:rPr>
          <w:t>系統軟、硬體需求與技術平台</w:t>
        </w:r>
        <w:r w:rsidR="0027530B">
          <w:rPr>
            <w:noProof/>
            <w:webHidden/>
          </w:rPr>
          <w:tab/>
        </w:r>
        <w:r w:rsidR="0027530B">
          <w:rPr>
            <w:noProof/>
            <w:webHidden/>
          </w:rPr>
          <w:fldChar w:fldCharType="begin"/>
        </w:r>
        <w:r w:rsidR="0027530B">
          <w:rPr>
            <w:noProof/>
            <w:webHidden/>
          </w:rPr>
          <w:instrText xml:space="preserve"> PAGEREF _Toc166433933 \h </w:instrText>
        </w:r>
        <w:r w:rsidR="0027530B">
          <w:rPr>
            <w:noProof/>
            <w:webHidden/>
          </w:rPr>
        </w:r>
        <w:r w:rsidR="0027530B">
          <w:rPr>
            <w:noProof/>
            <w:webHidden/>
          </w:rPr>
          <w:fldChar w:fldCharType="separate"/>
        </w:r>
        <w:r w:rsidR="0027530B">
          <w:rPr>
            <w:noProof/>
            <w:webHidden/>
          </w:rPr>
          <w:t>25</w:t>
        </w:r>
        <w:r w:rsidR="0027530B">
          <w:rPr>
            <w:noProof/>
            <w:webHidden/>
          </w:rPr>
          <w:fldChar w:fldCharType="end"/>
        </w:r>
      </w:hyperlink>
    </w:p>
    <w:p w14:paraId="43BA7A78" w14:textId="50607EAC"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35" w:history="1">
        <w:r w:rsidR="0027530B" w:rsidRPr="00D035BD">
          <w:rPr>
            <w:rStyle w:val="af2"/>
            <w:noProof/>
          </w:rPr>
          <w:t>3-3</w:t>
        </w:r>
        <w:r w:rsidR="0027530B" w:rsidRPr="00D035BD">
          <w:rPr>
            <w:rStyle w:val="af2"/>
            <w:rFonts w:hint="eastAsia"/>
            <w:noProof/>
          </w:rPr>
          <w:t xml:space="preserve"> </w:t>
        </w:r>
        <w:r w:rsidR="0027530B" w:rsidRPr="00D035BD">
          <w:rPr>
            <w:rStyle w:val="af2"/>
            <w:rFonts w:hint="eastAsia"/>
            <w:noProof/>
          </w:rPr>
          <w:t>使用標準與工具</w:t>
        </w:r>
        <w:r w:rsidR="0027530B">
          <w:rPr>
            <w:noProof/>
            <w:webHidden/>
          </w:rPr>
          <w:tab/>
        </w:r>
        <w:r w:rsidR="0027530B">
          <w:rPr>
            <w:noProof/>
            <w:webHidden/>
          </w:rPr>
          <w:fldChar w:fldCharType="begin"/>
        </w:r>
        <w:r w:rsidR="0027530B">
          <w:rPr>
            <w:noProof/>
            <w:webHidden/>
          </w:rPr>
          <w:instrText xml:space="preserve"> PAGEREF _Toc166433935 \h </w:instrText>
        </w:r>
        <w:r w:rsidR="0027530B">
          <w:rPr>
            <w:noProof/>
            <w:webHidden/>
          </w:rPr>
        </w:r>
        <w:r w:rsidR="0027530B">
          <w:rPr>
            <w:noProof/>
            <w:webHidden/>
          </w:rPr>
          <w:fldChar w:fldCharType="separate"/>
        </w:r>
        <w:r w:rsidR="0027530B">
          <w:rPr>
            <w:noProof/>
            <w:webHidden/>
          </w:rPr>
          <w:t>25</w:t>
        </w:r>
        <w:r w:rsidR="0027530B">
          <w:rPr>
            <w:noProof/>
            <w:webHidden/>
          </w:rPr>
          <w:fldChar w:fldCharType="end"/>
        </w:r>
      </w:hyperlink>
    </w:p>
    <w:p w14:paraId="63F92329" w14:textId="3A54B8F5" w:rsidR="0027530B" w:rsidRDefault="00000000">
      <w:pPr>
        <w:pStyle w:val="10"/>
        <w:rPr>
          <w:rFonts w:asciiTheme="minorHAnsi" w:eastAsiaTheme="minorEastAsia" w:hAnsiTheme="minorHAnsi" w:cstheme="minorBidi"/>
          <w:bCs w:val="0"/>
          <w:sz w:val="24"/>
          <w:szCs w:val="24"/>
          <w14:ligatures w14:val="standardContextual"/>
        </w:rPr>
      </w:pPr>
      <w:hyperlink w:anchor="_Toc166433936" w:history="1">
        <w:r w:rsidR="0027530B" w:rsidRPr="00D035BD">
          <w:rPr>
            <w:rStyle w:val="af2"/>
            <w:rFonts w:hint="eastAsia"/>
          </w:rPr>
          <w:t>第四章</w:t>
        </w:r>
        <w:r w:rsidR="0027530B">
          <w:rPr>
            <w:rFonts w:asciiTheme="minorHAnsi" w:eastAsiaTheme="minorEastAsia" w:hAnsiTheme="minorHAnsi" w:cstheme="minorBidi"/>
            <w:bCs w:val="0"/>
            <w:sz w:val="24"/>
            <w:szCs w:val="24"/>
            <w14:ligatures w14:val="standardContextual"/>
          </w:rPr>
          <w:tab/>
        </w:r>
        <w:r w:rsidR="0027530B" w:rsidRPr="00D035BD">
          <w:rPr>
            <w:rStyle w:val="af2"/>
            <w:rFonts w:hint="eastAsia"/>
          </w:rPr>
          <w:t>專案時程與組織分工</w:t>
        </w:r>
        <w:r w:rsidR="0027530B">
          <w:rPr>
            <w:webHidden/>
          </w:rPr>
          <w:tab/>
        </w:r>
        <w:r w:rsidR="0027530B">
          <w:rPr>
            <w:webHidden/>
          </w:rPr>
          <w:fldChar w:fldCharType="begin"/>
        </w:r>
        <w:r w:rsidR="0027530B">
          <w:rPr>
            <w:webHidden/>
          </w:rPr>
          <w:instrText xml:space="preserve"> PAGEREF _Toc166433936 \h </w:instrText>
        </w:r>
        <w:r w:rsidR="0027530B">
          <w:rPr>
            <w:webHidden/>
          </w:rPr>
        </w:r>
        <w:r w:rsidR="0027530B">
          <w:rPr>
            <w:webHidden/>
          </w:rPr>
          <w:fldChar w:fldCharType="separate"/>
        </w:r>
        <w:r w:rsidR="0027530B">
          <w:rPr>
            <w:webHidden/>
          </w:rPr>
          <w:t>26</w:t>
        </w:r>
        <w:r w:rsidR="0027530B">
          <w:rPr>
            <w:webHidden/>
          </w:rPr>
          <w:fldChar w:fldCharType="end"/>
        </w:r>
      </w:hyperlink>
    </w:p>
    <w:p w14:paraId="67C6C65E" w14:textId="3FC26EF2"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37" w:history="1">
        <w:r w:rsidR="0027530B" w:rsidRPr="00D035BD">
          <w:rPr>
            <w:rStyle w:val="af2"/>
            <w:noProof/>
          </w:rPr>
          <w:t>4-1</w:t>
        </w:r>
        <w:r w:rsidR="0027530B" w:rsidRPr="00D035BD">
          <w:rPr>
            <w:rStyle w:val="af2"/>
            <w:rFonts w:hint="eastAsia"/>
            <w:noProof/>
          </w:rPr>
          <w:t xml:space="preserve"> </w:t>
        </w:r>
        <w:r w:rsidR="0027530B" w:rsidRPr="00D035BD">
          <w:rPr>
            <w:rStyle w:val="af2"/>
            <w:rFonts w:hint="eastAsia"/>
            <w:noProof/>
          </w:rPr>
          <w:t>專案時程</w:t>
        </w:r>
        <w:r w:rsidR="0027530B">
          <w:rPr>
            <w:noProof/>
            <w:webHidden/>
          </w:rPr>
          <w:tab/>
        </w:r>
        <w:r w:rsidR="0027530B">
          <w:rPr>
            <w:noProof/>
            <w:webHidden/>
          </w:rPr>
          <w:fldChar w:fldCharType="begin"/>
        </w:r>
        <w:r w:rsidR="0027530B">
          <w:rPr>
            <w:noProof/>
            <w:webHidden/>
          </w:rPr>
          <w:instrText xml:space="preserve"> PAGEREF _Toc166433937 \h </w:instrText>
        </w:r>
        <w:r w:rsidR="0027530B">
          <w:rPr>
            <w:noProof/>
            <w:webHidden/>
          </w:rPr>
        </w:r>
        <w:r w:rsidR="0027530B">
          <w:rPr>
            <w:noProof/>
            <w:webHidden/>
          </w:rPr>
          <w:fldChar w:fldCharType="separate"/>
        </w:r>
        <w:r w:rsidR="0027530B">
          <w:rPr>
            <w:noProof/>
            <w:webHidden/>
          </w:rPr>
          <w:t>26</w:t>
        </w:r>
        <w:r w:rsidR="0027530B">
          <w:rPr>
            <w:noProof/>
            <w:webHidden/>
          </w:rPr>
          <w:fldChar w:fldCharType="end"/>
        </w:r>
      </w:hyperlink>
    </w:p>
    <w:p w14:paraId="4FB4E242" w14:textId="0FB179CA"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45" w:history="1">
        <w:r w:rsidR="0027530B" w:rsidRPr="00D035BD">
          <w:rPr>
            <w:rStyle w:val="af2"/>
            <w:noProof/>
          </w:rPr>
          <w:t>4-2</w:t>
        </w:r>
        <w:r w:rsidR="0027530B" w:rsidRPr="00D035BD">
          <w:rPr>
            <w:rStyle w:val="af2"/>
            <w:rFonts w:hint="eastAsia"/>
            <w:noProof/>
          </w:rPr>
          <w:t xml:space="preserve"> </w:t>
        </w:r>
        <w:r w:rsidR="0027530B" w:rsidRPr="00D035BD">
          <w:rPr>
            <w:rStyle w:val="af2"/>
            <w:rFonts w:hint="eastAsia"/>
            <w:noProof/>
          </w:rPr>
          <w:t>專案組織與分工</w:t>
        </w:r>
        <w:r w:rsidR="0027530B">
          <w:rPr>
            <w:noProof/>
            <w:webHidden/>
          </w:rPr>
          <w:tab/>
        </w:r>
        <w:r w:rsidR="0027530B">
          <w:rPr>
            <w:noProof/>
            <w:webHidden/>
          </w:rPr>
          <w:fldChar w:fldCharType="begin"/>
        </w:r>
        <w:r w:rsidR="0027530B">
          <w:rPr>
            <w:noProof/>
            <w:webHidden/>
          </w:rPr>
          <w:instrText xml:space="preserve"> PAGEREF _Toc166433945 \h </w:instrText>
        </w:r>
        <w:r w:rsidR="0027530B">
          <w:rPr>
            <w:noProof/>
            <w:webHidden/>
          </w:rPr>
        </w:r>
        <w:r w:rsidR="0027530B">
          <w:rPr>
            <w:noProof/>
            <w:webHidden/>
          </w:rPr>
          <w:fldChar w:fldCharType="separate"/>
        </w:r>
        <w:r w:rsidR="0027530B">
          <w:rPr>
            <w:noProof/>
            <w:webHidden/>
          </w:rPr>
          <w:t>27</w:t>
        </w:r>
        <w:r w:rsidR="0027530B">
          <w:rPr>
            <w:noProof/>
            <w:webHidden/>
          </w:rPr>
          <w:fldChar w:fldCharType="end"/>
        </w:r>
      </w:hyperlink>
    </w:p>
    <w:p w14:paraId="6958DD35" w14:textId="6715AA53"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46" w:history="1">
        <w:r w:rsidR="0027530B" w:rsidRPr="00D035BD">
          <w:rPr>
            <w:rStyle w:val="af2"/>
            <w:noProof/>
          </w:rPr>
          <w:t>4-3</w:t>
        </w:r>
        <w:r w:rsidR="0027530B" w:rsidRPr="00D035BD">
          <w:rPr>
            <w:rStyle w:val="af2"/>
            <w:rFonts w:hint="eastAsia"/>
            <w:noProof/>
          </w:rPr>
          <w:t xml:space="preserve"> </w:t>
        </w:r>
        <w:r w:rsidR="0027530B" w:rsidRPr="00D035BD">
          <w:rPr>
            <w:rStyle w:val="af2"/>
            <w:rFonts w:hint="eastAsia"/>
            <w:noProof/>
          </w:rPr>
          <w:t>專題成果工作內容與貢獻度表</w:t>
        </w:r>
        <w:r w:rsidR="0027530B">
          <w:rPr>
            <w:noProof/>
            <w:webHidden/>
          </w:rPr>
          <w:tab/>
        </w:r>
        <w:r w:rsidR="0027530B">
          <w:rPr>
            <w:noProof/>
            <w:webHidden/>
          </w:rPr>
          <w:fldChar w:fldCharType="begin"/>
        </w:r>
        <w:r w:rsidR="0027530B">
          <w:rPr>
            <w:noProof/>
            <w:webHidden/>
          </w:rPr>
          <w:instrText xml:space="preserve"> PAGEREF _Toc166433946 \h </w:instrText>
        </w:r>
        <w:r w:rsidR="0027530B">
          <w:rPr>
            <w:noProof/>
            <w:webHidden/>
          </w:rPr>
        </w:r>
        <w:r w:rsidR="0027530B">
          <w:rPr>
            <w:noProof/>
            <w:webHidden/>
          </w:rPr>
          <w:fldChar w:fldCharType="separate"/>
        </w:r>
        <w:r w:rsidR="0027530B">
          <w:rPr>
            <w:noProof/>
            <w:webHidden/>
          </w:rPr>
          <w:t>28</w:t>
        </w:r>
        <w:r w:rsidR="0027530B">
          <w:rPr>
            <w:noProof/>
            <w:webHidden/>
          </w:rPr>
          <w:fldChar w:fldCharType="end"/>
        </w:r>
      </w:hyperlink>
    </w:p>
    <w:p w14:paraId="112B354A" w14:textId="7CC440BF" w:rsidR="0027530B" w:rsidRDefault="00000000">
      <w:pPr>
        <w:pStyle w:val="10"/>
        <w:rPr>
          <w:rFonts w:asciiTheme="minorHAnsi" w:eastAsiaTheme="minorEastAsia" w:hAnsiTheme="minorHAnsi" w:cstheme="minorBidi"/>
          <w:bCs w:val="0"/>
          <w:sz w:val="24"/>
          <w:szCs w:val="24"/>
          <w14:ligatures w14:val="standardContextual"/>
        </w:rPr>
      </w:pPr>
      <w:hyperlink w:anchor="_Toc166433947" w:history="1">
        <w:r w:rsidR="0027530B" w:rsidRPr="00D035BD">
          <w:rPr>
            <w:rStyle w:val="af2"/>
            <w:rFonts w:hint="eastAsia"/>
          </w:rPr>
          <w:t>第五章</w:t>
        </w:r>
        <w:r w:rsidR="0027530B">
          <w:rPr>
            <w:rFonts w:asciiTheme="minorHAnsi" w:eastAsiaTheme="minorEastAsia" w:hAnsiTheme="minorHAnsi" w:cstheme="minorBidi"/>
            <w:bCs w:val="0"/>
            <w:sz w:val="24"/>
            <w:szCs w:val="24"/>
            <w14:ligatures w14:val="standardContextual"/>
          </w:rPr>
          <w:tab/>
        </w:r>
        <w:r w:rsidR="0027530B" w:rsidRPr="00D035BD">
          <w:rPr>
            <w:rStyle w:val="af2"/>
            <w:rFonts w:hint="eastAsia"/>
          </w:rPr>
          <w:t>需求模型</w:t>
        </w:r>
        <w:r w:rsidR="0027530B">
          <w:rPr>
            <w:webHidden/>
          </w:rPr>
          <w:tab/>
        </w:r>
        <w:r w:rsidR="0027530B">
          <w:rPr>
            <w:webHidden/>
          </w:rPr>
          <w:fldChar w:fldCharType="begin"/>
        </w:r>
        <w:r w:rsidR="0027530B">
          <w:rPr>
            <w:webHidden/>
          </w:rPr>
          <w:instrText xml:space="preserve"> PAGEREF _Toc166433947 \h </w:instrText>
        </w:r>
        <w:r w:rsidR="0027530B">
          <w:rPr>
            <w:webHidden/>
          </w:rPr>
        </w:r>
        <w:r w:rsidR="0027530B">
          <w:rPr>
            <w:webHidden/>
          </w:rPr>
          <w:fldChar w:fldCharType="separate"/>
        </w:r>
        <w:r w:rsidR="0027530B">
          <w:rPr>
            <w:webHidden/>
          </w:rPr>
          <w:t>29</w:t>
        </w:r>
        <w:r w:rsidR="0027530B">
          <w:rPr>
            <w:webHidden/>
          </w:rPr>
          <w:fldChar w:fldCharType="end"/>
        </w:r>
      </w:hyperlink>
    </w:p>
    <w:p w14:paraId="41A81519" w14:textId="65600353"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48" w:history="1">
        <w:r w:rsidR="0027530B" w:rsidRPr="00D035BD">
          <w:rPr>
            <w:rStyle w:val="af2"/>
            <w:noProof/>
          </w:rPr>
          <w:t>5-1</w:t>
        </w:r>
        <w:r w:rsidR="0027530B" w:rsidRPr="00D035BD">
          <w:rPr>
            <w:rStyle w:val="af2"/>
            <w:rFonts w:hint="eastAsia"/>
            <w:noProof/>
          </w:rPr>
          <w:t xml:space="preserve"> </w:t>
        </w:r>
        <w:r w:rsidR="0027530B" w:rsidRPr="00D035BD">
          <w:rPr>
            <w:rStyle w:val="af2"/>
            <w:rFonts w:hint="eastAsia"/>
            <w:noProof/>
          </w:rPr>
          <w:t>使用者需求</w:t>
        </w:r>
        <w:r w:rsidR="0027530B">
          <w:rPr>
            <w:noProof/>
            <w:webHidden/>
          </w:rPr>
          <w:tab/>
        </w:r>
        <w:r w:rsidR="0027530B">
          <w:rPr>
            <w:noProof/>
            <w:webHidden/>
          </w:rPr>
          <w:fldChar w:fldCharType="begin"/>
        </w:r>
        <w:r w:rsidR="0027530B">
          <w:rPr>
            <w:noProof/>
            <w:webHidden/>
          </w:rPr>
          <w:instrText xml:space="preserve"> PAGEREF _Toc166433948 \h </w:instrText>
        </w:r>
        <w:r w:rsidR="0027530B">
          <w:rPr>
            <w:noProof/>
            <w:webHidden/>
          </w:rPr>
        </w:r>
        <w:r w:rsidR="0027530B">
          <w:rPr>
            <w:noProof/>
            <w:webHidden/>
          </w:rPr>
          <w:fldChar w:fldCharType="separate"/>
        </w:r>
        <w:r w:rsidR="0027530B">
          <w:rPr>
            <w:noProof/>
            <w:webHidden/>
          </w:rPr>
          <w:t>29</w:t>
        </w:r>
        <w:r w:rsidR="0027530B">
          <w:rPr>
            <w:noProof/>
            <w:webHidden/>
          </w:rPr>
          <w:fldChar w:fldCharType="end"/>
        </w:r>
      </w:hyperlink>
    </w:p>
    <w:p w14:paraId="683E4947" w14:textId="7E727B6E"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49" w:history="1">
        <w:r w:rsidR="0027530B" w:rsidRPr="00D035BD">
          <w:rPr>
            <w:rStyle w:val="af2"/>
            <w:noProof/>
          </w:rPr>
          <w:t>5-2</w:t>
        </w:r>
        <w:r w:rsidR="0027530B" w:rsidRPr="00D035BD">
          <w:rPr>
            <w:rStyle w:val="af2"/>
            <w:rFonts w:hint="eastAsia"/>
            <w:noProof/>
          </w:rPr>
          <w:t xml:space="preserve"> </w:t>
        </w:r>
        <w:r w:rsidR="0027530B" w:rsidRPr="00D035BD">
          <w:rPr>
            <w:rStyle w:val="af2"/>
            <w:rFonts w:hint="eastAsia"/>
            <w:noProof/>
          </w:rPr>
          <w:t>使用個案圖</w:t>
        </w:r>
        <w:r w:rsidR="0027530B" w:rsidRPr="00D035BD">
          <w:rPr>
            <w:rStyle w:val="af2"/>
            <w:noProof/>
          </w:rPr>
          <w:t>(Use case diagram)</w:t>
        </w:r>
        <w:r w:rsidR="0027530B">
          <w:rPr>
            <w:noProof/>
            <w:webHidden/>
          </w:rPr>
          <w:tab/>
        </w:r>
        <w:r w:rsidR="0027530B">
          <w:rPr>
            <w:noProof/>
            <w:webHidden/>
          </w:rPr>
          <w:fldChar w:fldCharType="begin"/>
        </w:r>
        <w:r w:rsidR="0027530B">
          <w:rPr>
            <w:noProof/>
            <w:webHidden/>
          </w:rPr>
          <w:instrText xml:space="preserve"> PAGEREF _Toc166433949 \h </w:instrText>
        </w:r>
        <w:r w:rsidR="0027530B">
          <w:rPr>
            <w:noProof/>
            <w:webHidden/>
          </w:rPr>
        </w:r>
        <w:r w:rsidR="0027530B">
          <w:rPr>
            <w:noProof/>
            <w:webHidden/>
          </w:rPr>
          <w:fldChar w:fldCharType="separate"/>
        </w:r>
        <w:r w:rsidR="0027530B">
          <w:rPr>
            <w:noProof/>
            <w:webHidden/>
          </w:rPr>
          <w:t>30</w:t>
        </w:r>
        <w:r w:rsidR="0027530B">
          <w:rPr>
            <w:noProof/>
            <w:webHidden/>
          </w:rPr>
          <w:fldChar w:fldCharType="end"/>
        </w:r>
      </w:hyperlink>
    </w:p>
    <w:p w14:paraId="388E29E5" w14:textId="2B2D1D31"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50" w:history="1">
        <w:r w:rsidR="0027530B" w:rsidRPr="00D035BD">
          <w:rPr>
            <w:rStyle w:val="af2"/>
            <w:noProof/>
          </w:rPr>
          <w:t>5-3</w:t>
        </w:r>
        <w:r w:rsidR="0027530B" w:rsidRPr="00D035BD">
          <w:rPr>
            <w:rStyle w:val="af2"/>
            <w:rFonts w:hint="eastAsia"/>
            <w:noProof/>
          </w:rPr>
          <w:t xml:space="preserve"> </w:t>
        </w:r>
        <w:r w:rsidR="0027530B" w:rsidRPr="00D035BD">
          <w:rPr>
            <w:rStyle w:val="af2"/>
            <w:rFonts w:hint="eastAsia"/>
            <w:noProof/>
          </w:rPr>
          <w:t>使用個案描述</w:t>
        </w:r>
        <w:r w:rsidR="0027530B">
          <w:rPr>
            <w:noProof/>
            <w:webHidden/>
          </w:rPr>
          <w:tab/>
        </w:r>
        <w:r w:rsidR="0027530B">
          <w:rPr>
            <w:noProof/>
            <w:webHidden/>
          </w:rPr>
          <w:fldChar w:fldCharType="begin"/>
        </w:r>
        <w:r w:rsidR="0027530B">
          <w:rPr>
            <w:noProof/>
            <w:webHidden/>
          </w:rPr>
          <w:instrText xml:space="preserve"> PAGEREF _Toc166433950 \h </w:instrText>
        </w:r>
        <w:r w:rsidR="0027530B">
          <w:rPr>
            <w:noProof/>
            <w:webHidden/>
          </w:rPr>
        </w:r>
        <w:r w:rsidR="0027530B">
          <w:rPr>
            <w:noProof/>
            <w:webHidden/>
          </w:rPr>
          <w:fldChar w:fldCharType="separate"/>
        </w:r>
        <w:r w:rsidR="0027530B">
          <w:rPr>
            <w:noProof/>
            <w:webHidden/>
          </w:rPr>
          <w:t>32</w:t>
        </w:r>
        <w:r w:rsidR="0027530B">
          <w:rPr>
            <w:noProof/>
            <w:webHidden/>
          </w:rPr>
          <w:fldChar w:fldCharType="end"/>
        </w:r>
      </w:hyperlink>
    </w:p>
    <w:p w14:paraId="40EA0EC2" w14:textId="6DB94318"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51" w:history="1">
        <w:r w:rsidR="0027530B" w:rsidRPr="00D035BD">
          <w:rPr>
            <w:rStyle w:val="af2"/>
            <w:noProof/>
          </w:rPr>
          <w:t>5-4</w:t>
        </w:r>
        <w:r w:rsidR="0027530B" w:rsidRPr="00D035BD">
          <w:rPr>
            <w:rStyle w:val="af2"/>
            <w:rFonts w:hint="eastAsia"/>
            <w:noProof/>
          </w:rPr>
          <w:t xml:space="preserve"> </w:t>
        </w:r>
        <w:r w:rsidR="0027530B" w:rsidRPr="00D035BD">
          <w:rPr>
            <w:rStyle w:val="af2"/>
            <w:rFonts w:hint="eastAsia"/>
            <w:noProof/>
          </w:rPr>
          <w:t>分析類別圖</w:t>
        </w:r>
        <w:r w:rsidR="0027530B" w:rsidRPr="00D035BD">
          <w:rPr>
            <w:rStyle w:val="af2"/>
            <w:noProof/>
          </w:rPr>
          <w:t>(Analysis class diagram)</w:t>
        </w:r>
        <w:r w:rsidR="0027530B">
          <w:rPr>
            <w:noProof/>
            <w:webHidden/>
          </w:rPr>
          <w:tab/>
        </w:r>
        <w:r w:rsidR="0027530B">
          <w:rPr>
            <w:noProof/>
            <w:webHidden/>
          </w:rPr>
          <w:fldChar w:fldCharType="begin"/>
        </w:r>
        <w:r w:rsidR="0027530B">
          <w:rPr>
            <w:noProof/>
            <w:webHidden/>
          </w:rPr>
          <w:instrText xml:space="preserve"> PAGEREF _Toc166433951 \h </w:instrText>
        </w:r>
        <w:r w:rsidR="0027530B">
          <w:rPr>
            <w:noProof/>
            <w:webHidden/>
          </w:rPr>
        </w:r>
        <w:r w:rsidR="0027530B">
          <w:rPr>
            <w:noProof/>
            <w:webHidden/>
          </w:rPr>
          <w:fldChar w:fldCharType="separate"/>
        </w:r>
        <w:r w:rsidR="0027530B">
          <w:rPr>
            <w:noProof/>
            <w:webHidden/>
          </w:rPr>
          <w:t>37</w:t>
        </w:r>
        <w:r w:rsidR="0027530B">
          <w:rPr>
            <w:noProof/>
            <w:webHidden/>
          </w:rPr>
          <w:fldChar w:fldCharType="end"/>
        </w:r>
      </w:hyperlink>
    </w:p>
    <w:p w14:paraId="6E44F6C6" w14:textId="03A3F828" w:rsidR="0027530B" w:rsidRDefault="00000000">
      <w:pPr>
        <w:pStyle w:val="10"/>
        <w:rPr>
          <w:rFonts w:asciiTheme="minorHAnsi" w:eastAsiaTheme="minorEastAsia" w:hAnsiTheme="minorHAnsi" w:cstheme="minorBidi"/>
          <w:bCs w:val="0"/>
          <w:sz w:val="24"/>
          <w:szCs w:val="24"/>
          <w14:ligatures w14:val="standardContextual"/>
        </w:rPr>
      </w:pPr>
      <w:hyperlink w:anchor="_Toc166433952" w:history="1">
        <w:r w:rsidR="0027530B" w:rsidRPr="00D035BD">
          <w:rPr>
            <w:rStyle w:val="af2"/>
            <w:rFonts w:hint="eastAsia"/>
          </w:rPr>
          <w:t>第六章</w:t>
        </w:r>
        <w:r w:rsidR="0027530B">
          <w:rPr>
            <w:rFonts w:asciiTheme="minorHAnsi" w:eastAsiaTheme="minorEastAsia" w:hAnsiTheme="minorHAnsi" w:cstheme="minorBidi"/>
            <w:bCs w:val="0"/>
            <w:sz w:val="24"/>
            <w:szCs w:val="24"/>
            <w14:ligatures w14:val="standardContextual"/>
          </w:rPr>
          <w:tab/>
        </w:r>
        <w:r w:rsidR="0027530B" w:rsidRPr="00D035BD">
          <w:rPr>
            <w:rStyle w:val="af2"/>
            <w:rFonts w:hint="eastAsia"/>
          </w:rPr>
          <w:t>設計模型</w:t>
        </w:r>
        <w:r w:rsidR="0027530B">
          <w:rPr>
            <w:webHidden/>
          </w:rPr>
          <w:tab/>
        </w:r>
        <w:r w:rsidR="0027530B">
          <w:rPr>
            <w:webHidden/>
          </w:rPr>
          <w:fldChar w:fldCharType="begin"/>
        </w:r>
        <w:r w:rsidR="0027530B">
          <w:rPr>
            <w:webHidden/>
          </w:rPr>
          <w:instrText xml:space="preserve"> PAGEREF _Toc166433952 \h </w:instrText>
        </w:r>
        <w:r w:rsidR="0027530B">
          <w:rPr>
            <w:webHidden/>
          </w:rPr>
        </w:r>
        <w:r w:rsidR="0027530B">
          <w:rPr>
            <w:webHidden/>
          </w:rPr>
          <w:fldChar w:fldCharType="separate"/>
        </w:r>
        <w:r w:rsidR="0027530B">
          <w:rPr>
            <w:webHidden/>
          </w:rPr>
          <w:t>38</w:t>
        </w:r>
        <w:r w:rsidR="0027530B">
          <w:rPr>
            <w:webHidden/>
          </w:rPr>
          <w:fldChar w:fldCharType="end"/>
        </w:r>
      </w:hyperlink>
    </w:p>
    <w:p w14:paraId="66BC0303" w14:textId="2ECD591F"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53" w:history="1">
        <w:r w:rsidR="0027530B" w:rsidRPr="00D035BD">
          <w:rPr>
            <w:rStyle w:val="af2"/>
            <w:noProof/>
          </w:rPr>
          <w:t>6-1</w:t>
        </w:r>
        <w:r w:rsidR="0027530B" w:rsidRPr="00D035BD">
          <w:rPr>
            <w:rStyle w:val="af2"/>
            <w:rFonts w:hint="eastAsia"/>
            <w:noProof/>
          </w:rPr>
          <w:t xml:space="preserve"> </w:t>
        </w:r>
        <w:r w:rsidR="0027530B" w:rsidRPr="00D035BD">
          <w:rPr>
            <w:rStyle w:val="af2"/>
            <w:rFonts w:hint="eastAsia"/>
            <w:noProof/>
          </w:rPr>
          <w:t>循序圖</w:t>
        </w:r>
        <w:r w:rsidR="0027530B" w:rsidRPr="00D035BD">
          <w:rPr>
            <w:rStyle w:val="af2"/>
            <w:noProof/>
          </w:rPr>
          <w:t>(Sequential diagram)</w:t>
        </w:r>
        <w:r w:rsidR="0027530B" w:rsidRPr="00D035BD">
          <w:rPr>
            <w:rStyle w:val="af2"/>
            <w:rFonts w:hint="eastAsia"/>
            <w:noProof/>
          </w:rPr>
          <w:t>或通訊圖</w:t>
        </w:r>
        <w:r w:rsidR="0027530B" w:rsidRPr="00D035BD">
          <w:rPr>
            <w:rStyle w:val="af2"/>
            <w:noProof/>
          </w:rPr>
          <w:t>(Communication diagram)</w:t>
        </w:r>
        <w:r w:rsidR="0027530B" w:rsidRPr="00D035BD">
          <w:rPr>
            <w:rStyle w:val="af2"/>
            <w:rFonts w:hint="eastAsia"/>
            <w:noProof/>
          </w:rPr>
          <w:t>。</w:t>
        </w:r>
        <w:r w:rsidR="0027530B">
          <w:rPr>
            <w:noProof/>
            <w:webHidden/>
          </w:rPr>
          <w:tab/>
        </w:r>
        <w:r w:rsidR="0027530B">
          <w:rPr>
            <w:noProof/>
            <w:webHidden/>
          </w:rPr>
          <w:fldChar w:fldCharType="begin"/>
        </w:r>
        <w:r w:rsidR="0027530B">
          <w:rPr>
            <w:noProof/>
            <w:webHidden/>
          </w:rPr>
          <w:instrText xml:space="preserve"> PAGEREF _Toc166433953 \h </w:instrText>
        </w:r>
        <w:r w:rsidR="0027530B">
          <w:rPr>
            <w:noProof/>
            <w:webHidden/>
          </w:rPr>
        </w:r>
        <w:r w:rsidR="0027530B">
          <w:rPr>
            <w:noProof/>
            <w:webHidden/>
          </w:rPr>
          <w:fldChar w:fldCharType="separate"/>
        </w:r>
        <w:r w:rsidR="0027530B">
          <w:rPr>
            <w:noProof/>
            <w:webHidden/>
          </w:rPr>
          <w:t>38</w:t>
        </w:r>
        <w:r w:rsidR="0027530B">
          <w:rPr>
            <w:noProof/>
            <w:webHidden/>
          </w:rPr>
          <w:fldChar w:fldCharType="end"/>
        </w:r>
      </w:hyperlink>
    </w:p>
    <w:p w14:paraId="55CC784F" w14:textId="0706F397"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54" w:history="1">
        <w:r w:rsidR="0027530B" w:rsidRPr="00D035BD">
          <w:rPr>
            <w:rStyle w:val="af2"/>
            <w:noProof/>
          </w:rPr>
          <w:t>6-2</w:t>
        </w:r>
        <w:r w:rsidR="0027530B" w:rsidRPr="00D035BD">
          <w:rPr>
            <w:rStyle w:val="af2"/>
            <w:rFonts w:hint="eastAsia"/>
            <w:noProof/>
          </w:rPr>
          <w:t xml:space="preserve"> </w:t>
        </w:r>
        <w:r w:rsidR="0027530B" w:rsidRPr="00D035BD">
          <w:rPr>
            <w:rStyle w:val="af2"/>
            <w:rFonts w:hint="eastAsia"/>
            <w:noProof/>
          </w:rPr>
          <w:t>設計類別圖（</w:t>
        </w:r>
        <w:r w:rsidR="0027530B" w:rsidRPr="00D035BD">
          <w:rPr>
            <w:rStyle w:val="af2"/>
            <w:noProof/>
          </w:rPr>
          <w:t>Design class diagram</w:t>
        </w:r>
        <w:r w:rsidR="0027530B" w:rsidRPr="00D035BD">
          <w:rPr>
            <w:rStyle w:val="af2"/>
            <w:rFonts w:hint="eastAsia"/>
            <w:noProof/>
          </w:rPr>
          <w:t>）</w:t>
        </w:r>
        <w:r w:rsidR="0027530B">
          <w:rPr>
            <w:noProof/>
            <w:webHidden/>
          </w:rPr>
          <w:tab/>
        </w:r>
        <w:r w:rsidR="0027530B">
          <w:rPr>
            <w:noProof/>
            <w:webHidden/>
          </w:rPr>
          <w:fldChar w:fldCharType="begin"/>
        </w:r>
        <w:r w:rsidR="0027530B">
          <w:rPr>
            <w:noProof/>
            <w:webHidden/>
          </w:rPr>
          <w:instrText xml:space="preserve"> PAGEREF _Toc166433954 \h </w:instrText>
        </w:r>
        <w:r w:rsidR="0027530B">
          <w:rPr>
            <w:noProof/>
            <w:webHidden/>
          </w:rPr>
        </w:r>
        <w:r w:rsidR="0027530B">
          <w:rPr>
            <w:noProof/>
            <w:webHidden/>
          </w:rPr>
          <w:fldChar w:fldCharType="separate"/>
        </w:r>
        <w:r w:rsidR="0027530B">
          <w:rPr>
            <w:noProof/>
            <w:webHidden/>
          </w:rPr>
          <w:t>44</w:t>
        </w:r>
        <w:r w:rsidR="0027530B">
          <w:rPr>
            <w:noProof/>
            <w:webHidden/>
          </w:rPr>
          <w:fldChar w:fldCharType="end"/>
        </w:r>
      </w:hyperlink>
    </w:p>
    <w:p w14:paraId="20304FF5" w14:textId="0650A424" w:rsidR="0027530B" w:rsidRDefault="00000000">
      <w:pPr>
        <w:pStyle w:val="10"/>
        <w:rPr>
          <w:rFonts w:asciiTheme="minorHAnsi" w:eastAsiaTheme="minorEastAsia" w:hAnsiTheme="minorHAnsi" w:cstheme="minorBidi"/>
          <w:bCs w:val="0"/>
          <w:sz w:val="24"/>
          <w:szCs w:val="24"/>
          <w14:ligatures w14:val="standardContextual"/>
        </w:rPr>
      </w:pPr>
      <w:hyperlink w:anchor="_Toc166433955" w:history="1">
        <w:r w:rsidR="0027530B" w:rsidRPr="00D035BD">
          <w:rPr>
            <w:rStyle w:val="af2"/>
            <w:rFonts w:hint="eastAsia"/>
          </w:rPr>
          <w:t>第七章</w:t>
        </w:r>
        <w:r w:rsidR="0027530B">
          <w:rPr>
            <w:rFonts w:asciiTheme="minorHAnsi" w:eastAsiaTheme="minorEastAsia" w:hAnsiTheme="minorHAnsi" w:cstheme="minorBidi"/>
            <w:bCs w:val="0"/>
            <w:sz w:val="24"/>
            <w:szCs w:val="24"/>
            <w14:ligatures w14:val="standardContextual"/>
          </w:rPr>
          <w:tab/>
        </w:r>
        <w:r w:rsidR="0027530B" w:rsidRPr="00D035BD">
          <w:rPr>
            <w:rStyle w:val="af2"/>
            <w:rFonts w:hint="eastAsia"/>
          </w:rPr>
          <w:t>實作模型</w:t>
        </w:r>
        <w:r w:rsidR="0027530B">
          <w:rPr>
            <w:webHidden/>
          </w:rPr>
          <w:tab/>
        </w:r>
        <w:r w:rsidR="0027530B">
          <w:rPr>
            <w:webHidden/>
          </w:rPr>
          <w:fldChar w:fldCharType="begin"/>
        </w:r>
        <w:r w:rsidR="0027530B">
          <w:rPr>
            <w:webHidden/>
          </w:rPr>
          <w:instrText xml:space="preserve"> PAGEREF _Toc166433955 \h </w:instrText>
        </w:r>
        <w:r w:rsidR="0027530B">
          <w:rPr>
            <w:webHidden/>
          </w:rPr>
        </w:r>
        <w:r w:rsidR="0027530B">
          <w:rPr>
            <w:webHidden/>
          </w:rPr>
          <w:fldChar w:fldCharType="separate"/>
        </w:r>
        <w:r w:rsidR="0027530B">
          <w:rPr>
            <w:webHidden/>
          </w:rPr>
          <w:t>45</w:t>
        </w:r>
        <w:r w:rsidR="0027530B">
          <w:rPr>
            <w:webHidden/>
          </w:rPr>
          <w:fldChar w:fldCharType="end"/>
        </w:r>
      </w:hyperlink>
    </w:p>
    <w:p w14:paraId="78783B00" w14:textId="4EF613E5"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56" w:history="1">
        <w:r w:rsidR="0027530B" w:rsidRPr="00D035BD">
          <w:rPr>
            <w:rStyle w:val="af2"/>
            <w:noProof/>
          </w:rPr>
          <w:t>7-1</w:t>
        </w:r>
        <w:r w:rsidR="0027530B" w:rsidRPr="00D035BD">
          <w:rPr>
            <w:rStyle w:val="af2"/>
            <w:rFonts w:hint="eastAsia"/>
            <w:noProof/>
          </w:rPr>
          <w:t xml:space="preserve"> </w:t>
        </w:r>
        <w:r w:rsidR="0027530B" w:rsidRPr="00D035BD">
          <w:rPr>
            <w:rStyle w:val="af2"/>
            <w:rFonts w:hint="eastAsia"/>
            <w:noProof/>
          </w:rPr>
          <w:t>佈署圖</w:t>
        </w:r>
        <w:r w:rsidR="0027530B">
          <w:rPr>
            <w:noProof/>
            <w:webHidden/>
          </w:rPr>
          <w:tab/>
        </w:r>
        <w:r w:rsidR="0027530B">
          <w:rPr>
            <w:noProof/>
            <w:webHidden/>
          </w:rPr>
          <w:fldChar w:fldCharType="begin"/>
        </w:r>
        <w:r w:rsidR="0027530B">
          <w:rPr>
            <w:noProof/>
            <w:webHidden/>
          </w:rPr>
          <w:instrText xml:space="preserve"> PAGEREF _Toc166433956 \h </w:instrText>
        </w:r>
        <w:r w:rsidR="0027530B">
          <w:rPr>
            <w:noProof/>
            <w:webHidden/>
          </w:rPr>
        </w:r>
        <w:r w:rsidR="0027530B">
          <w:rPr>
            <w:noProof/>
            <w:webHidden/>
          </w:rPr>
          <w:fldChar w:fldCharType="separate"/>
        </w:r>
        <w:r w:rsidR="0027530B">
          <w:rPr>
            <w:noProof/>
            <w:webHidden/>
          </w:rPr>
          <w:t>45</w:t>
        </w:r>
        <w:r w:rsidR="0027530B">
          <w:rPr>
            <w:noProof/>
            <w:webHidden/>
          </w:rPr>
          <w:fldChar w:fldCharType="end"/>
        </w:r>
      </w:hyperlink>
    </w:p>
    <w:p w14:paraId="377C5667" w14:textId="4577BDAB"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57" w:history="1">
        <w:r w:rsidR="0027530B" w:rsidRPr="00D035BD">
          <w:rPr>
            <w:rStyle w:val="af2"/>
            <w:noProof/>
          </w:rPr>
          <w:t>7-2</w:t>
        </w:r>
        <w:r w:rsidR="0027530B" w:rsidRPr="00D035BD">
          <w:rPr>
            <w:rStyle w:val="af2"/>
            <w:rFonts w:hint="eastAsia"/>
            <w:noProof/>
          </w:rPr>
          <w:t xml:space="preserve"> </w:t>
        </w:r>
        <w:r w:rsidR="0027530B" w:rsidRPr="00D035BD">
          <w:rPr>
            <w:rStyle w:val="af2"/>
            <w:rFonts w:hint="eastAsia"/>
            <w:noProof/>
          </w:rPr>
          <w:t>套件圖</w:t>
        </w:r>
        <w:r w:rsidR="0027530B">
          <w:rPr>
            <w:noProof/>
            <w:webHidden/>
          </w:rPr>
          <w:tab/>
        </w:r>
        <w:r w:rsidR="0027530B">
          <w:rPr>
            <w:noProof/>
            <w:webHidden/>
          </w:rPr>
          <w:fldChar w:fldCharType="begin"/>
        </w:r>
        <w:r w:rsidR="0027530B">
          <w:rPr>
            <w:noProof/>
            <w:webHidden/>
          </w:rPr>
          <w:instrText xml:space="preserve"> PAGEREF _Toc166433957 \h </w:instrText>
        </w:r>
        <w:r w:rsidR="0027530B">
          <w:rPr>
            <w:noProof/>
            <w:webHidden/>
          </w:rPr>
        </w:r>
        <w:r w:rsidR="0027530B">
          <w:rPr>
            <w:noProof/>
            <w:webHidden/>
          </w:rPr>
          <w:fldChar w:fldCharType="separate"/>
        </w:r>
        <w:r w:rsidR="0027530B">
          <w:rPr>
            <w:noProof/>
            <w:webHidden/>
          </w:rPr>
          <w:t>45</w:t>
        </w:r>
        <w:r w:rsidR="0027530B">
          <w:rPr>
            <w:noProof/>
            <w:webHidden/>
          </w:rPr>
          <w:fldChar w:fldCharType="end"/>
        </w:r>
      </w:hyperlink>
    </w:p>
    <w:p w14:paraId="380B7A5F" w14:textId="6A93CB77"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58" w:history="1">
        <w:r w:rsidR="0027530B" w:rsidRPr="00D035BD">
          <w:rPr>
            <w:rStyle w:val="af2"/>
            <w:noProof/>
          </w:rPr>
          <w:t>7-3</w:t>
        </w:r>
        <w:r w:rsidR="0027530B" w:rsidRPr="00D035BD">
          <w:rPr>
            <w:rStyle w:val="af2"/>
            <w:rFonts w:hint="eastAsia"/>
            <w:noProof/>
          </w:rPr>
          <w:t xml:space="preserve"> </w:t>
        </w:r>
        <w:r w:rsidR="0027530B" w:rsidRPr="00D035BD">
          <w:rPr>
            <w:rStyle w:val="af2"/>
            <w:rFonts w:hint="eastAsia"/>
            <w:noProof/>
          </w:rPr>
          <w:t>元件圖</w:t>
        </w:r>
        <w:r w:rsidR="0027530B">
          <w:rPr>
            <w:noProof/>
            <w:webHidden/>
          </w:rPr>
          <w:tab/>
        </w:r>
        <w:r w:rsidR="0027530B">
          <w:rPr>
            <w:noProof/>
            <w:webHidden/>
          </w:rPr>
          <w:fldChar w:fldCharType="begin"/>
        </w:r>
        <w:r w:rsidR="0027530B">
          <w:rPr>
            <w:noProof/>
            <w:webHidden/>
          </w:rPr>
          <w:instrText xml:space="preserve"> PAGEREF _Toc166433958 \h </w:instrText>
        </w:r>
        <w:r w:rsidR="0027530B">
          <w:rPr>
            <w:noProof/>
            <w:webHidden/>
          </w:rPr>
        </w:r>
        <w:r w:rsidR="0027530B">
          <w:rPr>
            <w:noProof/>
            <w:webHidden/>
          </w:rPr>
          <w:fldChar w:fldCharType="separate"/>
        </w:r>
        <w:r w:rsidR="0027530B">
          <w:rPr>
            <w:noProof/>
            <w:webHidden/>
          </w:rPr>
          <w:t>45</w:t>
        </w:r>
        <w:r w:rsidR="0027530B">
          <w:rPr>
            <w:noProof/>
            <w:webHidden/>
          </w:rPr>
          <w:fldChar w:fldCharType="end"/>
        </w:r>
      </w:hyperlink>
    </w:p>
    <w:p w14:paraId="2B6256E5" w14:textId="63BD613A"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59" w:history="1">
        <w:r w:rsidR="0027530B" w:rsidRPr="00D035BD">
          <w:rPr>
            <w:rStyle w:val="af2"/>
            <w:noProof/>
          </w:rPr>
          <w:t>7-4</w:t>
        </w:r>
        <w:r w:rsidR="0027530B" w:rsidRPr="00D035BD">
          <w:rPr>
            <w:rStyle w:val="af2"/>
            <w:rFonts w:hint="eastAsia"/>
            <w:noProof/>
          </w:rPr>
          <w:t xml:space="preserve"> </w:t>
        </w:r>
        <w:r w:rsidR="0027530B" w:rsidRPr="00D035BD">
          <w:rPr>
            <w:rStyle w:val="af2"/>
            <w:rFonts w:hint="eastAsia"/>
            <w:noProof/>
          </w:rPr>
          <w:t>狀態機</w:t>
        </w:r>
        <w:r w:rsidR="0027530B">
          <w:rPr>
            <w:noProof/>
            <w:webHidden/>
          </w:rPr>
          <w:tab/>
        </w:r>
        <w:r w:rsidR="0027530B">
          <w:rPr>
            <w:noProof/>
            <w:webHidden/>
          </w:rPr>
          <w:fldChar w:fldCharType="begin"/>
        </w:r>
        <w:r w:rsidR="0027530B">
          <w:rPr>
            <w:noProof/>
            <w:webHidden/>
          </w:rPr>
          <w:instrText xml:space="preserve"> PAGEREF _Toc166433959 \h </w:instrText>
        </w:r>
        <w:r w:rsidR="0027530B">
          <w:rPr>
            <w:noProof/>
            <w:webHidden/>
          </w:rPr>
        </w:r>
        <w:r w:rsidR="0027530B">
          <w:rPr>
            <w:noProof/>
            <w:webHidden/>
          </w:rPr>
          <w:fldChar w:fldCharType="separate"/>
        </w:r>
        <w:r w:rsidR="0027530B">
          <w:rPr>
            <w:noProof/>
            <w:webHidden/>
          </w:rPr>
          <w:t>45</w:t>
        </w:r>
        <w:r w:rsidR="0027530B">
          <w:rPr>
            <w:noProof/>
            <w:webHidden/>
          </w:rPr>
          <w:fldChar w:fldCharType="end"/>
        </w:r>
      </w:hyperlink>
    </w:p>
    <w:p w14:paraId="76AC547F" w14:textId="284501F5" w:rsidR="0027530B" w:rsidRDefault="00000000">
      <w:pPr>
        <w:pStyle w:val="10"/>
        <w:rPr>
          <w:rFonts w:asciiTheme="minorHAnsi" w:eastAsiaTheme="minorEastAsia" w:hAnsiTheme="minorHAnsi" w:cstheme="minorBidi"/>
          <w:bCs w:val="0"/>
          <w:sz w:val="24"/>
          <w:szCs w:val="24"/>
          <w14:ligatures w14:val="standardContextual"/>
        </w:rPr>
      </w:pPr>
      <w:hyperlink w:anchor="_Toc166433960" w:history="1">
        <w:r w:rsidR="0027530B" w:rsidRPr="00D035BD">
          <w:rPr>
            <w:rStyle w:val="af2"/>
            <w:rFonts w:hint="eastAsia"/>
          </w:rPr>
          <w:t>第八章</w:t>
        </w:r>
        <w:r w:rsidR="0027530B">
          <w:rPr>
            <w:rFonts w:asciiTheme="minorHAnsi" w:eastAsiaTheme="minorEastAsia" w:hAnsiTheme="minorHAnsi" w:cstheme="minorBidi"/>
            <w:bCs w:val="0"/>
            <w:sz w:val="24"/>
            <w:szCs w:val="24"/>
            <w14:ligatures w14:val="standardContextual"/>
          </w:rPr>
          <w:tab/>
        </w:r>
        <w:r w:rsidR="0027530B" w:rsidRPr="00D035BD">
          <w:rPr>
            <w:rStyle w:val="af2"/>
            <w:rFonts w:hint="eastAsia"/>
          </w:rPr>
          <w:t>資料庫設計</w:t>
        </w:r>
        <w:r w:rsidR="0027530B">
          <w:rPr>
            <w:webHidden/>
          </w:rPr>
          <w:tab/>
        </w:r>
        <w:r w:rsidR="0027530B">
          <w:rPr>
            <w:webHidden/>
          </w:rPr>
          <w:fldChar w:fldCharType="begin"/>
        </w:r>
        <w:r w:rsidR="0027530B">
          <w:rPr>
            <w:webHidden/>
          </w:rPr>
          <w:instrText xml:space="preserve"> PAGEREF _Toc166433960 \h </w:instrText>
        </w:r>
        <w:r w:rsidR="0027530B">
          <w:rPr>
            <w:webHidden/>
          </w:rPr>
        </w:r>
        <w:r w:rsidR="0027530B">
          <w:rPr>
            <w:webHidden/>
          </w:rPr>
          <w:fldChar w:fldCharType="separate"/>
        </w:r>
        <w:r w:rsidR="0027530B">
          <w:rPr>
            <w:webHidden/>
          </w:rPr>
          <w:t>46</w:t>
        </w:r>
        <w:r w:rsidR="0027530B">
          <w:rPr>
            <w:webHidden/>
          </w:rPr>
          <w:fldChar w:fldCharType="end"/>
        </w:r>
      </w:hyperlink>
    </w:p>
    <w:p w14:paraId="4C328D03" w14:textId="3007988D"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61" w:history="1">
        <w:r w:rsidR="0027530B" w:rsidRPr="00D035BD">
          <w:rPr>
            <w:rStyle w:val="af2"/>
            <w:noProof/>
          </w:rPr>
          <w:t>8-1</w:t>
        </w:r>
        <w:r w:rsidR="0027530B" w:rsidRPr="00D035BD">
          <w:rPr>
            <w:rStyle w:val="af2"/>
            <w:rFonts w:hint="eastAsia"/>
            <w:noProof/>
          </w:rPr>
          <w:t xml:space="preserve"> </w:t>
        </w:r>
        <w:r w:rsidR="0027530B" w:rsidRPr="00D035BD">
          <w:rPr>
            <w:rStyle w:val="af2"/>
            <w:rFonts w:hint="eastAsia"/>
            <w:noProof/>
          </w:rPr>
          <w:t>資料庫關聯表</w:t>
        </w:r>
        <w:r w:rsidR="0027530B">
          <w:rPr>
            <w:noProof/>
            <w:webHidden/>
          </w:rPr>
          <w:tab/>
        </w:r>
        <w:r w:rsidR="0027530B">
          <w:rPr>
            <w:noProof/>
            <w:webHidden/>
          </w:rPr>
          <w:fldChar w:fldCharType="begin"/>
        </w:r>
        <w:r w:rsidR="0027530B">
          <w:rPr>
            <w:noProof/>
            <w:webHidden/>
          </w:rPr>
          <w:instrText xml:space="preserve"> PAGEREF _Toc166433961 \h </w:instrText>
        </w:r>
        <w:r w:rsidR="0027530B">
          <w:rPr>
            <w:noProof/>
            <w:webHidden/>
          </w:rPr>
        </w:r>
        <w:r w:rsidR="0027530B">
          <w:rPr>
            <w:noProof/>
            <w:webHidden/>
          </w:rPr>
          <w:fldChar w:fldCharType="separate"/>
        </w:r>
        <w:r w:rsidR="0027530B">
          <w:rPr>
            <w:noProof/>
            <w:webHidden/>
          </w:rPr>
          <w:t>46</w:t>
        </w:r>
        <w:r w:rsidR="0027530B">
          <w:rPr>
            <w:noProof/>
            <w:webHidden/>
          </w:rPr>
          <w:fldChar w:fldCharType="end"/>
        </w:r>
      </w:hyperlink>
    </w:p>
    <w:p w14:paraId="4A58961D" w14:textId="689C8848"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62" w:history="1">
        <w:r w:rsidR="0027530B" w:rsidRPr="00D035BD">
          <w:rPr>
            <w:rStyle w:val="af2"/>
            <w:noProof/>
          </w:rPr>
          <w:t>8-2</w:t>
        </w:r>
        <w:r w:rsidR="0027530B" w:rsidRPr="00D035BD">
          <w:rPr>
            <w:rStyle w:val="af2"/>
            <w:rFonts w:hint="eastAsia"/>
            <w:noProof/>
          </w:rPr>
          <w:t xml:space="preserve"> </w:t>
        </w:r>
        <w:r w:rsidR="0027530B" w:rsidRPr="00D035BD">
          <w:rPr>
            <w:rStyle w:val="af2"/>
            <w:rFonts w:hint="eastAsia"/>
            <w:noProof/>
          </w:rPr>
          <w:t>表格及其</w:t>
        </w:r>
        <w:r w:rsidR="0027530B" w:rsidRPr="00D035BD">
          <w:rPr>
            <w:rStyle w:val="af2"/>
            <w:noProof/>
          </w:rPr>
          <w:t>Meta Data</w:t>
        </w:r>
        <w:r w:rsidR="0027530B">
          <w:rPr>
            <w:noProof/>
            <w:webHidden/>
          </w:rPr>
          <w:tab/>
        </w:r>
        <w:r w:rsidR="0027530B">
          <w:rPr>
            <w:noProof/>
            <w:webHidden/>
          </w:rPr>
          <w:fldChar w:fldCharType="begin"/>
        </w:r>
        <w:r w:rsidR="0027530B">
          <w:rPr>
            <w:noProof/>
            <w:webHidden/>
          </w:rPr>
          <w:instrText xml:space="preserve"> PAGEREF _Toc166433962 \h </w:instrText>
        </w:r>
        <w:r w:rsidR="0027530B">
          <w:rPr>
            <w:noProof/>
            <w:webHidden/>
          </w:rPr>
        </w:r>
        <w:r w:rsidR="0027530B">
          <w:rPr>
            <w:noProof/>
            <w:webHidden/>
          </w:rPr>
          <w:fldChar w:fldCharType="separate"/>
        </w:r>
        <w:r w:rsidR="0027530B">
          <w:rPr>
            <w:noProof/>
            <w:webHidden/>
          </w:rPr>
          <w:t>46</w:t>
        </w:r>
        <w:r w:rsidR="0027530B">
          <w:rPr>
            <w:noProof/>
            <w:webHidden/>
          </w:rPr>
          <w:fldChar w:fldCharType="end"/>
        </w:r>
      </w:hyperlink>
    </w:p>
    <w:p w14:paraId="5BB32720" w14:textId="4383B133" w:rsidR="007F2BE4" w:rsidDel="007F2BE4" w:rsidRDefault="004807DA">
      <w:pPr>
        <w:pStyle w:val="1"/>
        <w:ind w:left="0" w:firstLine="0"/>
        <w:jc w:val="both"/>
        <w:rPr>
          <w:del w:id="330" w:author="11046017_鄭兆媗" w:date="2024-03-25T15:54:00Z"/>
        </w:rPr>
        <w:pPrChange w:id="331" w:author="11046017_鄭兆媗" w:date="2024-03-25T17:25:00Z">
          <w:pPr>
            <w:pStyle w:val="1"/>
            <w:ind w:firstLine="720"/>
          </w:pPr>
        </w:pPrChange>
      </w:pPr>
      <w:ins w:id="332" w:author="11046017_鄭兆媗" w:date="2024-03-25T16:16:00Z">
        <w:r>
          <w:fldChar w:fldCharType="end"/>
        </w:r>
      </w:ins>
    </w:p>
    <w:p w14:paraId="373A7DE3" w14:textId="348133F6" w:rsidR="00750209" w:rsidDel="00253E6D" w:rsidRDefault="00254078">
      <w:pPr>
        <w:pStyle w:val="1"/>
        <w:ind w:left="0" w:firstLine="0"/>
        <w:jc w:val="both"/>
        <w:rPr>
          <w:del w:id="333" w:author="11046014_劉育彤" w:date="2024-03-25T15:22:00Z"/>
        </w:rPr>
        <w:pPrChange w:id="334" w:author="11046017_鄭兆媗" w:date="2024-03-25T20:17:00Z">
          <w:pPr/>
        </w:pPrChange>
      </w:pPr>
      <w:del w:id="335" w:author="11046017_鄭兆媗" w:date="2024-03-25T15:44:00Z">
        <w:r w:rsidRPr="00984509">
          <w:rPr>
            <w:noProof/>
          </w:rPr>
          <w:drawing>
            <wp:inline distT="0" distB="0" distL="0" distR="0" wp14:anchorId="4AB2933A" wp14:editId="1BF247C5">
              <wp:extent cx="6789420" cy="3573780"/>
              <wp:effectExtent l="0" t="0" r="0" b="0"/>
              <wp:docPr id="5"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789420" cy="3573780"/>
                      </a:xfrm>
                      <a:prstGeom prst="rect">
                        <a:avLst/>
                      </a:prstGeom>
                      <a:noFill/>
                      <a:ln>
                        <a:noFill/>
                      </a:ln>
                    </pic:spPr>
                  </pic:pic>
                </a:graphicData>
              </a:graphic>
            </wp:inline>
          </w:drawing>
        </w:r>
      </w:del>
    </w:p>
    <w:p w14:paraId="21225462" w14:textId="77777777" w:rsidR="00886CAB" w:rsidRPr="00942FB7" w:rsidDel="00253E6D" w:rsidRDefault="00886CAB">
      <w:pPr>
        <w:pStyle w:val="1"/>
        <w:ind w:left="0" w:firstLine="0"/>
        <w:jc w:val="both"/>
        <w:rPr>
          <w:del w:id="336" w:author="11046014_劉育彤" w:date="2024-03-25T15:22:00Z"/>
        </w:rPr>
        <w:pPrChange w:id="337" w:author="11046017_鄭兆媗" w:date="2024-03-25T20:17:00Z">
          <w:pPr/>
        </w:pPrChange>
      </w:pPr>
    </w:p>
    <w:p w14:paraId="3E50EC9F" w14:textId="77777777" w:rsidR="00750209" w:rsidRDefault="00750209">
      <w:pPr>
        <w:pStyle w:val="1"/>
        <w:ind w:left="0" w:firstLine="0"/>
        <w:jc w:val="both"/>
        <w:rPr>
          <w:del w:id="338" w:author="11046014_劉育彤" w:date="2024-03-25T15:44:00Z"/>
        </w:rPr>
        <w:pPrChange w:id="339" w:author="11046017_鄭兆媗" w:date="2024-03-25T20:17:00Z">
          <w:pPr/>
        </w:pPrChange>
      </w:pPr>
    </w:p>
    <w:p w14:paraId="28C1F2A6" w14:textId="7C4C4AA6" w:rsidR="00750209" w:rsidRPr="00750209" w:rsidRDefault="00750209" w:rsidP="00E04D67"/>
    <w:p w14:paraId="4AB59ED9" w14:textId="691D08B3" w:rsidR="000A46E7" w:rsidRDefault="00903134" w:rsidP="0027530B">
      <w:pPr>
        <w:adjustRightInd w:val="0"/>
      </w:pPr>
      <w:r>
        <w:br w:type="page"/>
      </w:r>
      <w:r w:rsidR="0027530B">
        <w:rPr>
          <w:rFonts w:hint="eastAsia"/>
        </w:rPr>
        <w:lastRenderedPageBreak/>
        <w:t>圖目錄</w:t>
      </w:r>
    </w:p>
    <w:p w14:paraId="0F795BDC" w14:textId="52F41D17" w:rsidR="009C5D48" w:rsidRDefault="009C5D48">
      <w:pPr>
        <w:pStyle w:val="afa"/>
        <w:tabs>
          <w:tab w:val="right" w:leader="dot" w:pos="10194"/>
        </w:tabs>
        <w:rPr>
          <w:rFonts w:eastAsiaTheme="minorEastAsia" w:cstheme="minorBidi"/>
          <w:smallCaps w:val="0"/>
          <w:noProof/>
          <w:sz w:val="24"/>
          <w:szCs w:val="24"/>
          <w14:ligatures w14:val="standardContextual"/>
        </w:rPr>
      </w:pPr>
      <w:r>
        <w:fldChar w:fldCharType="begin"/>
      </w:r>
      <w:r>
        <w:instrText xml:space="preserve"> </w:instrText>
      </w:r>
      <w:r>
        <w:rPr>
          <w:rFonts w:hint="eastAsia"/>
        </w:rPr>
        <w:instrText>TOC \h \z \c "</w:instrText>
      </w:r>
      <w:r>
        <w:rPr>
          <w:rFonts w:hint="eastAsia"/>
        </w:rPr>
        <w:instrText>圖</w:instrText>
      </w:r>
      <w:r>
        <w:rPr>
          <w:rFonts w:hint="eastAsia"/>
        </w:rPr>
        <w:instrText>"</w:instrText>
      </w:r>
      <w:r>
        <w:instrText xml:space="preserve"> </w:instrText>
      </w:r>
      <w:r>
        <w:fldChar w:fldCharType="separate"/>
      </w:r>
      <w:hyperlink w:anchor="_Toc166434294" w:history="1">
        <w:r w:rsidRPr="00233607">
          <w:rPr>
            <w:rStyle w:val="af2"/>
            <w:rFonts w:hint="eastAsia"/>
            <w:noProof/>
          </w:rPr>
          <w:t>圖</w:t>
        </w:r>
        <w:r w:rsidRPr="00233607">
          <w:rPr>
            <w:rStyle w:val="af2"/>
            <w:noProof/>
          </w:rPr>
          <w:t xml:space="preserve"> 6-1</w:t>
        </w:r>
        <w:r w:rsidRPr="00233607">
          <w:rPr>
            <w:rStyle w:val="af2"/>
            <w:noProof/>
          </w:rPr>
          <w:noBreakHyphen/>
          <w:t xml:space="preserve">1 </w:t>
        </w:r>
        <w:r w:rsidRPr="00233607">
          <w:rPr>
            <w:rStyle w:val="af2"/>
            <w:rFonts w:hint="eastAsia"/>
            <w:noProof/>
          </w:rPr>
          <w:t>使用者註冊</w:t>
        </w:r>
        <w:r>
          <w:rPr>
            <w:noProof/>
            <w:webHidden/>
          </w:rPr>
          <w:tab/>
        </w:r>
        <w:r>
          <w:rPr>
            <w:noProof/>
            <w:webHidden/>
          </w:rPr>
          <w:fldChar w:fldCharType="begin"/>
        </w:r>
        <w:r>
          <w:rPr>
            <w:noProof/>
            <w:webHidden/>
          </w:rPr>
          <w:instrText xml:space="preserve"> PAGEREF _Toc166434294 \h </w:instrText>
        </w:r>
        <w:r>
          <w:rPr>
            <w:noProof/>
            <w:webHidden/>
          </w:rPr>
        </w:r>
        <w:r>
          <w:rPr>
            <w:noProof/>
            <w:webHidden/>
          </w:rPr>
          <w:fldChar w:fldCharType="separate"/>
        </w:r>
        <w:r>
          <w:rPr>
            <w:noProof/>
            <w:webHidden/>
          </w:rPr>
          <w:t>38</w:t>
        </w:r>
        <w:r>
          <w:rPr>
            <w:noProof/>
            <w:webHidden/>
          </w:rPr>
          <w:fldChar w:fldCharType="end"/>
        </w:r>
      </w:hyperlink>
    </w:p>
    <w:p w14:paraId="3DC5C736" w14:textId="7A0CE3BA" w:rsidR="009C5D48" w:rsidRDefault="00000000">
      <w:pPr>
        <w:pStyle w:val="afa"/>
        <w:tabs>
          <w:tab w:val="right" w:leader="dot" w:pos="10194"/>
        </w:tabs>
        <w:rPr>
          <w:rFonts w:eastAsiaTheme="minorEastAsia" w:cstheme="minorBidi"/>
          <w:smallCaps w:val="0"/>
          <w:noProof/>
          <w:sz w:val="24"/>
          <w:szCs w:val="24"/>
          <w14:ligatures w14:val="standardContextual"/>
        </w:rPr>
      </w:pPr>
      <w:hyperlink w:anchor="_Toc166434295" w:history="1">
        <w:r w:rsidR="009C5D48" w:rsidRPr="00233607">
          <w:rPr>
            <w:rStyle w:val="af2"/>
            <w:rFonts w:hint="eastAsia"/>
            <w:noProof/>
          </w:rPr>
          <w:t>圖</w:t>
        </w:r>
        <w:r w:rsidR="009C5D48" w:rsidRPr="00233607">
          <w:rPr>
            <w:rStyle w:val="af2"/>
            <w:noProof/>
          </w:rPr>
          <w:t xml:space="preserve"> 6-1</w:t>
        </w:r>
        <w:r w:rsidR="009C5D48" w:rsidRPr="00233607">
          <w:rPr>
            <w:rStyle w:val="af2"/>
            <w:noProof/>
          </w:rPr>
          <w:noBreakHyphen/>
          <w:t xml:space="preserve">2 </w:t>
        </w:r>
        <w:r w:rsidR="009C5D48" w:rsidRPr="00233607">
          <w:rPr>
            <w:rStyle w:val="af2"/>
            <w:rFonts w:hint="eastAsia"/>
            <w:noProof/>
          </w:rPr>
          <w:t>使用者登入</w:t>
        </w:r>
        <w:r w:rsidR="009C5D48">
          <w:rPr>
            <w:noProof/>
            <w:webHidden/>
          </w:rPr>
          <w:tab/>
        </w:r>
        <w:r w:rsidR="009C5D48">
          <w:rPr>
            <w:noProof/>
            <w:webHidden/>
          </w:rPr>
          <w:fldChar w:fldCharType="begin"/>
        </w:r>
        <w:r w:rsidR="009C5D48">
          <w:rPr>
            <w:noProof/>
            <w:webHidden/>
          </w:rPr>
          <w:instrText xml:space="preserve"> PAGEREF _Toc166434295 \h </w:instrText>
        </w:r>
        <w:r w:rsidR="009C5D48">
          <w:rPr>
            <w:noProof/>
            <w:webHidden/>
          </w:rPr>
        </w:r>
        <w:r w:rsidR="009C5D48">
          <w:rPr>
            <w:noProof/>
            <w:webHidden/>
          </w:rPr>
          <w:fldChar w:fldCharType="separate"/>
        </w:r>
        <w:r w:rsidR="009C5D48">
          <w:rPr>
            <w:noProof/>
            <w:webHidden/>
          </w:rPr>
          <w:t>39</w:t>
        </w:r>
        <w:r w:rsidR="009C5D48">
          <w:rPr>
            <w:noProof/>
            <w:webHidden/>
          </w:rPr>
          <w:fldChar w:fldCharType="end"/>
        </w:r>
      </w:hyperlink>
    </w:p>
    <w:p w14:paraId="6778369C" w14:textId="5B8957BF" w:rsidR="009C5D48" w:rsidRDefault="00000000">
      <w:pPr>
        <w:pStyle w:val="afa"/>
        <w:tabs>
          <w:tab w:val="right" w:leader="dot" w:pos="10194"/>
        </w:tabs>
        <w:rPr>
          <w:rFonts w:eastAsiaTheme="minorEastAsia" w:cstheme="minorBidi"/>
          <w:smallCaps w:val="0"/>
          <w:noProof/>
          <w:sz w:val="24"/>
          <w:szCs w:val="24"/>
          <w14:ligatures w14:val="standardContextual"/>
        </w:rPr>
      </w:pPr>
      <w:hyperlink w:anchor="_Toc166434296" w:history="1">
        <w:r w:rsidR="009C5D48" w:rsidRPr="00233607">
          <w:rPr>
            <w:rStyle w:val="af2"/>
            <w:rFonts w:hint="eastAsia"/>
            <w:noProof/>
          </w:rPr>
          <w:t>圖</w:t>
        </w:r>
        <w:r w:rsidR="009C5D48" w:rsidRPr="00233607">
          <w:rPr>
            <w:rStyle w:val="af2"/>
            <w:noProof/>
          </w:rPr>
          <w:t xml:space="preserve"> 6-1</w:t>
        </w:r>
        <w:r w:rsidR="009C5D48" w:rsidRPr="00233607">
          <w:rPr>
            <w:rStyle w:val="af2"/>
            <w:noProof/>
          </w:rPr>
          <w:noBreakHyphen/>
          <w:t xml:space="preserve">3 </w:t>
        </w:r>
        <w:r w:rsidR="009C5D48" w:rsidRPr="00233607">
          <w:rPr>
            <w:rStyle w:val="af2"/>
            <w:rFonts w:hint="eastAsia"/>
            <w:noProof/>
          </w:rPr>
          <w:t>使用者登出</w:t>
        </w:r>
        <w:r w:rsidR="009C5D48">
          <w:rPr>
            <w:noProof/>
            <w:webHidden/>
          </w:rPr>
          <w:tab/>
        </w:r>
        <w:r w:rsidR="009C5D48">
          <w:rPr>
            <w:noProof/>
            <w:webHidden/>
          </w:rPr>
          <w:fldChar w:fldCharType="begin"/>
        </w:r>
        <w:r w:rsidR="009C5D48">
          <w:rPr>
            <w:noProof/>
            <w:webHidden/>
          </w:rPr>
          <w:instrText xml:space="preserve"> PAGEREF _Toc166434296 \h </w:instrText>
        </w:r>
        <w:r w:rsidR="009C5D48">
          <w:rPr>
            <w:noProof/>
            <w:webHidden/>
          </w:rPr>
        </w:r>
        <w:r w:rsidR="009C5D48">
          <w:rPr>
            <w:noProof/>
            <w:webHidden/>
          </w:rPr>
          <w:fldChar w:fldCharType="separate"/>
        </w:r>
        <w:r w:rsidR="009C5D48">
          <w:rPr>
            <w:noProof/>
            <w:webHidden/>
          </w:rPr>
          <w:t>40</w:t>
        </w:r>
        <w:r w:rsidR="009C5D48">
          <w:rPr>
            <w:noProof/>
            <w:webHidden/>
          </w:rPr>
          <w:fldChar w:fldCharType="end"/>
        </w:r>
      </w:hyperlink>
    </w:p>
    <w:p w14:paraId="09D3F044" w14:textId="3EF819EC" w:rsidR="009C5D48" w:rsidRDefault="00000000">
      <w:pPr>
        <w:pStyle w:val="afa"/>
        <w:tabs>
          <w:tab w:val="right" w:leader="dot" w:pos="10194"/>
        </w:tabs>
        <w:rPr>
          <w:rFonts w:eastAsiaTheme="minorEastAsia" w:cstheme="minorBidi"/>
          <w:smallCaps w:val="0"/>
          <w:noProof/>
          <w:sz w:val="24"/>
          <w:szCs w:val="24"/>
          <w14:ligatures w14:val="standardContextual"/>
        </w:rPr>
      </w:pPr>
      <w:hyperlink w:anchor="_Toc166434297" w:history="1">
        <w:r w:rsidR="009C5D48" w:rsidRPr="00233607">
          <w:rPr>
            <w:rStyle w:val="af2"/>
            <w:rFonts w:hint="eastAsia"/>
            <w:noProof/>
          </w:rPr>
          <w:t>圖</w:t>
        </w:r>
        <w:r w:rsidR="009C5D48" w:rsidRPr="00233607">
          <w:rPr>
            <w:rStyle w:val="af2"/>
            <w:noProof/>
          </w:rPr>
          <w:t xml:space="preserve"> 6-1</w:t>
        </w:r>
        <w:r w:rsidR="009C5D48" w:rsidRPr="00233607">
          <w:rPr>
            <w:rStyle w:val="af2"/>
            <w:noProof/>
          </w:rPr>
          <w:noBreakHyphen/>
          <w:t xml:space="preserve">4 </w:t>
        </w:r>
        <w:r w:rsidR="009C5D48" w:rsidRPr="00233607">
          <w:rPr>
            <w:rStyle w:val="af2"/>
            <w:rFonts w:hint="eastAsia"/>
            <w:noProof/>
          </w:rPr>
          <w:t>編輯會員資料</w:t>
        </w:r>
        <w:r w:rsidR="009C5D48">
          <w:rPr>
            <w:noProof/>
            <w:webHidden/>
          </w:rPr>
          <w:tab/>
        </w:r>
        <w:r w:rsidR="009C5D48">
          <w:rPr>
            <w:noProof/>
            <w:webHidden/>
          </w:rPr>
          <w:fldChar w:fldCharType="begin"/>
        </w:r>
        <w:r w:rsidR="009C5D48">
          <w:rPr>
            <w:noProof/>
            <w:webHidden/>
          </w:rPr>
          <w:instrText xml:space="preserve"> PAGEREF _Toc166434297 \h </w:instrText>
        </w:r>
        <w:r w:rsidR="009C5D48">
          <w:rPr>
            <w:noProof/>
            <w:webHidden/>
          </w:rPr>
        </w:r>
        <w:r w:rsidR="009C5D48">
          <w:rPr>
            <w:noProof/>
            <w:webHidden/>
          </w:rPr>
          <w:fldChar w:fldCharType="separate"/>
        </w:r>
        <w:r w:rsidR="009C5D48">
          <w:rPr>
            <w:noProof/>
            <w:webHidden/>
          </w:rPr>
          <w:t>41</w:t>
        </w:r>
        <w:r w:rsidR="009C5D48">
          <w:rPr>
            <w:noProof/>
            <w:webHidden/>
          </w:rPr>
          <w:fldChar w:fldCharType="end"/>
        </w:r>
      </w:hyperlink>
    </w:p>
    <w:p w14:paraId="22B52244" w14:textId="4F073CEA" w:rsidR="009C5D48" w:rsidRDefault="00000000">
      <w:pPr>
        <w:pStyle w:val="afa"/>
        <w:tabs>
          <w:tab w:val="right" w:leader="dot" w:pos="10194"/>
        </w:tabs>
        <w:rPr>
          <w:rFonts w:eastAsiaTheme="minorEastAsia" w:cstheme="minorBidi"/>
          <w:smallCaps w:val="0"/>
          <w:noProof/>
          <w:sz w:val="24"/>
          <w:szCs w:val="24"/>
          <w14:ligatures w14:val="standardContextual"/>
        </w:rPr>
      </w:pPr>
      <w:hyperlink w:anchor="_Toc166434298" w:history="1">
        <w:r w:rsidR="009C5D48" w:rsidRPr="00233607">
          <w:rPr>
            <w:rStyle w:val="af2"/>
            <w:rFonts w:hint="eastAsia"/>
            <w:noProof/>
          </w:rPr>
          <w:t>圖</w:t>
        </w:r>
        <w:r w:rsidR="009C5D48" w:rsidRPr="00233607">
          <w:rPr>
            <w:rStyle w:val="af2"/>
            <w:noProof/>
          </w:rPr>
          <w:t xml:space="preserve"> 6-1</w:t>
        </w:r>
        <w:r w:rsidR="009C5D48" w:rsidRPr="00233607">
          <w:rPr>
            <w:rStyle w:val="af2"/>
            <w:noProof/>
          </w:rPr>
          <w:noBreakHyphen/>
          <w:t xml:space="preserve">5 </w:t>
        </w:r>
        <w:r w:rsidR="009C5D48" w:rsidRPr="00233607">
          <w:rPr>
            <w:rStyle w:val="af2"/>
            <w:rFonts w:hint="eastAsia"/>
            <w:noProof/>
          </w:rPr>
          <w:t>報名課程</w:t>
        </w:r>
        <w:r w:rsidR="009C5D48">
          <w:rPr>
            <w:noProof/>
            <w:webHidden/>
          </w:rPr>
          <w:tab/>
        </w:r>
        <w:r w:rsidR="009C5D48">
          <w:rPr>
            <w:noProof/>
            <w:webHidden/>
          </w:rPr>
          <w:fldChar w:fldCharType="begin"/>
        </w:r>
        <w:r w:rsidR="009C5D48">
          <w:rPr>
            <w:noProof/>
            <w:webHidden/>
          </w:rPr>
          <w:instrText xml:space="preserve"> PAGEREF _Toc166434298 \h </w:instrText>
        </w:r>
        <w:r w:rsidR="009C5D48">
          <w:rPr>
            <w:noProof/>
            <w:webHidden/>
          </w:rPr>
        </w:r>
        <w:r w:rsidR="009C5D48">
          <w:rPr>
            <w:noProof/>
            <w:webHidden/>
          </w:rPr>
          <w:fldChar w:fldCharType="separate"/>
        </w:r>
        <w:r w:rsidR="009C5D48">
          <w:rPr>
            <w:noProof/>
            <w:webHidden/>
          </w:rPr>
          <w:t>42</w:t>
        </w:r>
        <w:r w:rsidR="009C5D48">
          <w:rPr>
            <w:noProof/>
            <w:webHidden/>
          </w:rPr>
          <w:fldChar w:fldCharType="end"/>
        </w:r>
      </w:hyperlink>
    </w:p>
    <w:p w14:paraId="19F06212" w14:textId="63B8B01A" w:rsidR="009C5D48" w:rsidRDefault="00000000">
      <w:pPr>
        <w:pStyle w:val="afa"/>
        <w:tabs>
          <w:tab w:val="right" w:leader="dot" w:pos="10194"/>
        </w:tabs>
        <w:rPr>
          <w:rFonts w:eastAsiaTheme="minorEastAsia" w:cstheme="minorBidi"/>
          <w:smallCaps w:val="0"/>
          <w:noProof/>
          <w:sz w:val="24"/>
          <w:szCs w:val="24"/>
          <w14:ligatures w14:val="standardContextual"/>
        </w:rPr>
      </w:pPr>
      <w:hyperlink w:anchor="_Toc166434299" w:history="1">
        <w:r w:rsidR="009C5D48" w:rsidRPr="00233607">
          <w:rPr>
            <w:rStyle w:val="af2"/>
            <w:rFonts w:hint="eastAsia"/>
            <w:noProof/>
          </w:rPr>
          <w:t>圖</w:t>
        </w:r>
        <w:r w:rsidR="009C5D48" w:rsidRPr="00233607">
          <w:rPr>
            <w:rStyle w:val="af2"/>
            <w:noProof/>
          </w:rPr>
          <w:t xml:space="preserve"> 6-1</w:t>
        </w:r>
        <w:r w:rsidR="009C5D48" w:rsidRPr="00233607">
          <w:rPr>
            <w:rStyle w:val="af2"/>
            <w:noProof/>
          </w:rPr>
          <w:noBreakHyphen/>
          <w:t xml:space="preserve">6 </w:t>
        </w:r>
        <w:r w:rsidR="009C5D48" w:rsidRPr="00233607">
          <w:rPr>
            <w:rStyle w:val="af2"/>
            <w:rFonts w:hint="eastAsia"/>
            <w:noProof/>
          </w:rPr>
          <w:t>社群空間</w:t>
        </w:r>
        <w:r w:rsidR="009C5D48">
          <w:rPr>
            <w:noProof/>
            <w:webHidden/>
          </w:rPr>
          <w:tab/>
        </w:r>
        <w:r w:rsidR="009C5D48">
          <w:rPr>
            <w:noProof/>
            <w:webHidden/>
          </w:rPr>
          <w:fldChar w:fldCharType="begin"/>
        </w:r>
        <w:r w:rsidR="009C5D48">
          <w:rPr>
            <w:noProof/>
            <w:webHidden/>
          </w:rPr>
          <w:instrText xml:space="preserve"> PAGEREF _Toc166434299 \h </w:instrText>
        </w:r>
        <w:r w:rsidR="009C5D48">
          <w:rPr>
            <w:noProof/>
            <w:webHidden/>
          </w:rPr>
        </w:r>
        <w:r w:rsidR="009C5D48">
          <w:rPr>
            <w:noProof/>
            <w:webHidden/>
          </w:rPr>
          <w:fldChar w:fldCharType="separate"/>
        </w:r>
        <w:r w:rsidR="009C5D48">
          <w:rPr>
            <w:noProof/>
            <w:webHidden/>
          </w:rPr>
          <w:t>43</w:t>
        </w:r>
        <w:r w:rsidR="009C5D48">
          <w:rPr>
            <w:noProof/>
            <w:webHidden/>
          </w:rPr>
          <w:fldChar w:fldCharType="end"/>
        </w:r>
      </w:hyperlink>
    </w:p>
    <w:p w14:paraId="4D737C0F" w14:textId="35EF1E70" w:rsidR="0027530B" w:rsidRPr="00A8123E" w:rsidRDefault="009C5D48" w:rsidP="0027530B">
      <w:pPr>
        <w:adjustRightInd w:val="0"/>
      </w:pPr>
      <w:r>
        <w:fldChar w:fldCharType="end"/>
      </w:r>
    </w:p>
    <w:p w14:paraId="349BBF94" w14:textId="7131DE9C" w:rsidR="00347916" w:rsidRPr="00CD5906" w:rsidRDefault="009733BB">
      <w:pPr>
        <w:adjustRightInd w:val="0"/>
        <w:rPr>
          <w:color w:val="FF0000"/>
          <w:sz w:val="36"/>
          <w:u w:val="single"/>
        </w:rPr>
        <w:pPrChange w:id="340" w:author="11046017_鄭兆媗" w:date="2024-03-25T20:17:00Z">
          <w:pPr>
            <w:numPr>
              <w:numId w:val="6"/>
            </w:numPr>
            <w:adjustRightInd w:val="0"/>
            <w:ind w:left="482" w:hanging="482"/>
          </w:pPr>
        </w:pPrChange>
      </w:pPr>
      <w:r>
        <w:br w:type="page"/>
      </w:r>
      <w:ins w:id="341" w:author="11046017_鄭兆媗" w:date="2024-03-25T17:41:00Z">
        <w:r w:rsidR="00DB257D">
          <w:rPr>
            <w:rFonts w:hint="eastAsia"/>
          </w:rPr>
          <w:lastRenderedPageBreak/>
          <w:t>表目錄</w:t>
        </w:r>
      </w:ins>
      <w:del w:id="342" w:author="11046017_鄭兆媗" w:date="2024-03-25T17:41:00Z">
        <w:r w:rsidR="00347916" w:rsidRPr="00CD5906">
          <w:rPr>
            <w:rFonts w:hint="eastAsia"/>
            <w:color w:val="FF0000"/>
            <w:sz w:val="36"/>
            <w:u w:val="single"/>
          </w:rPr>
          <w:delText>表目錄</w:delText>
        </w:r>
        <w:r w:rsidR="00B83AEB">
          <w:rPr>
            <w:rFonts w:hint="eastAsia"/>
            <w:color w:val="FF0000"/>
            <w:sz w:val="36"/>
            <w:u w:val="single"/>
          </w:rPr>
          <w:delText>範</w:delText>
        </w:r>
        <w:r w:rsidR="00B83AEB">
          <w:rPr>
            <w:color w:val="FF0000"/>
            <w:sz w:val="36"/>
            <w:u w:val="single"/>
          </w:rPr>
          <w:delText>本</w:delText>
        </w:r>
      </w:del>
    </w:p>
    <w:p w14:paraId="3AD4F126" w14:textId="1BEF09AB" w:rsidR="001023F5" w:rsidRPr="008E1EC9" w:rsidRDefault="00DB257D">
      <w:pPr>
        <w:pStyle w:val="afa"/>
        <w:tabs>
          <w:tab w:val="right" w:leader="dot" w:pos="10194"/>
        </w:tabs>
        <w:rPr>
          <w:ins w:id="343" w:author="11046017_鄭兆媗" w:date="2024-03-25T23:44:00Z"/>
          <w:rFonts w:ascii="Times New Roman" w:hAnsi="Times New Roman" w:cstheme="minorBidi"/>
          <w:smallCaps w:val="0"/>
          <w:sz w:val="24"/>
          <w:szCs w:val="24"/>
          <w14:ligatures w14:val="standardContextual"/>
        </w:rPr>
      </w:pPr>
      <w:ins w:id="344" w:author="11046017_鄭兆媗" w:date="2024-03-25T17:41:00Z">
        <w:r>
          <w:rPr>
            <w:rFonts w:ascii="Times New Roman" w:hAnsi="Times New Roman"/>
          </w:rPr>
          <w:fldChar w:fldCharType="begin"/>
        </w:r>
        <w:r w:rsidRPr="008E1EC9">
          <w:rPr>
            <w:rFonts w:ascii="Times New Roman" w:hAnsi="Times New Roman"/>
          </w:rPr>
          <w:instrText xml:space="preserve"> </w:instrText>
        </w:r>
        <w:r w:rsidRPr="008E1EC9">
          <w:rPr>
            <w:rFonts w:ascii="Times New Roman" w:hAnsi="Times New Roman" w:hint="eastAsia"/>
          </w:rPr>
          <w:instrText>TOC \h \z \c "</w:instrText>
        </w:r>
        <w:r w:rsidRPr="008E1EC9">
          <w:rPr>
            <w:rFonts w:ascii="Times New Roman" w:hAnsi="Times New Roman" w:hint="eastAsia"/>
          </w:rPr>
          <w:instrText>表</w:instrText>
        </w:r>
        <w:r w:rsidRPr="008E1EC9">
          <w:rPr>
            <w:rFonts w:ascii="Times New Roman" w:hAnsi="Times New Roman" w:hint="eastAsia"/>
          </w:rPr>
          <w:instrText>"</w:instrText>
        </w:r>
        <w:r w:rsidRPr="008E1EC9">
          <w:rPr>
            <w:rFonts w:ascii="Times New Roman" w:hAnsi="Times New Roman"/>
          </w:rPr>
          <w:instrText xml:space="preserve"> </w:instrText>
        </w:r>
      </w:ins>
      <w:r>
        <w:rPr>
          <w:rFonts w:ascii="Times New Roman" w:hAnsi="Times New Roman"/>
        </w:rPr>
        <w:fldChar w:fldCharType="separate"/>
      </w:r>
      <w:ins w:id="345" w:author="11046017_鄭兆媗" w:date="2024-03-25T23:44:00Z">
        <w:r w:rsidR="001023F5" w:rsidRPr="008E1EC9">
          <w:rPr>
            <w:rStyle w:val="af2"/>
            <w:rFonts w:ascii="Times New Roman" w:hAnsi="Times New Roman"/>
          </w:rPr>
          <w:fldChar w:fldCharType="begin"/>
        </w:r>
        <w:r w:rsidR="001023F5" w:rsidRPr="008E1EC9">
          <w:rPr>
            <w:rStyle w:val="af2"/>
            <w:rFonts w:ascii="Times New Roman" w:hAnsi="Times New Roman"/>
          </w:rPr>
          <w:instrText xml:space="preserve"> </w:instrText>
        </w:r>
        <w:r w:rsidR="001023F5" w:rsidRPr="008E1EC9">
          <w:rPr>
            <w:rFonts w:ascii="Times New Roman" w:hAnsi="Times New Roman"/>
          </w:rPr>
          <w:instrText>HYPERLINK \l "_Toc162302671"</w:instrText>
        </w:r>
        <w:r w:rsidR="001023F5" w:rsidRPr="008E1EC9">
          <w:rPr>
            <w:rStyle w:val="af2"/>
            <w:rFonts w:ascii="Times New Roman" w:hAnsi="Times New Roman"/>
          </w:rPr>
          <w:instrText xml:space="preserve"> </w:instrText>
        </w:r>
        <w:r w:rsidR="001023F5" w:rsidRPr="008E1EC9">
          <w:rPr>
            <w:rStyle w:val="af2"/>
            <w:rFonts w:ascii="Times New Roman" w:hAnsi="Times New Roman"/>
          </w:rPr>
        </w:r>
        <w:r w:rsidR="001023F5" w:rsidRPr="008E1EC9">
          <w:rPr>
            <w:rStyle w:val="af2"/>
            <w:rFonts w:ascii="Times New Roman" w:hAnsi="Times New Roman"/>
          </w:rPr>
          <w:fldChar w:fldCharType="separate"/>
        </w:r>
        <w:r w:rsidR="001023F5" w:rsidRPr="008E1EC9">
          <w:rPr>
            <w:rStyle w:val="af2"/>
            <w:rFonts w:ascii="Times New Roman" w:hAnsi="Times New Roman" w:hint="eastAsia"/>
          </w:rPr>
          <w:t>表</w:t>
        </w:r>
        <w:r w:rsidR="001023F5" w:rsidRPr="008E1EC9">
          <w:rPr>
            <w:rStyle w:val="af2"/>
            <w:rFonts w:ascii="Times New Roman" w:hAnsi="Times New Roman"/>
          </w:rPr>
          <w:t xml:space="preserve"> 4-2</w:t>
        </w:r>
        <w:r w:rsidR="001023F5" w:rsidRPr="008E1EC9">
          <w:rPr>
            <w:rStyle w:val="af2"/>
            <w:rFonts w:ascii="Times New Roman" w:hAnsi="Times New Roman"/>
          </w:rPr>
          <w:noBreakHyphen/>
          <w:t xml:space="preserve">1 </w:t>
        </w:r>
        <w:r w:rsidR="001023F5" w:rsidRPr="008E1EC9">
          <w:rPr>
            <w:rStyle w:val="af2"/>
            <w:rFonts w:ascii="Times New Roman" w:hAnsi="Times New Roman" w:hint="eastAsia"/>
          </w:rPr>
          <w:t>專題組織與分工</w:t>
        </w:r>
        <w:r w:rsidR="001023F5" w:rsidRPr="008E1EC9">
          <w:rPr>
            <w:rFonts w:ascii="Times New Roman" w:hAnsi="Times New Roman"/>
            <w:webHidden/>
          </w:rPr>
          <w:tab/>
        </w:r>
        <w:r w:rsidR="001023F5" w:rsidRPr="008E1EC9">
          <w:rPr>
            <w:rFonts w:ascii="Times New Roman" w:hAnsi="Times New Roman"/>
            <w:webHidden/>
          </w:rPr>
          <w:fldChar w:fldCharType="begin"/>
        </w:r>
        <w:r w:rsidR="001023F5" w:rsidRPr="008E1EC9">
          <w:rPr>
            <w:rFonts w:ascii="Times New Roman" w:hAnsi="Times New Roman"/>
            <w:webHidden/>
          </w:rPr>
          <w:instrText xml:space="preserve"> PAGEREF _Toc162302671 \h </w:instrText>
        </w:r>
      </w:ins>
      <w:r w:rsidR="001023F5" w:rsidRPr="008E1EC9">
        <w:rPr>
          <w:rFonts w:ascii="Times New Roman" w:hAnsi="Times New Roman"/>
          <w:webHidden/>
        </w:rPr>
      </w:r>
      <w:r w:rsidR="001023F5" w:rsidRPr="008E1EC9">
        <w:rPr>
          <w:rFonts w:ascii="Times New Roman" w:hAnsi="Times New Roman"/>
          <w:webHidden/>
        </w:rPr>
        <w:fldChar w:fldCharType="separate"/>
      </w:r>
      <w:ins w:id="346" w:author="11046017_鄭兆媗" w:date="2024-03-25T23:44:00Z">
        <w:r w:rsidR="001023F5" w:rsidRPr="008E1EC9">
          <w:rPr>
            <w:rFonts w:ascii="Times New Roman" w:hAnsi="Times New Roman"/>
            <w:webHidden/>
          </w:rPr>
          <w:t>20</w:t>
        </w:r>
        <w:r w:rsidR="001023F5" w:rsidRPr="008E1EC9">
          <w:rPr>
            <w:rFonts w:ascii="Times New Roman" w:hAnsi="Times New Roman"/>
            <w:webHidden/>
          </w:rPr>
          <w:fldChar w:fldCharType="end"/>
        </w:r>
        <w:r w:rsidR="001023F5" w:rsidRPr="008E1EC9">
          <w:rPr>
            <w:rStyle w:val="af2"/>
            <w:rFonts w:ascii="Times New Roman" w:hAnsi="Times New Roman"/>
          </w:rPr>
          <w:fldChar w:fldCharType="end"/>
        </w:r>
      </w:ins>
    </w:p>
    <w:p w14:paraId="16341A85" w14:textId="2FB56BD7" w:rsidR="001023F5" w:rsidRPr="008E1EC9" w:rsidRDefault="001023F5">
      <w:pPr>
        <w:pStyle w:val="afa"/>
        <w:tabs>
          <w:tab w:val="right" w:leader="dot" w:pos="10194"/>
        </w:tabs>
        <w:rPr>
          <w:ins w:id="347" w:author="11046017_鄭兆媗" w:date="2024-03-25T23:44:00Z"/>
          <w:rFonts w:ascii="Times New Roman" w:hAnsi="Times New Roman" w:cstheme="minorBidi"/>
          <w:smallCaps w:val="0"/>
          <w:sz w:val="24"/>
          <w:szCs w:val="24"/>
          <w14:ligatures w14:val="standardContextual"/>
        </w:rPr>
      </w:pPr>
      <w:ins w:id="348" w:author="11046017_鄭兆媗" w:date="2024-03-25T23:44:00Z">
        <w:r w:rsidRPr="008E1EC9">
          <w:rPr>
            <w:rStyle w:val="af2"/>
            <w:rFonts w:ascii="Times New Roman" w:hAnsi="Times New Roman"/>
          </w:rPr>
          <w:fldChar w:fldCharType="begin"/>
        </w:r>
        <w:r w:rsidRPr="008E1EC9">
          <w:rPr>
            <w:rStyle w:val="af2"/>
            <w:rFonts w:ascii="Times New Roman" w:hAnsi="Times New Roman"/>
          </w:rPr>
          <w:instrText xml:space="preserve"> </w:instrText>
        </w:r>
        <w:r w:rsidRPr="008E1EC9">
          <w:rPr>
            <w:rFonts w:ascii="Times New Roman" w:hAnsi="Times New Roman"/>
          </w:rPr>
          <w:instrText>HYPERLINK \l "_Toc162302672"</w:instrText>
        </w:r>
        <w:r w:rsidRPr="008E1EC9">
          <w:rPr>
            <w:rStyle w:val="af2"/>
            <w:rFonts w:ascii="Times New Roman" w:hAnsi="Times New Roman"/>
          </w:rPr>
          <w:instrText xml:space="preserve"> </w:instrText>
        </w:r>
        <w:r w:rsidRPr="008E1EC9">
          <w:rPr>
            <w:rStyle w:val="af2"/>
            <w:rFonts w:ascii="Times New Roman" w:hAnsi="Times New Roman"/>
          </w:rPr>
        </w:r>
        <w:r w:rsidRPr="008E1EC9">
          <w:rPr>
            <w:rStyle w:val="af2"/>
            <w:rFonts w:ascii="Times New Roman" w:hAnsi="Times New Roman"/>
          </w:rPr>
          <w:fldChar w:fldCharType="separate"/>
        </w:r>
        <w:r w:rsidRPr="008E1EC9">
          <w:rPr>
            <w:rStyle w:val="af2"/>
            <w:rFonts w:ascii="Times New Roman" w:hAnsi="Times New Roman" w:hint="eastAsia"/>
          </w:rPr>
          <w:t>表</w:t>
        </w:r>
        <w:r w:rsidRPr="008E1EC9">
          <w:rPr>
            <w:rStyle w:val="af2"/>
            <w:rFonts w:ascii="Times New Roman" w:hAnsi="Times New Roman"/>
          </w:rPr>
          <w:t xml:space="preserve"> 4-2</w:t>
        </w:r>
        <w:r w:rsidRPr="008E1EC9">
          <w:rPr>
            <w:rStyle w:val="af2"/>
            <w:rFonts w:ascii="Times New Roman" w:hAnsi="Times New Roman"/>
          </w:rPr>
          <w:noBreakHyphen/>
          <w:t>2</w:t>
        </w:r>
        <w:r w:rsidRPr="008E1EC9">
          <w:rPr>
            <w:rStyle w:val="af2"/>
            <w:rFonts w:ascii="Times New Roman" w:hAnsi="Times New Roman" w:hint="eastAsia"/>
          </w:rPr>
          <w:t>分工貢獻表</w:t>
        </w:r>
        <w:r w:rsidRPr="008E1EC9">
          <w:rPr>
            <w:rFonts w:ascii="Times New Roman" w:hAnsi="Times New Roman"/>
            <w:webHidden/>
          </w:rPr>
          <w:tab/>
        </w:r>
        <w:r w:rsidRPr="008E1EC9">
          <w:rPr>
            <w:rFonts w:ascii="Times New Roman" w:hAnsi="Times New Roman"/>
            <w:webHidden/>
          </w:rPr>
          <w:fldChar w:fldCharType="begin"/>
        </w:r>
        <w:r w:rsidRPr="008E1EC9">
          <w:rPr>
            <w:rFonts w:ascii="Times New Roman" w:hAnsi="Times New Roman"/>
            <w:webHidden/>
          </w:rPr>
          <w:instrText xml:space="preserve"> PAGEREF _Toc162302672 \h </w:instrText>
        </w:r>
      </w:ins>
      <w:r w:rsidRPr="008E1EC9">
        <w:rPr>
          <w:rFonts w:ascii="Times New Roman" w:hAnsi="Times New Roman"/>
          <w:webHidden/>
        </w:rPr>
      </w:r>
      <w:r w:rsidRPr="008E1EC9">
        <w:rPr>
          <w:rFonts w:ascii="Times New Roman" w:hAnsi="Times New Roman"/>
          <w:webHidden/>
        </w:rPr>
        <w:fldChar w:fldCharType="separate"/>
      </w:r>
      <w:ins w:id="349" w:author="11046017_鄭兆媗" w:date="2024-03-25T23:44:00Z">
        <w:r w:rsidRPr="008E1EC9">
          <w:rPr>
            <w:rFonts w:ascii="Times New Roman" w:hAnsi="Times New Roman"/>
            <w:webHidden/>
          </w:rPr>
          <w:t>22</w:t>
        </w:r>
        <w:r w:rsidRPr="008E1EC9">
          <w:rPr>
            <w:rFonts w:ascii="Times New Roman" w:hAnsi="Times New Roman"/>
            <w:webHidden/>
          </w:rPr>
          <w:fldChar w:fldCharType="end"/>
        </w:r>
        <w:r w:rsidRPr="008E1EC9">
          <w:rPr>
            <w:rStyle w:val="af2"/>
            <w:rFonts w:ascii="Times New Roman" w:hAnsi="Times New Roman"/>
          </w:rPr>
          <w:fldChar w:fldCharType="end"/>
        </w:r>
      </w:ins>
    </w:p>
    <w:p w14:paraId="561154F3" w14:textId="67EA2061" w:rsidR="004E1FCE" w:rsidRDefault="00DB257D">
      <w:pPr>
        <w:pStyle w:val="ad"/>
        <w:numPr>
          <w:ilvl w:val="0"/>
          <w:numId w:val="7"/>
        </w:numPr>
        <w:ind w:left="0" w:firstLine="0"/>
        <w:jc w:val="both"/>
        <w:rPr>
          <w:del w:id="350" w:author="11046017_鄭兆媗" w:date="2024-03-25T16:56:00Z"/>
          <w:rFonts w:ascii="Times New Roman" w:hAnsi="Times New Roman"/>
        </w:rPr>
        <w:pPrChange w:id="351" w:author="11046017_鄭兆媗" w:date="2024-03-25T20:17:00Z">
          <w:pPr>
            <w:pStyle w:val="ad"/>
            <w:numPr>
              <w:numId w:val="7"/>
            </w:numPr>
            <w:ind w:left="567" w:hanging="480"/>
            <w:jc w:val="left"/>
          </w:pPr>
        </w:pPrChange>
      </w:pPr>
      <w:ins w:id="352" w:author="11046017_鄭兆媗" w:date="2024-03-25T17:41:00Z">
        <w:r>
          <w:fldChar w:fldCharType="end"/>
        </w:r>
      </w:ins>
      <w:del w:id="353" w:author="11046017_鄭兆媗" w:date="2024-03-25T17:40:00Z">
        <w:r w:rsidR="004E1FCE">
          <w:rPr>
            <w:rFonts w:ascii="Times New Roman" w:hAnsi="Times New Roman" w:hint="eastAsia"/>
          </w:rPr>
          <w:delText>需有</w:delText>
        </w:r>
        <w:r w:rsidR="004E1FCE" w:rsidRPr="00CD5906">
          <w:rPr>
            <w:rFonts w:ascii="Times New Roman" w:hAnsi="Times New Roman" w:hint="eastAsia"/>
            <w:u w:val="single"/>
          </w:rPr>
          <w:delText>表格名稱</w:delText>
        </w:r>
        <w:r w:rsidR="004E1FCE">
          <w:rPr>
            <w:rFonts w:ascii="Times New Roman" w:hAnsi="Times New Roman" w:hint="eastAsia"/>
          </w:rPr>
          <w:delText>以及</w:delText>
        </w:r>
        <w:r w:rsidR="004E1FCE" w:rsidRPr="00CD5906">
          <w:rPr>
            <w:rFonts w:ascii="Times New Roman" w:hAnsi="Times New Roman" w:hint="eastAsia"/>
            <w:u w:val="single"/>
          </w:rPr>
          <w:delText>頁碼</w:delText>
        </w:r>
        <w:r w:rsidR="00CD5906">
          <w:rPr>
            <w:rFonts w:ascii="Times New Roman" w:hAnsi="Times New Roman" w:hint="eastAsia"/>
            <w:u w:val="single"/>
          </w:rPr>
          <w:delText>。</w:delText>
        </w:r>
      </w:del>
    </w:p>
    <w:p w14:paraId="71F4D35A" w14:textId="74803B3B" w:rsidR="004E1FCE" w:rsidRDefault="00254078">
      <w:pPr>
        <w:pStyle w:val="ad"/>
        <w:numPr>
          <w:ilvl w:val="0"/>
          <w:numId w:val="7"/>
        </w:numPr>
        <w:ind w:left="0" w:firstLine="0"/>
        <w:jc w:val="both"/>
        <w:rPr>
          <w:del w:id="354" w:author="11046017_鄭兆媗" w:date="2024-03-25T16:56:00Z"/>
        </w:rPr>
        <w:pPrChange w:id="355" w:author="11046017_鄭兆媗" w:date="2024-03-25T20:17:00Z">
          <w:pPr/>
        </w:pPrChange>
      </w:pPr>
      <w:del w:id="356" w:author="11046017_鄭兆媗" w:date="2024-03-25T16:49:00Z">
        <w:r w:rsidRPr="00984509">
          <w:rPr>
            <w:noProof/>
          </w:rPr>
          <w:drawing>
            <wp:inline distT="0" distB="0" distL="0" distR="0" wp14:anchorId="35BA01CA" wp14:editId="47C588FD">
              <wp:extent cx="6507480" cy="1516380"/>
              <wp:effectExtent l="0" t="0" r="0" b="0"/>
              <wp:docPr id="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507480" cy="1516380"/>
                      </a:xfrm>
                      <a:prstGeom prst="rect">
                        <a:avLst/>
                      </a:prstGeom>
                      <a:noFill/>
                      <a:ln>
                        <a:noFill/>
                      </a:ln>
                    </pic:spPr>
                  </pic:pic>
                </a:graphicData>
              </a:graphic>
            </wp:inline>
          </w:drawing>
        </w:r>
      </w:del>
    </w:p>
    <w:p w14:paraId="585D252C" w14:textId="77777777" w:rsidR="004E1FCE" w:rsidRDefault="004E1FCE">
      <w:pPr>
        <w:pStyle w:val="ad"/>
        <w:numPr>
          <w:ilvl w:val="0"/>
          <w:numId w:val="7"/>
        </w:numPr>
        <w:ind w:left="0" w:firstLine="0"/>
        <w:jc w:val="both"/>
        <w:rPr>
          <w:del w:id="357" w:author="11046017_鄭兆媗" w:date="2024-03-25T17:40:00Z"/>
        </w:rPr>
        <w:pPrChange w:id="358" w:author="11046017_鄭兆媗" w:date="2024-03-25T20:17:00Z">
          <w:pPr/>
        </w:pPrChange>
      </w:pPr>
    </w:p>
    <w:p w14:paraId="0867DE08" w14:textId="77777777" w:rsidR="004E1FCE" w:rsidRPr="001B6BAD" w:rsidRDefault="00776A75">
      <w:pPr>
        <w:pStyle w:val="ad"/>
        <w:numPr>
          <w:ilvl w:val="0"/>
          <w:numId w:val="7"/>
        </w:numPr>
        <w:ind w:left="0" w:firstLine="0"/>
        <w:jc w:val="both"/>
        <w:rPr>
          <w:del w:id="359" w:author="11046017_鄭兆媗" w:date="2024-03-25T17:40:00Z"/>
          <w:rFonts w:ascii="Times New Roman" w:hAnsi="Times New Roman"/>
        </w:rPr>
        <w:pPrChange w:id="360" w:author="11046017_鄭兆媗" w:date="2024-03-25T20:17:00Z">
          <w:pPr>
            <w:pStyle w:val="ad"/>
            <w:numPr>
              <w:numId w:val="7"/>
            </w:numPr>
            <w:ind w:left="567" w:hanging="480"/>
            <w:jc w:val="left"/>
          </w:pPr>
        </w:pPrChange>
      </w:pPr>
      <w:del w:id="361" w:author="11046017_鄭兆媗" w:date="2024-03-25T17:40:00Z">
        <w:r>
          <w:rPr>
            <w:rFonts w:ascii="Times New Roman" w:hAnsi="Times New Roman" w:hint="eastAsia"/>
          </w:rPr>
          <w:delText>表格</w:delText>
        </w:r>
        <w:r w:rsidR="004E1FCE" w:rsidRPr="001B6BAD">
          <w:rPr>
            <w:rFonts w:ascii="Times New Roman" w:hAnsi="Times New Roman" w:hint="eastAsia"/>
          </w:rPr>
          <w:delText>標號放置</w:delText>
        </w:r>
        <w:r>
          <w:rPr>
            <w:rFonts w:ascii="Times New Roman" w:hAnsi="Times New Roman" w:hint="eastAsia"/>
          </w:rPr>
          <w:delText>上</w:delText>
        </w:r>
        <w:r w:rsidR="004E1FCE" w:rsidRPr="001B6BAD">
          <w:rPr>
            <w:rFonts w:ascii="Times New Roman" w:hAnsi="Times New Roman" w:hint="eastAsia"/>
          </w:rPr>
          <w:delText>方</w:delText>
        </w:r>
        <w:r w:rsidR="004E1FCE">
          <w:rPr>
            <w:rFonts w:ascii="Times New Roman" w:hAnsi="Times New Roman" w:hint="eastAsia"/>
          </w:rPr>
          <w:delText>(</w:delText>
        </w:r>
        <w:r w:rsidR="004E1FCE">
          <w:rPr>
            <w:rFonts w:ascii="Times New Roman" w:hAnsi="Times New Roman" w:hint="eastAsia"/>
          </w:rPr>
          <w:delText>如下範例</w:delText>
        </w:r>
        <w:r w:rsidR="004E1FCE">
          <w:rPr>
            <w:rFonts w:ascii="Times New Roman" w:hAnsi="Times New Roman" w:hint="eastAsia"/>
          </w:rPr>
          <w:delText>)</w:delText>
        </w:r>
      </w:del>
    </w:p>
    <w:p w14:paraId="13BD929B" w14:textId="77777777" w:rsidR="00776A75" w:rsidRDefault="00776A75">
      <w:pPr>
        <w:rPr>
          <w:del w:id="362" w:author="11046017_鄭兆媗" w:date="2024-03-25T17:41:00Z"/>
        </w:rPr>
        <w:pPrChange w:id="363" w:author="11046017_鄭兆媗" w:date="2024-03-25T20:17:00Z">
          <w:pPr>
            <w:jc w:val="center"/>
          </w:pPr>
        </w:pPrChange>
      </w:pPr>
      <w:bookmarkStart w:id="364" w:name="_Toc24583030"/>
    </w:p>
    <w:p w14:paraId="6AADF289" w14:textId="77777777" w:rsidR="00776A75" w:rsidRPr="00776A75" w:rsidRDefault="00776A75">
      <w:pPr>
        <w:rPr>
          <w:rFonts w:cs="Arial"/>
          <w:kern w:val="0"/>
          <w:szCs w:val="20"/>
        </w:rPr>
        <w:pPrChange w:id="365" w:author="11046017_鄭兆媗" w:date="2024-03-25T20:17:00Z">
          <w:pPr>
            <w:jc w:val="center"/>
          </w:pPr>
        </w:pPrChange>
      </w:pPr>
      <w:del w:id="366" w:author="11046017_鄭兆媗" w:date="2024-03-25T17:41:00Z">
        <w:r w:rsidRPr="00776A75">
          <w:rPr>
            <w:rFonts w:cs="Arial" w:hint="eastAsia"/>
            <w:kern w:val="0"/>
            <w:szCs w:val="20"/>
          </w:rPr>
          <w:delText>表</w:delText>
        </w:r>
        <w:r w:rsidR="00213370" w:rsidRPr="00213370">
          <w:rPr>
            <w:kern w:val="0"/>
            <w:szCs w:val="20"/>
          </w:rPr>
          <w:delText>3</w:delText>
        </w:r>
        <w:r w:rsidR="00984509" w:rsidRPr="00213370">
          <w:rPr>
            <w:kern w:val="0"/>
            <w:szCs w:val="20"/>
          </w:rPr>
          <w:delText>-</w:delText>
        </w:r>
        <w:r w:rsidR="00213370" w:rsidRPr="00213370">
          <w:rPr>
            <w:kern w:val="0"/>
            <w:szCs w:val="20"/>
          </w:rPr>
          <w:delText>3-1</w:delText>
        </w:r>
        <w:r w:rsidR="00005571">
          <w:rPr>
            <w:rFonts w:cs="Arial" w:hint="eastAsia"/>
            <w:kern w:val="0"/>
            <w:szCs w:val="20"/>
          </w:rPr>
          <w:delText xml:space="preserve"> </w:delText>
        </w:r>
        <w:bookmarkEnd w:id="364"/>
        <w:r w:rsidR="00213370">
          <w:rPr>
            <w:rFonts w:cs="Arial" w:hint="eastAsia"/>
            <w:kern w:val="0"/>
            <w:szCs w:val="20"/>
          </w:rPr>
          <w:delText>使</w:delText>
        </w:r>
        <w:r w:rsidR="00213370">
          <w:rPr>
            <w:rFonts w:cs="Arial"/>
            <w:kern w:val="0"/>
            <w:szCs w:val="20"/>
          </w:rPr>
          <w:delText>用標準與工具表</w:delText>
        </w:r>
      </w:del>
    </w:p>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4535"/>
        <w:gridCol w:w="4535"/>
      </w:tblGrid>
      <w:tr w:rsidR="00BF7719" w14:paraId="14F52C56" w14:textId="77777777" w:rsidTr="00803B11">
        <w:trPr>
          <w:jc w:val="center"/>
          <w:del w:id="367" w:author="11046017_鄭兆媗" w:date="2024-03-25T17:40:00Z"/>
        </w:trPr>
        <w:tc>
          <w:tcPr>
            <w:tcW w:w="4535" w:type="dxa"/>
            <w:shd w:val="clear" w:color="auto" w:fill="F2F2F2"/>
          </w:tcPr>
          <w:p w14:paraId="2E3E74BF" w14:textId="77777777" w:rsidR="00BF7719" w:rsidRPr="008E1EC9" w:rsidRDefault="00BF7719">
            <w:pPr>
              <w:rPr>
                <w:del w:id="368" w:author="11046017_鄭兆媗" w:date="2024-03-25T17:40:00Z"/>
                <w:szCs w:val="22"/>
              </w:rPr>
              <w:pPrChange w:id="369" w:author="11046017_鄭兆媗" w:date="2024-03-25T20:17:00Z">
                <w:pPr>
                  <w:jc w:val="center"/>
                </w:pPr>
              </w:pPrChange>
            </w:pPr>
          </w:p>
        </w:tc>
        <w:tc>
          <w:tcPr>
            <w:tcW w:w="4535" w:type="dxa"/>
            <w:shd w:val="clear" w:color="auto" w:fill="F2F2F2"/>
          </w:tcPr>
          <w:p w14:paraId="2D118A58" w14:textId="77777777" w:rsidR="00BF7719" w:rsidRPr="008E1EC9" w:rsidRDefault="00BF7719">
            <w:pPr>
              <w:rPr>
                <w:del w:id="370" w:author="11046017_鄭兆媗" w:date="2024-03-25T17:40:00Z"/>
                <w:szCs w:val="22"/>
              </w:rPr>
              <w:pPrChange w:id="371" w:author="11046017_鄭兆媗" w:date="2024-03-25T20:17:00Z">
                <w:pPr>
                  <w:jc w:val="center"/>
                </w:pPr>
              </w:pPrChange>
            </w:pPr>
          </w:p>
        </w:tc>
      </w:tr>
      <w:tr w:rsidR="00BF7719" w14:paraId="2FE40010" w14:textId="77777777" w:rsidTr="000C1DF3">
        <w:trPr>
          <w:trHeight w:val="1409"/>
          <w:jc w:val="center"/>
          <w:del w:id="372" w:author="11046017_鄭兆媗" w:date="2024-03-25T17:40:00Z"/>
        </w:trPr>
        <w:tc>
          <w:tcPr>
            <w:tcW w:w="4535" w:type="dxa"/>
            <w:shd w:val="clear" w:color="auto" w:fill="auto"/>
          </w:tcPr>
          <w:p w14:paraId="1CB294F8" w14:textId="77777777" w:rsidR="00BF7719" w:rsidRPr="008E1EC9" w:rsidRDefault="00BF7719">
            <w:pPr>
              <w:rPr>
                <w:del w:id="373" w:author="11046017_鄭兆媗" w:date="2024-03-25T17:40:00Z"/>
                <w:szCs w:val="22"/>
              </w:rPr>
              <w:pPrChange w:id="374" w:author="11046017_鄭兆媗" w:date="2024-03-25T20:17:00Z">
                <w:pPr>
                  <w:jc w:val="center"/>
                </w:pPr>
              </w:pPrChange>
            </w:pPr>
          </w:p>
        </w:tc>
        <w:tc>
          <w:tcPr>
            <w:tcW w:w="4535" w:type="dxa"/>
            <w:shd w:val="clear" w:color="auto" w:fill="auto"/>
          </w:tcPr>
          <w:p w14:paraId="0A09AAA4" w14:textId="77777777" w:rsidR="00BF7719" w:rsidRPr="008E1EC9" w:rsidRDefault="00BF7719">
            <w:pPr>
              <w:rPr>
                <w:del w:id="375" w:author="11046017_鄭兆媗" w:date="2024-03-25T17:40:00Z"/>
                <w:szCs w:val="22"/>
              </w:rPr>
              <w:pPrChange w:id="376" w:author="11046017_鄭兆媗" w:date="2024-03-25T20:17:00Z">
                <w:pPr>
                  <w:jc w:val="center"/>
                </w:pPr>
              </w:pPrChange>
            </w:pPr>
          </w:p>
        </w:tc>
      </w:tr>
    </w:tbl>
    <w:p w14:paraId="58E33F47" w14:textId="77777777" w:rsidR="004E1FCE" w:rsidRDefault="004E1FCE">
      <w:pPr>
        <w:pPrChange w:id="377" w:author="11046017_鄭兆媗" w:date="2024-03-25T20:17:00Z">
          <w:pPr>
            <w:jc w:val="center"/>
          </w:pPr>
        </w:pPrChange>
      </w:pPr>
    </w:p>
    <w:p w14:paraId="20FF5BFD" w14:textId="77777777" w:rsidR="00347916" w:rsidRPr="009F603A" w:rsidRDefault="009733BB">
      <w:pPr>
        <w:numPr>
          <w:ilvl w:val="0"/>
          <w:numId w:val="6"/>
        </w:numPr>
        <w:adjustRightInd w:val="0"/>
        <w:ind w:left="0" w:firstLine="0"/>
        <w:rPr>
          <w:color w:val="FF0000"/>
          <w:sz w:val="36"/>
          <w:u w:val="single"/>
        </w:rPr>
        <w:pPrChange w:id="378" w:author="11046017_鄭兆媗" w:date="2024-03-25T20:17:00Z">
          <w:pPr>
            <w:numPr>
              <w:numId w:val="6"/>
            </w:numPr>
            <w:adjustRightInd w:val="0"/>
            <w:ind w:left="482" w:hanging="482"/>
          </w:pPr>
        </w:pPrChange>
      </w:pPr>
      <w:r>
        <w:br w:type="page"/>
      </w:r>
      <w:r w:rsidR="00347916" w:rsidRPr="009F603A">
        <w:rPr>
          <w:rFonts w:hint="eastAsia"/>
          <w:color w:val="FF0000"/>
          <w:sz w:val="36"/>
          <w:u w:val="single"/>
        </w:rPr>
        <w:lastRenderedPageBreak/>
        <w:t>附錄</w:t>
      </w:r>
      <w:r w:rsidR="00B83AEB">
        <w:rPr>
          <w:rFonts w:hint="eastAsia"/>
          <w:color w:val="FF0000"/>
          <w:sz w:val="36"/>
          <w:u w:val="single"/>
        </w:rPr>
        <w:t>範</w:t>
      </w:r>
      <w:r w:rsidR="00B83AEB">
        <w:rPr>
          <w:color w:val="FF0000"/>
          <w:sz w:val="36"/>
          <w:u w:val="single"/>
        </w:rPr>
        <w:t>本</w:t>
      </w:r>
    </w:p>
    <w:p w14:paraId="7F78C08A" w14:textId="77777777" w:rsidR="009B274B" w:rsidRPr="000976C3" w:rsidRDefault="009B274B">
      <w:pPr>
        <w:pStyle w:val="ad"/>
        <w:jc w:val="both"/>
        <w:rPr>
          <w:rFonts w:ascii="Times New Roman" w:hAnsi="Times New Roman"/>
        </w:rPr>
        <w:pPrChange w:id="379" w:author="11046017_鄭兆媗" w:date="2024-03-25T20:17:00Z">
          <w:pPr>
            <w:pStyle w:val="ad"/>
            <w:jc w:val="left"/>
          </w:pPr>
        </w:pPrChange>
      </w:pPr>
      <w:r w:rsidRPr="000976C3">
        <w:rPr>
          <w:rFonts w:ascii="Times New Roman" w:hAnsi="Times New Roman"/>
        </w:rPr>
        <w:t>審查</w:t>
      </w:r>
      <w:r w:rsidRPr="000976C3">
        <w:rPr>
          <w:rFonts w:ascii="Times New Roman" w:hAnsi="Times New Roman" w:hint="eastAsia"/>
        </w:rPr>
        <w:t>評審意見之修正</w:t>
      </w:r>
      <w:r w:rsidRPr="000976C3">
        <w:rPr>
          <w:rFonts w:ascii="Times New Roman" w:hAnsi="Times New Roman"/>
        </w:rPr>
        <w:t>情形</w:t>
      </w:r>
      <w:r w:rsidR="00CD5906">
        <w:rPr>
          <w:rFonts w:ascii="Times New Roman" w:hAnsi="Times New Roman" w:hint="eastAsia"/>
        </w:rPr>
        <w:t xml:space="preserve"> </w:t>
      </w:r>
      <w:r w:rsidR="00CD5906">
        <w:rPr>
          <w:rFonts w:ascii="Times New Roman" w:hAnsi="Times New Roman" w:hint="eastAsia"/>
        </w:rPr>
        <w:t>（</w:t>
      </w:r>
      <w:r w:rsidR="002D4DDF" w:rsidRPr="00984509">
        <w:rPr>
          <w:rFonts w:ascii="Times New Roman" w:hAnsi="Times New Roman" w:hint="eastAsia"/>
          <w:bdr w:val="single" w:sz="4" w:space="0" w:color="auto"/>
        </w:rPr>
        <w:t>初</w:t>
      </w:r>
      <w:r w:rsidR="002D4DDF" w:rsidRPr="00984509">
        <w:rPr>
          <w:rFonts w:ascii="Times New Roman" w:hAnsi="Times New Roman"/>
          <w:bdr w:val="single" w:sz="4" w:space="0" w:color="auto"/>
        </w:rPr>
        <w:t>評</w:t>
      </w:r>
      <w:r w:rsidR="002D4DDF">
        <w:rPr>
          <w:rFonts w:ascii="Times New Roman" w:hAnsi="Times New Roman"/>
        </w:rPr>
        <w:t>及</w:t>
      </w:r>
      <w:proofErr w:type="gramStart"/>
      <w:r w:rsidR="002D4DDF" w:rsidRPr="00984509">
        <w:rPr>
          <w:rFonts w:ascii="Times New Roman" w:hAnsi="Times New Roman"/>
          <w:bdr w:val="single" w:sz="4" w:space="0" w:color="auto"/>
        </w:rPr>
        <w:t>複</w:t>
      </w:r>
      <w:proofErr w:type="gramEnd"/>
      <w:r w:rsidR="002D4DDF" w:rsidRPr="00984509">
        <w:rPr>
          <w:rFonts w:ascii="Times New Roman" w:hAnsi="Times New Roman"/>
          <w:bdr w:val="single" w:sz="4" w:space="0" w:color="auto"/>
        </w:rPr>
        <w:t>評</w:t>
      </w:r>
      <w:r w:rsidR="000C1DF3">
        <w:rPr>
          <w:rFonts w:ascii="Times New Roman" w:hAnsi="Times New Roman"/>
        </w:rPr>
        <w:t>之評審建議</w:t>
      </w:r>
      <w:r w:rsidR="00CD5906">
        <w:rPr>
          <w:rFonts w:ascii="Times New Roman" w:hAnsi="Times New Roman"/>
        </w:rPr>
        <w:t>項，均請填寫</w:t>
      </w:r>
      <w:r w:rsidR="00CD5906">
        <w:rPr>
          <w:rFonts w:ascii="Times New Roman" w:hAnsi="Times New Roman" w:hint="eastAsia"/>
        </w:rPr>
        <w: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04"/>
        <w:gridCol w:w="5490"/>
      </w:tblGrid>
      <w:tr w:rsidR="009B274B" w:rsidRPr="000976C3" w14:paraId="4B0217F3" w14:textId="77777777" w:rsidTr="006A27E7">
        <w:trPr>
          <w:trHeight w:val="541"/>
        </w:trPr>
        <w:tc>
          <w:tcPr>
            <w:tcW w:w="2307" w:type="pct"/>
            <w:shd w:val="clear" w:color="auto" w:fill="auto"/>
            <w:vAlign w:val="center"/>
          </w:tcPr>
          <w:p w14:paraId="567F60D9" w14:textId="77777777" w:rsidR="009B274B" w:rsidRPr="000976C3" w:rsidRDefault="009B274B">
            <w:pPr>
              <w:rPr>
                <w:b/>
                <w:szCs w:val="22"/>
              </w:rPr>
              <w:pPrChange w:id="380" w:author="11046017_鄭兆媗" w:date="2024-03-25T20:17:00Z">
                <w:pPr>
                  <w:jc w:val="center"/>
                </w:pPr>
              </w:pPrChange>
            </w:pPr>
            <w:r w:rsidRPr="000976C3">
              <w:rPr>
                <w:rFonts w:hint="eastAsia"/>
                <w:b/>
                <w:szCs w:val="22"/>
              </w:rPr>
              <w:t>評審建議事項</w:t>
            </w:r>
          </w:p>
        </w:tc>
        <w:tc>
          <w:tcPr>
            <w:tcW w:w="2693" w:type="pct"/>
            <w:shd w:val="clear" w:color="auto" w:fill="auto"/>
            <w:vAlign w:val="center"/>
          </w:tcPr>
          <w:p w14:paraId="6FB34244" w14:textId="77777777" w:rsidR="009B274B" w:rsidRPr="000976C3" w:rsidRDefault="009B274B">
            <w:pPr>
              <w:rPr>
                <w:b/>
                <w:szCs w:val="22"/>
              </w:rPr>
              <w:pPrChange w:id="381" w:author="11046017_鄭兆媗" w:date="2024-03-25T20:17:00Z">
                <w:pPr>
                  <w:jc w:val="center"/>
                </w:pPr>
              </w:pPrChange>
            </w:pPr>
            <w:r w:rsidRPr="000976C3">
              <w:rPr>
                <w:rFonts w:hint="eastAsia"/>
                <w:b/>
                <w:szCs w:val="22"/>
              </w:rPr>
              <w:t>修正</w:t>
            </w:r>
            <w:r w:rsidRPr="000976C3">
              <w:rPr>
                <w:b/>
                <w:szCs w:val="22"/>
              </w:rPr>
              <w:t>情形</w:t>
            </w:r>
          </w:p>
        </w:tc>
      </w:tr>
      <w:tr w:rsidR="009B274B" w:rsidRPr="000976C3" w14:paraId="5616E29D" w14:textId="77777777" w:rsidTr="009A09EA">
        <w:trPr>
          <w:trHeight w:val="3672"/>
        </w:trPr>
        <w:tc>
          <w:tcPr>
            <w:tcW w:w="2307" w:type="pct"/>
            <w:shd w:val="clear" w:color="auto" w:fill="auto"/>
            <w:vAlign w:val="center"/>
          </w:tcPr>
          <w:p w14:paraId="2A5D98D3" w14:textId="77777777" w:rsidR="009B274B" w:rsidRPr="000976C3" w:rsidRDefault="009B274B">
            <w:pPr>
              <w:rPr>
                <w:b/>
                <w:szCs w:val="22"/>
              </w:rPr>
              <w:pPrChange w:id="382" w:author="11046017_鄭兆媗" w:date="2024-03-25T20:17:00Z">
                <w:pPr>
                  <w:jc w:val="center"/>
                </w:pPr>
              </w:pPrChange>
            </w:pPr>
          </w:p>
        </w:tc>
        <w:tc>
          <w:tcPr>
            <w:tcW w:w="2693" w:type="pct"/>
            <w:shd w:val="clear" w:color="auto" w:fill="auto"/>
            <w:vAlign w:val="center"/>
          </w:tcPr>
          <w:p w14:paraId="63BC9E6F" w14:textId="77777777" w:rsidR="009B274B" w:rsidRPr="000976C3" w:rsidRDefault="009B274B">
            <w:pPr>
              <w:rPr>
                <w:b/>
                <w:szCs w:val="22"/>
              </w:rPr>
              <w:pPrChange w:id="383" w:author="11046017_鄭兆媗" w:date="2024-03-25T20:17:00Z">
                <w:pPr>
                  <w:jc w:val="center"/>
                </w:pPr>
              </w:pPrChange>
            </w:pPr>
          </w:p>
        </w:tc>
      </w:tr>
    </w:tbl>
    <w:p w14:paraId="47007627" w14:textId="77777777" w:rsidR="0099689C" w:rsidRDefault="0099689C" w:rsidP="00E04D67">
      <w:pPr>
        <w:rPr>
          <w:szCs w:val="28"/>
        </w:rPr>
      </w:pPr>
    </w:p>
    <w:p w14:paraId="77C19D31" w14:textId="6D888300" w:rsidR="00CD5906" w:rsidRPr="00CD5906" w:rsidRDefault="00CD5906" w:rsidP="00E04D67">
      <w:pPr>
        <w:rPr>
          <w:color w:val="FF0000"/>
          <w:sz w:val="36"/>
          <w:szCs w:val="36"/>
        </w:rPr>
      </w:pPr>
      <w:r>
        <w:rPr>
          <w:szCs w:val="28"/>
        </w:rPr>
        <w:br w:type="page"/>
      </w:r>
      <w:del w:id="384" w:author="11046017_鄭兆媗" w:date="2024-03-25T15:46:00Z">
        <w:r w:rsidRPr="00CD5906">
          <w:rPr>
            <w:color w:val="FF0000"/>
            <w:sz w:val="36"/>
            <w:szCs w:val="36"/>
          </w:rPr>
          <w:delText>6.</w:delText>
        </w:r>
        <w:r w:rsidRPr="00CD5906">
          <w:rPr>
            <w:rFonts w:hint="eastAsia"/>
            <w:color w:val="FF0000"/>
            <w:sz w:val="36"/>
            <w:szCs w:val="36"/>
            <w:u w:val="single"/>
          </w:rPr>
          <w:delText>內</w:delText>
        </w:r>
        <w:r w:rsidRPr="00CD5906">
          <w:rPr>
            <w:color w:val="FF0000"/>
            <w:sz w:val="36"/>
            <w:szCs w:val="36"/>
            <w:u w:val="single"/>
          </w:rPr>
          <w:delText>文</w:delText>
        </w:r>
        <w:r w:rsidRPr="00CD5906">
          <w:rPr>
            <w:rFonts w:hint="eastAsia"/>
            <w:color w:val="FF0000"/>
            <w:sz w:val="36"/>
            <w:szCs w:val="36"/>
            <w:u w:val="single"/>
          </w:rPr>
          <w:delText>範</w:delText>
        </w:r>
        <w:r w:rsidRPr="00CD5906">
          <w:rPr>
            <w:color w:val="FF0000"/>
            <w:sz w:val="36"/>
            <w:szCs w:val="36"/>
            <w:u w:val="single"/>
          </w:rPr>
          <w:delText>本</w:delText>
        </w:r>
      </w:del>
    </w:p>
    <w:p w14:paraId="256E4987" w14:textId="64CB6068" w:rsidR="00BC75EB" w:rsidRPr="004958D3" w:rsidRDefault="00CD5906">
      <w:pPr>
        <w:rPr>
          <w:del w:id="385" w:author="11046014_劉育彤" w:date="2024-03-25T20:55:00Z"/>
          <w:szCs w:val="36"/>
        </w:rPr>
        <w:pPrChange w:id="386" w:author="11046017_鄭兆媗" w:date="2024-03-25T20:17:00Z">
          <w:pPr>
            <w:jc w:val="center"/>
          </w:pPr>
        </w:pPrChange>
      </w:pPr>
      <w:del w:id="387" w:author="11046017_鄭兆媗" w:date="2024-03-25T16:03:00Z">
        <w:r w:rsidRPr="000F71AB">
          <w:rPr>
            <w:rFonts w:hint="eastAsia"/>
          </w:rPr>
          <w:lastRenderedPageBreak/>
          <w:delText>第</w:delText>
        </w:r>
      </w:del>
      <w:ins w:id="388" w:author="11046014_劉育彤" w:date="2024-03-25T14:54:00Z">
        <w:del w:id="389" w:author="11046017_鄭兆媗" w:date="2024-03-25T16:03:00Z">
          <w:r w:rsidR="00B202F1" w:rsidRPr="000F71AB">
            <w:rPr>
              <w:rFonts w:hint="eastAsia"/>
            </w:rPr>
            <w:delText>一</w:delText>
          </w:r>
        </w:del>
      </w:ins>
      <w:del w:id="390" w:author="11046017_鄭兆媗" w:date="2024-03-25T16:03:00Z">
        <w:r w:rsidRPr="000F71AB" w:rsidDel="00B202F1">
          <w:rPr>
            <w:rFonts w:hint="eastAsia"/>
          </w:rPr>
          <w:delText>1</w:delText>
        </w:r>
        <w:r w:rsidRPr="000F71AB">
          <w:delText>章</w:delText>
        </w:r>
        <w:r w:rsidRPr="000F71AB">
          <w:rPr>
            <w:rFonts w:hint="eastAsia"/>
          </w:rPr>
          <w:delText xml:space="preserve">　</w:delText>
        </w:r>
      </w:del>
      <w:del w:id="391" w:author="11046017_鄭兆媗" w:date="2024-03-25T23:43:00Z">
        <w:r w:rsidR="00940676" w:rsidRPr="004807DA">
          <w:rPr>
            <w:rFonts w:hint="eastAsia"/>
            <w:szCs w:val="36"/>
          </w:rPr>
          <w:delText>前言</w:delText>
        </w:r>
      </w:del>
      <w:bookmarkStart w:id="392" w:name="_Toc162303260"/>
      <w:bookmarkStart w:id="393" w:name="_Toc166433905"/>
      <w:bookmarkEnd w:id="392"/>
      <w:bookmarkEnd w:id="393"/>
    </w:p>
    <w:p w14:paraId="5AB955D1" w14:textId="3EE18C72" w:rsidR="00C30C21" w:rsidRPr="000F71AB" w:rsidRDefault="001023F5">
      <w:pPr>
        <w:pStyle w:val="1"/>
        <w:rPr>
          <w:ins w:id="394" w:author="11046014_劉育彤" w:date="2024-03-25T14:50:00Z"/>
        </w:rPr>
        <w:pPrChange w:id="395" w:author="11046021_蔡元振" w:date="2024-03-25T20:49:00Z">
          <w:pPr>
            <w:ind w:firstLineChars="50" w:firstLine="140"/>
          </w:pPr>
        </w:pPrChange>
      </w:pPr>
      <w:bookmarkStart w:id="396" w:name="_Toc166433906"/>
      <w:ins w:id="397" w:author="11046017_鄭兆媗" w:date="2024-03-25T23:43:00Z">
        <w:r>
          <w:rPr>
            <w:rFonts w:hint="eastAsia"/>
          </w:rPr>
          <w:t>前言</w:t>
        </w:r>
      </w:ins>
      <w:bookmarkEnd w:id="396"/>
      <w:ins w:id="398" w:author="11046014_劉育彤" w:date="2024-03-25T14:50:00Z">
        <w:del w:id="399" w:author="11046021_蔡元振" w:date="2024-03-25T20:48:00Z">
          <w:r w:rsidR="00C30C21" w:rsidRPr="000F71AB" w:rsidDel="002F3A6A">
            <w:rPr>
              <w:rFonts w:hint="eastAsia"/>
            </w:rPr>
            <w:delText>1-1</w:delText>
          </w:r>
          <w:r w:rsidR="00C30C21" w:rsidRPr="000F71AB" w:rsidDel="002F3A6A">
            <w:delText xml:space="preserve"> </w:delText>
          </w:r>
          <w:r w:rsidR="00C30C21" w:rsidRPr="000F71AB" w:rsidDel="002F3A6A">
            <w:rPr>
              <w:rFonts w:hint="eastAsia"/>
            </w:rPr>
            <w:delText>背景</w:delText>
          </w:r>
          <w:r w:rsidR="00C30C21" w:rsidRPr="000F71AB" w:rsidDel="002F3A6A">
            <w:delText>介</w:delText>
          </w:r>
          <w:r w:rsidR="00C30C21" w:rsidRPr="000F71AB" w:rsidDel="002F3A6A">
            <w:rPr>
              <w:rFonts w:hint="eastAsia"/>
            </w:rPr>
            <w:delText>紹</w:delText>
          </w:r>
        </w:del>
      </w:ins>
    </w:p>
    <w:p w14:paraId="1F51CA82" w14:textId="47E42237" w:rsidR="007B48B4" w:rsidRPr="003E7632" w:rsidDel="009323CA" w:rsidRDefault="00E26083">
      <w:pPr>
        <w:pStyle w:val="2"/>
        <w:rPr>
          <w:ins w:id="400" w:author="11046014_劉育彤" w:date="2024-03-25T15:36:00Z"/>
          <w:del w:id="401" w:author="11046021_蔡元振" w:date="2024-03-25T20:46:00Z"/>
          <w:rPrChange w:id="402" w:author="11046014_劉育彤" w:date="2024-03-25T20:17:00Z">
            <w:rPr>
              <w:ins w:id="403" w:author="11046014_劉育彤" w:date="2024-03-25T15:36:00Z"/>
              <w:del w:id="404" w:author="11046021_蔡元振" w:date="2024-03-25T20:46:00Z"/>
              <w:rFonts w:ascii="標楷體" w:hAnsi="標楷體"/>
              <w:szCs w:val="28"/>
            </w:rPr>
          </w:rPrChange>
        </w:rPr>
        <w:pPrChange w:id="405" w:author="11046021_蔡元振" w:date="2024-03-26T14:25:00Z">
          <w:pPr>
            <w:ind w:firstLineChars="50" w:firstLine="140"/>
          </w:pPr>
        </w:pPrChange>
      </w:pPr>
      <w:ins w:id="406" w:author="11046017_鄭兆媗" w:date="2024-03-25T20:56:00Z">
        <w:r>
          <w:rPr>
            <w:rFonts w:hint="eastAsia"/>
          </w:rPr>
          <w:t xml:space="preserve"> </w:t>
        </w:r>
      </w:ins>
      <w:ins w:id="407" w:author="11046014_劉育彤" w:date="2024-03-25T15:36:00Z">
        <w:del w:id="408" w:author="11046021_蔡元振" w:date="2024-03-25T20:46:00Z">
          <w:r w:rsidR="007B48B4" w:rsidRPr="003E7632" w:rsidDel="009323CA">
            <w:rPr>
              <w:rFonts w:hint="eastAsia"/>
              <w:rPrChange w:id="409" w:author="11046014_劉育彤" w:date="2024-03-25T20:17:00Z">
                <w:rPr>
                  <w:rFonts w:ascii="標楷體" w:hAnsi="標楷體" w:hint="eastAsia"/>
                  <w:szCs w:val="28"/>
                </w:rPr>
              </w:rPrChange>
            </w:rPr>
            <w:delText>台灣的羽球風氣近年來非常興盛。台灣羽球一姊</w:delText>
          </w:r>
        </w:del>
      </w:ins>
      <w:ins w:id="410" w:author="11046014_劉育彤" w:date="2024-03-25T16:53:00Z">
        <w:del w:id="411" w:author="11046021_蔡元振" w:date="2024-03-25T20:46:00Z">
          <w:r w:rsidR="009A0682" w:rsidDel="009323CA">
            <w:rPr>
              <w:rFonts w:hint="eastAsia"/>
            </w:rPr>
            <w:delText>—</w:delText>
          </w:r>
        </w:del>
      </w:ins>
      <w:ins w:id="412" w:author="11046014_劉育彤" w:date="2024-03-25T15:36:00Z">
        <w:del w:id="413" w:author="11046021_蔡元振" w:date="2024-03-25T20:46:00Z">
          <w:r w:rsidR="007B48B4" w:rsidRPr="003E7632" w:rsidDel="009323CA">
            <w:rPr>
              <w:rFonts w:hint="eastAsia"/>
              <w:rPrChange w:id="414" w:author="11046014_劉育彤" w:date="2024-03-25T20:17:00Z">
                <w:rPr>
                  <w:rFonts w:ascii="標楷體" w:hAnsi="標楷體" w:hint="eastAsia"/>
                  <w:szCs w:val="28"/>
                </w:rPr>
              </w:rPrChange>
            </w:rPr>
            <w:delText>戴資穎在國際賽事中的優異表現，不僅提升了羽球運動的關注度，也激勵了許多年輕選手的參與熱情。從比賽的觀眾人數可以看出，羽球已成為台灣人喜愛的運動之</w:delText>
          </w:r>
          <w:r w:rsidR="007B48B4" w:rsidRPr="003E7632" w:rsidDel="009323CA">
            <w:rPr>
              <w:rFonts w:hint="eastAsia"/>
              <w:rPrChange w:id="415" w:author="11046014_劉育彤" w:date="2024-03-25T15:57:00Z">
                <w:rPr>
                  <w:rFonts w:ascii="標楷體" w:hAnsi="標楷體" w:hint="eastAsia"/>
                  <w:szCs w:val="28"/>
                </w:rPr>
              </w:rPrChange>
            </w:rPr>
            <w:delText>一</w:delText>
          </w:r>
        </w:del>
      </w:ins>
      <w:ins w:id="416" w:author="11046017_鄭兆媗" w:date="2024-03-25T16:42:00Z">
        <w:del w:id="417" w:author="11046021_蔡元振" w:date="2024-03-25T20:46:00Z">
          <w:r w:rsidR="00BD62E0" w:rsidDel="009323CA">
            <w:rPr>
              <w:rFonts w:hint="eastAsia"/>
            </w:rPr>
            <w:delText>一</w:delText>
          </w:r>
        </w:del>
      </w:ins>
      <w:ins w:id="418" w:author="11046014_劉育彤" w:date="2024-03-25T15:36:00Z">
        <w:del w:id="419" w:author="11046021_蔡元振" w:date="2024-03-25T20:46:00Z">
          <w:r w:rsidR="007B48B4" w:rsidRPr="003E7632" w:rsidDel="009323CA">
            <w:rPr>
              <w:rFonts w:hint="eastAsia"/>
              <w:rPrChange w:id="420" w:author="11046014_劉育彤" w:date="2024-03-25T20:17:00Z">
                <w:rPr>
                  <w:rFonts w:ascii="標楷體" w:hAnsi="標楷體" w:hint="eastAsia"/>
                  <w:szCs w:val="28"/>
                </w:rPr>
              </w:rPrChange>
            </w:rPr>
            <w:delText>。戴資穎</w:delText>
          </w:r>
        </w:del>
      </w:ins>
      <w:ins w:id="421" w:author="11046014_劉育彤" w:date="2024-03-25T16:54:00Z">
        <w:del w:id="422" w:author="11046021_蔡元振" w:date="2024-03-25T20:46:00Z">
          <w:r w:rsidR="009A0682" w:rsidDel="009323CA">
            <w:rPr>
              <w:rFonts w:hint="eastAsia"/>
            </w:rPr>
            <w:delText>曾</w:delText>
          </w:r>
        </w:del>
      </w:ins>
      <w:ins w:id="423" w:author="11046014_劉育彤" w:date="2024-03-25T15:36:00Z">
        <w:del w:id="424" w:author="11046021_蔡元振" w:date="2024-03-25T20:46:00Z">
          <w:r w:rsidR="007B48B4" w:rsidRPr="003E7632" w:rsidDel="009323CA">
            <w:rPr>
              <w:rFonts w:hint="eastAsia"/>
              <w:rPrChange w:id="425" w:author="11046014_劉育彤" w:date="2024-03-25T20:17:00Z">
                <w:rPr>
                  <w:rFonts w:ascii="標楷體" w:hAnsi="標楷體" w:hint="eastAsia"/>
                  <w:szCs w:val="28"/>
                </w:rPr>
              </w:rPrChange>
            </w:rPr>
            <w:delText>表示，即使她未來退休，台灣的羽球風氣也不會因此退燒，因為還有更多後起之秀將會繼續這股熱潮。</w:delText>
          </w:r>
          <w:bookmarkStart w:id="426" w:name="_Toc162302585"/>
          <w:bookmarkStart w:id="427" w:name="_Toc162302638"/>
          <w:bookmarkStart w:id="428" w:name="_Toc162303262"/>
          <w:bookmarkStart w:id="429" w:name="_Toc166433907"/>
          <w:bookmarkEnd w:id="426"/>
          <w:bookmarkEnd w:id="427"/>
          <w:bookmarkEnd w:id="428"/>
          <w:bookmarkEnd w:id="429"/>
        </w:del>
      </w:ins>
    </w:p>
    <w:p w14:paraId="458919C3" w14:textId="23743DA0" w:rsidR="009832DE" w:rsidDel="009323CA" w:rsidRDefault="009832DE">
      <w:pPr>
        <w:pStyle w:val="2"/>
        <w:rPr>
          <w:del w:id="430" w:author="11046021_蔡元振" w:date="2024-03-25T20:46:00Z"/>
        </w:rPr>
        <w:pPrChange w:id="431" w:author="11046021_蔡元振" w:date="2024-03-26T14:25:00Z">
          <w:pPr>
            <w:ind w:firstLineChars="200" w:firstLine="560"/>
          </w:pPr>
        </w:pPrChange>
      </w:pPr>
      <w:bookmarkStart w:id="432" w:name="_Toc162302586"/>
      <w:bookmarkStart w:id="433" w:name="_Toc162302639"/>
      <w:bookmarkStart w:id="434" w:name="_Toc162303263"/>
      <w:bookmarkStart w:id="435" w:name="_Toc166433908"/>
      <w:bookmarkEnd w:id="432"/>
      <w:bookmarkEnd w:id="433"/>
      <w:bookmarkEnd w:id="434"/>
      <w:bookmarkEnd w:id="435"/>
    </w:p>
    <w:p w14:paraId="131E1D2D" w14:textId="4B3B7104" w:rsidR="00C30C21" w:rsidDel="009323CA" w:rsidRDefault="00C30C21">
      <w:pPr>
        <w:pStyle w:val="2"/>
        <w:rPr>
          <w:del w:id="436" w:author="11046021_蔡元振" w:date="2024-03-25T20:47:00Z"/>
        </w:rPr>
        <w:pPrChange w:id="437" w:author="11046021_蔡元振" w:date="2024-03-26T14:25:00Z">
          <w:pPr/>
        </w:pPrChange>
      </w:pPr>
      <w:ins w:id="438" w:author="11046014_劉育彤" w:date="2024-03-25T14:50:00Z">
        <w:del w:id="439" w:author="11046021_蔡元振" w:date="2024-03-25T20:47:00Z">
          <w:r w:rsidRPr="00BD62E0" w:rsidDel="009323CA">
            <w:rPr>
              <w:rFonts w:hint="eastAsia"/>
            </w:rPr>
            <w:delText xml:space="preserve">  </w:delText>
          </w:r>
          <w:r w:rsidRPr="00BD62E0" w:rsidDel="009323CA">
            <w:rPr>
              <w:rFonts w:hint="eastAsia"/>
            </w:rPr>
            <w:delText>內</w:delText>
          </w:r>
          <w:r w:rsidRPr="00BD62E0" w:rsidDel="009323CA">
            <w:delText>文</w:delText>
          </w:r>
          <w:r w:rsidRPr="00BD62E0" w:rsidDel="009323CA">
            <w:rPr>
              <w:rFonts w:hint="eastAsia"/>
            </w:rPr>
            <w:delText>撰</w:delText>
          </w:r>
          <w:r w:rsidRPr="00BD62E0" w:rsidDel="009323CA">
            <w:delText>寫</w:delText>
          </w:r>
          <w:r w:rsidRPr="00BD62E0" w:rsidDel="009323CA">
            <w:delText>…</w:delText>
          </w:r>
        </w:del>
      </w:ins>
      <w:bookmarkStart w:id="440" w:name="_Toc162275827"/>
      <w:bookmarkStart w:id="441" w:name="_Toc162302587"/>
      <w:bookmarkStart w:id="442" w:name="_Toc162302640"/>
      <w:bookmarkStart w:id="443" w:name="_Toc162303264"/>
      <w:bookmarkStart w:id="444" w:name="_Toc166433909"/>
      <w:bookmarkEnd w:id="440"/>
      <w:bookmarkEnd w:id="441"/>
      <w:bookmarkEnd w:id="442"/>
      <w:bookmarkEnd w:id="443"/>
      <w:bookmarkEnd w:id="444"/>
    </w:p>
    <w:p w14:paraId="7E5189B9" w14:textId="77777777" w:rsidR="001D2C37" w:rsidRPr="00BD62E0" w:rsidDel="009323CA" w:rsidRDefault="001D2C37">
      <w:pPr>
        <w:pStyle w:val="2"/>
        <w:rPr>
          <w:ins w:id="445" w:author="11046017_鄭兆媗" w:date="2024-03-25T16:44:00Z"/>
          <w:del w:id="446" w:author="11046021_蔡元振" w:date="2024-03-25T20:47:00Z"/>
        </w:rPr>
        <w:pPrChange w:id="447" w:author="11046021_蔡元振" w:date="2024-03-26T14:25:00Z">
          <w:pPr>
            <w:ind w:firstLineChars="200" w:firstLine="560"/>
          </w:pPr>
        </w:pPrChange>
      </w:pPr>
      <w:bookmarkStart w:id="448" w:name="_Toc162302588"/>
      <w:bookmarkStart w:id="449" w:name="_Toc162302641"/>
      <w:bookmarkStart w:id="450" w:name="_Toc162303265"/>
      <w:bookmarkStart w:id="451" w:name="_Toc166433910"/>
      <w:bookmarkEnd w:id="448"/>
      <w:bookmarkEnd w:id="449"/>
      <w:bookmarkEnd w:id="450"/>
      <w:bookmarkEnd w:id="451"/>
    </w:p>
    <w:p w14:paraId="51F8B434" w14:textId="32FC2B8D" w:rsidR="001E1F61" w:rsidRPr="001E1F61" w:rsidRDefault="001D2C37" w:rsidP="0027530B">
      <w:pPr>
        <w:pStyle w:val="2"/>
        <w:rPr>
          <w:ins w:id="452" w:author="11046014_劉育彤" w:date="2024-03-25T20:52:00Z"/>
        </w:rPr>
      </w:pPr>
      <w:ins w:id="453" w:author="11046017_鄭兆媗" w:date="2024-03-25T16:44:00Z">
        <w:del w:id="454" w:author="11046021_蔡元振" w:date="2024-03-25T20:49:00Z">
          <w:r>
            <w:rPr>
              <w:rFonts w:hint="eastAsia"/>
            </w:rPr>
            <w:delText>動機</w:delText>
          </w:r>
        </w:del>
      </w:ins>
      <w:bookmarkStart w:id="455" w:name="_Toc166433911"/>
      <w:ins w:id="456" w:author="11046014_劉育彤" w:date="2024-03-25T20:52:00Z">
        <w:r w:rsidR="001E1F61">
          <w:rPr>
            <w:rFonts w:hint="eastAsia"/>
          </w:rPr>
          <w:t>背景</w:t>
        </w:r>
      </w:ins>
      <w:bookmarkEnd w:id="455"/>
      <w:ins w:id="457" w:author="11046014_劉育彤" w:date="2024-03-25T14:51:00Z">
        <w:del w:id="458" w:author="11046017_鄭兆媗" w:date="2024-03-25T16:01:00Z">
          <w:r w:rsidR="00C30C21" w:rsidRPr="00393C55">
            <w:rPr>
              <w:rFonts w:hint="eastAsia"/>
            </w:rPr>
            <w:delText xml:space="preserve">1-2 </w:delText>
          </w:r>
        </w:del>
        <w:del w:id="459" w:author="11046017_鄭兆媗" w:date="2024-03-25T16:21:00Z">
          <w:r w:rsidR="00C30C21" w:rsidRPr="00393C55">
            <w:rPr>
              <w:rFonts w:hint="eastAsia"/>
            </w:rPr>
            <w:delText>動</w:delText>
          </w:r>
        </w:del>
      </w:ins>
    </w:p>
    <w:p w14:paraId="1F155E39" w14:textId="77777777" w:rsidR="00AF522C" w:rsidRPr="002E4C1A" w:rsidRDefault="00AF522C" w:rsidP="00AF522C">
      <w:pPr>
        <w:ind w:firstLineChars="200" w:firstLine="560"/>
        <w:rPr>
          <w:ins w:id="460" w:author="11046021_蔡元振" w:date="2024-03-26T14:16:00Z"/>
          <w:szCs w:val="28"/>
        </w:rPr>
      </w:pPr>
      <w:ins w:id="461" w:author="11046021_蔡元振" w:date="2024-03-26T14:16:00Z">
        <w:r w:rsidRPr="002E4C1A">
          <w:rPr>
            <w:rFonts w:hint="eastAsia"/>
            <w:szCs w:val="28"/>
          </w:rPr>
          <w:t>台灣的羽球風氣近年來非常興盛。台灣羽球</w:t>
        </w:r>
        <w:proofErr w:type="gramStart"/>
        <w:r w:rsidRPr="002E4C1A">
          <w:rPr>
            <w:rFonts w:hint="eastAsia"/>
            <w:szCs w:val="28"/>
          </w:rPr>
          <w:t>一姊</w:t>
        </w:r>
        <w:r>
          <w:rPr>
            <w:rFonts w:hint="eastAsia"/>
            <w:szCs w:val="28"/>
          </w:rPr>
          <w:t>—</w:t>
        </w:r>
        <w:r w:rsidRPr="002E4C1A">
          <w:rPr>
            <w:rFonts w:hint="eastAsia"/>
            <w:szCs w:val="28"/>
          </w:rPr>
          <w:t>戴資穎</w:t>
        </w:r>
        <w:proofErr w:type="gramEnd"/>
        <w:r w:rsidRPr="002E4C1A">
          <w:rPr>
            <w:rFonts w:hint="eastAsia"/>
            <w:szCs w:val="28"/>
          </w:rPr>
          <w:t>在國際賽事中的優異表現，不僅提升了羽球運動的關注度，也激勵了許多年輕選手的參與熱情。從比賽的觀眾人數可以看出，羽球已成為台灣人喜愛的運動之</w:t>
        </w:r>
        <w:proofErr w:type="gramStart"/>
        <w:r>
          <w:rPr>
            <w:rFonts w:hint="eastAsia"/>
            <w:szCs w:val="28"/>
          </w:rPr>
          <w:t>一</w:t>
        </w:r>
        <w:proofErr w:type="gramEnd"/>
        <w:r w:rsidRPr="002E4C1A">
          <w:rPr>
            <w:rFonts w:hint="eastAsia"/>
            <w:szCs w:val="28"/>
          </w:rPr>
          <w:t>。</w:t>
        </w:r>
        <w:proofErr w:type="gramStart"/>
        <w:r w:rsidRPr="002E4C1A">
          <w:rPr>
            <w:rFonts w:hint="eastAsia"/>
            <w:szCs w:val="28"/>
          </w:rPr>
          <w:t>戴資穎</w:t>
        </w:r>
        <w:proofErr w:type="gramEnd"/>
        <w:r>
          <w:rPr>
            <w:rFonts w:hint="eastAsia"/>
            <w:szCs w:val="28"/>
          </w:rPr>
          <w:t>曾</w:t>
        </w:r>
        <w:r w:rsidRPr="002E4C1A">
          <w:rPr>
            <w:rFonts w:hint="eastAsia"/>
            <w:szCs w:val="28"/>
          </w:rPr>
          <w:t>表示，即使她未來退休，台灣的羽球風氣也不會因此退燒，因為還有更多後起之秀將會繼續這股熱潮。</w:t>
        </w:r>
      </w:ins>
    </w:p>
    <w:p w14:paraId="11CC6CA7" w14:textId="77777777" w:rsidR="00AF522C" w:rsidRPr="00656C98" w:rsidRDefault="00AF522C" w:rsidP="00AF522C">
      <w:pPr>
        <w:ind w:firstLineChars="200" w:firstLine="560"/>
        <w:rPr>
          <w:ins w:id="462" w:author="11046021_蔡元振" w:date="2024-03-26T14:16:00Z"/>
        </w:rPr>
      </w:pPr>
      <w:ins w:id="463" w:author="11046021_蔡元振" w:date="2024-03-26T14:16:00Z">
        <w:r w:rsidRPr="002E4C1A">
          <w:rPr>
            <w:szCs w:val="28"/>
          </w:rPr>
          <w:t>這股風氣不僅體現在專業運動層面，也反映在大眾的日常生活中。越來越多的人開始參與羽球運動，無論是作為休閒娛樂，還是積極參與各種羽球課程和比賽</w:t>
        </w:r>
      </w:ins>
    </w:p>
    <w:p w14:paraId="48DB4F49" w14:textId="2F3AA521" w:rsidR="001E1F61" w:rsidRPr="002E4C1A" w:rsidDel="002E2DCE" w:rsidRDefault="001E1F61">
      <w:pPr>
        <w:pStyle w:val="2"/>
        <w:rPr>
          <w:ins w:id="464" w:author="11046014_劉育彤" w:date="2024-03-25T20:52:00Z"/>
          <w:del w:id="465" w:author="11046021_蔡元振" w:date="2024-03-26T14:14:00Z"/>
        </w:rPr>
        <w:pPrChange w:id="466" w:author="11046021_蔡元振" w:date="2024-03-26T14:25:00Z">
          <w:pPr>
            <w:ind w:firstLineChars="200" w:firstLine="560"/>
          </w:pPr>
        </w:pPrChange>
      </w:pPr>
      <w:ins w:id="467" w:author="11046014_劉育彤" w:date="2024-03-25T20:52:00Z">
        <w:del w:id="468" w:author="11046021_蔡元振" w:date="2024-03-26T14:14:00Z">
          <w:r w:rsidRPr="002E4C1A" w:rsidDel="002E2DCE">
            <w:rPr>
              <w:rFonts w:hint="eastAsia"/>
            </w:rPr>
            <w:delText>台灣的羽球風氣近年來非常興盛。台灣羽球一姊</w:delText>
          </w:r>
          <w:r w:rsidDel="002E2DCE">
            <w:rPr>
              <w:rFonts w:hint="eastAsia"/>
            </w:rPr>
            <w:delText>—</w:delText>
          </w:r>
          <w:r w:rsidRPr="002E4C1A" w:rsidDel="002E2DCE">
            <w:rPr>
              <w:rFonts w:hint="eastAsia"/>
            </w:rPr>
            <w:delText>戴資穎在國際賽事中的優異表現，不僅提升了羽球運動的關注度，也激勵了許多年輕選手的參與熱情。從比賽的觀眾人數可以看出，羽球已成為台灣人喜愛的運動之</w:delText>
          </w:r>
          <w:r w:rsidDel="002E2DCE">
            <w:rPr>
              <w:rFonts w:hint="eastAsia"/>
            </w:rPr>
            <w:delText>一</w:delText>
          </w:r>
          <w:r w:rsidRPr="002E4C1A" w:rsidDel="002E2DCE">
            <w:rPr>
              <w:rFonts w:hint="eastAsia"/>
            </w:rPr>
            <w:delText>。戴資穎</w:delText>
          </w:r>
          <w:r w:rsidDel="002E2DCE">
            <w:rPr>
              <w:rFonts w:hint="eastAsia"/>
            </w:rPr>
            <w:delText>曾</w:delText>
          </w:r>
          <w:r w:rsidRPr="002E4C1A" w:rsidDel="002E2DCE">
            <w:rPr>
              <w:rFonts w:hint="eastAsia"/>
            </w:rPr>
            <w:delText>表示，即使她未來退休，台灣的羽球風氣也不會因此退燒，因為還有更多後起之秀將會繼續這股熱潮。</w:delText>
          </w:r>
          <w:bookmarkStart w:id="469" w:name="_Toc166433912"/>
          <w:bookmarkEnd w:id="469"/>
        </w:del>
      </w:ins>
    </w:p>
    <w:p w14:paraId="207D6DC7" w14:textId="0D43897D" w:rsidR="001E1F61" w:rsidRPr="00656C98" w:rsidDel="002E2DCE" w:rsidRDefault="001E1F61">
      <w:pPr>
        <w:pStyle w:val="2"/>
        <w:rPr>
          <w:ins w:id="470" w:author="11046014_劉育彤" w:date="2024-03-25T20:52:00Z"/>
          <w:del w:id="471" w:author="11046021_蔡元振" w:date="2024-03-26T14:14:00Z"/>
        </w:rPr>
        <w:pPrChange w:id="472" w:author="11046021_蔡元振" w:date="2024-03-26T14:25:00Z">
          <w:pPr>
            <w:ind w:firstLineChars="200" w:firstLine="560"/>
          </w:pPr>
        </w:pPrChange>
      </w:pPr>
      <w:ins w:id="473" w:author="11046014_劉育彤" w:date="2024-03-25T20:52:00Z">
        <w:del w:id="474" w:author="11046021_蔡元振" w:date="2024-03-26T14:14:00Z">
          <w:r w:rsidRPr="002E4C1A" w:rsidDel="002E2DCE">
            <w:delText>這股風氣不僅體現在專業運動層面，也反映在大眾的日常生活中。越來越多的人開始參與羽球運動，無論是作為休閒娛樂，還是積極參與各種羽球課程和比賽</w:delText>
          </w:r>
          <w:bookmarkStart w:id="475" w:name="_Toc166433913"/>
          <w:bookmarkEnd w:id="475"/>
        </w:del>
      </w:ins>
    </w:p>
    <w:p w14:paraId="119D26AB" w14:textId="66F068F3" w:rsidR="00C30C21" w:rsidRPr="000F71AB" w:rsidRDefault="00E26083" w:rsidP="0027530B">
      <w:pPr>
        <w:pStyle w:val="2"/>
        <w:rPr>
          <w:ins w:id="476" w:author="11046014_劉育彤" w:date="2024-03-25T14:51:00Z"/>
        </w:rPr>
      </w:pPr>
      <w:ins w:id="477" w:author="11046017_鄭兆媗" w:date="2024-03-25T20:56:00Z">
        <w:r>
          <w:rPr>
            <w:rFonts w:hint="eastAsia"/>
          </w:rPr>
          <w:t xml:space="preserve"> </w:t>
        </w:r>
      </w:ins>
      <w:bookmarkStart w:id="478" w:name="_Toc166433914"/>
      <w:ins w:id="479" w:author="11046014_劉育彤" w:date="2024-03-25T20:53:00Z">
        <w:r w:rsidR="001D2C37" w:rsidDel="002F3A6A">
          <w:rPr>
            <w:rFonts w:hint="eastAsia"/>
          </w:rPr>
          <w:t>動機</w:t>
        </w:r>
      </w:ins>
      <w:bookmarkEnd w:id="478"/>
      <w:ins w:id="480" w:author="11046014_劉育彤" w:date="2024-03-25T14:51:00Z">
        <w:del w:id="481" w:author="11046017_鄭兆媗" w:date="2024-03-25T16:01:00Z">
          <w:r w:rsidR="00C30C21" w:rsidRPr="00393C55">
            <w:rPr>
              <w:rFonts w:hint="eastAsia"/>
            </w:rPr>
            <w:delText>1-</w:delText>
          </w:r>
        </w:del>
      </w:ins>
      <w:ins w:id="482" w:author="11046017_鄭兆媗" w:date="2024-03-25T20:53:00Z">
        <w:r w:rsidR="005D256D">
          <w:rPr>
            <w:rFonts w:hint="eastAsia"/>
          </w:rPr>
          <w:t xml:space="preserve"> </w:t>
        </w:r>
      </w:ins>
      <w:ins w:id="483" w:author="11046014_劉育彤" w:date="2024-03-25T14:51:00Z">
        <w:del w:id="484" w:author="11046017_鄭兆媗" w:date="2024-03-25T16:02:00Z">
          <w:r w:rsidR="00C30C21" w:rsidRPr="000F71AB">
            <w:rPr>
              <w:rFonts w:hint="eastAsia"/>
            </w:rPr>
            <w:delText>1-3</w:delText>
          </w:r>
          <w:r w:rsidR="00C30C21" w:rsidRPr="000F71AB">
            <w:delText xml:space="preserve"> </w:delText>
          </w:r>
        </w:del>
        <w:del w:id="485" w:author="Microsoft Word" w:date="2024-03-25T20:54:00Z">
          <w:r w:rsidR="00C30C21" w:rsidRPr="000F71AB">
            <w:rPr>
              <w:rFonts w:hint="eastAsia"/>
            </w:rPr>
            <w:delText>系統目的與目標</w:delText>
          </w:r>
        </w:del>
      </w:ins>
    </w:p>
    <w:p w14:paraId="6FD6D5F8" w14:textId="0A6ABF3F" w:rsidR="00C30C21" w:rsidRPr="003E7632" w:rsidRDefault="001E1F61" w:rsidP="00AF698A">
      <w:pPr>
        <w:ind w:firstLineChars="200" w:firstLine="560"/>
        <w:rPr>
          <w:ins w:id="486" w:author="11046014_劉育彤" w:date="2024-03-25T14:51:00Z"/>
          <w:szCs w:val="28"/>
          <w:rPrChange w:id="487" w:author="11046014_劉育彤" w:date="2024-03-25T20:17:00Z">
            <w:rPr>
              <w:ins w:id="488" w:author="11046014_劉育彤" w:date="2024-03-25T14:51:00Z"/>
              <w:rFonts w:ascii="標楷體" w:hAnsi="標楷體"/>
              <w:szCs w:val="28"/>
            </w:rPr>
          </w:rPrChange>
        </w:rPr>
      </w:pPr>
      <w:ins w:id="489" w:author="11046014_劉育彤" w:date="2024-03-25T20:53:00Z">
        <w:r>
          <w:rPr>
            <w:szCs w:val="28"/>
          </w:rPr>
          <w:t>建立這個網站的</w:t>
        </w:r>
        <w:r w:rsidRPr="006342D6">
          <w:rPr>
            <w:rFonts w:hint="eastAsia"/>
            <w:szCs w:val="28"/>
          </w:rPr>
          <w:t>動機在於為羽球愛好者提供一個方便、高效的平台，使他們能夠更輕鬆地參與並享受這項運動。在傳統的報名過程中，</w:t>
        </w:r>
      </w:ins>
      <w:ins w:id="490" w:author="11046014_劉育彤" w:date="2024-03-28T10:12:00Z">
        <w:r w:rsidR="00AC4829">
          <w:rPr>
            <w:rFonts w:hint="eastAsia"/>
            <w:szCs w:val="28"/>
          </w:rPr>
          <w:t>學員</w:t>
        </w:r>
      </w:ins>
      <w:ins w:id="491" w:author="11046014_劉育彤" w:date="2024-03-25T20:53:00Z">
        <w:r w:rsidRPr="006342D6">
          <w:rPr>
            <w:rFonts w:hint="eastAsia"/>
            <w:szCs w:val="28"/>
          </w:rPr>
          <w:t>可能需要花費大量時間和精力在尋找適合的課程、填寫繁瑣的報名表格以及與教練或場地方溝通等環節上。而憑藉這個</w:t>
        </w:r>
        <w:r>
          <w:rPr>
            <w:rFonts w:hint="eastAsia"/>
            <w:szCs w:val="28"/>
          </w:rPr>
          <w:t>網站</w:t>
        </w:r>
        <w:r w:rsidRPr="006342D6">
          <w:rPr>
            <w:rFonts w:hint="eastAsia"/>
            <w:szCs w:val="28"/>
          </w:rPr>
          <w:t>，這些步驟可以被極大地簡化和優化。</w:t>
        </w:r>
      </w:ins>
    </w:p>
    <w:p w14:paraId="1817C4EB" w14:textId="6B83FA34" w:rsidR="00C30C21" w:rsidRPr="000F71AB" w:rsidRDefault="00547FC3" w:rsidP="0027530B">
      <w:pPr>
        <w:pStyle w:val="2"/>
        <w:rPr>
          <w:ins w:id="492" w:author="11046017_鄭兆媗" w:date="2024-03-25T20:55:00Z"/>
        </w:rPr>
      </w:pPr>
      <w:ins w:id="493" w:author="11046017_鄭兆媗" w:date="2024-03-25T20:53:00Z">
        <w:r>
          <w:rPr>
            <w:rFonts w:hint="eastAsia"/>
          </w:rPr>
          <w:t xml:space="preserve"> </w:t>
        </w:r>
      </w:ins>
      <w:ins w:id="494" w:author="11046014_劉育彤" w:date="2024-03-25T14:51:00Z">
        <w:del w:id="495" w:author="11046017_鄭兆媗" w:date="2024-03-25T16:02:00Z">
          <w:r w:rsidR="00C30C21" w:rsidRPr="000F71AB">
            <w:rPr>
              <w:rFonts w:hint="eastAsia"/>
            </w:rPr>
            <w:delText>1-</w:delText>
          </w:r>
        </w:del>
      </w:ins>
      <w:ins w:id="496" w:author="11046014_劉育彤" w:date="2024-03-25T14:52:00Z">
        <w:del w:id="497" w:author="11046017_鄭兆媗" w:date="2024-03-25T16:02:00Z">
          <w:r w:rsidR="00C30C21" w:rsidRPr="000F71AB">
            <w:rPr>
              <w:rFonts w:hint="eastAsia"/>
            </w:rPr>
            <w:delText xml:space="preserve">4 </w:delText>
          </w:r>
        </w:del>
      </w:ins>
      <w:bookmarkStart w:id="498" w:name="_Toc166433915"/>
      <w:ins w:id="499" w:author="11046014_劉育彤" w:date="2024-03-25T20:54:00Z">
        <w:r w:rsidR="0010236E" w:rsidRPr="000F71AB">
          <w:rPr>
            <w:rFonts w:hint="eastAsia"/>
          </w:rPr>
          <w:t>系統目的與目標</w:t>
        </w:r>
      </w:ins>
      <w:bookmarkEnd w:id="498"/>
    </w:p>
    <w:p w14:paraId="4C861EDB" w14:textId="77777777" w:rsidR="00AF698A" w:rsidRPr="006342D6" w:rsidRDefault="00AF698A">
      <w:pPr>
        <w:ind w:firstLineChars="200" w:firstLine="560"/>
        <w:rPr>
          <w:ins w:id="500" w:author="11046014_劉育彤" w:date="2024-03-25T20:55:00Z"/>
          <w:szCs w:val="28"/>
        </w:rPr>
        <w:pPrChange w:id="501" w:author="11046021_蔡元振" w:date="2024-04-24T21:44:00Z" w16du:dateUtc="2024-04-24T13:44:00Z">
          <w:pPr/>
        </w:pPrChange>
      </w:pPr>
      <w:ins w:id="502" w:author="11046014_劉育彤" w:date="2024-03-25T20:55:00Z">
        <w:r w:rsidRPr="006342D6">
          <w:rPr>
            <w:rFonts w:hint="eastAsia"/>
            <w:szCs w:val="28"/>
          </w:rPr>
          <w:t>首先，</w:t>
        </w:r>
        <w:r>
          <w:rPr>
            <w:rFonts w:hint="eastAsia"/>
            <w:szCs w:val="28"/>
          </w:rPr>
          <w:t>網站</w:t>
        </w:r>
        <w:r w:rsidRPr="006342D6">
          <w:rPr>
            <w:rFonts w:hint="eastAsia"/>
            <w:szCs w:val="28"/>
          </w:rPr>
          <w:t>將提供一個集中的平台，</w:t>
        </w:r>
        <w:r>
          <w:rPr>
            <w:rFonts w:hint="eastAsia"/>
            <w:szCs w:val="28"/>
          </w:rPr>
          <w:t>讓</w:t>
        </w:r>
        <w:r w:rsidRPr="006342D6">
          <w:rPr>
            <w:rFonts w:hint="eastAsia"/>
            <w:szCs w:val="28"/>
          </w:rPr>
          <w:t>用戶可以輕鬆地瀏覽羽球課程的</w:t>
        </w:r>
        <w:r>
          <w:rPr>
            <w:rFonts w:hint="eastAsia"/>
            <w:szCs w:val="28"/>
          </w:rPr>
          <w:t>資訊</w:t>
        </w:r>
        <w:r w:rsidRPr="006342D6">
          <w:rPr>
            <w:rFonts w:hint="eastAsia"/>
            <w:szCs w:val="28"/>
          </w:rPr>
          <w:t>，包括時間、地點、價格、教練</w:t>
        </w:r>
        <w:r>
          <w:rPr>
            <w:rFonts w:hint="eastAsia"/>
            <w:szCs w:val="28"/>
          </w:rPr>
          <w:t>資源</w:t>
        </w:r>
        <w:r w:rsidRPr="006342D6">
          <w:rPr>
            <w:rFonts w:hint="eastAsia"/>
            <w:szCs w:val="28"/>
          </w:rPr>
          <w:t>等。這樣用戶就能夠更方便地比較不同課程之間的特色和優劣，從而做出更符合自己需求的選擇。</w:t>
        </w:r>
      </w:ins>
    </w:p>
    <w:p w14:paraId="505A9AEA" w14:textId="77777777" w:rsidR="00AF698A" w:rsidRPr="006342D6" w:rsidRDefault="00AF698A">
      <w:pPr>
        <w:ind w:firstLineChars="200" w:firstLine="560"/>
        <w:rPr>
          <w:ins w:id="503" w:author="11046014_劉育彤" w:date="2024-03-25T20:55:00Z"/>
          <w:szCs w:val="28"/>
        </w:rPr>
        <w:pPrChange w:id="504" w:author="11046021_蔡元振" w:date="2024-04-24T21:44:00Z" w16du:dateUtc="2024-04-24T13:44:00Z">
          <w:pPr/>
        </w:pPrChange>
      </w:pPr>
      <w:ins w:id="505" w:author="11046014_劉育彤" w:date="2024-03-25T20:55:00Z">
        <w:r w:rsidRPr="006342D6">
          <w:rPr>
            <w:rFonts w:hint="eastAsia"/>
            <w:szCs w:val="28"/>
          </w:rPr>
          <w:t>其次，透過</w:t>
        </w:r>
        <w:r>
          <w:rPr>
            <w:szCs w:val="28"/>
          </w:rPr>
          <w:t>網站</w:t>
        </w:r>
        <w:r w:rsidRPr="006342D6">
          <w:rPr>
            <w:szCs w:val="28"/>
          </w:rPr>
          <w:t>的</w:t>
        </w:r>
        <w:r w:rsidRPr="006342D6">
          <w:rPr>
            <w:rFonts w:hint="eastAsia"/>
            <w:szCs w:val="28"/>
          </w:rPr>
          <w:t>報名系統，用戶可以輕鬆快速地完成報名流程，無需填寫繁瑣的紙質表格或通過電話預約，從而節省大量時間和精力。同時，憑藉即時的確</w:t>
        </w:r>
        <w:r>
          <w:rPr>
            <w:rFonts w:hint="eastAsia"/>
            <w:szCs w:val="28"/>
          </w:rPr>
          <w:t>認通知</w:t>
        </w:r>
        <w:r w:rsidRPr="006342D6">
          <w:rPr>
            <w:rFonts w:hint="eastAsia"/>
            <w:szCs w:val="28"/>
          </w:rPr>
          <w:t>，用戶可以即刻確保自己的報名資格，避免了因</w:t>
        </w:r>
        <w:r>
          <w:rPr>
            <w:rFonts w:hint="eastAsia"/>
            <w:szCs w:val="28"/>
          </w:rPr>
          <w:t>資訊</w:t>
        </w:r>
        <w:r w:rsidRPr="006342D6">
          <w:rPr>
            <w:rFonts w:hint="eastAsia"/>
            <w:szCs w:val="28"/>
          </w:rPr>
          <w:t>不準確或遺漏而導致的報名失敗</w:t>
        </w:r>
        <w:r w:rsidRPr="006342D6">
          <w:rPr>
            <w:rFonts w:hint="eastAsia"/>
            <w:szCs w:val="28"/>
          </w:rPr>
          <w:lastRenderedPageBreak/>
          <w:t>或錯過。</w:t>
        </w:r>
      </w:ins>
    </w:p>
    <w:p w14:paraId="24ECFA19" w14:textId="45C9F53B" w:rsidR="003D769A" w:rsidRPr="006342D6" w:rsidRDefault="003D769A">
      <w:pPr>
        <w:ind w:firstLineChars="200" w:firstLine="560"/>
        <w:rPr>
          <w:ins w:id="506" w:author="11046014_劉育彤" w:date="2024-03-25T20:55:00Z"/>
          <w:szCs w:val="28"/>
        </w:rPr>
        <w:pPrChange w:id="507" w:author="11046021_蔡元振" w:date="2024-04-24T21:44:00Z" w16du:dateUtc="2024-04-24T13:44:00Z">
          <w:pPr/>
        </w:pPrChange>
      </w:pPr>
      <w:ins w:id="508" w:author="11046014_劉育彤" w:date="2024-03-25T21:37:00Z">
        <w:r w:rsidRPr="008E1EC9">
          <w:rPr>
            <w:rFonts w:cs="Segoe UI"/>
            <w:color w:val="0D0D0D"/>
            <w:shd w:val="clear" w:color="auto" w:fill="FFFFFF"/>
          </w:rPr>
          <w:t>最後，這個</w:t>
        </w:r>
        <w:r w:rsidRPr="008E1EC9">
          <w:rPr>
            <w:rFonts w:cs="Segoe UI" w:hint="eastAsia"/>
            <w:color w:val="0D0D0D"/>
            <w:shd w:val="clear" w:color="auto" w:fill="FFFFFF"/>
          </w:rPr>
          <w:t>網站</w:t>
        </w:r>
        <w:r w:rsidRPr="008E1EC9">
          <w:rPr>
            <w:rFonts w:cs="Segoe UI"/>
            <w:color w:val="0D0D0D"/>
            <w:shd w:val="clear" w:color="auto" w:fill="FFFFFF"/>
          </w:rPr>
          <w:t>還將建立一個羽球愛好者的社群平台，用戶可以在這裡交流資訊、分享心得、組織活動等，促進彼此之間的交流和互動，同時推動羽球運動的發展和普及。</w:t>
        </w:r>
      </w:ins>
    </w:p>
    <w:p w14:paraId="3EF5D74D" w14:textId="77777777" w:rsidR="00AF698A" w:rsidRPr="002424EF" w:rsidRDefault="00AF698A">
      <w:pPr>
        <w:ind w:firstLineChars="200" w:firstLine="560"/>
        <w:rPr>
          <w:ins w:id="509" w:author="11046014_劉育彤" w:date="2024-03-25T20:55:00Z"/>
          <w:szCs w:val="28"/>
        </w:rPr>
        <w:pPrChange w:id="510" w:author="11046021_蔡元振" w:date="2024-04-24T21:44:00Z" w16du:dateUtc="2024-04-24T13:44:00Z">
          <w:pPr/>
        </w:pPrChange>
      </w:pPr>
      <w:ins w:id="511" w:author="11046014_劉育彤" w:date="2024-03-25T20:55:00Z">
        <w:r w:rsidRPr="006342D6">
          <w:rPr>
            <w:rFonts w:hint="eastAsia"/>
            <w:szCs w:val="28"/>
          </w:rPr>
          <w:t>總的來說，開發羽球課程報名</w:t>
        </w:r>
        <w:r>
          <w:rPr>
            <w:rFonts w:hint="eastAsia"/>
            <w:szCs w:val="28"/>
          </w:rPr>
          <w:t>網站</w:t>
        </w:r>
        <w:r w:rsidRPr="006342D6">
          <w:rPr>
            <w:rFonts w:hint="eastAsia"/>
            <w:szCs w:val="28"/>
          </w:rPr>
          <w:t>的動機在於提供一個全面、便捷、透明的平台，以滿足羽球愛好者對於尋找和參加課程的需求，同時推動羽球運動的發展和普及。</w:t>
        </w:r>
      </w:ins>
    </w:p>
    <w:p w14:paraId="2050D745" w14:textId="77777777" w:rsidR="00AF698A" w:rsidRPr="00F778CC" w:rsidRDefault="00AF698A">
      <w:pPr>
        <w:rPr>
          <w:ins w:id="512" w:author="11046014_劉育彤" w:date="2024-03-25T14:51:00Z"/>
        </w:rPr>
        <w:pPrChange w:id="513" w:author="11046014_劉育彤" w:date="2024-03-25T20:55:00Z">
          <w:pPr>
            <w:ind w:firstLineChars="50" w:firstLine="140"/>
          </w:pPr>
        </w:pPrChange>
      </w:pPr>
    </w:p>
    <w:p w14:paraId="2DF171FB" w14:textId="5E39474B" w:rsidR="001E1F61" w:rsidRPr="001E1F61" w:rsidRDefault="00E26083">
      <w:pPr>
        <w:pStyle w:val="2"/>
        <w:rPr>
          <w:ins w:id="514" w:author="Microsoft Word" w:date="2024-03-25T20:53:00Z"/>
        </w:rPr>
        <w:pPrChange w:id="515" w:author="11046021_蔡元振" w:date="2024-03-26T14:25:00Z">
          <w:pPr>
            <w:ind w:firstLineChars="50" w:firstLine="140"/>
          </w:pPr>
        </w:pPrChange>
      </w:pPr>
      <w:ins w:id="516" w:author="11046017_鄭兆媗" w:date="2024-03-25T20:56:00Z">
        <w:r>
          <w:rPr>
            <w:rFonts w:hint="eastAsia"/>
          </w:rPr>
          <w:t xml:space="preserve"> </w:t>
        </w:r>
      </w:ins>
      <w:ins w:id="517" w:author="Microsoft Word" w:date="2024-03-25T20:53:00Z">
        <w:del w:id="518" w:author="11046014_劉育彤" w:date="2024-03-25T20:54:00Z">
          <w:r w:rsidR="001E1F61" w:rsidRPr="000F71AB" w:rsidDel="0010236E">
            <w:rPr>
              <w:rFonts w:hint="eastAsia"/>
            </w:rPr>
            <w:delText>系統目的與目標</w:delText>
          </w:r>
        </w:del>
        <w:del w:id="519" w:author="11046017_鄭兆媗" w:date="2024-03-25T20:55:00Z">
          <w:r w:rsidR="00C30C21" w:rsidRPr="000F71AB">
            <w:rPr>
              <w:rFonts w:hint="eastAsia"/>
            </w:rPr>
            <w:delText xml:space="preserve">1-4 </w:delText>
          </w:r>
        </w:del>
        <w:bookmarkStart w:id="520" w:name="_Toc166433916"/>
        <w:r w:rsidR="00C30C21" w:rsidRPr="000F71AB">
          <w:rPr>
            <w:rFonts w:hint="eastAsia"/>
          </w:rPr>
          <w:t>預期成果</w:t>
        </w:r>
        <w:bookmarkEnd w:id="520"/>
      </w:ins>
    </w:p>
    <w:p w14:paraId="307A8298" w14:textId="7B14D34F" w:rsidR="002B3045" w:rsidRPr="001452B0" w:rsidRDefault="00E67D11">
      <w:pPr>
        <w:pStyle w:val="HTML"/>
        <w:spacing w:after="60"/>
        <w:rPr>
          <w:ins w:id="521" w:author="11046004_陳冠廷" w:date="2024-03-25T21:21:00Z"/>
          <w:szCs w:val="28"/>
        </w:rPr>
        <w:pPrChange w:id="522" w:author="11046004_陳冠廷" w:date="2024-03-25T21:29:00Z">
          <w:pPr/>
        </w:pPrChange>
      </w:pPr>
      <w:ins w:id="523" w:author="11046004_陳冠廷" w:date="2024-03-25T21:22:00Z">
        <w:r w:rsidRPr="008E1EC9">
          <w:rPr>
            <w:rFonts w:ascii="Times New Roman" w:eastAsia="標楷體" w:hAnsi="Times New Roman" w:hint="eastAsia"/>
            <w:sz w:val="28"/>
            <w:szCs w:val="28"/>
            <w:rPrChange w:id="524" w:author="11046004_陳冠廷" w:date="2024-03-25T21:29:00Z">
              <w:rPr>
                <w:rFonts w:hint="eastAsia"/>
                <w:szCs w:val="28"/>
              </w:rPr>
            </w:rPrChange>
          </w:rPr>
          <w:t>推行</w:t>
        </w:r>
      </w:ins>
      <w:ins w:id="525" w:author="11046004_陳冠廷" w:date="2024-03-25T21:27:00Z">
        <w:r w:rsidR="00A100CC" w:rsidRPr="008E1EC9">
          <w:rPr>
            <w:rFonts w:ascii="Times New Roman" w:eastAsia="標楷體" w:hAnsi="Times New Roman" w:hint="eastAsia"/>
            <w:sz w:val="28"/>
            <w:szCs w:val="28"/>
            <w:rPrChange w:id="526" w:author="11046004_陳冠廷" w:date="2024-03-25T21:29:00Z">
              <w:rPr>
                <w:rFonts w:hint="eastAsia"/>
                <w:szCs w:val="28"/>
              </w:rPr>
            </w:rPrChange>
          </w:rPr>
          <w:t>羽球這項運動</w:t>
        </w:r>
        <w:r w:rsidR="0038057E" w:rsidRPr="008E1EC9">
          <w:rPr>
            <w:rFonts w:ascii="Times New Roman" w:eastAsia="標楷體" w:hAnsi="Times New Roman" w:hint="eastAsia"/>
            <w:sz w:val="28"/>
            <w:szCs w:val="28"/>
            <w:rPrChange w:id="527" w:author="11046004_陳冠廷" w:date="2024-03-25T21:29:00Z">
              <w:rPr>
                <w:rFonts w:hint="eastAsia"/>
                <w:szCs w:val="28"/>
              </w:rPr>
            </w:rPrChange>
          </w:rPr>
          <w:t>，</w:t>
        </w:r>
      </w:ins>
      <w:ins w:id="528" w:author="11046004_陳冠廷" w:date="2024-03-25T21:29:00Z">
        <w:r w:rsidR="001F09A9" w:rsidRPr="008E1EC9">
          <w:rPr>
            <w:rFonts w:ascii="Times New Roman" w:eastAsia="標楷體" w:hAnsi="Times New Roman" w:hint="eastAsia"/>
            <w:sz w:val="28"/>
            <w:szCs w:val="28"/>
            <w:rPrChange w:id="529" w:author="11046004_陳冠廷" w:date="2024-03-25T21:29:00Z">
              <w:rPr>
                <w:rFonts w:hint="eastAsia"/>
              </w:rPr>
            </w:rPrChange>
          </w:rPr>
          <w:t>並將這種健康、</w:t>
        </w:r>
      </w:ins>
      <w:ins w:id="530" w:author="11046004_陳冠廷" w:date="2024-03-25T21:30:00Z">
        <w:r w:rsidR="009C489B" w:rsidRPr="008E1EC9">
          <w:rPr>
            <w:rFonts w:ascii="Times New Roman" w:eastAsia="標楷體" w:hAnsi="Times New Roman" w:hint="eastAsia"/>
            <w:sz w:val="28"/>
            <w:szCs w:val="28"/>
          </w:rPr>
          <w:t>多元</w:t>
        </w:r>
      </w:ins>
      <w:ins w:id="531" w:author="11046004_陳冠廷" w:date="2024-03-25T21:29:00Z">
        <w:r w:rsidR="001F09A9" w:rsidRPr="008E1EC9">
          <w:rPr>
            <w:rFonts w:ascii="Times New Roman" w:eastAsia="標楷體" w:hAnsi="Times New Roman" w:hint="eastAsia"/>
            <w:sz w:val="28"/>
            <w:szCs w:val="28"/>
            <w:rPrChange w:id="532" w:author="11046004_陳冠廷" w:date="2024-03-25T21:29:00Z">
              <w:rPr>
                <w:rFonts w:hint="eastAsia"/>
              </w:rPr>
            </w:rPrChange>
          </w:rPr>
          <w:t>的</w:t>
        </w:r>
        <w:r w:rsidR="001F09A9" w:rsidRPr="008E1EC9">
          <w:rPr>
            <w:rFonts w:ascii="Times New Roman" w:eastAsia="標楷體" w:hAnsi="Times New Roman" w:hint="eastAsia"/>
            <w:sz w:val="28"/>
            <w:szCs w:val="28"/>
          </w:rPr>
          <w:t>課程模式</w:t>
        </w:r>
        <w:r w:rsidR="001F09A9" w:rsidRPr="008E1EC9">
          <w:rPr>
            <w:rFonts w:ascii="Times New Roman" w:eastAsia="標楷體" w:hAnsi="Times New Roman" w:hint="eastAsia"/>
            <w:sz w:val="28"/>
            <w:szCs w:val="28"/>
            <w:rPrChange w:id="533" w:author="11046004_陳冠廷" w:date="2024-03-25T21:29:00Z">
              <w:rPr>
                <w:rFonts w:hint="eastAsia"/>
              </w:rPr>
            </w:rPrChange>
          </w:rPr>
          <w:t>傳遞給更多的人</w:t>
        </w:r>
      </w:ins>
      <w:ins w:id="534" w:author="11046004_陳冠廷" w:date="2024-03-25T21:33:00Z">
        <w:r w:rsidR="00C86BCA" w:rsidRPr="008E1EC9">
          <w:rPr>
            <w:rFonts w:ascii="Times New Roman" w:eastAsia="標楷體" w:hAnsi="Times New Roman" w:hint="eastAsia"/>
            <w:sz w:val="28"/>
            <w:szCs w:val="28"/>
          </w:rPr>
          <w:t>。</w:t>
        </w:r>
      </w:ins>
    </w:p>
    <w:p w14:paraId="62EA32A0" w14:textId="4B8CCF42" w:rsidR="00C30C21" w:rsidRDefault="00684A96" w:rsidP="00CB4918">
      <w:pPr>
        <w:rPr>
          <w:del w:id="535" w:author="11046004_陳冠廷" w:date="2024-03-25T20:56:00Z"/>
          <w:szCs w:val="28"/>
        </w:rPr>
      </w:pPr>
      <w:proofErr w:type="gramStart"/>
      <w:ins w:id="536" w:author="11046004_陳冠廷" w:date="2024-03-25T20:56:00Z">
        <w:r>
          <w:rPr>
            <w:rFonts w:hint="eastAsia"/>
            <w:szCs w:val="28"/>
          </w:rPr>
          <w:t>本組</w:t>
        </w:r>
      </w:ins>
      <w:ins w:id="537" w:author="11046004_陳冠廷" w:date="2024-03-25T20:57:00Z">
        <w:r w:rsidR="00000718">
          <w:rPr>
            <w:rFonts w:hint="eastAsia"/>
            <w:szCs w:val="28"/>
          </w:rPr>
          <w:t>以</w:t>
        </w:r>
      </w:ins>
      <w:proofErr w:type="gramEnd"/>
      <w:ins w:id="538" w:author="11046004_陳冠廷" w:date="2024-03-25T20:58:00Z">
        <w:r w:rsidR="00D74E21">
          <w:rPr>
            <w:rFonts w:hint="eastAsia"/>
            <w:szCs w:val="28"/>
          </w:rPr>
          <w:t>表單的</w:t>
        </w:r>
      </w:ins>
      <w:ins w:id="539" w:author="11046004_陳冠廷" w:date="2024-03-25T20:59:00Z">
        <w:r w:rsidR="00C16210">
          <w:rPr>
            <w:rFonts w:hint="eastAsia"/>
            <w:szCs w:val="28"/>
          </w:rPr>
          <w:t>形式來給</w:t>
        </w:r>
        <w:r w:rsidR="00090AC6">
          <w:rPr>
            <w:rFonts w:hint="eastAsia"/>
            <w:szCs w:val="28"/>
          </w:rPr>
          <w:t>想</w:t>
        </w:r>
      </w:ins>
      <w:ins w:id="540" w:author="11046004_陳冠廷" w:date="2024-03-25T21:03:00Z">
        <w:r w:rsidR="004122E5">
          <w:rPr>
            <w:rFonts w:hint="eastAsia"/>
            <w:szCs w:val="28"/>
          </w:rPr>
          <w:t>報名</w:t>
        </w:r>
      </w:ins>
      <w:ins w:id="541" w:author="11046004_陳冠廷" w:date="2024-03-25T20:59:00Z">
        <w:r w:rsidR="00090AC6">
          <w:rPr>
            <w:rFonts w:hint="eastAsia"/>
            <w:szCs w:val="28"/>
          </w:rPr>
          <w:t>參與羽球課程的</w:t>
        </w:r>
      </w:ins>
      <w:proofErr w:type="gramStart"/>
      <w:ins w:id="542" w:author="11046004_陳冠廷" w:date="2024-03-25T21:09:00Z">
        <w:r w:rsidR="00867D9F">
          <w:rPr>
            <w:rFonts w:hint="eastAsia"/>
            <w:szCs w:val="28"/>
          </w:rPr>
          <w:t>用戶</w:t>
        </w:r>
      </w:ins>
      <w:ins w:id="543" w:author="11046004_陳冠廷" w:date="2024-03-25T20:59:00Z">
        <w:r w:rsidR="00090AC6">
          <w:rPr>
            <w:rFonts w:hint="eastAsia"/>
            <w:szCs w:val="28"/>
          </w:rPr>
          <w:t>們</w:t>
        </w:r>
      </w:ins>
      <w:ins w:id="544" w:author="11046004_陳冠廷" w:date="2024-03-25T21:00:00Z">
        <w:r w:rsidR="000C0537">
          <w:rPr>
            <w:rFonts w:hint="eastAsia"/>
            <w:szCs w:val="28"/>
          </w:rPr>
          <w:t>填答</w:t>
        </w:r>
        <w:proofErr w:type="gramEnd"/>
        <w:r w:rsidR="000C0537">
          <w:rPr>
            <w:rFonts w:hint="eastAsia"/>
            <w:szCs w:val="28"/>
          </w:rPr>
          <w:t>，</w:t>
        </w:r>
        <w:r w:rsidR="001606C0">
          <w:rPr>
            <w:rFonts w:hint="eastAsia"/>
            <w:szCs w:val="28"/>
          </w:rPr>
          <w:t>並依據表單的內容</w:t>
        </w:r>
      </w:ins>
      <w:ins w:id="545" w:author="11046004_陳冠廷" w:date="2024-03-25T21:01:00Z">
        <w:r w:rsidR="009674A2">
          <w:rPr>
            <w:rFonts w:hint="eastAsia"/>
            <w:szCs w:val="28"/>
          </w:rPr>
          <w:t>將其交給系統去做</w:t>
        </w:r>
      </w:ins>
      <w:ins w:id="546" w:author="11046004_陳冠廷" w:date="2024-03-25T21:02:00Z">
        <w:r w:rsidR="002A4683">
          <w:rPr>
            <w:rFonts w:hint="eastAsia"/>
            <w:szCs w:val="28"/>
          </w:rPr>
          <w:t>分析，推薦一個較為</w:t>
        </w:r>
      </w:ins>
      <w:ins w:id="547" w:author="11046004_陳冠廷" w:date="2024-03-25T21:03:00Z">
        <w:r w:rsidR="004D3AE9">
          <w:rPr>
            <w:rFonts w:hint="eastAsia"/>
            <w:szCs w:val="28"/>
          </w:rPr>
          <w:t>適合</w:t>
        </w:r>
      </w:ins>
      <w:ins w:id="548" w:author="11046004_陳冠廷" w:date="2024-03-25T21:04:00Z">
        <w:r w:rsidR="00E269D4">
          <w:rPr>
            <w:rFonts w:hint="eastAsia"/>
            <w:szCs w:val="28"/>
          </w:rPr>
          <w:t>的課程</w:t>
        </w:r>
      </w:ins>
      <w:ins w:id="549" w:author="11046004_陳冠廷" w:date="2024-03-25T21:12:00Z">
        <w:r w:rsidR="00214245">
          <w:rPr>
            <w:rFonts w:hint="eastAsia"/>
            <w:szCs w:val="28"/>
          </w:rPr>
          <w:t>、</w:t>
        </w:r>
      </w:ins>
      <w:ins w:id="550" w:author="11046004_陳冠廷" w:date="2024-03-25T21:04:00Z">
        <w:r w:rsidR="00A25914">
          <w:rPr>
            <w:rFonts w:hint="eastAsia"/>
            <w:szCs w:val="28"/>
          </w:rPr>
          <w:t>教練</w:t>
        </w:r>
      </w:ins>
      <w:ins w:id="551" w:author="11046004_陳冠廷" w:date="2024-03-25T21:12:00Z">
        <w:r w:rsidR="00214245">
          <w:rPr>
            <w:rFonts w:hint="eastAsia"/>
            <w:szCs w:val="28"/>
          </w:rPr>
          <w:t>與地區</w:t>
        </w:r>
      </w:ins>
      <w:ins w:id="552" w:author="11046004_陳冠廷" w:date="2024-03-25T21:05:00Z">
        <w:r w:rsidR="00A25914">
          <w:rPr>
            <w:rFonts w:hint="eastAsia"/>
            <w:szCs w:val="28"/>
          </w:rPr>
          <w:t>給予</w:t>
        </w:r>
      </w:ins>
      <w:ins w:id="553" w:author="11046004_陳冠廷" w:date="2024-03-25T21:10:00Z">
        <w:r w:rsidR="00867D9F">
          <w:rPr>
            <w:rFonts w:hint="eastAsia"/>
            <w:szCs w:val="28"/>
          </w:rPr>
          <w:t>用戶</w:t>
        </w:r>
      </w:ins>
      <w:ins w:id="554" w:author="11046004_陳冠廷" w:date="2024-03-25T21:05:00Z">
        <w:r w:rsidR="00A25914">
          <w:rPr>
            <w:rFonts w:hint="eastAsia"/>
            <w:szCs w:val="28"/>
          </w:rPr>
          <w:t>做篩選</w:t>
        </w:r>
      </w:ins>
      <w:ins w:id="555" w:author="11046004_陳冠廷" w:date="2024-03-25T21:20:00Z">
        <w:r w:rsidR="00235EF1">
          <w:rPr>
            <w:rFonts w:hint="eastAsia"/>
            <w:szCs w:val="28"/>
          </w:rPr>
          <w:t>。</w:t>
        </w:r>
      </w:ins>
      <w:ins w:id="556" w:author="11046014_劉育彤" w:date="2024-03-25T14:51:00Z">
        <w:del w:id="557" w:author="11046004_陳冠廷" w:date="2024-03-25T20:56:00Z">
          <w:r w:rsidR="00C30C21" w:rsidRPr="003E7632">
            <w:rPr>
              <w:szCs w:val="28"/>
              <w:rPrChange w:id="558" w:author="11046014_劉育彤" w:date="2024-03-25T20:17:00Z">
                <w:rPr>
                  <w:rFonts w:ascii="標楷體" w:hAnsi="標楷體"/>
                  <w:szCs w:val="28"/>
                </w:rPr>
              </w:rPrChange>
            </w:rPr>
            <w:delText xml:space="preserve">  </w:delText>
          </w:r>
          <w:r w:rsidR="00C30C21" w:rsidRPr="003E7632">
            <w:rPr>
              <w:rFonts w:hint="eastAsia"/>
              <w:szCs w:val="28"/>
              <w:rPrChange w:id="559" w:author="11046014_劉育彤" w:date="2024-03-25T20:17:00Z">
                <w:rPr>
                  <w:rFonts w:ascii="標楷體" w:hAnsi="標楷體" w:hint="eastAsia"/>
                  <w:szCs w:val="28"/>
                </w:rPr>
              </w:rPrChange>
            </w:rPr>
            <w:delText>內</w:delText>
          </w:r>
          <w:r w:rsidR="00C30C21" w:rsidRPr="003E7632">
            <w:rPr>
              <w:szCs w:val="28"/>
              <w:rPrChange w:id="560" w:author="11046014_劉育彤" w:date="2024-03-25T20:17:00Z">
                <w:rPr>
                  <w:rFonts w:ascii="標楷體" w:hAnsi="標楷體"/>
                  <w:szCs w:val="28"/>
                </w:rPr>
              </w:rPrChange>
            </w:rPr>
            <w:delText>文</w:delText>
          </w:r>
          <w:r w:rsidR="00C30C21" w:rsidRPr="003E7632">
            <w:rPr>
              <w:rFonts w:hint="eastAsia"/>
              <w:szCs w:val="28"/>
              <w:rPrChange w:id="561" w:author="11046014_劉育彤" w:date="2024-03-25T20:17:00Z">
                <w:rPr>
                  <w:rFonts w:ascii="標楷體" w:hAnsi="標楷體" w:hint="eastAsia"/>
                  <w:szCs w:val="28"/>
                </w:rPr>
              </w:rPrChange>
            </w:rPr>
            <w:delText>撰</w:delText>
          </w:r>
          <w:r w:rsidR="00C30C21" w:rsidRPr="003E7632">
            <w:rPr>
              <w:szCs w:val="28"/>
              <w:rPrChange w:id="562" w:author="11046014_劉育彤" w:date="2024-03-25T20:17:00Z">
                <w:rPr>
                  <w:rFonts w:ascii="標楷體" w:hAnsi="標楷體"/>
                  <w:szCs w:val="28"/>
                </w:rPr>
              </w:rPrChange>
            </w:rPr>
            <w:delText>寫</w:delText>
          </w:r>
          <w:r w:rsidR="00C30C21" w:rsidRPr="003E7632">
            <w:rPr>
              <w:szCs w:val="28"/>
              <w:rPrChange w:id="563" w:author="11046014_劉育彤" w:date="2024-03-25T20:17:00Z">
                <w:rPr>
                  <w:rFonts w:ascii="標楷體" w:hAnsi="標楷體"/>
                  <w:szCs w:val="28"/>
                </w:rPr>
              </w:rPrChange>
            </w:rPr>
            <w:delText>…</w:delText>
          </w:r>
        </w:del>
      </w:ins>
    </w:p>
    <w:p w14:paraId="5902CA73" w14:textId="77777777" w:rsidR="00312167" w:rsidRDefault="00312167" w:rsidP="00CB4918">
      <w:pPr>
        <w:rPr>
          <w:ins w:id="564" w:author="11046004_陳冠廷" w:date="2024-04-22T14:50:00Z" w16du:dateUtc="2024-04-22T06:50:00Z"/>
          <w:szCs w:val="28"/>
        </w:rPr>
      </w:pPr>
    </w:p>
    <w:p w14:paraId="301B8127" w14:textId="608829FB" w:rsidR="00C86BCA" w:rsidRDefault="009B3E69">
      <w:pPr>
        <w:rPr>
          <w:ins w:id="565" w:author="11046004_陳冠廷" w:date="2024-03-25T21:33:00Z"/>
          <w:szCs w:val="28"/>
        </w:rPr>
        <w:pPrChange w:id="566" w:author="11046004_陳冠廷" w:date="2024-03-25T21:33:00Z">
          <w:pPr>
            <w:ind w:leftChars="200" w:left="560"/>
          </w:pPr>
        </w:pPrChange>
      </w:pPr>
      <w:ins w:id="567" w:author="11046004_陳冠廷" w:date="2024-04-22T14:51:00Z" w16du:dateUtc="2024-04-22T06:51:00Z">
        <w:r>
          <w:rPr>
            <w:rFonts w:hint="eastAsia"/>
            <w:szCs w:val="28"/>
          </w:rPr>
          <w:t>1.</w:t>
        </w:r>
        <w:r>
          <w:rPr>
            <w:rFonts w:hint="eastAsia"/>
            <w:szCs w:val="28"/>
          </w:rPr>
          <w:t>教練團隊：</w:t>
        </w:r>
      </w:ins>
      <w:ins w:id="568" w:author="11046004_陳冠廷" w:date="2024-04-22T14:52:00Z" w16du:dateUtc="2024-04-22T06:52:00Z">
        <w:r w:rsidR="009D2113">
          <w:rPr>
            <w:rFonts w:hint="eastAsia"/>
            <w:szCs w:val="28"/>
          </w:rPr>
          <w:t>由專業的教練團隊們組成</w:t>
        </w:r>
        <w:r w:rsidR="001E4C37">
          <w:rPr>
            <w:rFonts w:hint="eastAsia"/>
            <w:szCs w:val="28"/>
          </w:rPr>
          <w:t>，</w:t>
        </w:r>
      </w:ins>
      <w:ins w:id="569" w:author="11046004_陳冠廷" w:date="2024-04-22T15:01:00Z" w16du:dateUtc="2024-04-22T07:01:00Z">
        <w:r w:rsidR="00AF603A">
          <w:rPr>
            <w:rFonts w:hint="eastAsia"/>
            <w:szCs w:val="28"/>
          </w:rPr>
          <w:t>學員們可以</w:t>
        </w:r>
        <w:r w:rsidR="008961FC">
          <w:rPr>
            <w:rFonts w:hint="eastAsia"/>
            <w:szCs w:val="28"/>
          </w:rPr>
          <w:t>依照自己喜歡的課程</w:t>
        </w:r>
      </w:ins>
      <w:ins w:id="570" w:author="11046004_陳冠廷" w:date="2024-04-22T15:02:00Z" w16du:dateUtc="2024-04-22T07:02:00Z">
        <w:r w:rsidR="008961FC">
          <w:rPr>
            <w:rFonts w:hint="eastAsia"/>
            <w:szCs w:val="28"/>
          </w:rPr>
          <w:t>或理想上課的區域去做</w:t>
        </w:r>
        <w:r w:rsidR="0012541C">
          <w:rPr>
            <w:rFonts w:hint="eastAsia"/>
            <w:szCs w:val="28"/>
          </w:rPr>
          <w:t>教練的選擇。</w:t>
        </w:r>
      </w:ins>
    </w:p>
    <w:p w14:paraId="07ED4D78" w14:textId="3E9CA42B" w:rsidR="00312167" w:rsidRDefault="009B3E69" w:rsidP="00312167">
      <w:pPr>
        <w:rPr>
          <w:ins w:id="571" w:author="11046004_陳冠廷" w:date="2024-04-22T14:50:00Z" w16du:dateUtc="2024-04-22T06:50:00Z"/>
          <w:color w:val="000000" w:themeColor="text1"/>
        </w:rPr>
      </w:pPr>
      <w:ins w:id="572" w:author="11046004_陳冠廷" w:date="2024-04-22T14:51:00Z" w16du:dateUtc="2024-04-22T06:51:00Z">
        <w:r>
          <w:rPr>
            <w:rFonts w:hint="eastAsia"/>
            <w:szCs w:val="28"/>
          </w:rPr>
          <w:t>2</w:t>
        </w:r>
      </w:ins>
      <w:ins w:id="573" w:author="11046004_陳冠廷" w:date="2024-03-25T21:38:00Z">
        <w:r w:rsidR="00A1584A">
          <w:rPr>
            <w:rFonts w:hint="eastAsia"/>
            <w:szCs w:val="28"/>
          </w:rPr>
          <w:t>.</w:t>
        </w:r>
      </w:ins>
      <w:ins w:id="574" w:author="11046004_陳冠廷" w:date="2024-04-22T14:49:00Z" w16du:dateUtc="2024-04-22T06:49:00Z">
        <w:r w:rsidR="00750297">
          <w:rPr>
            <w:rFonts w:hint="eastAsia"/>
            <w:szCs w:val="28"/>
          </w:rPr>
          <w:t>報名課程</w:t>
        </w:r>
      </w:ins>
      <w:ins w:id="575" w:author="11046004_陳冠廷" w:date="2024-03-25T21:38:00Z">
        <w:r w:rsidR="00A74889">
          <w:rPr>
            <w:rFonts w:hint="eastAsia"/>
            <w:szCs w:val="28"/>
          </w:rPr>
          <w:t>：</w:t>
        </w:r>
      </w:ins>
      <w:ins w:id="576" w:author="11046004_陳冠廷" w:date="2024-03-25T21:40:00Z">
        <w:r w:rsidR="00BE22C7">
          <w:rPr>
            <w:rFonts w:hint="eastAsia"/>
            <w:szCs w:val="28"/>
          </w:rPr>
          <w:t>讓每位學員</w:t>
        </w:r>
        <w:r w:rsidR="00D63515">
          <w:rPr>
            <w:rFonts w:hint="eastAsia"/>
            <w:szCs w:val="28"/>
          </w:rPr>
          <w:t>都有</w:t>
        </w:r>
      </w:ins>
      <w:ins w:id="577" w:author="11046004_陳冠廷" w:date="2024-03-25T21:41:00Z">
        <w:r w:rsidR="00D63515">
          <w:rPr>
            <w:rFonts w:hint="eastAsia"/>
            <w:szCs w:val="28"/>
          </w:rPr>
          <w:t>獨特的需求與目標</w:t>
        </w:r>
        <w:r w:rsidR="0048684E">
          <w:rPr>
            <w:rFonts w:hint="eastAsia"/>
            <w:szCs w:val="28"/>
          </w:rPr>
          <w:t>，</w:t>
        </w:r>
        <w:r w:rsidR="0048684E" w:rsidRPr="008E1EC9">
          <w:rPr>
            <w:rFonts w:hint="eastAsia"/>
            <w:color w:val="000000" w:themeColor="text1"/>
            <w:rPrChange w:id="578" w:author="11046004_陳冠廷" w:date="2024-03-25T21:41:00Z">
              <w:rPr>
                <w:rFonts w:ascii="微軟正黑體" w:eastAsia="微軟正黑體" w:hAnsi="微軟正黑體" w:hint="eastAsia"/>
                <w:color w:val="DBDEE1"/>
                <w:shd w:val="clear" w:color="auto" w:fill="313338"/>
              </w:rPr>
            </w:rPrChange>
          </w:rPr>
          <w:t>讓教練能夠針對學員的具體需求進行指導，從而達到最佳的學習效果。</w:t>
        </w:r>
      </w:ins>
    </w:p>
    <w:p w14:paraId="30F7ADC9" w14:textId="63D9CE60" w:rsidR="007F136B" w:rsidRPr="00312167" w:rsidRDefault="009B3E69" w:rsidP="00CB4918">
      <w:pPr>
        <w:rPr>
          <w:ins w:id="579" w:author="11046004_陳冠廷" w:date="2024-03-25T21:07:00Z"/>
          <w:szCs w:val="28"/>
          <w:rPrChange w:id="580" w:author="11046004_陳冠廷" w:date="2024-04-22T15:19:00Z" w16du:dateUtc="2024-04-22T07:19:00Z">
            <w:rPr>
              <w:ins w:id="581" w:author="11046004_陳冠廷" w:date="2024-03-25T21:07:00Z"/>
              <w:color w:val="000000" w:themeColor="text1"/>
            </w:rPr>
          </w:rPrChange>
        </w:rPr>
      </w:pPr>
      <w:ins w:id="582" w:author="11046004_陳冠廷" w:date="2024-04-22T14:51:00Z" w16du:dateUtc="2024-04-22T06:51:00Z">
        <w:r>
          <w:rPr>
            <w:rFonts w:hint="eastAsia"/>
            <w:szCs w:val="28"/>
          </w:rPr>
          <w:t>3</w:t>
        </w:r>
      </w:ins>
      <w:ins w:id="583" w:author="11046004_陳冠廷" w:date="2024-04-22T14:50:00Z" w16du:dateUtc="2024-04-22T06:50:00Z">
        <w:r w:rsidR="00312167">
          <w:rPr>
            <w:rFonts w:hint="eastAsia"/>
            <w:szCs w:val="28"/>
          </w:rPr>
          <w:t>.</w:t>
        </w:r>
        <w:r w:rsidR="00312167">
          <w:rPr>
            <w:rFonts w:hint="eastAsia"/>
            <w:szCs w:val="28"/>
          </w:rPr>
          <w:t>社群空間</w:t>
        </w:r>
      </w:ins>
      <w:ins w:id="584" w:author="11046004_陳冠廷" w:date="2024-03-25T21:36:00Z">
        <w:r w:rsidR="00793FA0">
          <w:rPr>
            <w:rFonts w:hint="eastAsia"/>
            <w:szCs w:val="28"/>
          </w:rPr>
          <w:t>：</w:t>
        </w:r>
      </w:ins>
      <w:ins w:id="585" w:author="11046004_陳冠廷" w:date="2024-03-25T21:38:00Z">
        <w:r w:rsidR="00A1584A">
          <w:rPr>
            <w:rFonts w:hint="eastAsia"/>
            <w:szCs w:val="28"/>
          </w:rPr>
          <w:t>在</w:t>
        </w:r>
      </w:ins>
      <w:ins w:id="586" w:author="11046004_陳冠廷" w:date="2024-03-25T21:36:00Z">
        <w:r w:rsidR="00793FA0" w:rsidRPr="00FD48EE">
          <w:rPr>
            <w:rFonts w:hint="eastAsia"/>
            <w:color w:val="000000" w:themeColor="text1"/>
          </w:rPr>
          <w:t>系統設</w:t>
        </w:r>
      </w:ins>
      <w:ins w:id="587" w:author="11046004_陳冠廷" w:date="2024-03-25T21:38:00Z">
        <w:r w:rsidR="00A1584A" w:rsidRPr="008E1EC9">
          <w:rPr>
            <w:rFonts w:hint="eastAsia"/>
            <w:color w:val="000000" w:themeColor="text1"/>
          </w:rPr>
          <w:t>置</w:t>
        </w:r>
      </w:ins>
      <w:ins w:id="588" w:author="11046004_陳冠廷" w:date="2024-03-25T21:36:00Z">
        <w:r w:rsidR="00793FA0" w:rsidRPr="00FD48EE">
          <w:rPr>
            <w:rFonts w:hint="eastAsia"/>
            <w:color w:val="000000" w:themeColor="text1"/>
          </w:rPr>
          <w:t>一個</w:t>
        </w:r>
      </w:ins>
      <w:ins w:id="589" w:author="11046004_陳冠廷" w:date="2024-03-25T21:37:00Z">
        <w:r w:rsidR="00A1584A" w:rsidRPr="008E1EC9">
          <w:rPr>
            <w:rFonts w:hint="eastAsia"/>
            <w:color w:val="000000" w:themeColor="text1"/>
          </w:rPr>
          <w:t>留言板</w:t>
        </w:r>
      </w:ins>
      <w:ins w:id="590" w:author="11046004_陳冠廷" w:date="2024-03-25T21:36:00Z">
        <w:r w:rsidR="00793FA0" w:rsidRPr="00FD48EE">
          <w:rPr>
            <w:rFonts w:hint="eastAsia"/>
            <w:color w:val="000000" w:themeColor="text1"/>
          </w:rPr>
          <w:t>，讓學員和教練之間不僅限於課程時間內交流，還可以</w:t>
        </w:r>
        <w:proofErr w:type="gramStart"/>
        <w:r w:rsidR="00793FA0" w:rsidRPr="00FD48EE">
          <w:rPr>
            <w:rFonts w:hint="eastAsia"/>
            <w:color w:val="000000" w:themeColor="text1"/>
          </w:rPr>
          <w:t>在線上分享</w:t>
        </w:r>
        <w:proofErr w:type="gramEnd"/>
        <w:r w:rsidR="00793FA0" w:rsidRPr="00FD48EE">
          <w:rPr>
            <w:rFonts w:hint="eastAsia"/>
            <w:color w:val="000000" w:themeColor="text1"/>
          </w:rPr>
          <w:t>經驗、討論技巧，甚至組織羽球活動，進一步增強羽球愛好者之間的社群連結。</w:t>
        </w:r>
      </w:ins>
    </w:p>
    <w:p w14:paraId="67A145DE" w14:textId="01402467" w:rsidR="00B202F1" w:rsidRPr="00312167" w:rsidRDefault="009B3E69">
      <w:pPr>
        <w:pStyle w:val="HTML"/>
        <w:spacing w:after="60"/>
        <w:rPr>
          <w:ins w:id="591" w:author="11046017_鄭兆媗" w:date="2024-03-25T20:53:00Z"/>
          <w:del w:id="592" w:author="11046014_劉育彤" w:date="2024-03-25T20:55:00Z"/>
          <w:color w:val="000000" w:themeColor="text1"/>
          <w:szCs w:val="28"/>
          <w:rPrChange w:id="593" w:author="11046004_陳冠廷" w:date="2024-04-22T15:19:00Z" w16du:dateUtc="2024-04-22T07:19:00Z">
            <w:rPr>
              <w:ins w:id="594" w:author="11046017_鄭兆媗" w:date="2024-03-25T20:53:00Z"/>
              <w:del w:id="595" w:author="11046014_劉育彤" w:date="2024-03-25T20:55:00Z"/>
              <w:szCs w:val="28"/>
            </w:rPr>
          </w:rPrChange>
        </w:rPr>
        <w:pPrChange w:id="596" w:author="11046004_陳冠廷" w:date="2024-03-25T20:58:00Z">
          <w:pPr/>
        </w:pPrChange>
      </w:pPr>
      <w:ins w:id="597" w:author="11046004_陳冠廷" w:date="2024-04-22T14:51:00Z" w16du:dateUtc="2024-04-22T06:51:00Z">
        <w:r>
          <w:rPr>
            <w:rFonts w:ascii="Times New Roman" w:eastAsia="標楷體" w:hAnsi="Times New Roman" w:hint="eastAsia"/>
            <w:color w:val="000000" w:themeColor="text1"/>
            <w:sz w:val="28"/>
            <w:szCs w:val="28"/>
          </w:rPr>
          <w:t>4</w:t>
        </w:r>
      </w:ins>
      <w:ins w:id="598" w:author="11046004_陳冠廷" w:date="2024-03-25T21:42:00Z">
        <w:r w:rsidR="0048684E" w:rsidRPr="008E1EC9">
          <w:rPr>
            <w:rFonts w:ascii="Times New Roman" w:hAnsi="Times New Roman"/>
            <w:color w:val="000000" w:themeColor="text1"/>
            <w:szCs w:val="28"/>
            <w:rPrChange w:id="599" w:author="11046004_陳冠廷" w:date="2024-03-25T21:48:00Z">
              <w:rPr>
                <w:rFonts w:ascii="標楷體" w:hAnsi="標楷體"/>
                <w:color w:val="000000" w:themeColor="text1"/>
              </w:rPr>
            </w:rPrChange>
          </w:rPr>
          <w:t>.</w:t>
        </w:r>
      </w:ins>
      <w:ins w:id="600" w:author="11046004_陳冠廷" w:date="2024-04-22T14:50:00Z" w16du:dateUtc="2024-04-22T06:50:00Z">
        <w:r w:rsidR="00312167">
          <w:rPr>
            <w:rFonts w:ascii="Times New Roman" w:eastAsia="標楷體" w:hAnsi="Times New Roman" w:hint="eastAsia"/>
            <w:color w:val="000000" w:themeColor="text1"/>
            <w:sz w:val="28"/>
            <w:szCs w:val="28"/>
          </w:rPr>
          <w:t>會員中心</w:t>
        </w:r>
      </w:ins>
      <w:ins w:id="601" w:author="11046004_陳冠廷" w:date="2024-03-25T21:48:00Z">
        <w:r w:rsidR="00F865D8" w:rsidRPr="008E1EC9">
          <w:rPr>
            <w:rFonts w:ascii="Times New Roman" w:hAnsi="Times New Roman" w:hint="eastAsia"/>
            <w:color w:val="000000" w:themeColor="text1"/>
            <w:szCs w:val="28"/>
            <w:rPrChange w:id="602" w:author="11046004_陳冠廷" w:date="2024-03-25T21:48:00Z">
              <w:rPr>
                <w:rFonts w:ascii="標楷體" w:hAnsi="標楷體" w:hint="eastAsia"/>
                <w:color w:val="000000" w:themeColor="text1"/>
              </w:rPr>
            </w:rPrChange>
          </w:rPr>
          <w:t>：</w:t>
        </w:r>
        <w:r w:rsidR="00162369" w:rsidRPr="008E1EC9">
          <w:rPr>
            <w:rStyle w:val="HTML1"/>
            <w:rFonts w:ascii="Times New Roman" w:eastAsia="標楷體" w:hAnsi="Times New Roman"/>
            <w:color w:val="000000" w:themeColor="text1"/>
            <w:sz w:val="28"/>
            <w:szCs w:val="28"/>
            <w:rPrChange w:id="603" w:author="11046004_陳冠廷" w:date="2024-03-25T21:48:00Z">
              <w:rPr>
                <w:rStyle w:val="HTML1"/>
              </w:rPr>
            </w:rPrChange>
          </w:rPr>
          <w:t>使用者可以建立個人資料，追蹤他們的課程進度，並接收個人化的課程推薦。</w:t>
        </w:r>
      </w:ins>
    </w:p>
    <w:p w14:paraId="307D331F" w14:textId="77777777" w:rsidR="00547FC3" w:rsidRDefault="00547FC3">
      <w:pPr>
        <w:pStyle w:val="HTML"/>
        <w:rPr>
          <w:ins w:id="604" w:author="11046017_鄭兆媗" w:date="2024-03-25T20:53:00Z"/>
          <w:del w:id="605" w:author="11046014_劉育彤" w:date="2024-03-25T20:55:00Z"/>
          <w:szCs w:val="28"/>
        </w:rPr>
        <w:pPrChange w:id="606" w:author="11046004_陳冠廷" w:date="2024-03-25T20:58:00Z">
          <w:pPr/>
        </w:pPrChange>
      </w:pPr>
    </w:p>
    <w:p w14:paraId="56050366" w14:textId="77777777" w:rsidR="00547FC3" w:rsidRPr="003E7632" w:rsidRDefault="00547FC3">
      <w:pPr>
        <w:pStyle w:val="HTML"/>
        <w:rPr>
          <w:ins w:id="607" w:author="11046014_劉育彤" w:date="2024-03-25T14:54:00Z"/>
          <w:rFonts w:ascii="Times New Roman" w:hAnsi="Times New Roman"/>
          <w:szCs w:val="28"/>
          <w:rPrChange w:id="608" w:author="11046014_劉育彤" w:date="2024-03-25T15:53:00Z">
            <w:rPr>
              <w:ins w:id="609" w:author="11046014_劉育彤" w:date="2024-03-25T14:54:00Z"/>
              <w:rFonts w:ascii="標楷體" w:hAnsi="標楷體"/>
              <w:szCs w:val="28"/>
            </w:rPr>
          </w:rPrChange>
        </w:rPr>
        <w:pPrChange w:id="610" w:author="11046017_鄭兆媗" w:date="2024-03-25T20:40:00Z">
          <w:pPr>
            <w:ind w:firstLineChars="200" w:firstLine="560"/>
          </w:pPr>
        </w:pPrChange>
      </w:pPr>
    </w:p>
    <w:p w14:paraId="75A964B9" w14:textId="77777777" w:rsidR="004807DA" w:rsidRDefault="00B202F1">
      <w:pPr>
        <w:widowControl/>
        <w:rPr>
          <w:ins w:id="611" w:author="11046017_鄭兆媗" w:date="2024-03-25T16:14:00Z"/>
          <w:szCs w:val="28"/>
        </w:rPr>
        <w:sectPr w:rsidR="004807DA" w:rsidSect="007069D5">
          <w:footerReference w:type="default" r:id="rId14"/>
          <w:pgSz w:w="11906" w:h="16838" w:code="9"/>
          <w:pgMar w:top="851" w:right="851" w:bottom="851" w:left="851" w:header="567" w:footer="567" w:gutter="0"/>
          <w:cols w:space="425"/>
          <w:docGrid w:type="lines" w:linePitch="360"/>
        </w:sectPr>
        <w:pPrChange w:id="612" w:author="11046017_鄭兆媗" w:date="2024-03-25T17:25:00Z">
          <w:pPr>
            <w:widowControl/>
            <w:ind w:firstLineChars="200" w:firstLine="560"/>
          </w:pPr>
        </w:pPrChange>
      </w:pPr>
      <w:ins w:id="613" w:author="11046014_劉育彤" w:date="2024-03-25T14:54:00Z">
        <w:r w:rsidRPr="003E7632">
          <w:rPr>
            <w:szCs w:val="28"/>
            <w:rPrChange w:id="614" w:author="11046014_劉育彤" w:date="2024-03-25T20:17:00Z">
              <w:rPr>
                <w:rFonts w:ascii="標楷體" w:hAnsi="標楷體"/>
                <w:szCs w:val="28"/>
              </w:rPr>
            </w:rPrChange>
          </w:rPr>
          <w:br w:type="page"/>
        </w:r>
      </w:ins>
    </w:p>
    <w:p w14:paraId="39CED803" w14:textId="127A4617" w:rsidR="00B202F1" w:rsidRPr="003E7632" w:rsidRDefault="00B202F1">
      <w:pPr>
        <w:pStyle w:val="1"/>
        <w:ind w:left="482" w:firstLine="0"/>
        <w:rPr>
          <w:ins w:id="615" w:author="11046014_劉育彤" w:date="2024-03-25T14:54:00Z"/>
          <w:del w:id="616" w:author="11046017_鄭兆媗" w:date="2024-03-25T16:15:00Z"/>
          <w:szCs w:val="28"/>
          <w:rPrChange w:id="617" w:author="11046014_劉育彤" w:date="2024-03-25T20:17:00Z">
            <w:rPr>
              <w:ins w:id="618" w:author="11046014_劉育彤" w:date="2024-03-25T14:54:00Z"/>
              <w:del w:id="619" w:author="11046017_鄭兆媗" w:date="2024-03-25T16:15:00Z"/>
              <w:rFonts w:ascii="標楷體" w:hAnsi="標楷體"/>
              <w:szCs w:val="28"/>
            </w:rPr>
          </w:rPrChange>
        </w:rPr>
        <w:pPrChange w:id="620" w:author="11046017_鄭兆媗" w:date="2024-03-25T20:17:00Z">
          <w:pPr>
            <w:widowControl/>
          </w:pPr>
        </w:pPrChange>
      </w:pPr>
      <w:bookmarkStart w:id="621" w:name="_Toc162275831"/>
      <w:bookmarkStart w:id="622" w:name="_Toc162275963"/>
      <w:bookmarkStart w:id="623" w:name="_Toc162276104"/>
      <w:bookmarkStart w:id="624" w:name="_Toc162276153"/>
      <w:bookmarkStart w:id="625" w:name="_Toc162279002"/>
      <w:bookmarkStart w:id="626" w:name="_Toc162302593"/>
      <w:bookmarkStart w:id="627" w:name="_Toc162302646"/>
      <w:bookmarkStart w:id="628" w:name="_Toc162303270"/>
      <w:bookmarkStart w:id="629" w:name="_Toc166433917"/>
      <w:bookmarkEnd w:id="621"/>
      <w:bookmarkEnd w:id="622"/>
      <w:bookmarkEnd w:id="623"/>
      <w:bookmarkEnd w:id="624"/>
      <w:bookmarkEnd w:id="625"/>
      <w:bookmarkEnd w:id="626"/>
      <w:bookmarkEnd w:id="627"/>
      <w:bookmarkEnd w:id="628"/>
      <w:bookmarkEnd w:id="629"/>
    </w:p>
    <w:p w14:paraId="7C5A2040" w14:textId="27E4E5BF" w:rsidR="00B202F1" w:rsidRPr="000F71AB" w:rsidRDefault="00B202F1">
      <w:pPr>
        <w:pStyle w:val="1"/>
        <w:ind w:left="482" w:firstLine="0"/>
        <w:rPr>
          <w:ins w:id="630" w:author="11046014_劉育彤" w:date="2024-03-25T14:54:00Z"/>
        </w:rPr>
        <w:pPrChange w:id="631" w:author="11046017_鄭兆媗" w:date="2024-03-25T20:17:00Z">
          <w:pPr>
            <w:jc w:val="center"/>
          </w:pPr>
        </w:pPrChange>
      </w:pPr>
      <w:ins w:id="632" w:author="11046014_劉育彤" w:date="2024-03-25T14:54:00Z">
        <w:del w:id="633" w:author="11046017_鄭兆媗" w:date="2024-03-25T16:03:00Z">
          <w:r w:rsidRPr="000F71AB">
            <w:rPr>
              <w:rFonts w:hint="eastAsia"/>
            </w:rPr>
            <w:delText>第二</w:delText>
          </w:r>
          <w:r w:rsidRPr="000F71AB">
            <w:delText>章</w:delText>
          </w:r>
          <w:r w:rsidRPr="000F71AB">
            <w:rPr>
              <w:rFonts w:hint="eastAsia"/>
            </w:rPr>
            <w:delText xml:space="preserve">　</w:delText>
          </w:r>
        </w:del>
        <w:bookmarkStart w:id="634" w:name="_Toc166433918"/>
        <w:r w:rsidRPr="000F71AB">
          <w:rPr>
            <w:rFonts w:hint="eastAsia"/>
          </w:rPr>
          <w:t>營運計畫</w:t>
        </w:r>
        <w:bookmarkEnd w:id="634"/>
      </w:ins>
    </w:p>
    <w:p w14:paraId="28942FE3" w14:textId="5BA0EE1D" w:rsidR="000B37DD" w:rsidRPr="008B53E3" w:rsidRDefault="00B202F1">
      <w:pPr>
        <w:pStyle w:val="2"/>
        <w:rPr>
          <w:ins w:id="635" w:author="11046014_劉育彤" w:date="2024-03-25T14:54:00Z"/>
          <w:del w:id="636" w:author="11046017_鄭兆媗" w:date="2024-03-25T16:47:00Z"/>
        </w:rPr>
        <w:pPrChange w:id="637" w:author="11046021_蔡元振" w:date="2024-03-26T14:25:00Z">
          <w:pPr>
            <w:ind w:firstLineChars="50" w:firstLine="140"/>
          </w:pPr>
        </w:pPrChange>
      </w:pPr>
      <w:ins w:id="638" w:author="11046014_劉育彤" w:date="2024-03-25T14:54:00Z">
        <w:del w:id="639" w:author="11046017_鄭兆媗" w:date="2024-03-25T16:47:00Z">
          <w:r w:rsidRPr="000F71AB">
            <w:rPr>
              <w:rFonts w:hint="eastAsia"/>
            </w:rPr>
            <w:delText>2</w:delText>
          </w:r>
          <w:r w:rsidRPr="008B53E3">
            <w:rPr>
              <w:rFonts w:hint="eastAsia"/>
            </w:rPr>
            <w:delText>-1</w:delText>
          </w:r>
          <w:r w:rsidRPr="008B53E3">
            <w:delText xml:space="preserve"> </w:delText>
          </w:r>
          <w:r w:rsidRPr="008B53E3">
            <w:rPr>
              <w:rFonts w:hint="eastAsia"/>
            </w:rPr>
            <w:delText>可行性分析</w:delText>
          </w:r>
          <w:bookmarkStart w:id="640" w:name="_Toc162302595"/>
          <w:bookmarkStart w:id="641" w:name="_Toc162302648"/>
          <w:bookmarkStart w:id="642" w:name="_Toc162303272"/>
          <w:bookmarkStart w:id="643" w:name="_Toc166433919"/>
          <w:bookmarkEnd w:id="640"/>
          <w:bookmarkEnd w:id="641"/>
          <w:bookmarkEnd w:id="642"/>
          <w:bookmarkEnd w:id="643"/>
        </w:del>
      </w:ins>
    </w:p>
    <w:p w14:paraId="57FDDC06" w14:textId="7657A9FD" w:rsidR="00B202F1" w:rsidRPr="003E7632" w:rsidRDefault="00B202F1">
      <w:pPr>
        <w:pStyle w:val="2"/>
        <w:rPr>
          <w:ins w:id="644" w:author="11046014_劉育彤" w:date="2024-03-25T14:54:00Z"/>
          <w:del w:id="645" w:author="11046017_鄭兆媗" w:date="2024-03-25T16:47:00Z"/>
          <w:rPrChange w:id="646" w:author="11046014_劉育彤" w:date="2024-03-25T20:17:00Z">
            <w:rPr>
              <w:ins w:id="647" w:author="11046014_劉育彤" w:date="2024-03-25T14:54:00Z"/>
              <w:del w:id="648" w:author="11046017_鄭兆媗" w:date="2024-03-25T16:47:00Z"/>
              <w:rFonts w:ascii="標楷體" w:hAnsi="標楷體"/>
              <w:szCs w:val="28"/>
            </w:rPr>
          </w:rPrChange>
        </w:rPr>
        <w:pPrChange w:id="649" w:author="11046021_蔡元振" w:date="2024-03-26T14:25:00Z">
          <w:pPr>
            <w:ind w:firstLineChars="200" w:firstLine="560"/>
          </w:pPr>
        </w:pPrChange>
      </w:pPr>
      <w:ins w:id="650" w:author="11046014_劉育彤" w:date="2024-03-25T14:54:00Z">
        <w:del w:id="651" w:author="11046017_鄭兆媗" w:date="2024-03-25T16:47:00Z">
          <w:r w:rsidRPr="003E7632">
            <w:rPr>
              <w:rPrChange w:id="652" w:author="11046014_劉育彤" w:date="2024-03-25T20:17:00Z">
                <w:rPr>
                  <w:rFonts w:ascii="標楷體" w:hAnsi="標楷體"/>
                  <w:szCs w:val="28"/>
                </w:rPr>
              </w:rPrChange>
            </w:rPr>
            <w:delText xml:space="preserve">  </w:delText>
          </w:r>
        </w:del>
      </w:ins>
      <w:ins w:id="653" w:author="11046014_劉育彤" w:date="2024-03-25T15:09:00Z">
        <w:del w:id="654" w:author="11046017_鄭兆媗" w:date="2024-03-25T16:47:00Z">
          <w:r w:rsidR="000B37DD" w:rsidRPr="003E7632">
            <w:rPr>
              <w:rPrChange w:id="655" w:author="11046014_劉育彤" w:date="2024-03-25T20:17:00Z">
                <w:rPr>
                  <w:rFonts w:ascii="標楷體" w:hAnsi="標楷體"/>
                  <w:szCs w:val="28"/>
                </w:rPr>
              </w:rPrChange>
            </w:rPr>
            <w:delText>2-1-1</w:delText>
          </w:r>
          <w:r w:rsidR="000B37DD" w:rsidRPr="003E7632">
            <w:rPr>
              <w:rFonts w:hint="eastAsia"/>
              <w:rPrChange w:id="656" w:author="11046014_劉育彤" w:date="2024-03-25T20:17:00Z">
                <w:rPr>
                  <w:rFonts w:ascii="標楷體" w:hAnsi="標楷體" w:hint="eastAsia"/>
                  <w:szCs w:val="28"/>
                </w:rPr>
              </w:rPrChange>
            </w:rPr>
            <w:delText>市場可行性</w:delText>
          </w:r>
        </w:del>
      </w:ins>
      <w:bookmarkStart w:id="657" w:name="_Toc162302596"/>
      <w:bookmarkStart w:id="658" w:name="_Toc162302649"/>
      <w:bookmarkStart w:id="659" w:name="_Toc162303273"/>
      <w:bookmarkStart w:id="660" w:name="_Toc166433920"/>
      <w:bookmarkEnd w:id="657"/>
      <w:bookmarkEnd w:id="658"/>
      <w:bookmarkEnd w:id="659"/>
      <w:bookmarkEnd w:id="660"/>
    </w:p>
    <w:p w14:paraId="5D69143E" w14:textId="173C2B64" w:rsidR="000B37DD" w:rsidRPr="003E7632" w:rsidRDefault="000B37DD">
      <w:pPr>
        <w:pStyle w:val="2"/>
        <w:rPr>
          <w:ins w:id="661" w:author="11046014_劉育彤" w:date="2024-03-25T14:54:00Z"/>
          <w:del w:id="662" w:author="11046017_鄭兆媗" w:date="2024-03-25T16:47:00Z"/>
          <w:rPrChange w:id="663" w:author="11046014_劉育彤" w:date="2024-03-25T20:17:00Z">
            <w:rPr>
              <w:ins w:id="664" w:author="11046014_劉育彤" w:date="2024-03-25T14:54:00Z"/>
              <w:del w:id="665" w:author="11046017_鄭兆媗" w:date="2024-03-25T16:47:00Z"/>
              <w:rFonts w:ascii="標楷體" w:hAnsi="標楷體"/>
              <w:szCs w:val="28"/>
            </w:rPr>
          </w:rPrChange>
        </w:rPr>
        <w:pPrChange w:id="666" w:author="11046021_蔡元振" w:date="2024-03-26T14:25:00Z">
          <w:pPr>
            <w:ind w:firstLineChars="200" w:firstLine="560"/>
          </w:pPr>
        </w:pPrChange>
      </w:pPr>
      <w:ins w:id="667" w:author="11046014_劉育彤" w:date="2024-03-25T15:09:00Z">
        <w:del w:id="668" w:author="11046017_鄭兆媗" w:date="2024-03-25T16:47:00Z">
          <w:r w:rsidRPr="003E7632">
            <w:rPr>
              <w:rPrChange w:id="669" w:author="11046014_劉育彤" w:date="2024-03-25T20:17:00Z">
                <w:rPr>
                  <w:rFonts w:ascii="標楷體" w:hAnsi="標楷體"/>
                  <w:szCs w:val="28"/>
                </w:rPr>
              </w:rPrChange>
            </w:rPr>
            <w:delText xml:space="preserve">  2-1-2</w:delText>
          </w:r>
          <w:r w:rsidRPr="003E7632">
            <w:rPr>
              <w:rFonts w:hint="eastAsia"/>
              <w:rPrChange w:id="670" w:author="11046014_劉育彤" w:date="2024-03-25T20:17:00Z">
                <w:rPr>
                  <w:rFonts w:ascii="標楷體" w:hAnsi="標楷體" w:hint="eastAsia"/>
                  <w:szCs w:val="28"/>
                </w:rPr>
              </w:rPrChange>
            </w:rPr>
            <w:delText>營運可行性</w:delText>
          </w:r>
        </w:del>
      </w:ins>
      <w:bookmarkStart w:id="671" w:name="_Toc162302597"/>
      <w:bookmarkStart w:id="672" w:name="_Toc162302650"/>
      <w:bookmarkStart w:id="673" w:name="_Toc162303274"/>
      <w:bookmarkStart w:id="674" w:name="_Toc166433921"/>
      <w:bookmarkEnd w:id="671"/>
      <w:bookmarkEnd w:id="672"/>
      <w:bookmarkEnd w:id="673"/>
      <w:bookmarkEnd w:id="674"/>
    </w:p>
    <w:p w14:paraId="7A594A74" w14:textId="77777777" w:rsidR="00BF495D" w:rsidRPr="008B53E3" w:rsidRDefault="00BF495D" w:rsidP="0027530B">
      <w:pPr>
        <w:pStyle w:val="2"/>
        <w:rPr>
          <w:ins w:id="675" w:author="11046017_鄭兆媗" w:date="2024-03-25T16:47:00Z"/>
        </w:rPr>
      </w:pPr>
      <w:ins w:id="676" w:author="11046017_鄭兆媗" w:date="2024-03-25T16:47:00Z">
        <w:del w:id="677" w:author="11046017_鄭兆媗" w:date="2024-03-25T17:16:00Z">
          <w:r w:rsidRPr="000F71AB" w:rsidDel="005D2854">
            <w:rPr>
              <w:rFonts w:hint="eastAsia"/>
            </w:rPr>
            <w:delText>2</w:delText>
          </w:r>
          <w:r w:rsidRPr="008B53E3" w:rsidDel="005D2854">
            <w:rPr>
              <w:rFonts w:hint="eastAsia"/>
            </w:rPr>
            <w:delText>-1</w:delText>
          </w:r>
        </w:del>
        <w:r w:rsidRPr="008B53E3">
          <w:t xml:space="preserve"> </w:t>
        </w:r>
        <w:bookmarkStart w:id="678" w:name="_Toc166433922"/>
        <w:r w:rsidRPr="008B53E3">
          <w:rPr>
            <w:rFonts w:hint="eastAsia"/>
          </w:rPr>
          <w:t>可行性分析</w:t>
        </w:r>
        <w:bookmarkEnd w:id="678"/>
      </w:ins>
    </w:p>
    <w:p w14:paraId="4E8A4E02" w14:textId="165476B8" w:rsidR="00BF495D" w:rsidRPr="002632D2" w:rsidRDefault="00BF495D">
      <w:pPr>
        <w:pStyle w:val="3"/>
        <w:ind w:leftChars="85" w:left="238" w:firstLine="0"/>
        <w:pPrChange w:id="679" w:author="11046017_鄭兆媗" w:date="2024-03-25T17:25:00Z">
          <w:pPr>
            <w:ind w:firstLineChars="200" w:firstLine="560"/>
          </w:pPr>
        </w:pPrChange>
      </w:pPr>
      <w:ins w:id="680" w:author="11046017_鄭兆媗" w:date="2024-03-25T20:56:00Z">
        <w:r w:rsidRPr="002632D2" w:rsidDel="001E157F">
          <w:t xml:space="preserve"> </w:t>
        </w:r>
      </w:ins>
      <w:ins w:id="681" w:author="11046017_鄭兆媗" w:date="2024-03-25T17:20:00Z">
        <w:del w:id="682" w:author="11046014_劉育彤" w:date="2024-03-25T20:38:00Z">
          <w:r w:rsidRPr="002632D2" w:rsidDel="001E157F">
            <w:delText xml:space="preserve"> </w:delText>
          </w:r>
        </w:del>
      </w:ins>
      <w:ins w:id="683" w:author="11046017_鄭兆媗" w:date="2024-03-25T16:47:00Z">
        <w:del w:id="684" w:author="11046017_鄭兆媗" w:date="2024-03-25T17:19:00Z">
          <w:r w:rsidRPr="002632D2" w:rsidDel="001E157F">
            <w:delText xml:space="preserve">  2-1-1</w:delText>
          </w:r>
        </w:del>
        <w:r w:rsidRPr="002632D2">
          <w:rPr>
            <w:rFonts w:hint="eastAsia"/>
          </w:rPr>
          <w:t>市場可行性</w:t>
        </w:r>
      </w:ins>
    </w:p>
    <w:p w14:paraId="77CC55CD" w14:textId="24D55793" w:rsidR="00BD0D37" w:rsidRDefault="00BD0D37" w:rsidP="00BD0D37">
      <w:r>
        <w:rPr>
          <w:rFonts w:hint="eastAsia"/>
        </w:rPr>
        <w:t>我們發出</w:t>
      </w:r>
      <w:r>
        <w:rPr>
          <w:rFonts w:hint="eastAsia"/>
        </w:rPr>
        <w:t>57</w:t>
      </w:r>
      <w:r>
        <w:rPr>
          <w:rFonts w:hint="eastAsia"/>
        </w:rPr>
        <w:t>份問卷來了解一般大眾對於參與羽球課程的想法及在過往是否參加過類似的課程，分別為</w:t>
      </w:r>
      <w:r>
        <w:rPr>
          <w:rFonts w:hint="eastAsia"/>
        </w:rPr>
        <w:t>25</w:t>
      </w:r>
      <w:r>
        <w:rPr>
          <w:rFonts w:hint="eastAsia"/>
        </w:rPr>
        <w:t>男</w:t>
      </w:r>
      <w:r>
        <w:rPr>
          <w:rFonts w:hint="eastAsia"/>
        </w:rPr>
        <w:t>32</w:t>
      </w:r>
      <w:r>
        <w:rPr>
          <w:rFonts w:hint="eastAsia"/>
        </w:rPr>
        <w:t>女。發現多數人會想報名羽球課程的原因都是以下幾點：</w:t>
      </w:r>
    </w:p>
    <w:p w14:paraId="7504842B" w14:textId="77777777" w:rsidR="00BD0D37" w:rsidRDefault="00BD0D37" w:rsidP="00BD0D37">
      <w:pPr>
        <w:pStyle w:val="af"/>
        <w:numPr>
          <w:ilvl w:val="0"/>
          <w:numId w:val="32"/>
        </w:numPr>
        <w:ind w:leftChars="0"/>
      </w:pPr>
      <w:r>
        <w:rPr>
          <w:rFonts w:hint="eastAsia"/>
        </w:rPr>
        <w:t>休閒運動</w:t>
      </w:r>
    </w:p>
    <w:p w14:paraId="494F58A3" w14:textId="77777777" w:rsidR="00BD0D37" w:rsidRDefault="00BD0D37" w:rsidP="00BD0D37">
      <w:pPr>
        <w:pStyle w:val="af"/>
        <w:numPr>
          <w:ilvl w:val="0"/>
          <w:numId w:val="32"/>
        </w:numPr>
        <w:ind w:leftChars="0"/>
      </w:pPr>
      <w:r>
        <w:rPr>
          <w:rFonts w:hint="eastAsia"/>
        </w:rPr>
        <w:t>鍛鍊身體</w:t>
      </w:r>
    </w:p>
    <w:p w14:paraId="0408382A" w14:textId="77777777" w:rsidR="00BD0D37" w:rsidRDefault="00BD0D37" w:rsidP="00BD0D37">
      <w:pPr>
        <w:pStyle w:val="af"/>
        <w:numPr>
          <w:ilvl w:val="0"/>
          <w:numId w:val="32"/>
        </w:numPr>
        <w:ind w:leftChars="0"/>
      </w:pPr>
      <w:r>
        <w:rPr>
          <w:rFonts w:hint="eastAsia"/>
        </w:rPr>
        <w:t>以球會友</w:t>
      </w:r>
    </w:p>
    <w:p w14:paraId="4A5F59A8" w14:textId="77777777" w:rsidR="00BD0D37" w:rsidRPr="00E36EA5" w:rsidRDefault="00BD0D37" w:rsidP="00BD0D37"/>
    <w:p w14:paraId="46FF56ED" w14:textId="77777777" w:rsidR="00BD0D37" w:rsidRPr="00AE6B11" w:rsidRDefault="00BD0D37" w:rsidP="00BD0D37">
      <w:r>
        <w:rPr>
          <w:rFonts w:hint="eastAsia"/>
        </w:rPr>
        <w:t>以下是我們問卷的相關圖表</w:t>
      </w:r>
    </w:p>
    <w:p w14:paraId="4CB69438" w14:textId="77777777" w:rsidR="00BD0D37" w:rsidRDefault="00BD0D37" w:rsidP="00BD0D37">
      <w:pPr>
        <w:jc w:val="center"/>
        <w:rPr>
          <w:szCs w:val="28"/>
        </w:rPr>
      </w:pPr>
      <w:r>
        <w:rPr>
          <w:noProof/>
        </w:rPr>
        <mc:AlternateContent>
          <mc:Choice Requires="wps">
            <w:drawing>
              <wp:anchor distT="0" distB="0" distL="114300" distR="114300" simplePos="0" relativeHeight="251660293" behindDoc="0" locked="0" layoutInCell="1" allowOverlap="1" wp14:anchorId="65976C2E" wp14:editId="7D1E1D2A">
                <wp:simplePos x="0" y="0"/>
                <wp:positionH relativeFrom="column">
                  <wp:posOffset>1667803</wp:posOffset>
                </wp:positionH>
                <wp:positionV relativeFrom="paragraph">
                  <wp:posOffset>58859</wp:posOffset>
                </wp:positionV>
                <wp:extent cx="766689" cy="583809"/>
                <wp:effectExtent l="0" t="0" r="14605" b="26035"/>
                <wp:wrapNone/>
                <wp:docPr id="1938966343" name="文字方塊 2"/>
                <wp:cNvGraphicFramePr/>
                <a:graphic xmlns:a="http://schemas.openxmlformats.org/drawingml/2006/main">
                  <a:graphicData uri="http://schemas.microsoft.com/office/word/2010/wordprocessingShape">
                    <wps:wsp>
                      <wps:cNvSpPr txBox="1"/>
                      <wps:spPr>
                        <a:xfrm>
                          <a:off x="0" y="0"/>
                          <a:ext cx="766689" cy="583809"/>
                        </a:xfrm>
                        <a:prstGeom prst="rect">
                          <a:avLst/>
                        </a:prstGeom>
                        <a:solidFill>
                          <a:schemeClr val="lt1"/>
                        </a:solidFill>
                        <a:ln w="6350">
                          <a:solidFill>
                            <a:schemeClr val="bg1"/>
                          </a:solidFill>
                        </a:ln>
                      </wps:spPr>
                      <wps:txbx>
                        <w:txbxContent>
                          <w:p w14:paraId="7B30DFD1" w14:textId="77777777" w:rsidR="00BD0D37" w:rsidRDefault="00BD0D37" w:rsidP="00BD0D37">
                            <w:r>
                              <w:rPr>
                                <w:rFonts w:hint="eastAsia"/>
                              </w:rPr>
                              <w:t>性別</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976C2E" id="_x0000_s1032" type="#_x0000_t202" style="position:absolute;left:0;text-align:left;margin-left:131.3pt;margin-top:4.65pt;width:60.35pt;height:45.95pt;z-index:25166029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" fillcolor="white [3201]" strokecolor="white [3212]" strokeweight=".5pt">
                <v:textbox>
                  <w:txbxContent>
                    <w:p w14:paraId="7B30DFD1" w14:textId="77777777" w:rsidR="00BD0D37" w:rsidRDefault="00BD0D37" w:rsidP="00BD0D37">
                      <w:r>
                        <w:rPr>
                          <w:rFonts w:hint="eastAsia"/>
                        </w:rPr>
                        <w:t>性別</w:t>
                      </w:r>
                    </w:p>
                  </w:txbxContent>
                </v:textbox>
              </v:shape>
            </w:pict>
          </mc:Fallback>
        </mc:AlternateContent>
      </w:r>
      <w:r>
        <w:rPr>
          <w:noProof/>
        </w:rPr>
        <w:drawing>
          <wp:inline distT="0" distB="0" distL="0" distR="0" wp14:anchorId="0751C926" wp14:editId="008ED7FE">
            <wp:extent cx="3172264" cy="2173459"/>
            <wp:effectExtent l="19050" t="19050" r="9525" b="17780"/>
            <wp:docPr id="136063257" name="圖片 1" descr="表單回應圖表。題目：性別。回應數：57 則回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表單回應圖表。題目：性別。回應數：57 則回應。"/>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12493" r="24904" b="-2022"/>
                    <a:stretch/>
                  </pic:blipFill>
                  <pic:spPr bwMode="auto">
                    <a:xfrm>
                      <a:off x="0" y="0"/>
                      <a:ext cx="3190108" cy="2185685"/>
                    </a:xfrm>
                    <a:prstGeom prst="rect">
                      <a:avLst/>
                    </a:prstGeom>
                    <a:noFill/>
                    <a:ln>
                      <a:solidFill>
                        <a:schemeClr val="bg1">
                          <a:lumMod val="65000"/>
                        </a:schemeClr>
                      </a:solidFill>
                    </a:ln>
                    <a:extLst>
                      <a:ext uri="{53640926-AAD7-44D8-BBD7-CCE9431645EC}">
                        <a14:shadowObscured xmlns:a14="http://schemas.microsoft.com/office/drawing/2010/main"/>
                      </a:ext>
                    </a:extLst>
                  </pic:spPr>
                </pic:pic>
              </a:graphicData>
            </a:graphic>
          </wp:inline>
        </w:drawing>
      </w:r>
    </w:p>
    <w:p w14:paraId="1361052F" w14:textId="77777777" w:rsidR="00BD0D37" w:rsidRDefault="00BD0D37" w:rsidP="00BD0D37">
      <w:pPr>
        <w:jc w:val="center"/>
        <w:rPr>
          <w:szCs w:val="28"/>
        </w:rPr>
      </w:pPr>
      <w:r>
        <w:rPr>
          <w:rFonts w:hint="eastAsia"/>
          <w:szCs w:val="28"/>
        </w:rPr>
        <w:t>▲性別問卷圖</w:t>
      </w:r>
    </w:p>
    <w:p w14:paraId="0C109194" w14:textId="77777777" w:rsidR="00BD0D37" w:rsidRDefault="00BD0D37" w:rsidP="00BD0D37">
      <w:pPr>
        <w:jc w:val="left"/>
        <w:rPr>
          <w:szCs w:val="28"/>
        </w:rPr>
      </w:pPr>
      <w:r>
        <w:rPr>
          <w:rFonts w:hint="eastAsia"/>
          <w:szCs w:val="28"/>
        </w:rPr>
        <w:t>根據上圖，此問卷填寫的性別大多是女性。</w:t>
      </w:r>
    </w:p>
    <w:p w14:paraId="72AD8266" w14:textId="77777777" w:rsidR="00BD0D37" w:rsidRDefault="00BD0D37" w:rsidP="00BD0D37">
      <w:pPr>
        <w:jc w:val="center"/>
        <w:rPr>
          <w:szCs w:val="28"/>
        </w:rPr>
      </w:pPr>
      <w:r>
        <w:rPr>
          <w:noProof/>
        </w:rPr>
        <w:lastRenderedPageBreak/>
        <mc:AlternateContent>
          <mc:Choice Requires="wps">
            <w:drawing>
              <wp:anchor distT="0" distB="0" distL="114300" distR="114300" simplePos="0" relativeHeight="251661317" behindDoc="0" locked="0" layoutInCell="1" allowOverlap="1" wp14:anchorId="45710608" wp14:editId="1C01434A">
                <wp:simplePos x="0" y="0"/>
                <wp:positionH relativeFrom="column">
                  <wp:posOffset>1126393</wp:posOffset>
                </wp:positionH>
                <wp:positionV relativeFrom="paragraph">
                  <wp:posOffset>68971</wp:posOffset>
                </wp:positionV>
                <wp:extent cx="858129" cy="647114"/>
                <wp:effectExtent l="0" t="0" r="0" b="635"/>
                <wp:wrapNone/>
                <wp:docPr id="78173095" name="文字方塊 4"/>
                <wp:cNvGraphicFramePr/>
                <a:graphic xmlns:a="http://schemas.openxmlformats.org/drawingml/2006/main">
                  <a:graphicData uri="http://schemas.microsoft.com/office/word/2010/wordprocessingShape">
                    <wps:wsp>
                      <wps:cNvSpPr txBox="1"/>
                      <wps:spPr>
                        <a:xfrm>
                          <a:off x="0" y="0"/>
                          <a:ext cx="858129" cy="647114"/>
                        </a:xfrm>
                        <a:prstGeom prst="rect">
                          <a:avLst/>
                        </a:prstGeom>
                        <a:noFill/>
                        <a:ln w="6350">
                          <a:noFill/>
                        </a:ln>
                      </wps:spPr>
                      <wps:txbx>
                        <w:txbxContent>
                          <w:p w14:paraId="3BF534C6" w14:textId="77777777" w:rsidR="00BD0D37" w:rsidRDefault="00BD0D37" w:rsidP="00BD0D37">
                            <w:r>
                              <w:rPr>
                                <w:rFonts w:hint="eastAsia"/>
                              </w:rPr>
                              <w:t>年齡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710608" id="文字方塊 4" o:spid="_x0000_s1033" type="#_x0000_t202" style="position:absolute;left:0;text-align:left;margin-left:88.7pt;margin-top:5.45pt;width:67.55pt;height:50.95pt;z-index:25166131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" filled="f" stroked="f" strokeweight=".5pt">
                <v:textbox>
                  <w:txbxContent>
                    <w:p w14:paraId="3BF534C6" w14:textId="77777777" w:rsidR="00BD0D37" w:rsidRDefault="00BD0D37" w:rsidP="00BD0D37">
                      <w:r>
                        <w:rPr>
                          <w:rFonts w:hint="eastAsia"/>
                        </w:rPr>
                        <w:t>年齡</w:t>
                      </w:r>
                    </w:p>
                  </w:txbxContent>
                </v:textbox>
              </v:shape>
            </w:pict>
          </mc:Fallback>
        </mc:AlternateContent>
      </w:r>
      <w:r>
        <w:rPr>
          <w:noProof/>
        </w:rPr>
        <w:drawing>
          <wp:inline distT="0" distB="0" distL="0" distR="0" wp14:anchorId="777F3450" wp14:editId="6606D75F">
            <wp:extent cx="4247500" cy="2381837"/>
            <wp:effectExtent l="19050" t="19050" r="20320" b="19050"/>
            <wp:docPr id="567334936" name="圖片 3" descr="表單回應圖表。題目：年齡。回應數：57 則回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表單回應圖表。題目：年齡。回應數：57 則回應。"/>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14004" t="9631" r="20427" b="2913"/>
                    <a:stretch/>
                  </pic:blipFill>
                  <pic:spPr bwMode="auto">
                    <a:xfrm>
                      <a:off x="0" y="0"/>
                      <a:ext cx="4248599" cy="2382453"/>
                    </a:xfrm>
                    <a:prstGeom prst="rect">
                      <a:avLst/>
                    </a:prstGeom>
                    <a:noFill/>
                    <a:ln w="9525" cap="flat" cmpd="sng" algn="ctr">
                      <a:solidFill>
                        <a:sysClr val="window" lastClr="FFFFFF">
                          <a:lumMod val="6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57086A2" w14:textId="77777777" w:rsidR="00BD0D37" w:rsidRDefault="00BD0D37" w:rsidP="00BD0D37">
      <w:pPr>
        <w:jc w:val="center"/>
        <w:rPr>
          <w:szCs w:val="28"/>
        </w:rPr>
      </w:pPr>
      <w:r>
        <w:rPr>
          <w:rFonts w:hint="eastAsia"/>
          <w:szCs w:val="28"/>
        </w:rPr>
        <w:t>▲年齡問卷圖</w:t>
      </w:r>
    </w:p>
    <w:p w14:paraId="48E9A6D4" w14:textId="77777777" w:rsidR="00BD0D37" w:rsidRDefault="00BD0D37" w:rsidP="00BD0D37">
      <w:pPr>
        <w:jc w:val="left"/>
        <w:rPr>
          <w:szCs w:val="28"/>
        </w:rPr>
      </w:pPr>
      <w:r>
        <w:rPr>
          <w:rFonts w:hint="eastAsia"/>
          <w:szCs w:val="28"/>
        </w:rPr>
        <w:t>根據上圖，了解填寫問卷的年齡落在哪</w:t>
      </w:r>
      <w:proofErr w:type="gramStart"/>
      <w:r>
        <w:rPr>
          <w:rFonts w:hint="eastAsia"/>
          <w:szCs w:val="28"/>
        </w:rPr>
        <w:t>個</w:t>
      </w:r>
      <w:proofErr w:type="gramEnd"/>
      <w:r>
        <w:rPr>
          <w:rFonts w:hint="eastAsia"/>
          <w:szCs w:val="28"/>
        </w:rPr>
        <w:t>區間，以便我們集中目標客群。由於我們目前能接觸到的族群以大學生居多，所以年齡落在</w:t>
      </w:r>
      <w:r>
        <w:rPr>
          <w:szCs w:val="28"/>
        </w:rPr>
        <w:t>1</w:t>
      </w:r>
      <w:r>
        <w:rPr>
          <w:rFonts w:hint="eastAsia"/>
          <w:szCs w:val="28"/>
        </w:rPr>
        <w:t>8-24</w:t>
      </w:r>
      <w:r>
        <w:rPr>
          <w:rFonts w:hint="eastAsia"/>
          <w:szCs w:val="28"/>
        </w:rPr>
        <w:t>最多，主要以這個年齡層的想法作為設計系統的建議。</w:t>
      </w:r>
    </w:p>
    <w:p w14:paraId="46B1F2C6" w14:textId="77777777" w:rsidR="00BD0D37" w:rsidRDefault="00BD0D37" w:rsidP="00BD0D37">
      <w:pPr>
        <w:jc w:val="center"/>
        <w:rPr>
          <w:szCs w:val="28"/>
        </w:rPr>
      </w:pPr>
      <w:r>
        <w:rPr>
          <w:noProof/>
        </w:rPr>
        <mc:AlternateContent>
          <mc:Choice Requires="wps">
            <w:drawing>
              <wp:anchor distT="0" distB="0" distL="114300" distR="114300" simplePos="0" relativeHeight="251662341" behindDoc="0" locked="0" layoutInCell="1" allowOverlap="1" wp14:anchorId="2F815086" wp14:editId="0EFAE592">
                <wp:simplePos x="0" y="0"/>
                <wp:positionH relativeFrom="column">
                  <wp:posOffset>1219689</wp:posOffset>
                </wp:positionH>
                <wp:positionV relativeFrom="page">
                  <wp:posOffset>4918564</wp:posOffset>
                </wp:positionV>
                <wp:extent cx="2707640" cy="485140"/>
                <wp:effectExtent l="0" t="0" r="0" b="0"/>
                <wp:wrapNone/>
                <wp:docPr id="740205267" name="文字方塊 6"/>
                <wp:cNvGraphicFramePr/>
                <a:graphic xmlns:a="http://schemas.openxmlformats.org/drawingml/2006/main">
                  <a:graphicData uri="http://schemas.microsoft.com/office/word/2010/wordprocessingShape">
                    <wps:wsp>
                      <wps:cNvSpPr txBox="1"/>
                      <wps:spPr>
                        <a:xfrm>
                          <a:off x="0" y="0"/>
                          <a:ext cx="2707640" cy="485140"/>
                        </a:xfrm>
                        <a:prstGeom prst="rect">
                          <a:avLst/>
                        </a:prstGeom>
                        <a:noFill/>
                        <a:ln w="6350">
                          <a:noFill/>
                        </a:ln>
                      </wps:spPr>
                      <wps:txbx>
                        <w:txbxContent>
                          <w:p w14:paraId="2D563DFE" w14:textId="77777777" w:rsidR="00BD0D37" w:rsidRDefault="00BD0D37" w:rsidP="00BD0D37">
                            <w:r>
                              <w:rPr>
                                <w:rFonts w:hint="eastAsia"/>
                              </w:rPr>
                              <w:t>是否參與過羽球課程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815086" id="文字方塊 6" o:spid="_x0000_s1034" type="#_x0000_t202" style="position:absolute;left:0;text-align:left;margin-left:96.05pt;margin-top:387.3pt;width:213.2pt;height:38.2pt;z-index:251662341;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" filled="f" stroked="f" strokeweight=".5pt">
                <v:textbox>
                  <w:txbxContent>
                    <w:p w14:paraId="2D563DFE" w14:textId="77777777" w:rsidR="00BD0D37" w:rsidRDefault="00BD0D37" w:rsidP="00BD0D37">
                      <w:r>
                        <w:rPr>
                          <w:rFonts w:hint="eastAsia"/>
                        </w:rPr>
                        <w:t>是否參與過羽球課程</w:t>
                      </w:r>
                    </w:p>
                  </w:txbxContent>
                </v:textbox>
                <w10:wrap anchory="page"/>
              </v:shape>
            </w:pict>
          </mc:Fallback>
        </mc:AlternateContent>
      </w:r>
      <w:r>
        <w:rPr>
          <w:noProof/>
        </w:rPr>
        <w:drawing>
          <wp:inline distT="0" distB="0" distL="0" distR="0" wp14:anchorId="4A45D10E" wp14:editId="7371D6B5">
            <wp:extent cx="4034790" cy="2445185"/>
            <wp:effectExtent l="19050" t="19050" r="22860" b="12700"/>
            <wp:docPr id="1607843861" name="圖片 5" descr="表單回應圖表。題目：1.您是否參與過相關羽球課程？。回應數：57 則回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表單回應圖表。題目：1.您是否參與過相關羽球課程？。回應數：57 則回應。"/>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12272" t="14601" r="28314" b="-245"/>
                    <a:stretch/>
                  </pic:blipFill>
                  <pic:spPr bwMode="auto">
                    <a:xfrm>
                      <a:off x="0" y="0"/>
                      <a:ext cx="4038106" cy="2447195"/>
                    </a:xfrm>
                    <a:prstGeom prst="rect">
                      <a:avLst/>
                    </a:prstGeom>
                    <a:noFill/>
                    <a:ln w="9525" cap="flat" cmpd="sng" algn="ctr">
                      <a:solidFill>
                        <a:sysClr val="window" lastClr="FFFFFF">
                          <a:lumMod val="6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3BB7504" w14:textId="77777777" w:rsidR="00BD0D37" w:rsidRDefault="00BD0D37" w:rsidP="00BD0D37">
      <w:pPr>
        <w:jc w:val="center"/>
        <w:rPr>
          <w:szCs w:val="28"/>
        </w:rPr>
      </w:pPr>
      <w:r>
        <w:rPr>
          <w:rFonts w:hint="eastAsia"/>
          <w:szCs w:val="28"/>
        </w:rPr>
        <w:t>▲</w:t>
      </w:r>
      <w:r>
        <w:rPr>
          <w:rFonts w:hint="eastAsia"/>
        </w:rPr>
        <w:t>是否參與過羽球課程</w:t>
      </w:r>
      <w:proofErr w:type="gramStart"/>
      <w:r>
        <w:rPr>
          <w:rFonts w:hint="eastAsia"/>
          <w:szCs w:val="28"/>
        </w:rPr>
        <w:t>佔</w:t>
      </w:r>
      <w:proofErr w:type="gramEnd"/>
      <w:r>
        <w:rPr>
          <w:rFonts w:hint="eastAsia"/>
          <w:szCs w:val="28"/>
        </w:rPr>
        <w:t>比圖</w:t>
      </w:r>
    </w:p>
    <w:p w14:paraId="3984E130" w14:textId="77777777" w:rsidR="00BD0D37" w:rsidRDefault="00BD0D37" w:rsidP="00BD0D37">
      <w:pPr>
        <w:jc w:val="left"/>
        <w:rPr>
          <w:szCs w:val="28"/>
        </w:rPr>
      </w:pPr>
      <w:r>
        <w:rPr>
          <w:rFonts w:hint="eastAsia"/>
          <w:szCs w:val="28"/>
        </w:rPr>
        <w:t>根據上圖，我們得知以往是否參與過羽球課程的人數將近六成。</w:t>
      </w:r>
    </w:p>
    <w:p w14:paraId="39BFB3E6" w14:textId="77777777" w:rsidR="00BD0D37" w:rsidRDefault="00BD0D37" w:rsidP="00BD0D37">
      <w:pPr>
        <w:jc w:val="left"/>
        <w:rPr>
          <w:noProof/>
        </w:rPr>
      </w:pPr>
    </w:p>
    <w:p w14:paraId="0A6540A5" w14:textId="77777777" w:rsidR="00BD0D37" w:rsidRDefault="00BD0D37" w:rsidP="00BD0D37">
      <w:pPr>
        <w:jc w:val="center"/>
        <w:rPr>
          <w:szCs w:val="28"/>
        </w:rPr>
      </w:pPr>
      <w:r>
        <w:rPr>
          <w:noProof/>
        </w:rPr>
        <w:lastRenderedPageBreak/>
        <mc:AlternateContent>
          <mc:Choice Requires="wps">
            <w:drawing>
              <wp:anchor distT="0" distB="0" distL="114300" distR="114300" simplePos="0" relativeHeight="251663365" behindDoc="0" locked="0" layoutInCell="1" allowOverlap="1" wp14:anchorId="7146C8AD" wp14:editId="438D767B">
                <wp:simplePos x="0" y="0"/>
                <wp:positionH relativeFrom="column">
                  <wp:posOffset>358629</wp:posOffset>
                </wp:positionH>
                <wp:positionV relativeFrom="page">
                  <wp:posOffset>636856</wp:posOffset>
                </wp:positionV>
                <wp:extent cx="2672862" cy="316523"/>
                <wp:effectExtent l="0" t="0" r="0" b="7620"/>
                <wp:wrapNone/>
                <wp:docPr id="1469730423" name="文字方塊 6"/>
                <wp:cNvGraphicFramePr/>
                <a:graphic xmlns:a="http://schemas.openxmlformats.org/drawingml/2006/main">
                  <a:graphicData uri="http://schemas.microsoft.com/office/word/2010/wordprocessingShape">
                    <wps:wsp>
                      <wps:cNvSpPr txBox="1"/>
                      <wps:spPr>
                        <a:xfrm>
                          <a:off x="0" y="0"/>
                          <a:ext cx="2672862" cy="316523"/>
                        </a:xfrm>
                        <a:prstGeom prst="rect">
                          <a:avLst/>
                        </a:prstGeom>
                        <a:noFill/>
                        <a:ln w="6350">
                          <a:noFill/>
                        </a:ln>
                      </wps:spPr>
                      <wps:txbx>
                        <w:txbxContent>
                          <w:p w14:paraId="52306F86" w14:textId="77777777" w:rsidR="00BD0D37" w:rsidRDefault="00BD0D37" w:rsidP="00BD0D37">
                            <w:pPr>
                              <w:spacing w:line="240" w:lineRule="exact"/>
                            </w:pPr>
                            <w:r>
                              <w:rPr>
                                <w:rFonts w:hint="eastAsia"/>
                              </w:rPr>
                              <w:t>為什麼想參與羽球課程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46C8AD" id="_x0000_s1035" type="#_x0000_t202" style="position:absolute;left:0;text-align:left;margin-left:28.25pt;margin-top:50.15pt;width:210.45pt;height:24.9pt;z-index:251663365;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" filled="f" stroked="f" strokeweight=".5pt">
                <v:textbox>
                  <w:txbxContent>
                    <w:p w14:paraId="52306F86" w14:textId="77777777" w:rsidR="00BD0D37" w:rsidRDefault="00BD0D37" w:rsidP="00BD0D37">
                      <w:pPr>
                        <w:spacing w:line="240" w:lineRule="exact"/>
                      </w:pPr>
                      <w:r>
                        <w:rPr>
                          <w:rFonts w:hint="eastAsia"/>
                        </w:rPr>
                        <w:t>為什麼想參與羽球課程</w:t>
                      </w:r>
                    </w:p>
                  </w:txbxContent>
                </v:textbox>
                <w10:wrap anchory="page"/>
              </v:shape>
            </w:pict>
          </mc:Fallback>
        </mc:AlternateContent>
      </w:r>
      <w:r>
        <w:rPr>
          <w:noProof/>
        </w:rPr>
        <w:drawing>
          <wp:inline distT="0" distB="0" distL="0" distR="0" wp14:anchorId="25071A3D" wp14:editId="1C864990">
            <wp:extent cx="5726430" cy="2694472"/>
            <wp:effectExtent l="19050" t="19050" r="26670" b="10795"/>
            <wp:docPr id="1682311002" name="圖片 7" descr="表單回應圖表。題目：3.為什麼會想參加羽球課程？(可選擇多個)。回應數：50 則回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表單回應圖表。題目：3.為什麼會想參加羽球課程？(可選擇多個)。回應數：50 則回應。"/>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11615" t="12413"/>
                    <a:stretch/>
                  </pic:blipFill>
                  <pic:spPr bwMode="auto">
                    <a:xfrm>
                      <a:off x="0" y="0"/>
                      <a:ext cx="5726430" cy="2694472"/>
                    </a:xfrm>
                    <a:prstGeom prst="rect">
                      <a:avLst/>
                    </a:prstGeom>
                    <a:noFill/>
                    <a:ln w="9525" cap="flat" cmpd="sng" algn="ctr">
                      <a:solidFill>
                        <a:sysClr val="window" lastClr="FFFFFF">
                          <a:lumMod val="6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96DB55B" w14:textId="77777777" w:rsidR="00BD0D37" w:rsidRDefault="00BD0D37" w:rsidP="00BD0D37">
      <w:pPr>
        <w:jc w:val="center"/>
        <w:rPr>
          <w:szCs w:val="28"/>
        </w:rPr>
      </w:pPr>
      <w:r>
        <w:rPr>
          <w:rFonts w:hint="eastAsia"/>
          <w:szCs w:val="28"/>
        </w:rPr>
        <w:t>▲</w:t>
      </w:r>
      <w:r>
        <w:rPr>
          <w:rFonts w:hint="eastAsia"/>
        </w:rPr>
        <w:t>為什麼想參加羽球課程</w:t>
      </w:r>
      <w:r>
        <w:rPr>
          <w:rFonts w:hint="eastAsia"/>
          <w:szCs w:val="28"/>
        </w:rPr>
        <w:t>問卷圖</w:t>
      </w:r>
    </w:p>
    <w:p w14:paraId="30D365D6" w14:textId="77777777" w:rsidR="00BD0D37" w:rsidRPr="007757D2" w:rsidRDefault="00BD0D37" w:rsidP="00BD0D37">
      <w:pPr>
        <w:jc w:val="left"/>
        <w:rPr>
          <w:ins w:id="685" w:author="11046017_鄭兆媗" w:date="2024-03-25T16:47:00Z"/>
          <w:szCs w:val="28"/>
        </w:rPr>
      </w:pPr>
      <w:r>
        <w:rPr>
          <w:rFonts w:hint="eastAsia"/>
          <w:szCs w:val="28"/>
        </w:rPr>
        <w:t>根據上圖，我們可以很明顯地看出大多數人參加羽球課程都是為了運動，其餘都相對</w:t>
      </w:r>
      <w:proofErr w:type="gramStart"/>
      <w:r>
        <w:rPr>
          <w:rFonts w:hint="eastAsia"/>
          <w:szCs w:val="28"/>
        </w:rPr>
        <w:t>佔</w:t>
      </w:r>
      <w:proofErr w:type="gramEnd"/>
      <w:r>
        <w:rPr>
          <w:rFonts w:hint="eastAsia"/>
          <w:szCs w:val="28"/>
        </w:rPr>
        <w:t>少數，因此，我們將透過報名表單問題的填寫來為使用者匹配出最適合的教練及課程，以利使用者獲得最高的課程體驗。</w:t>
      </w:r>
    </w:p>
    <w:p w14:paraId="267023B4" w14:textId="38F68D4C" w:rsidR="005032AD" w:rsidRPr="00BD0D37" w:rsidRDefault="005032AD">
      <w:pPr>
        <w:rPr>
          <w:ins w:id="686" w:author="11046017_鄭兆媗" w:date="2024-03-25T16:47:00Z"/>
          <w:szCs w:val="28"/>
        </w:rPr>
        <w:pPrChange w:id="687" w:author="11046017_鄭兆媗" w:date="2024-03-25T17:25:00Z">
          <w:pPr>
            <w:ind w:firstLineChars="200" w:firstLine="560"/>
          </w:pPr>
        </w:pPrChange>
      </w:pPr>
    </w:p>
    <w:p w14:paraId="2ADF84F6" w14:textId="4CE71153" w:rsidR="00BF495D" w:rsidRPr="002632D2" w:rsidRDefault="001E157F">
      <w:pPr>
        <w:pStyle w:val="3"/>
        <w:ind w:leftChars="85" w:left="238" w:firstLine="0"/>
        <w:pPrChange w:id="688" w:author="11046017_鄭兆媗" w:date="2024-03-25T17:25:00Z">
          <w:pPr>
            <w:ind w:firstLineChars="200" w:firstLine="560"/>
          </w:pPr>
        </w:pPrChange>
      </w:pPr>
      <w:ins w:id="689" w:author="11046017_鄭兆媗" w:date="2024-03-25T17:20:00Z">
        <w:r>
          <w:rPr>
            <w:rFonts w:hint="eastAsia"/>
          </w:rPr>
          <w:t xml:space="preserve"> </w:t>
        </w:r>
      </w:ins>
      <w:ins w:id="690" w:author="11046017_鄭兆媗" w:date="2024-03-25T16:47:00Z">
        <w:del w:id="691" w:author="11046017_鄭兆媗" w:date="2024-03-25T17:20:00Z">
          <w:r w:rsidR="00BF495D" w:rsidRPr="002632D2" w:rsidDel="001E157F">
            <w:delText xml:space="preserve">  2-1-2</w:delText>
          </w:r>
        </w:del>
        <w:r w:rsidR="00BF495D" w:rsidRPr="002632D2">
          <w:rPr>
            <w:rFonts w:hint="eastAsia"/>
          </w:rPr>
          <w:t>營運可行性</w:t>
        </w:r>
      </w:ins>
    </w:p>
    <w:p w14:paraId="213EF9CB" w14:textId="7BBF754A" w:rsidR="00911FB2" w:rsidRDefault="00911FB2" w:rsidP="00911FB2">
      <w:pPr>
        <w:rPr>
          <w:szCs w:val="28"/>
        </w:rPr>
      </w:pPr>
      <w:r>
        <w:rPr>
          <w:rFonts w:hint="eastAsia"/>
          <w:szCs w:val="28"/>
        </w:rPr>
        <w:t>我們將用戶分為一般用戶及會員用戶，其差異在於能否在平台上留言討論及未來若</w:t>
      </w:r>
      <w:proofErr w:type="gramStart"/>
      <w:r>
        <w:rPr>
          <w:rFonts w:hint="eastAsia"/>
          <w:szCs w:val="28"/>
        </w:rPr>
        <w:t>有續報課程</w:t>
      </w:r>
      <w:proofErr w:type="gramEnd"/>
      <w:r>
        <w:rPr>
          <w:rFonts w:hint="eastAsia"/>
          <w:szCs w:val="28"/>
        </w:rPr>
        <w:t>會有折扣優惠，我們發現大多喜愛羽球的社會大眾喜歡藉由自媒體影音來學習新的技能，但往往得到的成效</w:t>
      </w:r>
      <w:proofErr w:type="gramStart"/>
      <w:r>
        <w:rPr>
          <w:rFonts w:hint="eastAsia"/>
          <w:szCs w:val="28"/>
        </w:rPr>
        <w:t>不</w:t>
      </w:r>
      <w:proofErr w:type="gramEnd"/>
      <w:r>
        <w:rPr>
          <w:rFonts w:hint="eastAsia"/>
          <w:szCs w:val="28"/>
        </w:rPr>
        <w:t>彰，原因是自身無法完整呈現出影音的教學內容或是有問題卻無法及時尋求請教，因此我們的平有許多專業的教練能夠及時解決球友們的疑惑。我們的主要收入為課程費用，因此我們透過經營社群媒體增加市場曝光度，另外自製羽球的教學影片來提供</w:t>
      </w:r>
      <w:proofErr w:type="gramStart"/>
      <w:r>
        <w:rPr>
          <w:rFonts w:hint="eastAsia"/>
          <w:szCs w:val="28"/>
        </w:rPr>
        <w:t>學生線上學習</w:t>
      </w:r>
      <w:proofErr w:type="gramEnd"/>
      <w:r>
        <w:rPr>
          <w:rFonts w:hint="eastAsia"/>
          <w:szCs w:val="28"/>
        </w:rPr>
        <w:t>的機會，也藉此提高平</w:t>
      </w:r>
      <w:proofErr w:type="gramStart"/>
      <w:r>
        <w:rPr>
          <w:rFonts w:hint="eastAsia"/>
          <w:szCs w:val="28"/>
        </w:rPr>
        <w:t>臺</w:t>
      </w:r>
      <w:proofErr w:type="gramEnd"/>
      <w:r>
        <w:rPr>
          <w:rFonts w:hint="eastAsia"/>
          <w:szCs w:val="28"/>
        </w:rPr>
        <w:t>的點閱率及增進學生的忠誠度。</w:t>
      </w:r>
    </w:p>
    <w:p w14:paraId="514DB400" w14:textId="2CFF49AE" w:rsidR="00911FB2" w:rsidRDefault="00911FB2">
      <w:pPr>
        <w:widowControl/>
        <w:jc w:val="left"/>
        <w:rPr>
          <w:szCs w:val="28"/>
        </w:rPr>
      </w:pPr>
      <w:r>
        <w:rPr>
          <w:szCs w:val="28"/>
        </w:rPr>
        <w:br w:type="page"/>
      </w:r>
    </w:p>
    <w:p w14:paraId="40EEB3BD" w14:textId="6879D811" w:rsidR="00B202F1" w:rsidRPr="004807DA" w:rsidRDefault="007946C0">
      <w:pPr>
        <w:pStyle w:val="2"/>
        <w:rPr>
          <w:ins w:id="692" w:author="11046014_劉育彤" w:date="2024-03-25T14:54:00Z"/>
        </w:rPr>
        <w:pPrChange w:id="693" w:author="11046021_蔡元振" w:date="2024-03-26T14:25:00Z">
          <w:pPr>
            <w:ind w:firstLineChars="50" w:firstLine="140"/>
          </w:pPr>
        </w:pPrChange>
      </w:pPr>
      <w:ins w:id="694" w:author="11046017_鄭兆媗" w:date="2024-03-25T20:56:00Z">
        <w:r>
          <w:rPr>
            <w:rFonts w:hint="eastAsia"/>
          </w:rPr>
          <w:lastRenderedPageBreak/>
          <w:t xml:space="preserve"> </w:t>
        </w:r>
      </w:ins>
      <w:ins w:id="695" w:author="11046014_劉育彤" w:date="2024-03-25T14:55:00Z">
        <w:del w:id="696" w:author="11046017_鄭兆媗" w:date="2024-03-25T17:16:00Z">
          <w:r w:rsidR="00866CA4" w:rsidRPr="004807DA">
            <w:rPr>
              <w:rFonts w:hint="eastAsia"/>
            </w:rPr>
            <w:delText>2</w:delText>
          </w:r>
        </w:del>
      </w:ins>
      <w:ins w:id="697" w:author="11046014_劉育彤" w:date="2024-03-25T14:54:00Z">
        <w:del w:id="698" w:author="11046017_鄭兆媗" w:date="2024-03-25T17:16:00Z">
          <w:r w:rsidR="00B202F1" w:rsidRPr="004807DA">
            <w:rPr>
              <w:rFonts w:hint="eastAsia"/>
            </w:rPr>
            <w:delText xml:space="preserve">-2 </w:delText>
          </w:r>
        </w:del>
        <w:bookmarkStart w:id="699" w:name="_Toc166433923"/>
        <w:r w:rsidR="00866CA4" w:rsidRPr="004807DA">
          <w:rPr>
            <w:rFonts w:hint="eastAsia"/>
          </w:rPr>
          <w:t>商業模式</w:t>
        </w:r>
      </w:ins>
      <w:ins w:id="700" w:author="11046014_劉育彤" w:date="2024-03-25T14:56:00Z">
        <w:r w:rsidR="00620913" w:rsidRPr="004807DA">
          <w:rPr>
            <w:rFonts w:hint="eastAsia"/>
          </w:rPr>
          <w:t>(</w:t>
        </w:r>
        <w:r w:rsidR="00620913" w:rsidRPr="004807DA">
          <w:rPr>
            <w:rFonts w:hint="eastAsia"/>
          </w:rPr>
          <w:t>九宮格</w:t>
        </w:r>
        <w:r w:rsidR="00620913" w:rsidRPr="004807DA">
          <w:rPr>
            <w:rFonts w:hint="eastAsia"/>
          </w:rPr>
          <w:t>)</w:t>
        </w:r>
      </w:ins>
      <w:bookmarkEnd w:id="699"/>
    </w:p>
    <w:p w14:paraId="73555757" w14:textId="08D4DED3" w:rsidR="00CD2CD8" w:rsidRDefault="00B202F1">
      <w:pPr>
        <w:rPr>
          <w:ins w:id="701" w:author="11046014_劉育彤" w:date="2024-03-27T22:33:00Z"/>
          <w:szCs w:val="28"/>
        </w:rPr>
      </w:pPr>
      <w:ins w:id="702" w:author="11046014_劉育彤" w:date="2024-03-25T14:54:00Z">
        <w:r w:rsidRPr="003E7632">
          <w:rPr>
            <w:szCs w:val="28"/>
            <w:rPrChange w:id="703" w:author="11046014_劉育彤" w:date="2024-03-25T20:17:00Z">
              <w:rPr>
                <w:rFonts w:ascii="標楷體" w:hAnsi="標楷體"/>
                <w:szCs w:val="28"/>
              </w:rPr>
            </w:rPrChange>
          </w:rPr>
          <w:t xml:space="preserve">  </w:t>
        </w:r>
      </w:ins>
      <w:ins w:id="704" w:author="11046004_陳冠廷" w:date="2024-03-25T23:15:00Z">
        <w:del w:id="705" w:author="11046014_劉育彤" w:date="2024-03-31T16:48:00Z">
          <w:r w:rsidR="00F25982" w:rsidDel="00E11A9D">
            <w:rPr>
              <w:noProof/>
            </w:rPr>
            <w:drawing>
              <wp:inline distT="0" distB="0" distL="0" distR="0" wp14:anchorId="61B5351C" wp14:editId="6974EB2A">
                <wp:extent cx="5767261" cy="3701491"/>
                <wp:effectExtent l="0" t="0" r="5080" b="0"/>
                <wp:docPr id="47927726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277261" name=""/>
                        <pic:cNvPicPr/>
                      </pic:nvPicPr>
                      <pic:blipFill rotWithShape="1">
                        <a:blip r:embed="rId19"/>
                        <a:srcRect l="29270" t="25289" r="15391" b="8626"/>
                        <a:stretch/>
                      </pic:blipFill>
                      <pic:spPr bwMode="auto">
                        <a:xfrm>
                          <a:off x="0" y="0"/>
                          <a:ext cx="5786342" cy="3713737"/>
                        </a:xfrm>
                        <a:prstGeom prst="rect">
                          <a:avLst/>
                        </a:prstGeom>
                        <a:ln>
                          <a:noFill/>
                        </a:ln>
                        <a:extLst>
                          <a:ext uri="{53640926-AAD7-44D8-BBD7-CCE9431645EC}">
                            <a14:shadowObscured xmlns:a14="http://schemas.microsoft.com/office/drawing/2010/main"/>
                          </a:ext>
                        </a:extLst>
                      </pic:spPr>
                    </pic:pic>
                  </a:graphicData>
                </a:graphic>
              </wp:inline>
            </w:drawing>
          </w:r>
        </w:del>
      </w:ins>
      <w:ins w:id="706" w:author="11046014_劉育彤" w:date="2024-03-25T14:54:00Z">
        <w:del w:id="707" w:author="11046004_陳冠廷" w:date="2024-03-25T22:40:00Z">
          <w:r w:rsidRPr="003E7632">
            <w:rPr>
              <w:rFonts w:hint="eastAsia"/>
              <w:szCs w:val="28"/>
              <w:rPrChange w:id="708" w:author="11046014_劉育彤" w:date="2024-03-25T20:17:00Z">
                <w:rPr>
                  <w:rFonts w:ascii="標楷體" w:hAnsi="標楷體" w:hint="eastAsia"/>
                  <w:szCs w:val="28"/>
                </w:rPr>
              </w:rPrChange>
            </w:rPr>
            <w:delText>內</w:delText>
          </w:r>
          <w:r w:rsidRPr="003E7632">
            <w:rPr>
              <w:szCs w:val="28"/>
              <w:rPrChange w:id="709" w:author="11046014_劉育彤" w:date="2024-03-25T20:17:00Z">
                <w:rPr>
                  <w:rFonts w:ascii="標楷體" w:hAnsi="標楷體"/>
                  <w:szCs w:val="28"/>
                </w:rPr>
              </w:rPrChange>
            </w:rPr>
            <w:delText>文</w:delText>
          </w:r>
          <w:r w:rsidRPr="003E7632">
            <w:rPr>
              <w:rFonts w:hint="eastAsia"/>
              <w:szCs w:val="28"/>
              <w:rPrChange w:id="710" w:author="11046014_劉育彤" w:date="2024-03-25T20:17:00Z">
                <w:rPr>
                  <w:rFonts w:ascii="標楷體" w:hAnsi="標楷體" w:hint="eastAsia"/>
                  <w:szCs w:val="28"/>
                </w:rPr>
              </w:rPrChange>
            </w:rPr>
            <w:delText>撰</w:delText>
          </w:r>
          <w:r w:rsidRPr="003E7632">
            <w:rPr>
              <w:szCs w:val="28"/>
              <w:rPrChange w:id="711" w:author="11046014_劉育彤" w:date="2024-03-25T20:17:00Z">
                <w:rPr>
                  <w:rFonts w:ascii="標楷體" w:hAnsi="標楷體"/>
                  <w:szCs w:val="28"/>
                </w:rPr>
              </w:rPrChange>
            </w:rPr>
            <w:delText>寫</w:delText>
          </w:r>
          <w:r w:rsidRPr="003E7632">
            <w:rPr>
              <w:szCs w:val="28"/>
              <w:rPrChange w:id="712" w:author="11046014_劉育彤" w:date="2024-03-25T20:17:00Z">
                <w:rPr>
                  <w:rFonts w:ascii="標楷體" w:hAnsi="標楷體"/>
                  <w:szCs w:val="28"/>
                </w:rPr>
              </w:rPrChange>
            </w:rPr>
            <w:delText>…</w:delText>
          </w:r>
        </w:del>
      </w:ins>
    </w:p>
    <w:p w14:paraId="4542AE54" w14:textId="5E5C73EC" w:rsidR="00D4583B" w:rsidRDefault="00903AD6">
      <w:pPr>
        <w:rPr>
          <w:ins w:id="713" w:author="11046004_陳冠廷" w:date="2024-03-25T22:45:00Z"/>
          <w:szCs w:val="28"/>
        </w:rPr>
      </w:pPr>
      <w:r w:rsidRPr="00903AD6">
        <w:rPr>
          <w:noProof/>
          <w:szCs w:val="28"/>
        </w:rPr>
        <w:drawing>
          <wp:inline distT="0" distB="0" distL="0" distR="0" wp14:anchorId="35EE01A5" wp14:editId="1E320CA7">
            <wp:extent cx="6479540" cy="2854325"/>
            <wp:effectExtent l="0" t="0" r="0" b="3175"/>
            <wp:docPr id="101018126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181265" name=""/>
                    <pic:cNvPicPr/>
                  </pic:nvPicPr>
                  <pic:blipFill>
                    <a:blip r:embed="rId20"/>
                    <a:stretch>
                      <a:fillRect/>
                    </a:stretch>
                  </pic:blipFill>
                  <pic:spPr>
                    <a:xfrm>
                      <a:off x="0" y="0"/>
                      <a:ext cx="6479540" cy="2854325"/>
                    </a:xfrm>
                    <a:prstGeom prst="rect">
                      <a:avLst/>
                    </a:prstGeom>
                  </pic:spPr>
                </pic:pic>
              </a:graphicData>
            </a:graphic>
          </wp:inline>
        </w:drawing>
      </w:r>
    </w:p>
    <w:p w14:paraId="545BF13C" w14:textId="5A3D9236" w:rsidR="005038B2" w:rsidRDefault="00FF4AEB">
      <w:pPr>
        <w:rPr>
          <w:ins w:id="714" w:author="11046004_陳冠廷" w:date="2024-03-26T23:47:00Z"/>
          <w:szCs w:val="28"/>
        </w:rPr>
      </w:pPr>
      <w:ins w:id="715" w:author="11046004_陳冠廷" w:date="2024-03-26T23:48:00Z">
        <w:r>
          <w:rPr>
            <w:rFonts w:hint="eastAsia"/>
            <w:szCs w:val="28"/>
          </w:rPr>
          <w:t>價值主張：</w:t>
        </w:r>
      </w:ins>
      <w:ins w:id="716" w:author="11046004_陳冠廷" w:date="2024-03-26T23:55:00Z">
        <w:r w:rsidR="00332C29">
          <w:rPr>
            <w:rFonts w:hint="eastAsia"/>
            <w:szCs w:val="28"/>
          </w:rPr>
          <w:t>報名系統有個人的</w:t>
        </w:r>
        <w:r w:rsidR="00865D3A">
          <w:rPr>
            <w:rFonts w:hint="eastAsia"/>
            <w:szCs w:val="28"/>
          </w:rPr>
          <w:t>羽球水</w:t>
        </w:r>
      </w:ins>
      <w:ins w:id="717" w:author="11046004_陳冠廷" w:date="2024-03-26T23:56:00Z">
        <w:r w:rsidR="00865D3A">
          <w:rPr>
            <w:rFonts w:hint="eastAsia"/>
            <w:szCs w:val="28"/>
          </w:rPr>
          <w:t>平評估</w:t>
        </w:r>
      </w:ins>
      <w:ins w:id="718" w:author="11046004_陳冠廷" w:date="2024-03-26T23:57:00Z">
        <w:r w:rsidR="00010049">
          <w:rPr>
            <w:rFonts w:hint="eastAsia"/>
            <w:szCs w:val="28"/>
          </w:rPr>
          <w:t>去判斷</w:t>
        </w:r>
        <w:r w:rsidR="00FA39A6">
          <w:rPr>
            <w:rFonts w:hint="eastAsia"/>
            <w:szCs w:val="28"/>
          </w:rPr>
          <w:t>合適</w:t>
        </w:r>
        <w:r w:rsidR="00010049">
          <w:rPr>
            <w:rFonts w:hint="eastAsia"/>
            <w:szCs w:val="28"/>
          </w:rPr>
          <w:t>客戶</w:t>
        </w:r>
        <w:r w:rsidR="00FA39A6">
          <w:rPr>
            <w:rFonts w:hint="eastAsia"/>
            <w:szCs w:val="28"/>
          </w:rPr>
          <w:t>的課程選項</w:t>
        </w:r>
      </w:ins>
      <w:ins w:id="719" w:author="11046004_陳冠廷" w:date="2024-03-26T23:56:00Z">
        <w:r w:rsidR="00A11932">
          <w:rPr>
            <w:rFonts w:hint="eastAsia"/>
            <w:szCs w:val="28"/>
          </w:rPr>
          <w:t>，並且課程類型也有</w:t>
        </w:r>
      </w:ins>
      <w:ins w:id="720" w:author="11046004_陳冠廷" w:date="2024-03-26T23:58:00Z">
        <w:r w:rsidR="001C7659">
          <w:rPr>
            <w:rFonts w:hint="eastAsia"/>
            <w:szCs w:val="28"/>
          </w:rPr>
          <w:t>客製化的專業一對</w:t>
        </w:r>
        <w:proofErr w:type="gramStart"/>
        <w:r w:rsidR="001C7659">
          <w:rPr>
            <w:rFonts w:hint="eastAsia"/>
            <w:szCs w:val="28"/>
          </w:rPr>
          <w:t>一</w:t>
        </w:r>
        <w:proofErr w:type="gramEnd"/>
        <w:r w:rsidR="001C7659">
          <w:rPr>
            <w:rFonts w:hint="eastAsia"/>
            <w:szCs w:val="28"/>
          </w:rPr>
          <w:t>教學</w:t>
        </w:r>
      </w:ins>
      <w:ins w:id="721" w:author="11046004_陳冠廷" w:date="2024-03-27T00:00:00Z">
        <w:r w:rsidR="00FA2559">
          <w:rPr>
            <w:rFonts w:hint="eastAsia"/>
            <w:szCs w:val="28"/>
          </w:rPr>
          <w:t>。</w:t>
        </w:r>
      </w:ins>
      <w:ins w:id="722" w:author="11046004_陳冠廷" w:date="2024-03-27T00:05:00Z">
        <w:r w:rsidR="00910416">
          <w:rPr>
            <w:rFonts w:hint="eastAsia"/>
            <w:szCs w:val="28"/>
          </w:rPr>
          <w:t>在會員中心</w:t>
        </w:r>
      </w:ins>
      <w:ins w:id="723" w:author="11046004_陳冠廷" w:date="2024-03-27T00:12:00Z">
        <w:r w:rsidR="00C54935">
          <w:rPr>
            <w:rFonts w:hint="eastAsia"/>
            <w:szCs w:val="28"/>
          </w:rPr>
          <w:t>有</w:t>
        </w:r>
      </w:ins>
      <w:ins w:id="724" w:author="11046004_陳冠廷" w:date="2024-03-27T00:05:00Z">
        <w:r w:rsidR="003E11AE">
          <w:rPr>
            <w:rFonts w:hint="eastAsia"/>
            <w:szCs w:val="28"/>
          </w:rPr>
          <w:t>客戶</w:t>
        </w:r>
      </w:ins>
      <w:ins w:id="725" w:author="11046004_陳冠廷" w:date="2024-03-27T00:04:00Z">
        <w:r w:rsidR="00910416">
          <w:rPr>
            <w:rFonts w:hint="eastAsia"/>
            <w:szCs w:val="28"/>
          </w:rPr>
          <w:t>進度</w:t>
        </w:r>
      </w:ins>
      <w:proofErr w:type="gramStart"/>
      <w:ins w:id="726" w:author="11046004_陳冠廷" w:date="2024-03-27T00:14:00Z">
        <w:r w:rsidR="0080252D">
          <w:rPr>
            <w:rFonts w:hint="eastAsia"/>
            <w:szCs w:val="28"/>
          </w:rPr>
          <w:t>和線上留言</w:t>
        </w:r>
        <w:proofErr w:type="gramEnd"/>
        <w:r w:rsidR="0080252D">
          <w:rPr>
            <w:rFonts w:hint="eastAsia"/>
            <w:szCs w:val="28"/>
          </w:rPr>
          <w:t>板</w:t>
        </w:r>
      </w:ins>
      <w:ins w:id="727" w:author="11046004_陳冠廷" w:date="2024-03-27T00:04:00Z">
        <w:r w:rsidR="00910416">
          <w:rPr>
            <w:rFonts w:hint="eastAsia"/>
            <w:szCs w:val="28"/>
          </w:rPr>
          <w:t>方便教練去追</w:t>
        </w:r>
      </w:ins>
      <w:ins w:id="728" w:author="11046004_陳冠廷" w:date="2024-03-27T00:05:00Z">
        <w:r w:rsidR="003E11AE">
          <w:rPr>
            <w:rFonts w:hint="eastAsia"/>
            <w:szCs w:val="28"/>
          </w:rPr>
          <w:t>蹤，</w:t>
        </w:r>
      </w:ins>
      <w:ins w:id="729" w:author="11046004_陳冠廷" w:date="2024-03-27T00:06:00Z">
        <w:r w:rsidR="00AC39C1">
          <w:rPr>
            <w:rFonts w:hint="eastAsia"/>
            <w:szCs w:val="28"/>
          </w:rPr>
          <w:t>讓下一次課堂能更有</w:t>
        </w:r>
        <w:r w:rsidR="009A0D15">
          <w:rPr>
            <w:rFonts w:hint="eastAsia"/>
            <w:szCs w:val="28"/>
          </w:rPr>
          <w:t>效率去針對</w:t>
        </w:r>
      </w:ins>
      <w:ins w:id="730" w:author="11046004_陳冠廷" w:date="2024-03-27T00:07:00Z">
        <w:r w:rsidR="005E4C2E">
          <w:rPr>
            <w:rFonts w:hint="eastAsia"/>
            <w:szCs w:val="28"/>
          </w:rPr>
          <w:t>進度</w:t>
        </w:r>
        <w:proofErr w:type="gramStart"/>
        <w:r w:rsidR="005E4C2E">
          <w:rPr>
            <w:rFonts w:hint="eastAsia"/>
            <w:szCs w:val="28"/>
          </w:rPr>
          <w:t>來作</w:t>
        </w:r>
        <w:proofErr w:type="gramEnd"/>
        <w:r w:rsidR="005E4C2E">
          <w:rPr>
            <w:rFonts w:hint="eastAsia"/>
            <w:szCs w:val="28"/>
          </w:rPr>
          <w:t>訓練</w:t>
        </w:r>
      </w:ins>
      <w:ins w:id="731" w:author="11046004_陳冠廷" w:date="2024-03-27T00:09:00Z">
        <w:r w:rsidR="0026353B">
          <w:rPr>
            <w:rFonts w:hint="eastAsia"/>
            <w:szCs w:val="28"/>
          </w:rPr>
          <w:t>和</w:t>
        </w:r>
      </w:ins>
      <w:ins w:id="732" w:author="11046004_陳冠廷" w:date="2024-03-27T00:07:00Z">
        <w:r w:rsidR="005E4C2E">
          <w:rPr>
            <w:rFonts w:hint="eastAsia"/>
            <w:szCs w:val="28"/>
          </w:rPr>
          <w:t>技巧上的修正</w:t>
        </w:r>
      </w:ins>
      <w:ins w:id="733" w:author="11046004_陳冠廷" w:date="2024-03-27T00:13:00Z">
        <w:r w:rsidR="0080252D">
          <w:rPr>
            <w:rFonts w:hint="eastAsia"/>
            <w:szCs w:val="28"/>
          </w:rPr>
          <w:t>。</w:t>
        </w:r>
      </w:ins>
    </w:p>
    <w:p w14:paraId="72B30130" w14:textId="40DC549B" w:rsidR="002D056E" w:rsidRDefault="009224D0" w:rsidP="002D056E">
      <w:pPr>
        <w:rPr>
          <w:ins w:id="734" w:author="11046004_陳冠廷" w:date="2024-03-25T22:57:00Z"/>
          <w:szCs w:val="28"/>
        </w:rPr>
      </w:pPr>
      <w:ins w:id="735" w:author="11046004_陳冠廷" w:date="2024-03-25T22:57:00Z">
        <w:r>
          <w:rPr>
            <w:rFonts w:hint="eastAsia"/>
            <w:szCs w:val="28"/>
          </w:rPr>
          <w:t>內部活動</w:t>
        </w:r>
        <w:r w:rsidR="009E0C80">
          <w:rPr>
            <w:rFonts w:hint="eastAsia"/>
            <w:szCs w:val="28"/>
          </w:rPr>
          <w:t>：</w:t>
        </w:r>
      </w:ins>
    </w:p>
    <w:p w14:paraId="035440AD" w14:textId="702D840F" w:rsidR="009E0C80" w:rsidRDefault="009E0C80">
      <w:pPr>
        <w:ind w:left="560"/>
        <w:rPr>
          <w:ins w:id="736" w:author="11046004_陳冠廷" w:date="2024-03-25T22:49:00Z"/>
          <w:szCs w:val="28"/>
        </w:rPr>
        <w:pPrChange w:id="737" w:author="11046004_陳冠廷" w:date="2024-03-25T22:58:00Z">
          <w:pPr/>
        </w:pPrChange>
      </w:pPr>
      <w:ins w:id="738" w:author="11046004_陳冠廷" w:date="2024-03-25T22:58:00Z">
        <w:r>
          <w:rPr>
            <w:rFonts w:hint="eastAsia"/>
            <w:szCs w:val="28"/>
          </w:rPr>
          <w:t>1.</w:t>
        </w:r>
        <w:r w:rsidR="002D7488">
          <w:rPr>
            <w:rFonts w:hint="eastAsia"/>
            <w:szCs w:val="28"/>
          </w:rPr>
          <w:t>主要合作夥伴為</w:t>
        </w:r>
        <w:r w:rsidR="00FE0D97" w:rsidRPr="00FE0D97">
          <w:rPr>
            <w:rFonts w:hint="eastAsia"/>
            <w:szCs w:val="28"/>
          </w:rPr>
          <w:t>教練</w:t>
        </w:r>
      </w:ins>
      <w:ins w:id="739" w:author="11046021_蔡元振" w:date="2024-03-25T23:01:00Z">
        <w:r w:rsidR="00F458F0">
          <w:rPr>
            <w:rFonts w:hint="eastAsia"/>
            <w:szCs w:val="28"/>
          </w:rPr>
          <w:t>群</w:t>
        </w:r>
      </w:ins>
      <w:ins w:id="740" w:author="11046004_陳冠廷" w:date="2024-03-25T22:58:00Z">
        <w:del w:id="741" w:author="11046021_蔡元振" w:date="2024-03-25T23:01:00Z">
          <w:r w:rsidR="00FE0D97" w:rsidRPr="00FE0D97" w:rsidDel="00F458F0">
            <w:rPr>
              <w:rFonts w:hint="eastAsia"/>
              <w:szCs w:val="28"/>
            </w:rPr>
            <w:delText>們</w:delText>
          </w:r>
        </w:del>
      </w:ins>
      <w:ins w:id="742" w:author="11046004_陳冠廷" w:date="2024-03-25T23:00:00Z">
        <w:r w:rsidR="00B02DA6">
          <w:rPr>
            <w:rFonts w:hint="eastAsia"/>
            <w:szCs w:val="28"/>
          </w:rPr>
          <w:t>。</w:t>
        </w:r>
      </w:ins>
    </w:p>
    <w:p w14:paraId="4F3BA30C" w14:textId="6D1040F6" w:rsidR="00FE0D97" w:rsidRPr="00FE0D97" w:rsidRDefault="00FE0D97" w:rsidP="00FE0D97">
      <w:pPr>
        <w:ind w:left="560"/>
        <w:rPr>
          <w:ins w:id="743" w:author="11046004_陳冠廷" w:date="2024-03-25T22:49:00Z"/>
        </w:rPr>
      </w:pPr>
      <w:ins w:id="744" w:author="11046004_陳冠廷" w:date="2024-03-25T22:59:00Z">
        <w:r>
          <w:rPr>
            <w:rFonts w:hint="eastAsia"/>
          </w:rPr>
          <w:t>2.</w:t>
        </w:r>
        <w:r>
          <w:rPr>
            <w:rFonts w:hint="eastAsia"/>
          </w:rPr>
          <w:t>核心資源為</w:t>
        </w:r>
        <w:r w:rsidR="00DD41E1">
          <w:rPr>
            <w:rFonts w:hint="eastAsia"/>
          </w:rPr>
          <w:t>專業教練和</w:t>
        </w:r>
      </w:ins>
      <w:ins w:id="745" w:author="11046004_陳冠廷" w:date="2024-03-25T23:02:00Z">
        <w:r w:rsidR="008D7712">
          <w:rPr>
            <w:rFonts w:hint="eastAsia"/>
          </w:rPr>
          <w:t>客製化課程</w:t>
        </w:r>
      </w:ins>
      <w:ins w:id="746" w:author="11046004_陳冠廷" w:date="2024-03-25T22:59:00Z">
        <w:r w:rsidR="00B02DA6">
          <w:rPr>
            <w:rFonts w:hint="eastAsia"/>
          </w:rPr>
          <w:t>。</w:t>
        </w:r>
      </w:ins>
    </w:p>
    <w:p w14:paraId="0053B8AC" w14:textId="32FE7488" w:rsidR="0022242A" w:rsidRDefault="00B02DA6" w:rsidP="0022242A">
      <w:pPr>
        <w:ind w:left="560"/>
        <w:rPr>
          <w:ins w:id="747" w:author="11046004_陳冠廷" w:date="2024-03-25T23:06:00Z"/>
        </w:rPr>
      </w:pPr>
      <w:ins w:id="748" w:author="11046004_陳冠廷" w:date="2024-03-25T23:00:00Z">
        <w:r>
          <w:rPr>
            <w:rFonts w:hint="eastAsia"/>
          </w:rPr>
          <w:t>3.</w:t>
        </w:r>
        <w:r>
          <w:rPr>
            <w:rFonts w:hint="eastAsia"/>
          </w:rPr>
          <w:t>關鍵活動</w:t>
        </w:r>
      </w:ins>
      <w:ins w:id="749" w:author="11046004_陳冠廷" w:date="2024-03-25T23:02:00Z">
        <w:r w:rsidR="00EF3FB8">
          <w:rPr>
            <w:rFonts w:hint="eastAsia"/>
          </w:rPr>
          <w:t>主要為課程開發</w:t>
        </w:r>
      </w:ins>
      <w:ins w:id="750" w:author="11046004_陳冠廷" w:date="2024-03-25T23:03:00Z">
        <w:r w:rsidR="00EF3FB8">
          <w:rPr>
            <w:rFonts w:hint="eastAsia"/>
          </w:rPr>
          <w:t>與教學</w:t>
        </w:r>
        <w:r w:rsidR="002A39CB">
          <w:rPr>
            <w:rFonts w:hint="eastAsia"/>
          </w:rPr>
          <w:t>並</w:t>
        </w:r>
      </w:ins>
      <w:ins w:id="751" w:author="11046004_陳冠廷" w:date="2024-03-25T23:04:00Z">
        <w:r w:rsidR="002A39CB">
          <w:rPr>
            <w:rFonts w:hint="eastAsia"/>
          </w:rPr>
          <w:t>藉由</w:t>
        </w:r>
      </w:ins>
      <w:ins w:id="752" w:author="11046004_陳冠廷" w:date="2024-03-25T23:05:00Z">
        <w:r w:rsidR="0025621B">
          <w:rPr>
            <w:rFonts w:hint="eastAsia"/>
          </w:rPr>
          <w:t>市場推廣和</w:t>
        </w:r>
      </w:ins>
      <w:ins w:id="753" w:author="11046004_陳冠廷" w:date="2024-03-25T23:04:00Z">
        <w:r w:rsidR="002A39CB">
          <w:rPr>
            <w:rFonts w:hint="eastAsia"/>
          </w:rPr>
          <w:t>品牌建設</w:t>
        </w:r>
        <w:r w:rsidR="00AC3FDB">
          <w:rPr>
            <w:rFonts w:hint="eastAsia"/>
          </w:rPr>
          <w:t>來</w:t>
        </w:r>
      </w:ins>
      <w:ins w:id="754" w:author="11046004_陳冠廷" w:date="2024-03-25T23:06:00Z">
        <w:r w:rsidR="0022242A">
          <w:rPr>
            <w:rFonts w:hint="eastAsia"/>
          </w:rPr>
          <w:t>培養</w:t>
        </w:r>
      </w:ins>
      <w:ins w:id="755" w:author="11046004_陳冠廷" w:date="2024-03-25T23:05:00Z">
        <w:r w:rsidR="00DA77D6">
          <w:rPr>
            <w:rFonts w:hint="eastAsia"/>
          </w:rPr>
          <w:t>用戶支持</w:t>
        </w:r>
      </w:ins>
      <w:ins w:id="756" w:author="11046004_陳冠廷" w:date="2024-03-25T23:06:00Z">
        <w:r w:rsidR="0022242A">
          <w:rPr>
            <w:rFonts w:hint="eastAsia"/>
          </w:rPr>
          <w:t>。</w:t>
        </w:r>
      </w:ins>
    </w:p>
    <w:p w14:paraId="4D3D3E75" w14:textId="77777777" w:rsidR="0022242A" w:rsidRPr="00FE0D97" w:rsidRDefault="0022242A">
      <w:pPr>
        <w:ind w:left="560"/>
        <w:rPr>
          <w:ins w:id="757" w:author="11046004_陳冠廷" w:date="2024-03-25T22:49:00Z"/>
        </w:rPr>
        <w:pPrChange w:id="758" w:author="11046004_陳冠廷" w:date="2024-03-25T22:59:00Z">
          <w:pPr/>
        </w:pPrChange>
      </w:pPr>
    </w:p>
    <w:p w14:paraId="12298EF1" w14:textId="77777777" w:rsidR="0022242A" w:rsidRDefault="0022242A">
      <w:pPr>
        <w:rPr>
          <w:ins w:id="759" w:author="11046004_陳冠廷" w:date="2024-03-25T23:06:00Z"/>
          <w:szCs w:val="28"/>
        </w:rPr>
      </w:pPr>
    </w:p>
    <w:p w14:paraId="0D79AF7D" w14:textId="730D407A" w:rsidR="0022242A" w:rsidRDefault="00985863">
      <w:pPr>
        <w:rPr>
          <w:ins w:id="760" w:author="11046004_陳冠廷" w:date="2024-03-25T23:06:00Z"/>
          <w:szCs w:val="28"/>
        </w:rPr>
      </w:pPr>
      <w:ins w:id="761" w:author="11046004_陳冠廷" w:date="2024-03-25T23:07:00Z">
        <w:r>
          <w:rPr>
            <w:rFonts w:hint="eastAsia"/>
            <w:szCs w:val="28"/>
          </w:rPr>
          <w:t>外部活動：</w:t>
        </w:r>
      </w:ins>
    </w:p>
    <w:p w14:paraId="5C64C5F2" w14:textId="4E8F730A" w:rsidR="00985863" w:rsidRDefault="00985863">
      <w:pPr>
        <w:ind w:left="560"/>
        <w:rPr>
          <w:ins w:id="762" w:author="11046004_陳冠廷" w:date="2024-03-25T23:06:00Z"/>
          <w:szCs w:val="28"/>
        </w:rPr>
        <w:pPrChange w:id="763" w:author="11046004_陳冠廷" w:date="2024-03-25T23:07:00Z">
          <w:pPr/>
        </w:pPrChange>
      </w:pPr>
      <w:ins w:id="764" w:author="11046004_陳冠廷" w:date="2024-03-25T23:07:00Z">
        <w:r>
          <w:rPr>
            <w:rFonts w:hint="eastAsia"/>
            <w:szCs w:val="28"/>
          </w:rPr>
          <w:t>1.</w:t>
        </w:r>
      </w:ins>
      <w:ins w:id="765" w:author="11046004_陳冠廷" w:date="2024-03-25T23:18:00Z">
        <w:r w:rsidR="00746B35">
          <w:rPr>
            <w:rFonts w:hint="eastAsia"/>
            <w:szCs w:val="28"/>
          </w:rPr>
          <w:t>客戶關係</w:t>
        </w:r>
      </w:ins>
      <w:proofErr w:type="gramStart"/>
      <w:ins w:id="766" w:author="11046004_陳冠廷" w:date="2024-03-25T23:10:00Z">
        <w:r w:rsidR="00182DEF">
          <w:rPr>
            <w:rFonts w:hint="eastAsia"/>
            <w:szCs w:val="28"/>
          </w:rPr>
          <w:t>利用</w:t>
        </w:r>
      </w:ins>
      <w:ins w:id="767" w:author="11046004_陳冠廷" w:date="2024-03-25T23:18:00Z">
        <w:r w:rsidR="00E97F71">
          <w:rPr>
            <w:rFonts w:hint="eastAsia"/>
            <w:szCs w:val="28"/>
          </w:rPr>
          <w:t>線上</w:t>
        </w:r>
      </w:ins>
      <w:ins w:id="768" w:author="11046004_陳冠廷" w:date="2024-03-25T23:17:00Z">
        <w:r w:rsidR="0084746E">
          <w:rPr>
            <w:rFonts w:hint="eastAsia"/>
            <w:szCs w:val="28"/>
          </w:rPr>
          <w:t>留言</w:t>
        </w:r>
        <w:proofErr w:type="gramEnd"/>
        <w:r w:rsidR="0084746E">
          <w:rPr>
            <w:rFonts w:hint="eastAsia"/>
            <w:szCs w:val="28"/>
          </w:rPr>
          <w:t>板</w:t>
        </w:r>
      </w:ins>
      <w:ins w:id="769" w:author="11046004_陳冠廷" w:date="2024-03-25T23:18:00Z">
        <w:r w:rsidR="00746B35">
          <w:rPr>
            <w:rFonts w:hint="eastAsia"/>
            <w:szCs w:val="28"/>
          </w:rPr>
          <w:t>來</w:t>
        </w:r>
      </w:ins>
      <w:ins w:id="770" w:author="11046004_陳冠廷" w:date="2024-03-25T23:19:00Z">
        <w:r w:rsidR="00746B35">
          <w:rPr>
            <w:rFonts w:hint="eastAsia"/>
            <w:szCs w:val="28"/>
          </w:rPr>
          <w:t>增加</w:t>
        </w:r>
        <w:r w:rsidR="00E86A5E">
          <w:rPr>
            <w:rFonts w:hint="eastAsia"/>
            <w:szCs w:val="28"/>
          </w:rPr>
          <w:t>學員與教練之間的互動性，</w:t>
        </w:r>
      </w:ins>
      <w:ins w:id="771" w:author="11046004_陳冠廷" w:date="2024-03-25T23:21:00Z">
        <w:r w:rsidR="00A03DBA">
          <w:rPr>
            <w:rFonts w:hint="eastAsia"/>
            <w:szCs w:val="28"/>
          </w:rPr>
          <w:t>表單</w:t>
        </w:r>
      </w:ins>
      <w:ins w:id="772" w:author="11046004_陳冠廷" w:date="2024-03-25T23:23:00Z">
        <w:r w:rsidR="00A46817">
          <w:rPr>
            <w:rFonts w:hint="eastAsia"/>
            <w:szCs w:val="28"/>
          </w:rPr>
          <w:t>也有</w:t>
        </w:r>
      </w:ins>
      <w:ins w:id="773" w:author="11046004_陳冠廷" w:date="2024-03-25T23:24:00Z">
        <w:r w:rsidR="006E23DC">
          <w:rPr>
            <w:rFonts w:hint="eastAsia"/>
            <w:szCs w:val="28"/>
          </w:rPr>
          <w:t>學員</w:t>
        </w:r>
      </w:ins>
      <w:ins w:id="774" w:author="11046004_陳冠廷" w:date="2024-03-25T23:23:00Z">
        <w:r w:rsidR="00A46817">
          <w:rPr>
            <w:rFonts w:hint="eastAsia"/>
            <w:szCs w:val="28"/>
          </w:rPr>
          <w:t>反饋與</w:t>
        </w:r>
      </w:ins>
      <w:ins w:id="775" w:author="11046004_陳冠廷" w:date="2024-03-25T23:24:00Z">
        <w:r w:rsidR="00F25420" w:rsidRPr="00F25420">
          <w:rPr>
            <w:rFonts w:hint="eastAsia"/>
            <w:szCs w:val="28"/>
          </w:rPr>
          <w:t>改進建議。</w:t>
        </w:r>
      </w:ins>
    </w:p>
    <w:p w14:paraId="3482A799" w14:textId="564044B2" w:rsidR="007F136B" w:rsidRPr="00F25420" w:rsidRDefault="00F25420" w:rsidP="007F136B">
      <w:pPr>
        <w:ind w:left="560"/>
        <w:rPr>
          <w:ins w:id="776" w:author="11046004_陳冠廷" w:date="2024-03-25T23:06:00Z"/>
        </w:rPr>
      </w:pPr>
      <w:ins w:id="777" w:author="11046004_陳冠廷" w:date="2024-03-25T23:24:00Z">
        <w:r>
          <w:rPr>
            <w:rFonts w:hint="eastAsia"/>
          </w:rPr>
          <w:t>2.</w:t>
        </w:r>
      </w:ins>
      <w:ins w:id="778" w:author="11046004_陳冠廷" w:date="2024-03-25T23:30:00Z">
        <w:r w:rsidR="00BC64CD">
          <w:rPr>
            <w:rFonts w:hint="eastAsia"/>
          </w:rPr>
          <w:t>通路主要在</w:t>
        </w:r>
        <w:r w:rsidR="000E7970">
          <w:rPr>
            <w:rFonts w:hint="eastAsia"/>
          </w:rPr>
          <w:t>官方網站和相關賽事的合作推廣。</w:t>
        </w:r>
      </w:ins>
    </w:p>
    <w:p w14:paraId="6642C155" w14:textId="31123925" w:rsidR="00870B01" w:rsidRPr="00F25420" w:rsidRDefault="00EA22AE">
      <w:pPr>
        <w:ind w:left="560"/>
        <w:rPr>
          <w:ins w:id="779" w:author="11046004_陳冠廷" w:date="2024-03-25T23:06:00Z"/>
        </w:rPr>
        <w:pPrChange w:id="780" w:author="11046004_陳冠廷" w:date="2024-03-31T20:43:00Z" w16du:dateUtc="2024-03-31T12:43:00Z">
          <w:pPr/>
        </w:pPrChange>
      </w:pPr>
      <w:ins w:id="781" w:author="11046004_陳冠廷" w:date="2024-03-25T23:26:00Z">
        <w:r>
          <w:rPr>
            <w:rFonts w:hint="eastAsia"/>
          </w:rPr>
          <w:lastRenderedPageBreak/>
          <w:t>3.</w:t>
        </w:r>
      </w:ins>
      <w:ins w:id="782" w:author="11046004_陳冠廷" w:date="2024-03-25T23:27:00Z">
        <w:r w:rsidR="00D647A0">
          <w:rPr>
            <w:rFonts w:hint="eastAsia"/>
          </w:rPr>
          <w:t>客戶區隔分為</w:t>
        </w:r>
        <w:r w:rsidR="00982EED">
          <w:rPr>
            <w:rFonts w:hint="eastAsia"/>
          </w:rPr>
          <w:t>初學者</w:t>
        </w:r>
      </w:ins>
      <w:ins w:id="783" w:author="11046004_陳冠廷" w:date="2024-03-25T23:28:00Z">
        <w:r w:rsidR="00982EED">
          <w:rPr>
            <w:rFonts w:hint="eastAsia"/>
          </w:rPr>
          <w:t>和中高級球員</w:t>
        </w:r>
        <w:r w:rsidR="00DB6FA9">
          <w:rPr>
            <w:rFonts w:hint="eastAsia"/>
          </w:rPr>
          <w:t>以技術提升為主</w:t>
        </w:r>
      </w:ins>
      <w:ins w:id="784" w:author="11046004_陳冠廷" w:date="2024-03-31T20:44:00Z" w16du:dateUtc="2024-03-31T12:44:00Z">
        <w:r w:rsidR="000A21EE">
          <w:rPr>
            <w:rFonts w:hint="eastAsia"/>
          </w:rPr>
          <w:t>、</w:t>
        </w:r>
      </w:ins>
      <w:ins w:id="785" w:author="11046004_陳冠廷" w:date="2024-03-25T23:28:00Z">
        <w:r w:rsidR="00DB6FA9">
          <w:rPr>
            <w:rFonts w:hint="eastAsia"/>
          </w:rPr>
          <w:t>學校或企業團隊</w:t>
        </w:r>
        <w:r w:rsidR="002F675E">
          <w:rPr>
            <w:rFonts w:hint="eastAsia"/>
          </w:rPr>
          <w:t>訓練之</w:t>
        </w:r>
      </w:ins>
      <w:ins w:id="786" w:author="11046004_陳冠廷" w:date="2024-03-25T23:29:00Z">
        <w:r w:rsidR="002F675E">
          <w:rPr>
            <w:rFonts w:hint="eastAsia"/>
          </w:rPr>
          <w:t>課程</w:t>
        </w:r>
      </w:ins>
      <w:ins w:id="787" w:author="11046004_陳冠廷" w:date="2024-03-31T20:43:00Z" w16du:dateUtc="2024-03-31T12:43:00Z">
        <w:r w:rsidR="00C63BCA">
          <w:rPr>
            <w:rFonts w:hint="eastAsia"/>
          </w:rPr>
          <w:t>，</w:t>
        </w:r>
      </w:ins>
      <w:ins w:id="788" w:author="11046004_陳冠廷" w:date="2024-03-31T20:45:00Z" w16du:dateUtc="2024-03-31T12:45:00Z">
        <w:r w:rsidR="00676AD5">
          <w:rPr>
            <w:rFonts w:hint="eastAsia"/>
          </w:rPr>
          <w:t>和</w:t>
        </w:r>
        <w:r w:rsidR="008A22EC">
          <w:rPr>
            <w:rFonts w:hint="eastAsia"/>
          </w:rPr>
          <w:t>一群對於</w:t>
        </w:r>
      </w:ins>
      <w:ins w:id="789" w:author="11046004_陳冠廷" w:date="2024-03-31T20:46:00Z" w16du:dateUtc="2024-03-31T12:46:00Z">
        <w:r w:rsidR="008A22EC">
          <w:rPr>
            <w:rFonts w:hint="eastAsia"/>
          </w:rPr>
          <w:t>羽球這項運動有相同</w:t>
        </w:r>
      </w:ins>
      <w:ins w:id="790" w:author="11046004_陳冠廷" w:date="2024-03-31T20:47:00Z" w16du:dateUtc="2024-03-31T12:47:00Z">
        <w:r w:rsidR="009A7809">
          <w:rPr>
            <w:rFonts w:hint="eastAsia"/>
          </w:rPr>
          <w:t>興趣</w:t>
        </w:r>
      </w:ins>
      <w:ins w:id="791" w:author="11046004_陳冠廷" w:date="2024-03-31T20:46:00Z" w16du:dateUtc="2024-03-31T12:46:00Z">
        <w:r w:rsidR="008A22EC">
          <w:rPr>
            <w:rFonts w:hint="eastAsia"/>
          </w:rPr>
          <w:t>的同好者</w:t>
        </w:r>
      </w:ins>
      <w:ins w:id="792" w:author="11046004_陳冠廷" w:date="2024-03-31T20:47:00Z" w16du:dateUtc="2024-03-31T12:47:00Z">
        <w:r w:rsidR="009A7809">
          <w:rPr>
            <w:rFonts w:hint="eastAsia"/>
          </w:rPr>
          <w:t>。</w:t>
        </w:r>
      </w:ins>
    </w:p>
    <w:p w14:paraId="16E269D3" w14:textId="71B87E96" w:rsidR="003E44B1" w:rsidRDefault="00E45A74">
      <w:pPr>
        <w:rPr>
          <w:ins w:id="793" w:author="11046004_陳冠廷" w:date="2024-03-25T22:45:00Z"/>
          <w:szCs w:val="28"/>
        </w:rPr>
      </w:pPr>
      <w:ins w:id="794" w:author="11046004_陳冠廷" w:date="2024-03-25T22:49:00Z">
        <w:r>
          <w:rPr>
            <w:rFonts w:hint="eastAsia"/>
            <w:szCs w:val="28"/>
          </w:rPr>
          <w:t>成本結構：</w:t>
        </w:r>
      </w:ins>
      <w:ins w:id="795" w:author="11046004_陳冠廷" w:date="2024-03-25T22:50:00Z">
        <w:r w:rsidR="00E31B6D">
          <w:rPr>
            <w:rFonts w:hint="eastAsia"/>
            <w:szCs w:val="28"/>
          </w:rPr>
          <w:t>教練</w:t>
        </w:r>
      </w:ins>
      <w:ins w:id="796" w:author="11046004_陳冠廷" w:date="2024-03-25T22:51:00Z">
        <w:r w:rsidR="00F3323B">
          <w:rPr>
            <w:rFonts w:hint="eastAsia"/>
            <w:szCs w:val="28"/>
          </w:rPr>
          <w:t>、</w:t>
        </w:r>
      </w:ins>
      <w:ins w:id="797" w:author="11046004_陳冠廷" w:date="2024-03-25T22:50:00Z">
        <w:r w:rsidR="00F3323B">
          <w:rPr>
            <w:rFonts w:hint="eastAsia"/>
            <w:szCs w:val="28"/>
          </w:rPr>
          <w:t>員工</w:t>
        </w:r>
      </w:ins>
      <w:ins w:id="798" w:author="11046004_陳冠廷" w:date="2024-03-25T22:51:00Z">
        <w:r w:rsidR="00F3323B">
          <w:rPr>
            <w:rFonts w:hint="eastAsia"/>
            <w:szCs w:val="28"/>
          </w:rPr>
          <w:t>薪資</w:t>
        </w:r>
        <w:r w:rsidR="002A1287">
          <w:rPr>
            <w:rFonts w:hint="eastAsia"/>
            <w:szCs w:val="28"/>
          </w:rPr>
          <w:t>和系統開發運營為主要成本。</w:t>
        </w:r>
      </w:ins>
    </w:p>
    <w:p w14:paraId="0670A6CC" w14:textId="79F13422" w:rsidR="00F377D0" w:rsidRDefault="00F377D0" w:rsidP="00B6177C">
      <w:pPr>
        <w:pStyle w:val="2"/>
        <w:numPr>
          <w:ilvl w:val="0"/>
          <w:numId w:val="0"/>
        </w:numPr>
        <w:rPr>
          <w:del w:id="799" w:author="11046017_鄭兆媗" w:date="2024-03-25T23:47:00Z"/>
          <w:szCs w:val="28"/>
        </w:rPr>
      </w:pPr>
      <w:ins w:id="800" w:author="11046004_陳冠廷" w:date="2024-03-25T22:51:00Z">
        <w:r>
          <w:rPr>
            <w:rFonts w:hint="eastAsia"/>
            <w:szCs w:val="28"/>
          </w:rPr>
          <w:t>收入</w:t>
        </w:r>
      </w:ins>
      <w:ins w:id="801" w:author="11046004_陳冠廷" w:date="2024-03-25T22:52:00Z">
        <w:r>
          <w:rPr>
            <w:rFonts w:hint="eastAsia"/>
            <w:szCs w:val="28"/>
          </w:rPr>
          <w:t>：</w:t>
        </w:r>
      </w:ins>
      <w:ins w:id="802" w:author="11046004_陳冠廷" w:date="2024-03-25T22:54:00Z">
        <w:r w:rsidR="007261F5">
          <w:rPr>
            <w:rFonts w:hint="eastAsia"/>
            <w:szCs w:val="28"/>
          </w:rPr>
          <w:t>主要為課程報名費為主要收益</w:t>
        </w:r>
        <w:r w:rsidR="002959B1">
          <w:rPr>
            <w:rFonts w:hint="eastAsia"/>
            <w:szCs w:val="28"/>
          </w:rPr>
          <w:t>。</w:t>
        </w:r>
      </w:ins>
    </w:p>
    <w:p w14:paraId="4F703B89" w14:textId="5FC3E94A" w:rsidR="00042989" w:rsidRDefault="008A379B" w:rsidP="00B6177C">
      <w:pPr>
        <w:rPr>
          <w:del w:id="803" w:author="11046017_鄭兆媗" w:date="2024-03-25T23:47:00Z"/>
        </w:rPr>
      </w:pPr>
      <w:ins w:id="804" w:author="11046021_蔡元振" w:date="2024-03-25T23:44:00Z">
        <w:del w:id="805" w:author="11046017_鄭兆媗" w:date="2024-03-25T23:47:00Z">
          <w:r w:rsidDel="005106A8">
            <w:rPr>
              <w:rFonts w:hint="eastAsia"/>
            </w:rPr>
            <w:delText xml:space="preserve"> </w:delText>
          </w:r>
        </w:del>
      </w:ins>
      <w:ins w:id="806" w:author="11046021_蔡元振" w:date="2024-03-25T23:45:00Z">
        <w:del w:id="807" w:author="11046017_鄭兆媗" w:date="2024-03-25T23:47:00Z">
          <w:r w:rsidR="006E7D0C" w:rsidRPr="006E7D0C">
            <w:rPr>
              <w:rFonts w:hint="eastAsia"/>
            </w:rPr>
            <w:delText>市場分析</w:delText>
          </w:r>
          <w:r w:rsidR="006E7D0C" w:rsidRPr="006E7D0C">
            <w:rPr>
              <w:rFonts w:hint="eastAsia"/>
            </w:rPr>
            <w:delText>STP</w:delText>
          </w:r>
        </w:del>
      </w:ins>
    </w:p>
    <w:p w14:paraId="4A0B2BB7" w14:textId="77777777" w:rsidR="00B6177C" w:rsidRPr="00B6177C" w:rsidRDefault="00B6177C">
      <w:pPr>
        <w:rPr>
          <w:ins w:id="808" w:author="11046017_鄭兆媗" w:date="2024-03-25T23:49:00Z"/>
        </w:rPr>
        <w:pPrChange w:id="809" w:author="11046017_鄭兆媗" w:date="2024-03-25T23:49:00Z">
          <w:pPr>
            <w:pStyle w:val="2"/>
          </w:pPr>
        </w:pPrChange>
      </w:pPr>
    </w:p>
    <w:p w14:paraId="455C907F" w14:textId="77777777" w:rsidR="00FA796C" w:rsidRPr="00FA796C" w:rsidRDefault="00507AAE">
      <w:pPr>
        <w:pStyle w:val="2"/>
        <w:rPr>
          <w:del w:id="810" w:author="11046017_鄭兆媗" w:date="2024-03-25T23:48:00Z"/>
        </w:rPr>
        <w:pPrChange w:id="811" w:author="11046021_蔡元振" w:date="2024-03-26T14:25:00Z">
          <w:pPr>
            <w:ind w:firstLineChars="50" w:firstLine="140"/>
          </w:pPr>
        </w:pPrChange>
      </w:pPr>
      <w:bookmarkStart w:id="812" w:name="_Toc162279006"/>
      <w:ins w:id="813" w:author="11046021_蔡元振" w:date="2024-03-26T14:17:00Z">
        <w:r>
          <w:rPr>
            <w:rFonts w:hint="eastAsia"/>
          </w:rPr>
          <w:t xml:space="preserve"> </w:t>
        </w:r>
      </w:ins>
      <w:ins w:id="814" w:author="11046014_劉育彤" w:date="2024-03-25T14:55:00Z">
        <w:del w:id="815" w:author="11046017_鄭兆媗" w:date="2024-03-25T23:50:00Z">
          <w:r w:rsidR="00866CA4" w:rsidRPr="004807DA" w:rsidDel="00FD38EC">
            <w:rPr>
              <w:rFonts w:hint="eastAsia"/>
            </w:rPr>
            <w:delText>2</w:delText>
          </w:r>
        </w:del>
      </w:ins>
      <w:ins w:id="816" w:author="11046014_劉育彤" w:date="2024-03-25T14:54:00Z">
        <w:del w:id="817" w:author="11046017_鄭兆媗" w:date="2024-03-25T23:50:00Z">
          <w:r w:rsidR="00B202F1" w:rsidRPr="004807DA" w:rsidDel="00FD38EC">
            <w:rPr>
              <w:rFonts w:hint="eastAsia"/>
            </w:rPr>
            <w:delText>-3</w:delText>
          </w:r>
          <w:r w:rsidR="00B202F1" w:rsidRPr="004807DA" w:rsidDel="00FD38EC">
            <w:delText xml:space="preserve"> </w:delText>
          </w:r>
        </w:del>
      </w:ins>
      <w:ins w:id="818" w:author="11046014_劉育彤" w:date="2024-03-25T14:55:00Z">
        <w:del w:id="819" w:author="11046017_鄭兆媗" w:date="2024-03-25T23:50:00Z">
          <w:r w:rsidR="00866CA4" w:rsidRPr="004807DA" w:rsidDel="00FD38EC">
            <w:rPr>
              <w:rFonts w:hint="eastAsia"/>
            </w:rPr>
            <w:delText>市場分析</w:delText>
          </w:r>
        </w:del>
      </w:ins>
      <w:ins w:id="820" w:author="11046014_劉育彤" w:date="2024-03-25T14:56:00Z">
        <w:del w:id="821" w:author="11046017_鄭兆媗" w:date="2024-03-25T23:50:00Z">
          <w:r w:rsidR="00620913" w:rsidRPr="004807DA" w:rsidDel="00FD38EC">
            <w:rPr>
              <w:rFonts w:hint="eastAsia"/>
            </w:rPr>
            <w:delText>STP</w:delText>
          </w:r>
        </w:del>
      </w:ins>
      <w:bookmarkStart w:id="822" w:name="_Toc162303277"/>
      <w:bookmarkStart w:id="823" w:name="_Toc166433924"/>
      <w:bookmarkEnd w:id="812"/>
      <w:bookmarkEnd w:id="822"/>
      <w:bookmarkEnd w:id="823"/>
    </w:p>
    <w:p w14:paraId="32762DF9" w14:textId="7CE60B29" w:rsidR="00250220" w:rsidRPr="00250220" w:rsidRDefault="00295277">
      <w:pPr>
        <w:pStyle w:val="2"/>
        <w:rPr>
          <w:ins w:id="824" w:author="11046017_鄭兆媗" w:date="2024-03-25T23:50:00Z"/>
        </w:rPr>
        <w:pPrChange w:id="825" w:author="11046021_蔡元振" w:date="2024-03-26T14:25:00Z">
          <w:pPr/>
        </w:pPrChange>
      </w:pPr>
      <w:bookmarkStart w:id="826" w:name="_Toc166433925"/>
      <w:ins w:id="827" w:author="11046021_蔡元振" w:date="2024-03-25T23:42:00Z">
        <w:r w:rsidRPr="00B6177C">
          <w:rPr>
            <w:rFonts w:hint="eastAsia"/>
          </w:rPr>
          <w:t>市場</w:t>
        </w:r>
        <w:del w:id="828" w:author="11046017_鄭兆媗" w:date="2024-03-25T23:50:00Z">
          <w:r w:rsidRPr="00B6177C" w:rsidDel="00B6177C">
            <w:rPr>
              <w:rFonts w:hint="eastAsia"/>
            </w:rPr>
            <w:delText>區隔</w:delText>
          </w:r>
          <w:r w:rsidRPr="00B6177C" w:rsidDel="00B6177C">
            <w:rPr>
              <w:rFonts w:hint="eastAsia"/>
            </w:rPr>
            <w:delText>(Seg</w:delText>
          </w:r>
        </w:del>
      </w:ins>
      <w:ins w:id="829" w:author="11046017_鄭兆媗" w:date="2024-03-25T23:50:00Z">
        <w:r w:rsidR="00B6177C">
          <w:rPr>
            <w:rFonts w:hint="eastAsia"/>
          </w:rPr>
          <w:t>分析</w:t>
        </w:r>
        <w:r w:rsidR="00B6177C">
          <w:rPr>
            <w:rFonts w:hint="eastAsia"/>
          </w:rPr>
          <w:t>STP</w:t>
        </w:r>
      </w:ins>
      <w:bookmarkEnd w:id="826"/>
      <w:ins w:id="830" w:author="11046021_蔡元振" w:date="2024-03-25T23:42:00Z">
        <w:del w:id="831" w:author="11046017_鄭兆媗" w:date="2024-03-25T23:50:00Z">
          <w:r w:rsidRPr="00B6177C" w:rsidDel="00B6177C">
            <w:rPr>
              <w:rFonts w:hint="eastAsia"/>
            </w:rPr>
            <w:delText>mentation)</w:delText>
          </w:r>
          <w:r w:rsidRPr="00B6177C" w:rsidDel="00B6177C">
            <w:rPr>
              <w:rFonts w:hint="eastAsia"/>
            </w:rPr>
            <w:delText>：</w:delText>
          </w:r>
        </w:del>
        <w:del w:id="832" w:author="11046017_鄭兆媗" w:date="2024-03-25T23:49:00Z">
          <w:r w:rsidRPr="00B6177C" w:rsidDel="00B6177C">
            <w:rPr>
              <w:rFonts w:hint="eastAsia"/>
            </w:rPr>
            <w:delText xml:space="preserve"> </w:delText>
          </w:r>
        </w:del>
      </w:ins>
    </w:p>
    <w:p w14:paraId="58B35EBA" w14:textId="1C8AD53D" w:rsidR="00B6177C" w:rsidRDefault="001D6655" w:rsidP="00B6177C">
      <w:pPr>
        <w:rPr>
          <w:ins w:id="833" w:author="11046021_蔡元振" w:date="2024-04-24T21:01:00Z" w16du:dateUtc="2024-04-24T13:01:00Z"/>
        </w:rPr>
      </w:pPr>
      <w:ins w:id="834" w:author="11046021_蔡元振" w:date="2024-03-26T14:26:00Z">
        <w:r w:rsidRPr="001D6655">
          <w:rPr>
            <w:rFonts w:hint="eastAsia"/>
          </w:rPr>
          <w:t>S</w:t>
        </w:r>
      </w:ins>
      <w:ins w:id="835" w:author="11046017_鄭兆媗" w:date="2024-03-25T23:50:00Z">
        <w:r w:rsidR="00B6177C" w:rsidRPr="001D6655">
          <w:rPr>
            <w:rFonts w:hint="eastAsia"/>
          </w:rPr>
          <w:t>市場區隔</w:t>
        </w:r>
        <w:r w:rsidR="00B6177C" w:rsidRPr="001D6655">
          <w:rPr>
            <w:rFonts w:hint="eastAsia"/>
          </w:rPr>
          <w:t>(Segmentation)</w:t>
        </w:r>
        <w:r w:rsidR="00B6177C" w:rsidRPr="001D6655">
          <w:rPr>
            <w:rFonts w:hint="eastAsia"/>
          </w:rPr>
          <w:t>：</w:t>
        </w:r>
      </w:ins>
    </w:p>
    <w:p w14:paraId="0B3FCA2B" w14:textId="5A99DF21" w:rsidR="0089444F" w:rsidRPr="001D6655" w:rsidRDefault="0067627B">
      <w:pPr>
        <w:ind w:firstLineChars="200" w:firstLine="560"/>
        <w:rPr>
          <w:ins w:id="836" w:author="11046021_蔡元振" w:date="2024-03-25T23:42:00Z"/>
        </w:rPr>
        <w:pPrChange w:id="837" w:author="11046021_蔡元振" w:date="2024-04-24T21:43:00Z" w16du:dateUtc="2024-04-24T13:43:00Z">
          <w:pPr/>
        </w:pPrChange>
      </w:pPr>
      <w:proofErr w:type="gramStart"/>
      <w:ins w:id="838" w:author="11046021_蔡元振" w:date="2024-04-24T21:02:00Z" w16du:dateUtc="2024-04-24T13:02:00Z">
        <w:r>
          <w:rPr>
            <w:rFonts w:hint="eastAsia"/>
          </w:rPr>
          <w:t>本組以</w:t>
        </w:r>
        <w:proofErr w:type="gramEnd"/>
        <w:r>
          <w:rPr>
            <w:rFonts w:hint="eastAsia"/>
          </w:rPr>
          <w:t>熱愛</w:t>
        </w:r>
      </w:ins>
      <w:ins w:id="839" w:author="11046021_蔡元振" w:date="2024-04-24T21:03:00Z" w16du:dateUtc="2024-04-24T13:03:00Z">
        <w:r>
          <w:rPr>
            <w:rFonts w:hint="eastAsia"/>
          </w:rPr>
          <w:t>羽球</w:t>
        </w:r>
      </w:ins>
      <w:proofErr w:type="gramStart"/>
      <w:ins w:id="840" w:author="11046021_蔡元振" w:date="2024-04-24T21:42:00Z" w16du:dateUtc="2024-04-24T13:42:00Z">
        <w:r w:rsidR="00516739">
          <w:rPr>
            <w:rFonts w:hint="eastAsia"/>
          </w:rPr>
          <w:t>及</w:t>
        </w:r>
      </w:ins>
      <w:ins w:id="841" w:author="11046021_蔡元振" w:date="2024-04-24T21:41:00Z" w16du:dateUtc="2024-04-24T13:41:00Z">
        <w:r w:rsidR="006A0625">
          <w:rPr>
            <w:rFonts w:hint="eastAsia"/>
          </w:rPr>
          <w:t>想</w:t>
        </w:r>
      </w:ins>
      <w:ins w:id="842" w:author="11046021_蔡元振" w:date="2024-04-24T21:42:00Z" w16du:dateUtc="2024-04-24T13:42:00Z">
        <w:r w:rsidR="00516739">
          <w:rPr>
            <w:rFonts w:hint="eastAsia"/>
          </w:rPr>
          <w:t>精進</w:t>
        </w:r>
        <w:proofErr w:type="gramEnd"/>
        <w:r w:rsidR="00516739">
          <w:rPr>
            <w:rFonts w:hint="eastAsia"/>
          </w:rPr>
          <w:t>球技</w:t>
        </w:r>
      </w:ins>
      <w:ins w:id="843" w:author="11046021_蔡元振" w:date="2024-04-24T21:03:00Z" w16du:dateUtc="2024-04-24T13:03:00Z">
        <w:r>
          <w:rPr>
            <w:rFonts w:hint="eastAsia"/>
          </w:rPr>
          <w:t>的學生做為區隔，在</w:t>
        </w:r>
      </w:ins>
      <w:ins w:id="844" w:author="11046021_蔡元振" w:date="2024-04-24T21:10:00Z" w16du:dateUtc="2024-04-24T13:10:00Z">
        <w:r w:rsidR="008D0C1B">
          <w:rPr>
            <w:rFonts w:hint="eastAsia"/>
          </w:rPr>
          <w:t>各</w:t>
        </w:r>
      </w:ins>
      <w:ins w:id="845" w:author="11046021_蔡元振" w:date="2024-04-24T21:11:00Z" w16du:dateUtc="2024-04-24T13:11:00Z">
        <w:r w:rsidR="008D0C1B">
          <w:rPr>
            <w:rFonts w:hint="eastAsia"/>
          </w:rPr>
          <w:t>種平台都積極推廣羽球課程</w:t>
        </w:r>
      </w:ins>
      <w:ins w:id="846" w:author="11046021_蔡元振" w:date="2024-04-24T21:12:00Z" w16du:dateUtc="2024-04-24T13:12:00Z">
        <w:r w:rsidR="008D0C1B">
          <w:rPr>
            <w:rFonts w:hint="eastAsia"/>
          </w:rPr>
          <w:t>的情況下</w:t>
        </w:r>
      </w:ins>
      <w:ins w:id="847" w:author="11046021_蔡元振" w:date="2024-04-24T21:13:00Z" w16du:dateUtc="2024-04-24T13:13:00Z">
        <w:r w:rsidR="008D0C1B">
          <w:rPr>
            <w:rFonts w:hint="eastAsia"/>
          </w:rPr>
          <w:t>針對數據分為下圖</w:t>
        </w:r>
      </w:ins>
      <w:ins w:id="848" w:author="11046021_蔡元振" w:date="2024-04-24T21:14:00Z" w16du:dateUtc="2024-04-24T13:14:00Z">
        <w:r w:rsidR="009237E9">
          <w:rPr>
            <w:rFonts w:hint="eastAsia"/>
          </w:rPr>
          <w:t>：</w:t>
        </w:r>
      </w:ins>
    </w:p>
    <w:p w14:paraId="6B817357" w14:textId="77777777" w:rsidR="00BB3699" w:rsidRDefault="00BB3699">
      <w:pPr>
        <w:jc w:val="center"/>
        <w:rPr>
          <w:ins w:id="849" w:author="11046021_蔡元振" w:date="2024-04-24T20:52:00Z" w16du:dateUtc="2024-04-24T12:52:00Z"/>
          <w:szCs w:val="28"/>
        </w:rPr>
        <w:pPrChange w:id="850" w:author="11046021_蔡元振" w:date="2024-04-24T20:52:00Z" w16du:dateUtc="2024-04-24T12:52:00Z">
          <w:pPr/>
        </w:pPrChange>
      </w:pPr>
      <w:ins w:id="851" w:author="11046021_蔡元振" w:date="2024-04-24T20:51:00Z" w16du:dateUtc="2024-04-24T12:51:00Z">
        <w:r w:rsidRPr="00496163">
          <w:rPr>
            <w:noProof/>
          </w:rPr>
          <w:drawing>
            <wp:inline distT="0" distB="0" distL="0" distR="0" wp14:anchorId="1560C8B5" wp14:editId="699DD79A">
              <wp:extent cx="3522897" cy="2875561"/>
              <wp:effectExtent l="0" t="0" r="1905" b="1270"/>
              <wp:docPr id="325619051" name="圖片 1" descr="一張含有 黑色, 黑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619051" name="圖片 1" descr="一張含有 黑色, 黑暗 的圖片&#10;&#10;自動產生的描述"/>
                      <pic:cNvPicPr/>
                    </pic:nvPicPr>
                    <pic:blipFill>
                      <a:blip r:embed="rId21"/>
                      <a:stretch>
                        <a:fillRect/>
                      </a:stretch>
                    </pic:blipFill>
                    <pic:spPr>
                      <a:xfrm>
                        <a:off x="0" y="0"/>
                        <a:ext cx="3553266" cy="2900349"/>
                      </a:xfrm>
                      <a:prstGeom prst="rect">
                        <a:avLst/>
                      </a:prstGeom>
                    </pic:spPr>
                  </pic:pic>
                </a:graphicData>
              </a:graphic>
            </wp:inline>
          </w:drawing>
        </w:r>
      </w:ins>
    </w:p>
    <w:p w14:paraId="5B33AA26" w14:textId="5D5A47CD" w:rsidR="00295277" w:rsidRPr="001D6655" w:rsidRDefault="001D6655">
      <w:pPr>
        <w:rPr>
          <w:ins w:id="852" w:author="11046021_蔡元振" w:date="2024-03-25T23:42:00Z"/>
          <w:szCs w:val="28"/>
        </w:rPr>
      </w:pPr>
      <w:ins w:id="853" w:author="11046021_蔡元振" w:date="2024-03-26T14:26:00Z">
        <w:r>
          <w:rPr>
            <w:rFonts w:hint="eastAsia"/>
            <w:szCs w:val="28"/>
          </w:rPr>
          <w:t>T</w:t>
        </w:r>
      </w:ins>
      <w:ins w:id="854" w:author="11046021_蔡元振" w:date="2024-03-25T23:42:00Z">
        <w:r w:rsidR="00295277" w:rsidRPr="001D6655">
          <w:rPr>
            <w:rFonts w:hint="eastAsia"/>
            <w:szCs w:val="28"/>
          </w:rPr>
          <w:t>目標市場選擇</w:t>
        </w:r>
        <w:r w:rsidR="00295277" w:rsidRPr="001D6655">
          <w:rPr>
            <w:rFonts w:hint="eastAsia"/>
            <w:szCs w:val="28"/>
          </w:rPr>
          <w:t>(Targeting)</w:t>
        </w:r>
        <w:r w:rsidR="00295277" w:rsidRPr="001D6655">
          <w:rPr>
            <w:rFonts w:hint="eastAsia"/>
            <w:szCs w:val="28"/>
          </w:rPr>
          <w:t>：</w:t>
        </w:r>
        <w:r w:rsidR="00295277" w:rsidRPr="001D6655">
          <w:rPr>
            <w:rFonts w:hint="eastAsia"/>
            <w:szCs w:val="28"/>
          </w:rPr>
          <w:t xml:space="preserve"> </w:t>
        </w:r>
      </w:ins>
    </w:p>
    <w:p w14:paraId="681365EB" w14:textId="7F02A85B" w:rsidR="00295277" w:rsidRPr="001D6655" w:rsidRDefault="001D6655">
      <w:pPr>
        <w:ind w:leftChars="200" w:left="560"/>
        <w:rPr>
          <w:ins w:id="855" w:author="11046021_蔡元振" w:date="2024-03-25T23:42:00Z"/>
          <w:szCs w:val="28"/>
        </w:rPr>
        <w:pPrChange w:id="856" w:author="11046021_蔡元振" w:date="2024-03-26T14:19:00Z">
          <w:pPr/>
        </w:pPrChange>
      </w:pPr>
      <w:ins w:id="857" w:author="11046021_蔡元振" w:date="2024-03-26T14:26:00Z">
        <w:r>
          <w:rPr>
            <w:rFonts w:hint="eastAsia"/>
            <w:szCs w:val="28"/>
          </w:rPr>
          <w:t>1.</w:t>
        </w:r>
      </w:ins>
      <w:ins w:id="858" w:author="11046021_蔡元振" w:date="2024-03-25T23:42:00Z">
        <w:r w:rsidR="00295277" w:rsidRPr="001D6655">
          <w:rPr>
            <w:rFonts w:hint="eastAsia"/>
            <w:szCs w:val="28"/>
          </w:rPr>
          <w:t>尋求專業訓練的羽球愛好者</w:t>
        </w:r>
      </w:ins>
    </w:p>
    <w:p w14:paraId="4B39DAB6" w14:textId="486EDD3B" w:rsidR="00295277" w:rsidRPr="001D6655" w:rsidRDefault="001D6655">
      <w:pPr>
        <w:ind w:leftChars="200" w:left="560"/>
        <w:rPr>
          <w:ins w:id="859" w:author="11046021_蔡元振" w:date="2024-03-25T23:42:00Z"/>
          <w:szCs w:val="28"/>
        </w:rPr>
        <w:pPrChange w:id="860" w:author="11046021_蔡元振" w:date="2024-03-26T14:19:00Z">
          <w:pPr/>
        </w:pPrChange>
      </w:pPr>
      <w:ins w:id="861" w:author="11046021_蔡元振" w:date="2024-03-26T14:26:00Z">
        <w:r>
          <w:rPr>
            <w:rFonts w:hint="eastAsia"/>
            <w:szCs w:val="28"/>
          </w:rPr>
          <w:t>2.</w:t>
        </w:r>
      </w:ins>
      <w:ins w:id="862" w:author="11046021_蔡元振" w:date="2024-03-25T23:42:00Z">
        <w:r w:rsidR="00295277" w:rsidRPr="001D6655">
          <w:rPr>
            <w:rFonts w:hint="eastAsia"/>
            <w:szCs w:val="28"/>
          </w:rPr>
          <w:t>想要</w:t>
        </w:r>
      </w:ins>
      <w:ins w:id="863" w:author="11046021_蔡元振" w:date="2024-03-26T14:38:00Z">
        <w:r w:rsidR="001F32F5">
          <w:rPr>
            <w:rFonts w:hint="eastAsia"/>
            <w:szCs w:val="28"/>
          </w:rPr>
          <w:t>透</w:t>
        </w:r>
      </w:ins>
      <w:ins w:id="864" w:author="11046021_蔡元振" w:date="2024-03-26T14:39:00Z">
        <w:r w:rsidR="001F32F5">
          <w:rPr>
            <w:rFonts w:hint="eastAsia"/>
            <w:szCs w:val="28"/>
          </w:rPr>
          <w:t>過個別訓練</w:t>
        </w:r>
      </w:ins>
      <w:ins w:id="865" w:author="11046021_蔡元振" w:date="2024-03-25T23:42:00Z">
        <w:r w:rsidR="00295277" w:rsidRPr="001D6655">
          <w:rPr>
            <w:rFonts w:hint="eastAsia"/>
            <w:szCs w:val="28"/>
          </w:rPr>
          <w:t>提高競技水平的</w:t>
        </w:r>
      </w:ins>
      <w:ins w:id="866" w:author="11046021_蔡元振" w:date="2024-04-24T21:27:00Z" w16du:dateUtc="2024-04-24T13:27:00Z">
        <w:r w:rsidR="000928AF">
          <w:rPr>
            <w:rFonts w:hint="eastAsia"/>
            <w:szCs w:val="28"/>
          </w:rPr>
          <w:t>各階級</w:t>
        </w:r>
      </w:ins>
      <w:ins w:id="867" w:author="11046021_蔡元振" w:date="2024-03-25T23:42:00Z">
        <w:r w:rsidR="00295277" w:rsidRPr="001D6655">
          <w:rPr>
            <w:rFonts w:hint="eastAsia"/>
            <w:szCs w:val="28"/>
          </w:rPr>
          <w:t>球員</w:t>
        </w:r>
      </w:ins>
    </w:p>
    <w:p w14:paraId="3F04A8F6" w14:textId="603AEEED" w:rsidR="00295277" w:rsidRDefault="001D6655">
      <w:pPr>
        <w:rPr>
          <w:ins w:id="868" w:author="11046004_陳冠廷" w:date="2024-03-31T21:51:00Z" w16du:dateUtc="2024-03-31T13:51:00Z"/>
          <w:szCs w:val="28"/>
        </w:rPr>
      </w:pPr>
      <w:ins w:id="869" w:author="11046021_蔡元振" w:date="2024-03-26T14:26:00Z">
        <w:r w:rsidRPr="001D6655">
          <w:rPr>
            <w:rFonts w:hint="eastAsia"/>
            <w:szCs w:val="28"/>
          </w:rPr>
          <w:t>P</w:t>
        </w:r>
      </w:ins>
      <w:ins w:id="870" w:author="11046021_蔡元振" w:date="2024-03-25T23:42:00Z">
        <w:r w:rsidR="00295277" w:rsidRPr="001D6655">
          <w:rPr>
            <w:rFonts w:hint="eastAsia"/>
            <w:szCs w:val="28"/>
          </w:rPr>
          <w:t>市場定位</w:t>
        </w:r>
        <w:r w:rsidR="00295277" w:rsidRPr="001D6655">
          <w:rPr>
            <w:rFonts w:hint="eastAsia"/>
            <w:szCs w:val="28"/>
          </w:rPr>
          <w:t>(Positioning)</w:t>
        </w:r>
        <w:r w:rsidR="00295277" w:rsidRPr="001D6655">
          <w:rPr>
            <w:rFonts w:hint="eastAsia"/>
            <w:szCs w:val="28"/>
          </w:rPr>
          <w:t>：</w:t>
        </w:r>
        <w:r w:rsidR="00295277" w:rsidRPr="001D6655">
          <w:rPr>
            <w:rFonts w:hint="eastAsia"/>
            <w:szCs w:val="28"/>
          </w:rPr>
          <w:t xml:space="preserve"> </w:t>
        </w:r>
      </w:ins>
    </w:p>
    <w:p w14:paraId="33BB9E3D" w14:textId="23E28757" w:rsidR="002112A8" w:rsidRDefault="0047045B" w:rsidP="0047045B">
      <w:pPr>
        <w:ind w:leftChars="200" w:left="560"/>
        <w:rPr>
          <w:ins w:id="871" w:author="11046021_蔡元振" w:date="2024-04-22T15:35:00Z" w16du:dateUtc="2024-04-22T07:35:00Z"/>
          <w:szCs w:val="28"/>
        </w:rPr>
      </w:pPr>
      <w:proofErr w:type="gramStart"/>
      <w:ins w:id="872" w:author="11046004_陳冠廷" w:date="2024-03-31T21:52:00Z" w16du:dateUtc="2024-03-31T13:52:00Z">
        <w:r>
          <w:rPr>
            <w:rFonts w:hint="eastAsia"/>
            <w:szCs w:val="28"/>
          </w:rPr>
          <w:t>本組</w:t>
        </w:r>
        <w:r w:rsidR="00AD4B8E">
          <w:rPr>
            <w:rFonts w:hint="eastAsia"/>
            <w:szCs w:val="28"/>
          </w:rPr>
          <w:t>把</w:t>
        </w:r>
      </w:ins>
      <w:proofErr w:type="gramEnd"/>
      <w:ins w:id="873" w:author="11046004_陳冠廷" w:date="2024-03-31T21:53:00Z" w16du:dateUtc="2024-03-31T13:53:00Z">
        <w:r w:rsidR="00AD4B8E">
          <w:rPr>
            <w:rFonts w:hint="eastAsia"/>
            <w:szCs w:val="28"/>
          </w:rPr>
          <w:t>此系統定位成「</w:t>
        </w:r>
        <w:del w:id="874" w:author="11046021_蔡元振" w:date="2024-04-24T21:31:00Z" w16du:dateUtc="2024-04-24T13:31:00Z">
          <w:r w:rsidR="00CD4F1B" w:rsidDel="00F416BF">
            <w:rPr>
              <w:rFonts w:hint="eastAsia"/>
              <w:szCs w:val="28"/>
            </w:rPr>
            <w:delText>突出</w:delText>
          </w:r>
        </w:del>
        <w:del w:id="875" w:author="11046021_蔡元振" w:date="2024-04-24T21:33:00Z" w16du:dateUtc="2024-04-24T13:33:00Z">
          <w:r w:rsidR="00CD4F1B" w:rsidDel="00196006">
            <w:rPr>
              <w:rFonts w:hint="eastAsia"/>
              <w:szCs w:val="28"/>
            </w:rPr>
            <w:delText>的</w:delText>
          </w:r>
        </w:del>
        <w:r w:rsidR="00CD4F1B">
          <w:rPr>
            <w:rFonts w:hint="eastAsia"/>
            <w:szCs w:val="28"/>
          </w:rPr>
          <w:t>專業教練團隊</w:t>
        </w:r>
      </w:ins>
      <w:ins w:id="876" w:author="11046021_蔡元振" w:date="2024-04-24T21:35:00Z" w16du:dateUtc="2024-04-24T13:35:00Z">
        <w:r w:rsidR="00620434">
          <w:rPr>
            <w:rFonts w:hint="eastAsia"/>
            <w:szCs w:val="28"/>
          </w:rPr>
          <w:t>和</w:t>
        </w:r>
        <w:proofErr w:type="gramStart"/>
        <w:r w:rsidR="00620434">
          <w:rPr>
            <w:rFonts w:hint="eastAsia"/>
            <w:szCs w:val="28"/>
          </w:rPr>
          <w:t>客製</w:t>
        </w:r>
        <w:proofErr w:type="gramEnd"/>
        <w:r w:rsidR="00620434">
          <w:rPr>
            <w:rFonts w:hint="eastAsia"/>
            <w:szCs w:val="28"/>
          </w:rPr>
          <w:t>課程加上</w:t>
        </w:r>
      </w:ins>
      <w:ins w:id="877" w:author="11046004_陳冠廷" w:date="2024-03-31T21:56:00Z" w16du:dateUtc="2024-03-31T13:56:00Z">
        <w:del w:id="878" w:author="11046021_蔡元振" w:date="2024-04-24T21:35:00Z" w16du:dateUtc="2024-04-24T13:35:00Z">
          <w:r w:rsidR="00E81727" w:rsidDel="00620434">
            <w:rPr>
              <w:rFonts w:hint="eastAsia"/>
              <w:szCs w:val="28"/>
            </w:rPr>
            <w:delText>跟</w:delText>
          </w:r>
        </w:del>
      </w:ins>
      <w:ins w:id="879" w:author="11046004_陳冠廷" w:date="2024-03-31T21:54:00Z" w16du:dateUtc="2024-03-31T13:54:00Z">
        <w:r w:rsidR="00FD1056">
          <w:rPr>
            <w:rFonts w:hint="eastAsia"/>
            <w:szCs w:val="28"/>
          </w:rPr>
          <w:t>人性化的追蹤</w:t>
        </w:r>
        <w:del w:id="880" w:author="11046021_蔡元振" w:date="2024-04-24T21:36:00Z" w16du:dateUtc="2024-04-24T13:36:00Z">
          <w:r w:rsidR="00FD1056" w:rsidDel="00947EE9">
            <w:rPr>
              <w:rFonts w:hint="eastAsia"/>
              <w:szCs w:val="28"/>
            </w:rPr>
            <w:delText>進度</w:delText>
          </w:r>
          <w:r w:rsidR="00013C71" w:rsidDel="00947EE9">
            <w:rPr>
              <w:rFonts w:hint="eastAsia"/>
              <w:szCs w:val="28"/>
            </w:rPr>
            <w:delText>客戶</w:delText>
          </w:r>
        </w:del>
      </w:ins>
      <w:ins w:id="881" w:author="11046021_蔡元振" w:date="2024-04-24T21:36:00Z" w16du:dateUtc="2024-04-24T13:36:00Z">
        <w:r w:rsidR="00947EE9">
          <w:rPr>
            <w:rFonts w:hint="eastAsia"/>
            <w:szCs w:val="28"/>
          </w:rPr>
          <w:t>學生</w:t>
        </w:r>
      </w:ins>
      <w:ins w:id="882" w:author="11046021_蔡元振" w:date="2024-04-24T21:39:00Z" w16du:dateUtc="2024-04-24T13:39:00Z">
        <w:r w:rsidR="005F214F">
          <w:rPr>
            <w:rFonts w:hint="eastAsia"/>
            <w:szCs w:val="28"/>
          </w:rPr>
          <w:t>課後</w:t>
        </w:r>
      </w:ins>
      <w:ins w:id="883" w:author="11046004_陳冠廷" w:date="2024-03-31T21:54:00Z" w16du:dateUtc="2024-03-31T13:54:00Z">
        <w:r w:rsidR="00013C71">
          <w:rPr>
            <w:rFonts w:hint="eastAsia"/>
            <w:szCs w:val="28"/>
          </w:rPr>
          <w:t>訓練進度</w:t>
        </w:r>
      </w:ins>
      <w:ins w:id="884" w:author="11046004_陳冠廷" w:date="2024-03-31T21:57:00Z" w16du:dateUtc="2024-03-31T13:57:00Z">
        <w:r w:rsidR="00E81727">
          <w:rPr>
            <w:rFonts w:hint="eastAsia"/>
            <w:szCs w:val="28"/>
          </w:rPr>
          <w:t>，</w:t>
        </w:r>
      </w:ins>
      <w:ins w:id="885" w:author="11046004_陳冠廷" w:date="2024-03-31T21:58:00Z" w16du:dateUtc="2024-03-31T13:58:00Z">
        <w:del w:id="886" w:author="11046021_蔡元振" w:date="2024-04-24T21:38:00Z" w16du:dateUtc="2024-04-24T13:38:00Z">
          <w:r w:rsidR="00746147" w:rsidDel="005570CD">
            <w:rPr>
              <w:rFonts w:hint="eastAsia"/>
              <w:szCs w:val="28"/>
            </w:rPr>
            <w:delText>和</w:delText>
          </w:r>
        </w:del>
      </w:ins>
      <w:ins w:id="887" w:author="11046004_陳冠廷" w:date="2024-03-31T21:59:00Z" w16du:dateUtc="2024-03-31T13:59:00Z">
        <w:del w:id="888" w:author="11046021_蔡元振" w:date="2024-04-24T21:38:00Z" w16du:dateUtc="2024-04-24T13:38:00Z">
          <w:r w:rsidR="00C74EA6" w:rsidDel="005570CD">
            <w:rPr>
              <w:rFonts w:hint="eastAsia"/>
              <w:szCs w:val="28"/>
            </w:rPr>
            <w:delText>能及</w:delText>
          </w:r>
          <w:r w:rsidR="00C74EA6" w:rsidDel="005F214F">
            <w:rPr>
              <w:rFonts w:hint="eastAsia"/>
              <w:szCs w:val="28"/>
            </w:rPr>
            <w:delText>時跟</w:delText>
          </w:r>
        </w:del>
      </w:ins>
      <w:ins w:id="889" w:author="11046021_蔡元振" w:date="2024-04-24T21:38:00Z" w16du:dateUtc="2024-04-24T13:38:00Z">
        <w:r w:rsidR="005F214F">
          <w:rPr>
            <w:rFonts w:hint="eastAsia"/>
            <w:szCs w:val="28"/>
          </w:rPr>
          <w:t>以及能夠與</w:t>
        </w:r>
      </w:ins>
      <w:ins w:id="890" w:author="11046004_陳冠廷" w:date="2024-03-31T21:59:00Z" w16du:dateUtc="2024-03-31T13:59:00Z">
        <w:r w:rsidR="00C74EA6">
          <w:rPr>
            <w:rFonts w:hint="eastAsia"/>
            <w:szCs w:val="28"/>
          </w:rPr>
          <w:t>學員</w:t>
        </w:r>
      </w:ins>
      <w:ins w:id="891" w:author="11046021_蔡元振" w:date="2024-04-24T21:38:00Z" w16du:dateUtc="2024-04-24T13:38:00Z">
        <w:r w:rsidR="005F214F">
          <w:rPr>
            <w:rFonts w:hint="eastAsia"/>
            <w:szCs w:val="28"/>
          </w:rPr>
          <w:t>交流</w:t>
        </w:r>
      </w:ins>
      <w:ins w:id="892" w:author="11046004_陳冠廷" w:date="2024-03-31T21:59:00Z" w16du:dateUtc="2024-03-31T13:59:00Z">
        <w:r w:rsidR="00C74EA6">
          <w:rPr>
            <w:rFonts w:hint="eastAsia"/>
            <w:szCs w:val="28"/>
          </w:rPr>
          <w:t>互動的社群媒體」。</w:t>
        </w:r>
      </w:ins>
      <w:ins w:id="893" w:author="11046004_陳冠廷" w:date="2024-03-31T22:01:00Z" w16du:dateUtc="2024-03-31T14:01:00Z">
        <w:del w:id="894" w:author="11046021_蔡元振" w:date="2024-04-24T20:50:00Z" w16du:dateUtc="2024-04-24T12:50:00Z">
          <w:r w:rsidR="00FB0960" w:rsidDel="00BB3699">
            <w:rPr>
              <w:rFonts w:hint="eastAsia"/>
              <w:szCs w:val="28"/>
            </w:rPr>
            <w:delText>詳細的數據分為下圖：</w:delText>
          </w:r>
        </w:del>
      </w:ins>
    </w:p>
    <w:p w14:paraId="1337271A" w14:textId="25BDB06D" w:rsidR="0032181F" w:rsidDel="009E69A0" w:rsidRDefault="0032181F" w:rsidP="0047045B">
      <w:pPr>
        <w:ind w:leftChars="200" w:left="560"/>
        <w:rPr>
          <w:ins w:id="895" w:author="11046004_陳冠廷" w:date="2024-03-31T21:59:00Z" w16du:dateUtc="2024-03-31T13:59:00Z"/>
          <w:del w:id="896" w:author="11046021_蔡元振" w:date="2024-04-24T20:46:00Z" w16du:dateUtc="2024-04-24T12:46:00Z"/>
          <w:szCs w:val="28"/>
        </w:rPr>
      </w:pPr>
    </w:p>
    <w:p w14:paraId="230A1026" w14:textId="5EC805A7" w:rsidR="002112A8" w:rsidRPr="001D6655" w:rsidRDefault="002112A8">
      <w:pPr>
        <w:rPr>
          <w:ins w:id="897" w:author="11046021_蔡元振" w:date="2024-03-25T23:42:00Z"/>
          <w:szCs w:val="28"/>
        </w:rPr>
      </w:pPr>
      <w:ins w:id="898" w:author="11046004_陳冠廷" w:date="2024-03-31T21:51:00Z" w16du:dateUtc="2024-03-31T13:51:00Z">
        <w:del w:id="899" w:author="11046021_蔡元振" w:date="2024-04-24T20:46:00Z" w16du:dateUtc="2024-04-24T12:46:00Z">
          <w:r w:rsidDel="009E69A0">
            <w:rPr>
              <w:noProof/>
            </w:rPr>
            <w:drawing>
              <wp:inline distT="0" distB="0" distL="0" distR="0" wp14:anchorId="3AF0B9CB" wp14:editId="3A8DC9A2">
                <wp:extent cx="5624423" cy="4311471"/>
                <wp:effectExtent l="0" t="0" r="6350" b="0"/>
                <wp:docPr id="176336544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365442" name=""/>
                        <pic:cNvPicPr/>
                      </pic:nvPicPr>
                      <pic:blipFill rotWithShape="1">
                        <a:blip r:embed="rId22"/>
                        <a:srcRect l="32886" t="28979" r="28907" b="16534"/>
                        <a:stretch/>
                      </pic:blipFill>
                      <pic:spPr bwMode="auto">
                        <a:xfrm>
                          <a:off x="0" y="0"/>
                          <a:ext cx="5624423" cy="4311471"/>
                        </a:xfrm>
                        <a:prstGeom prst="rect">
                          <a:avLst/>
                        </a:prstGeom>
                        <a:ln>
                          <a:noFill/>
                        </a:ln>
                        <a:extLst>
                          <a:ext uri="{53640926-AAD7-44D8-BBD7-CCE9431645EC}">
                            <a14:shadowObscured xmlns:a14="http://schemas.microsoft.com/office/drawing/2010/main"/>
                          </a:ext>
                        </a:extLst>
                      </pic:spPr>
                    </pic:pic>
                  </a:graphicData>
                </a:graphic>
              </wp:inline>
            </w:drawing>
          </w:r>
        </w:del>
      </w:ins>
    </w:p>
    <w:p w14:paraId="30D2B072" w14:textId="13DA0835" w:rsidR="00295277" w:rsidRPr="00295277" w:rsidDel="00C74EA6" w:rsidRDefault="001D6655">
      <w:pPr>
        <w:pStyle w:val="2"/>
        <w:rPr>
          <w:ins w:id="900" w:author="11046021_蔡元振" w:date="2024-03-25T23:42:00Z"/>
          <w:del w:id="901" w:author="11046004_陳冠廷" w:date="2024-03-31T21:59:00Z" w16du:dateUtc="2024-03-31T13:59:00Z"/>
        </w:rPr>
        <w:pPrChange w:id="902" w:author="11046021_蔡元振" w:date="2024-03-26T14:19:00Z">
          <w:pPr/>
        </w:pPrChange>
      </w:pPr>
      <w:ins w:id="903" w:author="11046021_蔡元振" w:date="2024-03-26T14:26:00Z">
        <w:del w:id="904" w:author="11046004_陳冠廷" w:date="2024-03-31T21:59:00Z" w16du:dateUtc="2024-03-31T13:59:00Z">
          <w:r w:rsidDel="00C74EA6">
            <w:rPr>
              <w:rFonts w:hint="eastAsia"/>
            </w:rPr>
            <w:delText>1.</w:delText>
          </w:r>
        </w:del>
      </w:ins>
      <w:ins w:id="905" w:author="11046021_蔡元振" w:date="2024-03-25T23:42:00Z">
        <w:del w:id="906" w:author="11046004_陳冠廷" w:date="2024-03-31T21:59:00Z" w16du:dateUtc="2024-03-31T13:59:00Z">
          <w:r w:rsidR="00295277" w:rsidRPr="00295277" w:rsidDel="00C74EA6">
            <w:rPr>
              <w:rFonts w:hint="eastAsia"/>
            </w:rPr>
            <w:delText>強調個人化訓練和進度追蹤的優勢</w:delText>
          </w:r>
          <w:bookmarkStart w:id="907" w:name="_Toc166433926"/>
          <w:bookmarkEnd w:id="907"/>
        </w:del>
      </w:ins>
    </w:p>
    <w:p w14:paraId="1DC7DF68" w14:textId="2AC94DE4" w:rsidR="00295277" w:rsidRPr="00295277" w:rsidDel="00C74EA6" w:rsidRDefault="001D6655">
      <w:pPr>
        <w:pStyle w:val="2"/>
        <w:rPr>
          <w:ins w:id="908" w:author="11046021_蔡元振" w:date="2024-03-25T23:42:00Z"/>
          <w:del w:id="909" w:author="11046004_陳冠廷" w:date="2024-03-31T21:59:00Z" w16du:dateUtc="2024-03-31T13:59:00Z"/>
        </w:rPr>
        <w:pPrChange w:id="910" w:author="11046021_蔡元振" w:date="2024-03-26T14:19:00Z">
          <w:pPr/>
        </w:pPrChange>
      </w:pPr>
      <w:ins w:id="911" w:author="11046021_蔡元振" w:date="2024-03-26T14:26:00Z">
        <w:del w:id="912" w:author="11046004_陳冠廷" w:date="2024-03-31T21:59:00Z" w16du:dateUtc="2024-03-31T13:59:00Z">
          <w:r w:rsidDel="00C74EA6">
            <w:rPr>
              <w:rFonts w:hint="eastAsia"/>
            </w:rPr>
            <w:delText>2.</w:delText>
          </w:r>
        </w:del>
      </w:ins>
      <w:ins w:id="913" w:author="11046021_蔡元振" w:date="2024-03-25T23:42:00Z">
        <w:del w:id="914" w:author="11046004_陳冠廷" w:date="2024-03-31T21:59:00Z" w16du:dateUtc="2024-03-31T13:59:00Z">
          <w:r w:rsidR="00295277" w:rsidRPr="00295277" w:rsidDel="00C74EA6">
            <w:rPr>
              <w:rFonts w:hint="eastAsia"/>
            </w:rPr>
            <w:delText>突出專業教練團隊和先進訓練方法</w:delText>
          </w:r>
          <w:bookmarkStart w:id="915" w:name="_Toc166433927"/>
          <w:bookmarkEnd w:id="915"/>
        </w:del>
      </w:ins>
    </w:p>
    <w:p w14:paraId="503B68C9" w14:textId="40C1BD4E" w:rsidR="00B202F1" w:rsidRPr="003E7632" w:rsidDel="00C74EA6" w:rsidRDefault="001D6655">
      <w:pPr>
        <w:pStyle w:val="2"/>
        <w:rPr>
          <w:ins w:id="916" w:author="11046014_劉育彤" w:date="2024-03-25T14:54:00Z"/>
          <w:del w:id="917" w:author="11046004_陳冠廷" w:date="2024-03-31T21:59:00Z" w16du:dateUtc="2024-03-31T13:59:00Z"/>
          <w:rPrChange w:id="918" w:author="11046014_劉育彤" w:date="2024-03-25T20:17:00Z">
            <w:rPr>
              <w:ins w:id="919" w:author="11046014_劉育彤" w:date="2024-03-25T14:54:00Z"/>
              <w:del w:id="920" w:author="11046004_陳冠廷" w:date="2024-03-31T21:59:00Z" w16du:dateUtc="2024-03-31T13:59:00Z"/>
              <w:rFonts w:ascii="標楷體" w:hAnsi="標楷體"/>
              <w:szCs w:val="28"/>
            </w:rPr>
          </w:rPrChange>
        </w:rPr>
        <w:pPrChange w:id="921" w:author="11046021_蔡元振" w:date="2024-03-26T14:19:00Z">
          <w:pPr>
            <w:ind w:firstLineChars="200" w:firstLine="560"/>
          </w:pPr>
        </w:pPrChange>
      </w:pPr>
      <w:ins w:id="922" w:author="11046021_蔡元振" w:date="2024-03-26T14:27:00Z">
        <w:del w:id="923" w:author="11046004_陳冠廷" w:date="2024-03-31T21:59:00Z" w16du:dateUtc="2024-03-31T13:59:00Z">
          <w:r w:rsidDel="00C74EA6">
            <w:rPr>
              <w:rFonts w:hint="eastAsia"/>
            </w:rPr>
            <w:delText>3.</w:delText>
          </w:r>
        </w:del>
      </w:ins>
      <w:ins w:id="924" w:author="11046021_蔡元振" w:date="2024-03-25T23:42:00Z">
        <w:del w:id="925" w:author="11046004_陳冠廷" w:date="2024-03-31T21:59:00Z" w16du:dateUtc="2024-03-31T13:59:00Z">
          <w:r w:rsidR="00295277" w:rsidRPr="00295277" w:rsidDel="00C74EA6">
            <w:rPr>
              <w:rFonts w:hint="eastAsia"/>
            </w:rPr>
            <w:delText>創建一個社群，讓學員能夠互相學習和進步</w:delText>
          </w:r>
        </w:del>
      </w:ins>
      <w:ins w:id="926" w:author="11046014_劉育彤" w:date="2024-03-25T14:54:00Z">
        <w:del w:id="927" w:author="11046004_陳冠廷" w:date="2024-03-31T21:59:00Z" w16du:dateUtc="2024-03-31T13:59:00Z">
          <w:r w:rsidR="00B202F1" w:rsidRPr="003E7632" w:rsidDel="00C74EA6">
            <w:rPr>
              <w:rPrChange w:id="928" w:author="11046014_劉育彤" w:date="2024-03-25T20:17:00Z">
                <w:rPr>
                  <w:rFonts w:ascii="標楷體" w:hAnsi="標楷體"/>
                  <w:szCs w:val="28"/>
                </w:rPr>
              </w:rPrChange>
            </w:rPr>
            <w:delText xml:space="preserve">  </w:delText>
          </w:r>
          <w:bookmarkStart w:id="929" w:name="_Toc166433928"/>
          <w:bookmarkEnd w:id="929"/>
        </w:del>
      </w:ins>
    </w:p>
    <w:p w14:paraId="122FCD00" w14:textId="6388265C" w:rsidR="00B202F1" w:rsidRPr="004807DA" w:rsidRDefault="00173105" w:rsidP="0027530B">
      <w:pPr>
        <w:pStyle w:val="2"/>
        <w:rPr>
          <w:ins w:id="930" w:author="11046004_陳冠廷" w:date="2024-03-27T23:37:00Z"/>
        </w:rPr>
      </w:pPr>
      <w:ins w:id="931" w:author="11046017_鄭兆媗" w:date="2024-03-25T17:21:00Z">
        <w:del w:id="932" w:author="11046004_陳冠廷" w:date="2024-03-31T21:59:00Z" w16du:dateUtc="2024-03-31T13:59:00Z">
          <w:r w:rsidDel="00C74EA6">
            <w:rPr>
              <w:rFonts w:hint="eastAsia"/>
            </w:rPr>
            <w:delText xml:space="preserve"> </w:delText>
          </w:r>
        </w:del>
      </w:ins>
      <w:ins w:id="933" w:author="11046014_劉育彤" w:date="2024-03-25T14:55:00Z">
        <w:del w:id="934" w:author="11046017_鄭兆媗" w:date="2024-03-25T17:16:00Z">
          <w:r w:rsidR="00737E3A" w:rsidRPr="004807DA">
            <w:rPr>
              <w:rFonts w:hint="eastAsia"/>
            </w:rPr>
            <w:delText>2</w:delText>
          </w:r>
        </w:del>
      </w:ins>
      <w:ins w:id="935" w:author="11046014_劉育彤" w:date="2024-03-25T14:54:00Z">
        <w:del w:id="936" w:author="11046017_鄭兆媗" w:date="2024-03-25T17:16:00Z">
          <w:r w:rsidR="00B202F1" w:rsidRPr="004807DA">
            <w:rPr>
              <w:rFonts w:hint="eastAsia"/>
            </w:rPr>
            <w:delText xml:space="preserve">-4 </w:delText>
          </w:r>
        </w:del>
      </w:ins>
      <w:bookmarkStart w:id="937" w:name="_Toc166433929"/>
      <w:ins w:id="938" w:author="11046014_劉育彤" w:date="2024-03-25T14:55:00Z">
        <w:r w:rsidR="00737E3A" w:rsidRPr="004807DA">
          <w:rPr>
            <w:rFonts w:hint="eastAsia"/>
          </w:rPr>
          <w:t>競爭力分析</w:t>
        </w:r>
      </w:ins>
      <w:ins w:id="939" w:author="11046014_劉育彤" w:date="2024-03-25T14:56:00Z">
        <w:r w:rsidR="00620913" w:rsidRPr="004807DA">
          <w:rPr>
            <w:rFonts w:hint="eastAsia"/>
          </w:rPr>
          <w:t xml:space="preserve"> SWOT-TOWS</w:t>
        </w:r>
      </w:ins>
      <w:bookmarkEnd w:id="937"/>
    </w:p>
    <w:p w14:paraId="436D97EC" w14:textId="41A01498" w:rsidR="004A73A9" w:rsidRPr="004A73A9" w:rsidRDefault="00F61A38">
      <w:pPr>
        <w:rPr>
          <w:ins w:id="940" w:author="11046014_劉育彤" w:date="2024-03-25T14:54:00Z"/>
        </w:rPr>
        <w:pPrChange w:id="941" w:author="11046004_陳冠廷" w:date="2024-03-27T23:37:00Z">
          <w:pPr>
            <w:ind w:firstLineChars="50" w:firstLine="140"/>
          </w:pPr>
        </w:pPrChange>
      </w:pPr>
      <w:ins w:id="942" w:author="11046004_陳冠廷" w:date="2024-03-27T23:38:00Z">
        <w:r>
          <w:rPr>
            <w:noProof/>
          </w:rPr>
          <w:drawing>
            <wp:inline distT="0" distB="0" distL="0" distR="0" wp14:anchorId="590B9400" wp14:editId="7B77CAC6">
              <wp:extent cx="6151418" cy="4734535"/>
              <wp:effectExtent l="0" t="0" r="1905" b="9525"/>
              <wp:docPr id="177144908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449089" name=""/>
                      <pic:cNvPicPr/>
                    </pic:nvPicPr>
                    <pic:blipFill rotWithShape="1">
                      <a:blip r:embed="rId23"/>
                      <a:srcRect l="24233" t="25766" r="33566" b="13809"/>
                      <a:stretch/>
                    </pic:blipFill>
                    <pic:spPr bwMode="auto">
                      <a:xfrm>
                        <a:off x="0" y="0"/>
                        <a:ext cx="6185184" cy="4760523"/>
                      </a:xfrm>
                      <a:prstGeom prst="rect">
                        <a:avLst/>
                      </a:prstGeom>
                      <a:ln>
                        <a:noFill/>
                      </a:ln>
                      <a:extLst>
                        <a:ext uri="{53640926-AAD7-44D8-BBD7-CCE9431645EC}">
                          <a14:shadowObscured xmlns:a14="http://schemas.microsoft.com/office/drawing/2010/main"/>
                        </a:ext>
                      </a:extLst>
                    </pic:spPr>
                  </pic:pic>
                </a:graphicData>
              </a:graphic>
            </wp:inline>
          </w:drawing>
        </w:r>
      </w:ins>
    </w:p>
    <w:p w14:paraId="2012837A" w14:textId="50972C2A" w:rsidR="00DB4733" w:rsidRPr="00DB4733" w:rsidRDefault="00B202F1">
      <w:pPr>
        <w:rPr>
          <w:ins w:id="943" w:author="11046021_蔡元振" w:date="2024-03-26T14:53:00Z"/>
          <w:szCs w:val="28"/>
        </w:rPr>
      </w:pPr>
      <w:ins w:id="944" w:author="11046014_劉育彤" w:date="2024-03-25T14:54:00Z">
        <w:del w:id="945" w:author="11046021_蔡元振" w:date="2024-03-26T14:54:00Z">
          <w:r w:rsidRPr="003E7632" w:rsidDel="00DB4733">
            <w:rPr>
              <w:szCs w:val="28"/>
              <w:rPrChange w:id="946" w:author="11046014_劉育彤" w:date="2024-03-25T20:17:00Z">
                <w:rPr>
                  <w:rFonts w:ascii="標楷體" w:hAnsi="標楷體"/>
                  <w:szCs w:val="28"/>
                </w:rPr>
              </w:rPrChange>
            </w:rPr>
            <w:delText xml:space="preserve">  </w:delText>
          </w:r>
        </w:del>
      </w:ins>
      <w:ins w:id="947" w:author="11046021_蔡元振" w:date="2024-03-26T14:53:00Z">
        <w:r w:rsidR="00DB4733" w:rsidRPr="00DB4733">
          <w:rPr>
            <w:rFonts w:hint="eastAsia"/>
            <w:szCs w:val="28"/>
          </w:rPr>
          <w:t>SWOT</w:t>
        </w:r>
        <w:r w:rsidR="00DB4733" w:rsidRPr="00DB4733">
          <w:rPr>
            <w:rFonts w:hint="eastAsia"/>
            <w:szCs w:val="28"/>
          </w:rPr>
          <w:t>分析：</w:t>
        </w:r>
      </w:ins>
    </w:p>
    <w:p w14:paraId="014AA0E3" w14:textId="77777777" w:rsidR="00DB4733" w:rsidRPr="00DB4733" w:rsidRDefault="00DB4733">
      <w:pPr>
        <w:ind w:leftChars="200" w:left="560"/>
        <w:rPr>
          <w:ins w:id="948" w:author="11046021_蔡元振" w:date="2024-03-26T14:53:00Z"/>
          <w:szCs w:val="28"/>
        </w:rPr>
        <w:pPrChange w:id="949" w:author="11046021_蔡元振" w:date="2024-03-26T14:54:00Z">
          <w:pPr/>
        </w:pPrChange>
      </w:pPr>
      <w:ins w:id="950" w:author="11046021_蔡元振" w:date="2024-03-26T14:53:00Z">
        <w:r w:rsidRPr="00DB4733">
          <w:rPr>
            <w:rFonts w:hint="eastAsia"/>
            <w:szCs w:val="28"/>
          </w:rPr>
          <w:t>優勢</w:t>
        </w:r>
        <w:r w:rsidRPr="00DB4733">
          <w:rPr>
            <w:rFonts w:hint="eastAsia"/>
            <w:szCs w:val="28"/>
          </w:rPr>
          <w:t>(Strengths, S)</w:t>
        </w:r>
        <w:r w:rsidRPr="00DB4733">
          <w:rPr>
            <w:rFonts w:hint="eastAsia"/>
            <w:szCs w:val="28"/>
          </w:rPr>
          <w:t>：</w:t>
        </w:r>
      </w:ins>
    </w:p>
    <w:p w14:paraId="270AD578" w14:textId="77777777" w:rsidR="00DB4733" w:rsidRPr="00DB4733" w:rsidRDefault="00DB4733">
      <w:pPr>
        <w:ind w:leftChars="200" w:left="560"/>
        <w:rPr>
          <w:ins w:id="951" w:author="11046021_蔡元振" w:date="2024-03-26T14:53:00Z"/>
          <w:szCs w:val="28"/>
        </w:rPr>
        <w:pPrChange w:id="952" w:author="11046021_蔡元振" w:date="2024-03-26T14:54:00Z">
          <w:pPr/>
        </w:pPrChange>
      </w:pPr>
      <w:ins w:id="953" w:author="11046021_蔡元振" w:date="2024-03-26T14:53:00Z">
        <w:r w:rsidRPr="00DB4733">
          <w:rPr>
            <w:rFonts w:hint="eastAsia"/>
            <w:szCs w:val="28"/>
          </w:rPr>
          <w:t>專業教練團隊和</w:t>
        </w:r>
        <w:proofErr w:type="gramStart"/>
        <w:r w:rsidRPr="00DB4733">
          <w:rPr>
            <w:rFonts w:hint="eastAsia"/>
            <w:szCs w:val="28"/>
          </w:rPr>
          <w:t>客製</w:t>
        </w:r>
        <w:proofErr w:type="gramEnd"/>
        <w:r w:rsidRPr="00DB4733">
          <w:rPr>
            <w:rFonts w:hint="eastAsia"/>
            <w:szCs w:val="28"/>
          </w:rPr>
          <w:t>化的一對</w:t>
        </w:r>
        <w:proofErr w:type="gramStart"/>
        <w:r w:rsidRPr="00DB4733">
          <w:rPr>
            <w:rFonts w:hint="eastAsia"/>
            <w:szCs w:val="28"/>
          </w:rPr>
          <w:t>一</w:t>
        </w:r>
        <w:proofErr w:type="gramEnd"/>
        <w:r w:rsidRPr="00DB4733">
          <w:rPr>
            <w:rFonts w:hint="eastAsia"/>
            <w:szCs w:val="28"/>
          </w:rPr>
          <w:t>課程。</w:t>
        </w:r>
      </w:ins>
    </w:p>
    <w:p w14:paraId="65AC2E7D" w14:textId="77777777" w:rsidR="00DB4733" w:rsidRPr="00DB4733" w:rsidRDefault="00DB4733">
      <w:pPr>
        <w:ind w:leftChars="200" w:left="560"/>
        <w:rPr>
          <w:ins w:id="954" w:author="11046021_蔡元振" w:date="2024-03-26T14:53:00Z"/>
          <w:szCs w:val="28"/>
        </w:rPr>
        <w:pPrChange w:id="955" w:author="11046021_蔡元振" w:date="2024-03-26T14:54:00Z">
          <w:pPr/>
        </w:pPrChange>
      </w:pPr>
      <w:ins w:id="956" w:author="11046021_蔡元振" w:date="2024-03-26T14:53:00Z">
        <w:r w:rsidRPr="00DB4733">
          <w:rPr>
            <w:rFonts w:hint="eastAsia"/>
            <w:szCs w:val="28"/>
          </w:rPr>
          <w:t>獨特的個人水平評估和課程匹配系統。</w:t>
        </w:r>
      </w:ins>
    </w:p>
    <w:p w14:paraId="19806B35" w14:textId="77777777" w:rsidR="00DB4733" w:rsidRPr="00DB4733" w:rsidRDefault="00DB4733">
      <w:pPr>
        <w:ind w:leftChars="200" w:left="560"/>
        <w:rPr>
          <w:ins w:id="957" w:author="11046021_蔡元振" w:date="2024-03-26T14:53:00Z"/>
          <w:szCs w:val="28"/>
        </w:rPr>
        <w:pPrChange w:id="958" w:author="11046021_蔡元振" w:date="2024-03-26T14:54:00Z">
          <w:pPr/>
        </w:pPrChange>
      </w:pPr>
      <w:ins w:id="959" w:author="11046021_蔡元振" w:date="2024-03-26T14:53:00Z">
        <w:r w:rsidRPr="00DB4733">
          <w:rPr>
            <w:rFonts w:hint="eastAsia"/>
            <w:szCs w:val="28"/>
          </w:rPr>
          <w:t>強大的社群互動和進度追蹤功能。</w:t>
        </w:r>
      </w:ins>
    </w:p>
    <w:p w14:paraId="6E9DA0B9" w14:textId="77777777" w:rsidR="00DB4733" w:rsidRPr="00DB4733" w:rsidRDefault="00DB4733">
      <w:pPr>
        <w:ind w:leftChars="200" w:left="560"/>
        <w:rPr>
          <w:ins w:id="960" w:author="11046021_蔡元振" w:date="2024-03-26T14:53:00Z"/>
          <w:szCs w:val="28"/>
        </w:rPr>
        <w:pPrChange w:id="961" w:author="11046021_蔡元振" w:date="2024-03-26T14:54:00Z">
          <w:pPr/>
        </w:pPrChange>
      </w:pPr>
      <w:ins w:id="962" w:author="11046021_蔡元振" w:date="2024-03-26T14:53:00Z">
        <w:r w:rsidRPr="00DB4733">
          <w:rPr>
            <w:rFonts w:hint="eastAsia"/>
            <w:szCs w:val="28"/>
          </w:rPr>
          <w:t>劣勢</w:t>
        </w:r>
        <w:r w:rsidRPr="00DB4733">
          <w:rPr>
            <w:rFonts w:hint="eastAsia"/>
            <w:szCs w:val="28"/>
          </w:rPr>
          <w:t>(Weaknesses, W)</w:t>
        </w:r>
        <w:r w:rsidRPr="00DB4733">
          <w:rPr>
            <w:rFonts w:hint="eastAsia"/>
            <w:szCs w:val="28"/>
          </w:rPr>
          <w:t>：</w:t>
        </w:r>
      </w:ins>
    </w:p>
    <w:p w14:paraId="302BDC8F" w14:textId="77777777" w:rsidR="00DB4733" w:rsidRPr="00DB4733" w:rsidRDefault="00DB4733">
      <w:pPr>
        <w:ind w:leftChars="200" w:left="560"/>
        <w:rPr>
          <w:ins w:id="963" w:author="11046021_蔡元振" w:date="2024-03-26T14:53:00Z"/>
          <w:szCs w:val="28"/>
        </w:rPr>
        <w:pPrChange w:id="964" w:author="11046021_蔡元振" w:date="2024-03-26T14:54:00Z">
          <w:pPr/>
        </w:pPrChange>
      </w:pPr>
      <w:ins w:id="965" w:author="11046021_蔡元振" w:date="2024-03-26T14:53:00Z">
        <w:r w:rsidRPr="00DB4733">
          <w:rPr>
            <w:rFonts w:hint="eastAsia"/>
            <w:szCs w:val="28"/>
          </w:rPr>
          <w:t>新創系統可能缺乏市場知名度。</w:t>
        </w:r>
      </w:ins>
    </w:p>
    <w:p w14:paraId="1DB91D76" w14:textId="77777777" w:rsidR="00DB4733" w:rsidRPr="00DB4733" w:rsidRDefault="00DB4733">
      <w:pPr>
        <w:ind w:leftChars="200" w:left="560"/>
        <w:rPr>
          <w:ins w:id="966" w:author="11046021_蔡元振" w:date="2024-03-26T14:53:00Z"/>
          <w:szCs w:val="28"/>
        </w:rPr>
        <w:pPrChange w:id="967" w:author="11046021_蔡元振" w:date="2024-03-26T14:54:00Z">
          <w:pPr/>
        </w:pPrChange>
      </w:pPr>
      <w:ins w:id="968" w:author="11046021_蔡元振" w:date="2024-03-26T14:53:00Z">
        <w:r w:rsidRPr="00DB4733">
          <w:rPr>
            <w:rFonts w:hint="eastAsia"/>
            <w:szCs w:val="28"/>
          </w:rPr>
          <w:t>初期可能面臨資金和資源的限制。</w:t>
        </w:r>
      </w:ins>
    </w:p>
    <w:p w14:paraId="61AC0498" w14:textId="77777777" w:rsidR="00DB4733" w:rsidRPr="00DB4733" w:rsidRDefault="00DB4733">
      <w:pPr>
        <w:ind w:leftChars="200" w:left="560"/>
        <w:rPr>
          <w:ins w:id="969" w:author="11046021_蔡元振" w:date="2024-03-26T14:53:00Z"/>
          <w:szCs w:val="28"/>
        </w:rPr>
        <w:pPrChange w:id="970" w:author="11046021_蔡元振" w:date="2024-03-26T14:54:00Z">
          <w:pPr/>
        </w:pPrChange>
      </w:pPr>
      <w:ins w:id="971" w:author="11046021_蔡元振" w:date="2024-03-26T14:53:00Z">
        <w:r w:rsidRPr="00DB4733">
          <w:rPr>
            <w:rFonts w:hint="eastAsia"/>
            <w:szCs w:val="28"/>
          </w:rPr>
          <w:lastRenderedPageBreak/>
          <w:t>需要時間建立用戶信任和品牌忠誠度。</w:t>
        </w:r>
      </w:ins>
    </w:p>
    <w:p w14:paraId="1F39150F" w14:textId="77777777" w:rsidR="00DB4733" w:rsidRPr="00DB4733" w:rsidRDefault="00DB4733">
      <w:pPr>
        <w:ind w:leftChars="200" w:left="560"/>
        <w:rPr>
          <w:ins w:id="972" w:author="11046021_蔡元振" w:date="2024-03-26T14:53:00Z"/>
          <w:szCs w:val="28"/>
        </w:rPr>
        <w:pPrChange w:id="973" w:author="11046021_蔡元振" w:date="2024-03-26T14:54:00Z">
          <w:pPr/>
        </w:pPrChange>
      </w:pPr>
      <w:ins w:id="974" w:author="11046021_蔡元振" w:date="2024-03-26T14:53:00Z">
        <w:r w:rsidRPr="00DB4733">
          <w:rPr>
            <w:rFonts w:hint="eastAsia"/>
            <w:szCs w:val="28"/>
          </w:rPr>
          <w:t>機會</w:t>
        </w:r>
        <w:r w:rsidRPr="00DB4733">
          <w:rPr>
            <w:rFonts w:hint="eastAsia"/>
            <w:szCs w:val="28"/>
          </w:rPr>
          <w:t>(Opportunities, O)</w:t>
        </w:r>
        <w:r w:rsidRPr="00DB4733">
          <w:rPr>
            <w:rFonts w:hint="eastAsia"/>
            <w:szCs w:val="28"/>
          </w:rPr>
          <w:t>：</w:t>
        </w:r>
      </w:ins>
    </w:p>
    <w:p w14:paraId="6BE9B21E" w14:textId="77777777" w:rsidR="00DB4733" w:rsidRPr="00DB4733" w:rsidRDefault="00DB4733">
      <w:pPr>
        <w:ind w:leftChars="200" w:left="560"/>
        <w:rPr>
          <w:ins w:id="975" w:author="11046021_蔡元振" w:date="2024-03-26T14:53:00Z"/>
          <w:szCs w:val="28"/>
        </w:rPr>
        <w:pPrChange w:id="976" w:author="11046021_蔡元振" w:date="2024-03-26T14:54:00Z">
          <w:pPr/>
        </w:pPrChange>
      </w:pPr>
      <w:ins w:id="977" w:author="11046021_蔡元振" w:date="2024-03-26T14:53:00Z">
        <w:r w:rsidRPr="00DB4733">
          <w:rPr>
            <w:rFonts w:hint="eastAsia"/>
            <w:szCs w:val="28"/>
          </w:rPr>
          <w:t>羽球運動在台灣的普及和興盛。</w:t>
        </w:r>
      </w:ins>
    </w:p>
    <w:p w14:paraId="7F6328A6" w14:textId="77777777" w:rsidR="00DB4733" w:rsidRPr="00DB4733" w:rsidRDefault="00DB4733">
      <w:pPr>
        <w:ind w:leftChars="200" w:left="560"/>
        <w:rPr>
          <w:ins w:id="978" w:author="11046021_蔡元振" w:date="2024-03-26T14:53:00Z"/>
          <w:szCs w:val="28"/>
        </w:rPr>
        <w:pPrChange w:id="979" w:author="11046021_蔡元振" w:date="2024-03-26T14:54:00Z">
          <w:pPr/>
        </w:pPrChange>
      </w:pPr>
      <w:ins w:id="980" w:author="11046021_蔡元振" w:date="2024-03-26T14:53:00Z">
        <w:r w:rsidRPr="00DB4733">
          <w:rPr>
            <w:rFonts w:hint="eastAsia"/>
            <w:szCs w:val="28"/>
          </w:rPr>
          <w:t>數位化趨勢</w:t>
        </w:r>
        <w:proofErr w:type="gramStart"/>
        <w:r w:rsidRPr="00DB4733">
          <w:rPr>
            <w:rFonts w:hint="eastAsia"/>
            <w:szCs w:val="28"/>
          </w:rPr>
          <w:t>和線上教育</w:t>
        </w:r>
        <w:proofErr w:type="gramEnd"/>
        <w:r w:rsidRPr="00DB4733">
          <w:rPr>
            <w:rFonts w:hint="eastAsia"/>
            <w:szCs w:val="28"/>
          </w:rPr>
          <w:t>的成長。</w:t>
        </w:r>
      </w:ins>
    </w:p>
    <w:p w14:paraId="1A1B5CF8" w14:textId="77777777" w:rsidR="00DB4733" w:rsidRPr="00DB4733" w:rsidRDefault="00DB4733">
      <w:pPr>
        <w:ind w:leftChars="200" w:left="560"/>
        <w:rPr>
          <w:ins w:id="981" w:author="11046021_蔡元振" w:date="2024-03-26T14:53:00Z"/>
          <w:szCs w:val="28"/>
        </w:rPr>
        <w:pPrChange w:id="982" w:author="11046021_蔡元振" w:date="2024-03-26T14:54:00Z">
          <w:pPr/>
        </w:pPrChange>
      </w:pPr>
      <w:ins w:id="983" w:author="11046021_蔡元振" w:date="2024-03-26T14:53:00Z">
        <w:r w:rsidRPr="00DB4733">
          <w:rPr>
            <w:rFonts w:hint="eastAsia"/>
            <w:szCs w:val="28"/>
          </w:rPr>
          <w:t>政府推廣運動和健康生活的政策。</w:t>
        </w:r>
      </w:ins>
    </w:p>
    <w:p w14:paraId="26CA68E4" w14:textId="77777777" w:rsidR="00DB4733" w:rsidRPr="00DB4733" w:rsidRDefault="00DB4733">
      <w:pPr>
        <w:ind w:leftChars="200" w:left="560"/>
        <w:rPr>
          <w:ins w:id="984" w:author="11046021_蔡元振" w:date="2024-03-26T14:53:00Z"/>
          <w:szCs w:val="28"/>
        </w:rPr>
        <w:pPrChange w:id="985" w:author="11046021_蔡元振" w:date="2024-03-26T14:54:00Z">
          <w:pPr/>
        </w:pPrChange>
      </w:pPr>
      <w:ins w:id="986" w:author="11046021_蔡元振" w:date="2024-03-26T14:53:00Z">
        <w:r w:rsidRPr="00DB4733">
          <w:rPr>
            <w:rFonts w:hint="eastAsia"/>
            <w:szCs w:val="28"/>
          </w:rPr>
          <w:t>威脅</w:t>
        </w:r>
        <w:r w:rsidRPr="00DB4733">
          <w:rPr>
            <w:rFonts w:hint="eastAsia"/>
            <w:szCs w:val="28"/>
          </w:rPr>
          <w:t>(Threats, T)</w:t>
        </w:r>
        <w:r w:rsidRPr="00DB4733">
          <w:rPr>
            <w:rFonts w:hint="eastAsia"/>
            <w:szCs w:val="28"/>
          </w:rPr>
          <w:t>：</w:t>
        </w:r>
      </w:ins>
    </w:p>
    <w:p w14:paraId="3E26C1A7" w14:textId="77777777" w:rsidR="00DB4733" w:rsidRPr="00DB4733" w:rsidRDefault="00DB4733">
      <w:pPr>
        <w:ind w:leftChars="200" w:left="560"/>
        <w:rPr>
          <w:ins w:id="987" w:author="11046021_蔡元振" w:date="2024-03-26T14:53:00Z"/>
          <w:szCs w:val="28"/>
        </w:rPr>
        <w:pPrChange w:id="988" w:author="11046021_蔡元振" w:date="2024-03-26T14:54:00Z">
          <w:pPr/>
        </w:pPrChange>
      </w:pPr>
      <w:ins w:id="989" w:author="11046021_蔡元振" w:date="2024-03-26T14:53:00Z">
        <w:r w:rsidRPr="00DB4733">
          <w:rPr>
            <w:rFonts w:hint="eastAsia"/>
            <w:szCs w:val="28"/>
          </w:rPr>
          <w:t>競爭對手可能推出類似的系統。</w:t>
        </w:r>
      </w:ins>
    </w:p>
    <w:p w14:paraId="6FE000CD" w14:textId="77777777" w:rsidR="00DB4733" w:rsidRPr="00DB4733" w:rsidRDefault="00DB4733">
      <w:pPr>
        <w:ind w:leftChars="200" w:left="560"/>
        <w:rPr>
          <w:ins w:id="990" w:author="11046021_蔡元振" w:date="2024-03-26T14:53:00Z"/>
          <w:szCs w:val="28"/>
        </w:rPr>
        <w:pPrChange w:id="991" w:author="11046021_蔡元振" w:date="2024-03-26T14:54:00Z">
          <w:pPr/>
        </w:pPrChange>
      </w:pPr>
      <w:ins w:id="992" w:author="11046021_蔡元振" w:date="2024-03-26T14:53:00Z">
        <w:r w:rsidRPr="00DB4733">
          <w:rPr>
            <w:rFonts w:hint="eastAsia"/>
            <w:szCs w:val="28"/>
          </w:rPr>
          <w:t>市場需求的變化和技術的迅速更新。</w:t>
        </w:r>
      </w:ins>
    </w:p>
    <w:p w14:paraId="7F8BB034" w14:textId="77777777" w:rsidR="00DB4733" w:rsidRPr="00DB4733" w:rsidRDefault="00DB4733">
      <w:pPr>
        <w:ind w:leftChars="200" w:left="560"/>
        <w:rPr>
          <w:ins w:id="993" w:author="11046021_蔡元振" w:date="2024-03-26T14:53:00Z"/>
          <w:szCs w:val="28"/>
        </w:rPr>
        <w:pPrChange w:id="994" w:author="11046021_蔡元振" w:date="2024-03-26T14:54:00Z">
          <w:pPr/>
        </w:pPrChange>
      </w:pPr>
      <w:ins w:id="995" w:author="11046021_蔡元振" w:date="2024-03-26T14:53:00Z">
        <w:r w:rsidRPr="00DB4733">
          <w:rPr>
            <w:rFonts w:hint="eastAsia"/>
            <w:szCs w:val="28"/>
          </w:rPr>
          <w:t>經濟環境的不確定性可能影響消費者支出。</w:t>
        </w:r>
      </w:ins>
    </w:p>
    <w:p w14:paraId="2CF3C549" w14:textId="77777777" w:rsidR="00DB4733" w:rsidRPr="00DB4733" w:rsidRDefault="00DB4733">
      <w:pPr>
        <w:rPr>
          <w:ins w:id="996" w:author="11046021_蔡元振" w:date="2024-03-26T14:53:00Z"/>
          <w:szCs w:val="28"/>
        </w:rPr>
      </w:pPr>
      <w:ins w:id="997" w:author="11046021_蔡元振" w:date="2024-03-26T14:53:00Z">
        <w:r w:rsidRPr="00DB4733">
          <w:rPr>
            <w:rFonts w:hint="eastAsia"/>
            <w:szCs w:val="28"/>
          </w:rPr>
          <w:t>TOWS</w:t>
        </w:r>
        <w:r w:rsidRPr="00DB4733">
          <w:rPr>
            <w:rFonts w:hint="eastAsia"/>
            <w:szCs w:val="28"/>
          </w:rPr>
          <w:t>策略：</w:t>
        </w:r>
      </w:ins>
    </w:p>
    <w:p w14:paraId="1EE447E1" w14:textId="77777777" w:rsidR="00DB4733" w:rsidRPr="00DB4733" w:rsidRDefault="00DB4733">
      <w:pPr>
        <w:ind w:leftChars="200" w:left="560"/>
        <w:rPr>
          <w:ins w:id="998" w:author="11046021_蔡元振" w:date="2024-03-26T14:53:00Z"/>
          <w:szCs w:val="28"/>
        </w:rPr>
        <w:pPrChange w:id="999" w:author="11046021_蔡元振" w:date="2024-03-26T14:54:00Z">
          <w:pPr/>
        </w:pPrChange>
      </w:pPr>
    </w:p>
    <w:p w14:paraId="36A64BB8" w14:textId="77777777" w:rsidR="00DB4733" w:rsidRPr="00B20DD6" w:rsidRDefault="00DB4733">
      <w:pPr>
        <w:ind w:leftChars="200" w:left="560"/>
        <w:rPr>
          <w:ins w:id="1000" w:author="11046021_蔡元振" w:date="2024-03-26T14:53:00Z"/>
          <w:b/>
          <w:color w:val="0F9ED5" w:themeColor="accent4"/>
          <w:szCs w:val="28"/>
          <w14:textOutline w14:w="0" w14:cap="flat" w14:cmpd="sng" w14:algn="ctr">
            <w14:noFill/>
            <w14:prstDash w14:val="solid"/>
            <w14:round/>
          </w14:textOutline>
          <w14:props3d w14:extrusionH="57150" w14:contourW="0" w14:prstMaterial="softEdge">
            <w14:bevelT w14:w="25400" w14:h="38100" w14:prst="circle"/>
          </w14:props3d>
          <w:rPrChange w:id="1001" w:author="11046021_蔡元振" w:date="2024-03-26T15:23:00Z">
            <w:rPr>
              <w:ins w:id="1002" w:author="11046021_蔡元振" w:date="2024-03-26T14:53:00Z"/>
              <w:szCs w:val="28"/>
            </w:rPr>
          </w:rPrChange>
        </w:rPr>
        <w:pPrChange w:id="1003" w:author="11046021_蔡元振" w:date="2024-03-26T14:54:00Z">
          <w:pPr/>
        </w:pPrChange>
      </w:pPr>
      <w:ins w:id="1004" w:author="11046021_蔡元振" w:date="2024-03-26T14:53:00Z">
        <w:r w:rsidRPr="00DB4733">
          <w:rPr>
            <w:rFonts w:hint="eastAsia"/>
            <w:szCs w:val="28"/>
          </w:rPr>
          <w:t>SO</w:t>
        </w:r>
        <w:r w:rsidRPr="00DB4733">
          <w:rPr>
            <w:rFonts w:hint="eastAsia"/>
            <w:szCs w:val="28"/>
          </w:rPr>
          <w:t>策略：</w:t>
        </w:r>
        <w:r w:rsidRPr="00B20DD6">
          <w:rPr>
            <w:rFonts w:hint="eastAsia"/>
            <w:b/>
            <w:color w:val="0F9ED5" w:themeColor="accent4"/>
            <w:szCs w:val="28"/>
            <w14:textOutline w14:w="0" w14:cap="flat" w14:cmpd="sng" w14:algn="ctr">
              <w14:noFill/>
              <w14:prstDash w14:val="solid"/>
              <w14:round/>
            </w14:textOutline>
            <w14:props3d w14:extrusionH="57150" w14:contourW="0" w14:prstMaterial="softEdge">
              <w14:bevelT w14:w="25400" w14:h="38100" w14:prst="circle"/>
            </w14:props3d>
            <w:rPrChange w:id="1005" w:author="11046021_蔡元振" w:date="2024-03-26T15:23:00Z">
              <w:rPr>
                <w:rFonts w:hint="eastAsia"/>
                <w:szCs w:val="28"/>
              </w:rPr>
            </w:rPrChange>
          </w:rPr>
          <w:t>利用優勢來抓住機會</w:t>
        </w:r>
      </w:ins>
    </w:p>
    <w:p w14:paraId="24B3A88A" w14:textId="77777777" w:rsidR="00DB4733" w:rsidRPr="00DB4733" w:rsidRDefault="00DB4733">
      <w:pPr>
        <w:ind w:leftChars="200" w:left="560"/>
        <w:rPr>
          <w:ins w:id="1006" w:author="11046021_蔡元振" w:date="2024-03-26T14:53:00Z"/>
          <w:szCs w:val="28"/>
        </w:rPr>
        <w:pPrChange w:id="1007" w:author="11046021_蔡元振" w:date="2024-03-26T14:54:00Z">
          <w:pPr/>
        </w:pPrChange>
      </w:pPr>
      <w:ins w:id="1008" w:author="11046021_蔡元振" w:date="2024-03-26T14:53:00Z">
        <w:r w:rsidRPr="00DB4733">
          <w:rPr>
            <w:rFonts w:hint="eastAsia"/>
            <w:szCs w:val="28"/>
          </w:rPr>
          <w:t>利用專業教練和</w:t>
        </w:r>
        <w:proofErr w:type="gramStart"/>
        <w:r w:rsidRPr="00DB4733">
          <w:rPr>
            <w:rFonts w:hint="eastAsia"/>
            <w:szCs w:val="28"/>
          </w:rPr>
          <w:t>客製</w:t>
        </w:r>
        <w:proofErr w:type="gramEnd"/>
        <w:r w:rsidRPr="00DB4733">
          <w:rPr>
            <w:rFonts w:hint="eastAsia"/>
            <w:szCs w:val="28"/>
          </w:rPr>
          <w:t>化課程來滿足羽球運動日益增長的需求。</w:t>
        </w:r>
      </w:ins>
    </w:p>
    <w:p w14:paraId="1B556FAE" w14:textId="77777777" w:rsidR="00DB4733" w:rsidRPr="00DB4733" w:rsidRDefault="00DB4733">
      <w:pPr>
        <w:ind w:leftChars="200" w:left="560"/>
        <w:rPr>
          <w:ins w:id="1009" w:author="11046021_蔡元振" w:date="2024-03-26T14:53:00Z"/>
          <w:szCs w:val="28"/>
        </w:rPr>
        <w:pPrChange w:id="1010" w:author="11046021_蔡元振" w:date="2024-03-26T14:54:00Z">
          <w:pPr/>
        </w:pPrChange>
      </w:pPr>
      <w:ins w:id="1011" w:author="11046021_蔡元振" w:date="2024-03-26T14:53:00Z">
        <w:r w:rsidRPr="00DB4733">
          <w:rPr>
            <w:rFonts w:hint="eastAsia"/>
            <w:szCs w:val="28"/>
          </w:rPr>
          <w:t>透過數位化平台，擴大服務範圍，吸引更</w:t>
        </w:r>
        <w:proofErr w:type="gramStart"/>
        <w:r w:rsidRPr="00DB4733">
          <w:rPr>
            <w:rFonts w:hint="eastAsia"/>
            <w:szCs w:val="28"/>
          </w:rPr>
          <w:t>多線上學習</w:t>
        </w:r>
        <w:proofErr w:type="gramEnd"/>
        <w:r w:rsidRPr="00DB4733">
          <w:rPr>
            <w:rFonts w:hint="eastAsia"/>
            <w:szCs w:val="28"/>
          </w:rPr>
          <w:t>的用戶。</w:t>
        </w:r>
      </w:ins>
    </w:p>
    <w:p w14:paraId="37AA2CDF" w14:textId="5E0F8AB8" w:rsidR="00DB4733" w:rsidRPr="00DB4733" w:rsidRDefault="00DB4733">
      <w:pPr>
        <w:ind w:leftChars="200" w:left="560"/>
        <w:rPr>
          <w:ins w:id="1012" w:author="11046021_蔡元振" w:date="2024-03-26T14:53:00Z"/>
          <w:szCs w:val="28"/>
        </w:rPr>
        <w:pPrChange w:id="1013" w:author="11046021_蔡元振" w:date="2024-03-26T14:54:00Z">
          <w:pPr/>
        </w:pPrChange>
      </w:pPr>
      <w:ins w:id="1014" w:author="11046021_蔡元振" w:date="2024-03-26T14:53:00Z">
        <w:r w:rsidRPr="00DB4733">
          <w:rPr>
            <w:rFonts w:hint="eastAsia"/>
            <w:szCs w:val="28"/>
          </w:rPr>
          <w:t>ST</w:t>
        </w:r>
        <w:r w:rsidRPr="00DB4733">
          <w:rPr>
            <w:rFonts w:hint="eastAsia"/>
            <w:szCs w:val="28"/>
          </w:rPr>
          <w:t>策略：</w:t>
        </w:r>
        <w:r w:rsidRPr="00B20DD6">
          <w:rPr>
            <w:rFonts w:hint="eastAsia"/>
            <w:b/>
            <w:color w:val="0F9ED5" w:themeColor="accent4"/>
            <w:szCs w:val="28"/>
            <w14:textOutline w14:w="0" w14:cap="flat" w14:cmpd="sng" w14:algn="ctr">
              <w14:noFill/>
              <w14:prstDash w14:val="solid"/>
              <w14:round/>
            </w14:textOutline>
            <w14:props3d w14:extrusionH="57150" w14:contourW="0" w14:prstMaterial="softEdge">
              <w14:bevelT w14:w="25400" w14:h="38100" w14:prst="circle"/>
            </w14:props3d>
            <w:rPrChange w:id="1015" w:author="11046021_蔡元振" w:date="2024-03-26T15:23:00Z">
              <w:rPr>
                <w:rFonts w:hint="eastAsia"/>
                <w:szCs w:val="28"/>
              </w:rPr>
            </w:rPrChange>
          </w:rPr>
          <w:t>利用優勢來減少威</w:t>
        </w:r>
      </w:ins>
      <w:ins w:id="1016" w:author="11046014_劉育彤" w:date="2024-03-29T15:09:00Z">
        <w:r>
          <w:rPr>
            <w:rFonts w:hint="eastAsia"/>
            <w:b/>
            <w:color w:val="0F9ED5" w:themeColor="accent4"/>
            <w:szCs w:val="28"/>
            <w14:textOutline w14:w="0" w14:cap="flat" w14:cmpd="sng" w14:algn="ctr">
              <w14:noFill/>
              <w14:prstDash w14:val="solid"/>
              <w14:round/>
            </w14:textOutline>
            <w14:props3d w14:extrusionH="57150" w14:contourW="0" w14:prstMaterial="softEdge">
              <w14:bevelT w14:w="25400" w14:h="38100" w14:prst="circle"/>
            </w14:props3d>
          </w:rPr>
          <w:t>脅</w:t>
        </w:r>
      </w:ins>
      <w:ins w:id="1017" w:author="11046021_蔡元振" w:date="2024-03-26T14:53:00Z">
        <w:del w:id="1018" w:author="11046014_劉育彤" w:date="2024-03-29T15:09:00Z">
          <w:r w:rsidRPr="00B20DD6" w:rsidDel="00B64DBD">
            <w:rPr>
              <w:rFonts w:hint="eastAsia"/>
              <w:b/>
              <w:color w:val="0F9ED5" w:themeColor="accent4"/>
              <w:szCs w:val="28"/>
              <w14:textOutline w14:w="0" w14:cap="flat" w14:cmpd="sng" w14:algn="ctr">
                <w14:noFill/>
                <w14:prstDash w14:val="solid"/>
                <w14:round/>
              </w14:textOutline>
              <w14:props3d w14:extrusionH="57150" w14:contourW="0" w14:prstMaterial="softEdge">
                <w14:bevelT w14:w="25400" w14:h="38100" w14:prst="circle"/>
              </w14:props3d>
              <w:rPrChange w:id="1019" w:author="11046021_蔡元振" w:date="2024-03-26T15:23:00Z">
                <w:rPr>
                  <w:rFonts w:hint="eastAsia"/>
                  <w:szCs w:val="28"/>
                </w:rPr>
              </w:rPrChange>
            </w:rPr>
            <w:delText>脅</w:delText>
          </w:r>
        </w:del>
      </w:ins>
    </w:p>
    <w:p w14:paraId="16882581" w14:textId="77777777" w:rsidR="00DB4733" w:rsidRPr="00DB4733" w:rsidRDefault="00DB4733">
      <w:pPr>
        <w:ind w:leftChars="200" w:left="560"/>
        <w:rPr>
          <w:ins w:id="1020" w:author="11046021_蔡元振" w:date="2024-03-26T14:53:00Z"/>
          <w:szCs w:val="28"/>
        </w:rPr>
        <w:pPrChange w:id="1021" w:author="11046021_蔡元振" w:date="2024-03-26T14:54:00Z">
          <w:pPr/>
        </w:pPrChange>
      </w:pPr>
      <w:ins w:id="1022" w:author="11046021_蔡元振" w:date="2024-03-26T14:53:00Z">
        <w:r w:rsidRPr="00DB4733">
          <w:rPr>
            <w:rFonts w:hint="eastAsia"/>
            <w:szCs w:val="28"/>
          </w:rPr>
          <w:t>建立強大的品牌形象和用戶口碑，以對抗競爭對手的挑戰。</w:t>
        </w:r>
      </w:ins>
    </w:p>
    <w:p w14:paraId="00138C13" w14:textId="77777777" w:rsidR="00DB4733" w:rsidRPr="00DB4733" w:rsidRDefault="00DB4733">
      <w:pPr>
        <w:ind w:leftChars="200" w:left="560"/>
        <w:rPr>
          <w:ins w:id="1023" w:author="11046021_蔡元振" w:date="2024-03-26T14:53:00Z"/>
          <w:szCs w:val="28"/>
        </w:rPr>
        <w:pPrChange w:id="1024" w:author="11046021_蔡元振" w:date="2024-03-26T14:54:00Z">
          <w:pPr/>
        </w:pPrChange>
      </w:pPr>
      <w:ins w:id="1025" w:author="11046021_蔡元振" w:date="2024-03-26T14:53:00Z">
        <w:r w:rsidRPr="00DB4733">
          <w:rPr>
            <w:rFonts w:hint="eastAsia"/>
            <w:szCs w:val="28"/>
          </w:rPr>
          <w:t>持續更新技術和內容，以保持系統的先進性和吸引力。</w:t>
        </w:r>
      </w:ins>
    </w:p>
    <w:p w14:paraId="08F16FF3" w14:textId="77777777" w:rsidR="00DB4733" w:rsidRPr="00B20DD6" w:rsidRDefault="00DB4733">
      <w:pPr>
        <w:ind w:leftChars="200" w:left="560"/>
        <w:rPr>
          <w:ins w:id="1026" w:author="11046021_蔡元振" w:date="2024-03-26T14:53:00Z"/>
          <w:b/>
          <w:color w:val="0F9ED5" w:themeColor="accent4"/>
          <w:szCs w:val="28"/>
          <w14:textOutline w14:w="0" w14:cap="flat" w14:cmpd="sng" w14:algn="ctr">
            <w14:noFill/>
            <w14:prstDash w14:val="solid"/>
            <w14:round/>
          </w14:textOutline>
          <w14:props3d w14:extrusionH="57150" w14:contourW="0" w14:prstMaterial="softEdge">
            <w14:bevelT w14:w="25400" w14:h="38100" w14:prst="circle"/>
          </w14:props3d>
          <w:rPrChange w:id="1027" w:author="11046021_蔡元振" w:date="2024-03-26T15:23:00Z">
            <w:rPr>
              <w:ins w:id="1028" w:author="11046021_蔡元振" w:date="2024-03-26T14:53:00Z"/>
              <w:szCs w:val="28"/>
            </w:rPr>
          </w:rPrChange>
        </w:rPr>
        <w:pPrChange w:id="1029" w:author="11046021_蔡元振" w:date="2024-03-26T14:54:00Z">
          <w:pPr/>
        </w:pPrChange>
      </w:pPr>
      <w:ins w:id="1030" w:author="11046021_蔡元振" w:date="2024-03-26T14:53:00Z">
        <w:r w:rsidRPr="00DB4733">
          <w:rPr>
            <w:rFonts w:hint="eastAsia"/>
            <w:szCs w:val="28"/>
          </w:rPr>
          <w:t>WO</w:t>
        </w:r>
        <w:r w:rsidRPr="00DB4733">
          <w:rPr>
            <w:rFonts w:hint="eastAsia"/>
            <w:szCs w:val="28"/>
          </w:rPr>
          <w:t>策略：</w:t>
        </w:r>
        <w:r w:rsidRPr="00B20DD6">
          <w:rPr>
            <w:rFonts w:hint="eastAsia"/>
            <w:b/>
            <w:color w:val="0F9ED5" w:themeColor="accent4"/>
            <w:szCs w:val="28"/>
            <w14:textOutline w14:w="0" w14:cap="flat" w14:cmpd="sng" w14:algn="ctr">
              <w14:noFill/>
              <w14:prstDash w14:val="solid"/>
              <w14:round/>
            </w14:textOutline>
            <w14:props3d w14:extrusionH="57150" w14:contourW="0" w14:prstMaterial="softEdge">
              <w14:bevelT w14:w="25400" w14:h="38100" w14:prst="circle"/>
            </w14:props3d>
            <w:rPrChange w:id="1031" w:author="11046021_蔡元振" w:date="2024-03-26T15:23:00Z">
              <w:rPr>
                <w:rFonts w:hint="eastAsia"/>
                <w:szCs w:val="28"/>
              </w:rPr>
            </w:rPrChange>
          </w:rPr>
          <w:t>改善劣勢並抓住機會</w:t>
        </w:r>
      </w:ins>
    </w:p>
    <w:p w14:paraId="316075DA" w14:textId="77777777" w:rsidR="00DB4733" w:rsidRPr="00DB4733" w:rsidRDefault="00DB4733">
      <w:pPr>
        <w:ind w:leftChars="200" w:left="560"/>
        <w:rPr>
          <w:ins w:id="1032" w:author="11046021_蔡元振" w:date="2024-03-26T14:53:00Z"/>
          <w:szCs w:val="28"/>
        </w:rPr>
        <w:pPrChange w:id="1033" w:author="11046021_蔡元振" w:date="2024-03-26T14:54:00Z">
          <w:pPr/>
        </w:pPrChange>
      </w:pPr>
      <w:ins w:id="1034" w:author="11046021_蔡元振" w:date="2024-03-26T14:53:00Z">
        <w:r w:rsidRPr="00DB4733">
          <w:rPr>
            <w:rFonts w:hint="eastAsia"/>
            <w:szCs w:val="28"/>
          </w:rPr>
          <w:t>透過營銷活動和合作夥伴關係提高市場知名度。</w:t>
        </w:r>
      </w:ins>
    </w:p>
    <w:p w14:paraId="5C95F2A5" w14:textId="77777777" w:rsidR="00DB4733" w:rsidRPr="00DB4733" w:rsidRDefault="00DB4733">
      <w:pPr>
        <w:ind w:leftChars="200" w:left="560"/>
        <w:rPr>
          <w:ins w:id="1035" w:author="11046021_蔡元振" w:date="2024-03-26T14:53:00Z"/>
          <w:szCs w:val="28"/>
        </w:rPr>
        <w:pPrChange w:id="1036" w:author="11046021_蔡元振" w:date="2024-03-26T14:54:00Z">
          <w:pPr/>
        </w:pPrChange>
      </w:pPr>
      <w:ins w:id="1037" w:author="11046021_蔡元振" w:date="2024-03-26T14:53:00Z">
        <w:r w:rsidRPr="00DB4733">
          <w:rPr>
            <w:rFonts w:hint="eastAsia"/>
            <w:szCs w:val="28"/>
          </w:rPr>
          <w:t>尋找投資者或政府資助來解決資金和資源的限制。</w:t>
        </w:r>
      </w:ins>
    </w:p>
    <w:p w14:paraId="7F8A9262" w14:textId="77777777" w:rsidR="00DB4733" w:rsidRPr="00DB4733" w:rsidRDefault="00DB4733">
      <w:pPr>
        <w:ind w:leftChars="200" w:left="560"/>
        <w:rPr>
          <w:ins w:id="1038" w:author="11046021_蔡元振" w:date="2024-03-26T14:53:00Z"/>
          <w:szCs w:val="28"/>
        </w:rPr>
        <w:pPrChange w:id="1039" w:author="11046021_蔡元振" w:date="2024-03-26T14:54:00Z">
          <w:pPr/>
        </w:pPrChange>
      </w:pPr>
      <w:ins w:id="1040" w:author="11046021_蔡元振" w:date="2024-03-26T14:53:00Z">
        <w:r w:rsidRPr="00DB4733">
          <w:rPr>
            <w:rFonts w:hint="eastAsia"/>
            <w:szCs w:val="28"/>
          </w:rPr>
          <w:t>WT</w:t>
        </w:r>
        <w:r w:rsidRPr="00DB4733">
          <w:rPr>
            <w:rFonts w:hint="eastAsia"/>
            <w:szCs w:val="28"/>
          </w:rPr>
          <w:t>策略：</w:t>
        </w:r>
        <w:r w:rsidRPr="00B20DD6">
          <w:rPr>
            <w:rFonts w:hint="eastAsia"/>
            <w:b/>
            <w:color w:val="0F9ED5" w:themeColor="accent4"/>
            <w:szCs w:val="28"/>
            <w14:textOutline w14:w="0" w14:cap="flat" w14:cmpd="sng" w14:algn="ctr">
              <w14:noFill/>
              <w14:prstDash w14:val="solid"/>
              <w14:round/>
            </w14:textOutline>
            <w14:props3d w14:extrusionH="57150" w14:contourW="0" w14:prstMaterial="softEdge">
              <w14:bevelT w14:w="25400" w14:h="38100" w14:prst="circle"/>
            </w14:props3d>
            <w:rPrChange w:id="1041" w:author="11046021_蔡元振" w:date="2024-03-26T15:23:00Z">
              <w:rPr>
                <w:rFonts w:hint="eastAsia"/>
                <w:szCs w:val="28"/>
              </w:rPr>
            </w:rPrChange>
          </w:rPr>
          <w:t>改善劣勢並避免威脅</w:t>
        </w:r>
      </w:ins>
    </w:p>
    <w:p w14:paraId="021EAFC5" w14:textId="77777777" w:rsidR="00DB4733" w:rsidRPr="00DB4733" w:rsidRDefault="00DB4733">
      <w:pPr>
        <w:ind w:leftChars="200" w:left="560"/>
        <w:rPr>
          <w:ins w:id="1042" w:author="11046021_蔡元振" w:date="2024-03-26T14:53:00Z"/>
          <w:szCs w:val="28"/>
        </w:rPr>
        <w:pPrChange w:id="1043" w:author="11046021_蔡元振" w:date="2024-03-26T14:54:00Z">
          <w:pPr/>
        </w:pPrChange>
      </w:pPr>
      <w:ins w:id="1044" w:author="11046021_蔡元振" w:date="2024-03-26T14:53:00Z">
        <w:r w:rsidRPr="00DB4733">
          <w:rPr>
            <w:rFonts w:hint="eastAsia"/>
            <w:szCs w:val="28"/>
          </w:rPr>
          <w:lastRenderedPageBreak/>
          <w:t>建立靈活的業務模式，以應對市場需求和經濟環境的變化。</w:t>
        </w:r>
      </w:ins>
    </w:p>
    <w:p w14:paraId="4ED834A4" w14:textId="3C1DA6A1" w:rsidR="00B202F1" w:rsidRPr="003E7632" w:rsidRDefault="00DB4733">
      <w:pPr>
        <w:ind w:leftChars="200" w:left="560"/>
        <w:rPr>
          <w:ins w:id="1045" w:author="11046014_劉育彤" w:date="2024-03-25T14:54:00Z"/>
          <w:szCs w:val="28"/>
          <w:rPrChange w:id="1046" w:author="11046014_劉育彤" w:date="2024-03-25T20:17:00Z">
            <w:rPr>
              <w:ins w:id="1047" w:author="11046014_劉育彤" w:date="2024-03-25T14:54:00Z"/>
              <w:rFonts w:ascii="標楷體" w:hAnsi="標楷體"/>
              <w:szCs w:val="28"/>
            </w:rPr>
          </w:rPrChange>
        </w:rPr>
        <w:pPrChange w:id="1048" w:author="11046021_蔡元振" w:date="2024-03-26T14:54:00Z">
          <w:pPr>
            <w:ind w:firstLineChars="200" w:firstLine="560"/>
          </w:pPr>
        </w:pPrChange>
      </w:pPr>
      <w:ins w:id="1049" w:author="11046021_蔡元振" w:date="2024-03-26T14:53:00Z">
        <w:r w:rsidRPr="00DB4733">
          <w:rPr>
            <w:rFonts w:hint="eastAsia"/>
            <w:szCs w:val="28"/>
          </w:rPr>
          <w:t>加強用戶數據保護和隱私安全，以建立用戶信任。</w:t>
        </w:r>
      </w:ins>
      <w:ins w:id="1050" w:author="11046014_劉育彤" w:date="2024-03-25T14:54:00Z">
        <w:del w:id="1051" w:author="11046004_陳冠廷" w:date="2024-03-27T23:34:00Z">
          <w:r w:rsidR="00B202F1" w:rsidRPr="003E7632">
            <w:rPr>
              <w:rFonts w:hint="eastAsia"/>
              <w:szCs w:val="28"/>
              <w:rPrChange w:id="1052" w:author="11046014_劉育彤" w:date="2024-03-25T20:17:00Z">
                <w:rPr>
                  <w:rFonts w:ascii="標楷體" w:hAnsi="標楷體" w:hint="eastAsia"/>
                  <w:szCs w:val="28"/>
                </w:rPr>
              </w:rPrChange>
            </w:rPr>
            <w:delText>內</w:delText>
          </w:r>
          <w:r w:rsidR="00B202F1" w:rsidRPr="003E7632">
            <w:rPr>
              <w:szCs w:val="28"/>
              <w:rPrChange w:id="1053" w:author="11046014_劉育彤" w:date="2024-03-25T20:17:00Z">
                <w:rPr>
                  <w:rFonts w:ascii="標楷體" w:hAnsi="標楷體"/>
                  <w:szCs w:val="28"/>
                </w:rPr>
              </w:rPrChange>
            </w:rPr>
            <w:delText>文</w:delText>
          </w:r>
          <w:r w:rsidR="00B202F1" w:rsidRPr="003E7632">
            <w:rPr>
              <w:rFonts w:hint="eastAsia"/>
              <w:szCs w:val="28"/>
              <w:rPrChange w:id="1054" w:author="11046014_劉育彤" w:date="2024-03-25T20:17:00Z">
                <w:rPr>
                  <w:rFonts w:ascii="標楷體" w:hAnsi="標楷體" w:hint="eastAsia"/>
                  <w:szCs w:val="28"/>
                </w:rPr>
              </w:rPrChange>
            </w:rPr>
            <w:delText>撰</w:delText>
          </w:r>
          <w:r w:rsidR="00B202F1" w:rsidRPr="003E7632">
            <w:rPr>
              <w:szCs w:val="28"/>
              <w:rPrChange w:id="1055" w:author="11046014_劉育彤" w:date="2024-03-25T20:17:00Z">
                <w:rPr>
                  <w:rFonts w:ascii="標楷體" w:hAnsi="標楷體"/>
                  <w:szCs w:val="28"/>
                </w:rPr>
              </w:rPrChange>
            </w:rPr>
            <w:delText>寫</w:delText>
          </w:r>
          <w:r w:rsidR="00B202F1" w:rsidRPr="003E7632">
            <w:rPr>
              <w:szCs w:val="28"/>
              <w:rPrChange w:id="1056" w:author="11046014_劉育彤" w:date="2024-03-25T20:17:00Z">
                <w:rPr>
                  <w:rFonts w:ascii="標楷體" w:hAnsi="標楷體"/>
                  <w:szCs w:val="28"/>
                </w:rPr>
              </w:rPrChange>
            </w:rPr>
            <w:delText>…</w:delText>
          </w:r>
        </w:del>
      </w:ins>
    </w:p>
    <w:p w14:paraId="7004E61F" w14:textId="77777777" w:rsidR="00B05515" w:rsidRPr="003E7632" w:rsidRDefault="00B05515">
      <w:pPr>
        <w:rPr>
          <w:ins w:id="1057" w:author="11046014_劉育彤" w:date="2024-03-25T14:57:00Z"/>
          <w:szCs w:val="28"/>
          <w:rPrChange w:id="1058" w:author="11046014_劉育彤" w:date="2024-03-25T20:17:00Z">
            <w:rPr>
              <w:ins w:id="1059" w:author="11046014_劉育彤" w:date="2024-03-25T14:57:00Z"/>
              <w:rFonts w:ascii="標楷體" w:hAnsi="標楷體"/>
              <w:szCs w:val="28"/>
            </w:rPr>
          </w:rPrChange>
        </w:rPr>
        <w:pPrChange w:id="1060" w:author="11046017_鄭兆媗" w:date="2024-03-25T20:17:00Z">
          <w:pPr>
            <w:ind w:firstLineChars="200" w:firstLine="560"/>
          </w:pPr>
        </w:pPrChange>
      </w:pPr>
    </w:p>
    <w:p w14:paraId="1FEA03DA" w14:textId="77777777" w:rsidR="00B05515" w:rsidRPr="003E7632" w:rsidRDefault="00B05515">
      <w:pPr>
        <w:widowControl/>
        <w:rPr>
          <w:ins w:id="1061" w:author="11046014_劉育彤" w:date="2024-03-25T14:57:00Z"/>
          <w:szCs w:val="28"/>
          <w:rPrChange w:id="1062" w:author="11046014_劉育彤" w:date="2024-03-25T20:17:00Z">
            <w:rPr>
              <w:ins w:id="1063" w:author="11046014_劉育彤" w:date="2024-03-25T14:57:00Z"/>
              <w:rFonts w:ascii="標楷體" w:hAnsi="標楷體"/>
              <w:szCs w:val="28"/>
            </w:rPr>
          </w:rPrChange>
        </w:rPr>
      </w:pPr>
      <w:ins w:id="1064" w:author="11046014_劉育彤" w:date="2024-03-25T14:57:00Z">
        <w:r w:rsidRPr="003E7632">
          <w:rPr>
            <w:szCs w:val="28"/>
            <w:rPrChange w:id="1065" w:author="11046014_劉育彤" w:date="2024-03-25T20:17:00Z">
              <w:rPr>
                <w:rFonts w:ascii="標楷體" w:hAnsi="標楷體"/>
                <w:szCs w:val="28"/>
              </w:rPr>
            </w:rPrChange>
          </w:rPr>
          <w:br w:type="page"/>
        </w:r>
      </w:ins>
    </w:p>
    <w:p w14:paraId="4C1B132C" w14:textId="0ECA37C3" w:rsidR="00B05515" w:rsidRPr="00FB1867" w:rsidRDefault="00B05515">
      <w:pPr>
        <w:pStyle w:val="1"/>
        <w:ind w:left="0" w:firstLine="0"/>
        <w:rPr>
          <w:ins w:id="1066" w:author="11046014_劉育彤" w:date="2024-03-25T14:57:00Z"/>
        </w:rPr>
        <w:pPrChange w:id="1067" w:author="11046017_鄭兆媗" w:date="2024-03-25T20:17:00Z">
          <w:pPr>
            <w:jc w:val="center"/>
          </w:pPr>
        </w:pPrChange>
      </w:pPr>
      <w:ins w:id="1068" w:author="11046014_劉育彤" w:date="2024-03-25T14:57:00Z">
        <w:del w:id="1069" w:author="11046017_鄭兆媗" w:date="2024-03-25T16:18:00Z">
          <w:r w:rsidRPr="00FB1867">
            <w:rPr>
              <w:rFonts w:hint="eastAsia"/>
            </w:rPr>
            <w:lastRenderedPageBreak/>
            <w:delText>第三</w:delText>
          </w:r>
          <w:r w:rsidRPr="00FB1867">
            <w:delText>章</w:delText>
          </w:r>
          <w:r w:rsidRPr="00FB1867">
            <w:rPr>
              <w:rFonts w:hint="eastAsia"/>
            </w:rPr>
            <w:delText xml:space="preserve">　</w:delText>
          </w:r>
        </w:del>
        <w:bookmarkStart w:id="1070" w:name="_Toc166433930"/>
        <w:r w:rsidR="004A1CB8" w:rsidRPr="00FB1867">
          <w:rPr>
            <w:rFonts w:hint="eastAsia"/>
          </w:rPr>
          <w:t>系統規格</w:t>
        </w:r>
        <w:bookmarkEnd w:id="1070"/>
      </w:ins>
    </w:p>
    <w:p w14:paraId="45BB57ED" w14:textId="36184C9E" w:rsidR="00B05515" w:rsidRPr="00FB1867" w:rsidRDefault="007449AA">
      <w:pPr>
        <w:pStyle w:val="2"/>
        <w:rPr>
          <w:ins w:id="1071" w:author="11046014_劉育彤" w:date="2024-03-25T14:57:00Z"/>
        </w:rPr>
        <w:pPrChange w:id="1072" w:author="11046021_蔡元振" w:date="2024-03-26T14:25:00Z">
          <w:pPr>
            <w:ind w:firstLineChars="50" w:firstLine="140"/>
          </w:pPr>
        </w:pPrChange>
      </w:pPr>
      <w:ins w:id="1073" w:author="11046017_鄭兆媗" w:date="2024-03-25T20:56:00Z">
        <w:r>
          <w:rPr>
            <w:rFonts w:hint="eastAsia"/>
          </w:rPr>
          <w:t xml:space="preserve"> </w:t>
        </w:r>
      </w:ins>
      <w:ins w:id="1074" w:author="11046014_劉育彤" w:date="2024-03-25T14:57:00Z">
        <w:del w:id="1075" w:author="11046017_鄭兆媗" w:date="2024-03-25T17:16:00Z">
          <w:r w:rsidR="004A1CB8" w:rsidRPr="00FB1867">
            <w:rPr>
              <w:rFonts w:hint="eastAsia"/>
            </w:rPr>
            <w:delText>3</w:delText>
          </w:r>
          <w:r w:rsidR="00B05515" w:rsidRPr="00FB1867">
            <w:rPr>
              <w:rFonts w:hint="eastAsia"/>
            </w:rPr>
            <w:delText>-1</w:delText>
          </w:r>
          <w:r w:rsidR="00B05515" w:rsidRPr="00FB1867">
            <w:delText xml:space="preserve"> </w:delText>
          </w:r>
        </w:del>
        <w:bookmarkStart w:id="1076" w:name="_Toc166433931"/>
        <w:r w:rsidR="004A1CB8" w:rsidRPr="00FB1867">
          <w:rPr>
            <w:rFonts w:hint="eastAsia"/>
          </w:rPr>
          <w:t>系統</w:t>
        </w:r>
      </w:ins>
      <w:ins w:id="1077" w:author="11046014_劉育彤" w:date="2024-03-25T14:58:00Z">
        <w:r w:rsidR="004A1CB8" w:rsidRPr="00FB1867">
          <w:rPr>
            <w:rFonts w:hint="eastAsia"/>
          </w:rPr>
          <w:t>架構</w:t>
        </w:r>
      </w:ins>
      <w:bookmarkEnd w:id="1076"/>
    </w:p>
    <w:p w14:paraId="3F28E9E0" w14:textId="77777777" w:rsidR="00B05515" w:rsidRDefault="00B05515">
      <w:pPr>
        <w:rPr>
          <w:ins w:id="1078" w:author="11046014_劉育彤" w:date="2024-03-30T17:10:00Z"/>
          <w:szCs w:val="28"/>
        </w:rPr>
      </w:pPr>
      <w:ins w:id="1079" w:author="11046014_劉育彤" w:date="2024-03-25T14:57:00Z">
        <w:r w:rsidRPr="003E7632">
          <w:rPr>
            <w:szCs w:val="28"/>
            <w:rPrChange w:id="1080" w:author="11046014_劉育彤" w:date="2024-03-25T20:17:00Z">
              <w:rPr>
                <w:rFonts w:ascii="標楷體" w:hAnsi="標楷體"/>
                <w:szCs w:val="28"/>
              </w:rPr>
            </w:rPrChange>
          </w:rPr>
          <w:t xml:space="preserve">  </w:t>
        </w:r>
        <w:r w:rsidRPr="003E7632">
          <w:rPr>
            <w:rFonts w:hint="eastAsia"/>
            <w:szCs w:val="28"/>
            <w:rPrChange w:id="1081" w:author="11046014_劉育彤" w:date="2024-03-25T20:17:00Z">
              <w:rPr>
                <w:rFonts w:ascii="標楷體" w:hAnsi="標楷體" w:hint="eastAsia"/>
                <w:szCs w:val="28"/>
              </w:rPr>
            </w:rPrChange>
          </w:rPr>
          <w:t>內</w:t>
        </w:r>
        <w:r w:rsidRPr="003E7632">
          <w:rPr>
            <w:szCs w:val="28"/>
            <w:rPrChange w:id="1082" w:author="11046014_劉育彤" w:date="2024-03-25T20:17:00Z">
              <w:rPr>
                <w:rFonts w:ascii="標楷體" w:hAnsi="標楷體"/>
                <w:szCs w:val="28"/>
              </w:rPr>
            </w:rPrChange>
          </w:rPr>
          <w:t>文</w:t>
        </w:r>
        <w:r w:rsidRPr="003E7632">
          <w:rPr>
            <w:rFonts w:hint="eastAsia"/>
            <w:szCs w:val="28"/>
            <w:rPrChange w:id="1083" w:author="11046014_劉育彤" w:date="2024-03-25T20:17:00Z">
              <w:rPr>
                <w:rFonts w:ascii="標楷體" w:hAnsi="標楷體" w:hint="eastAsia"/>
                <w:szCs w:val="28"/>
              </w:rPr>
            </w:rPrChange>
          </w:rPr>
          <w:t>撰</w:t>
        </w:r>
        <w:r w:rsidRPr="003E7632">
          <w:rPr>
            <w:szCs w:val="28"/>
            <w:rPrChange w:id="1084" w:author="11046014_劉育彤" w:date="2024-03-25T20:17:00Z">
              <w:rPr>
                <w:rFonts w:ascii="標楷體" w:hAnsi="標楷體"/>
                <w:szCs w:val="28"/>
              </w:rPr>
            </w:rPrChange>
          </w:rPr>
          <w:t>寫</w:t>
        </w:r>
        <w:r w:rsidRPr="003E7632">
          <w:rPr>
            <w:szCs w:val="28"/>
            <w:rPrChange w:id="1085" w:author="11046014_劉育彤" w:date="2024-03-25T20:17:00Z">
              <w:rPr>
                <w:rFonts w:ascii="標楷體" w:hAnsi="標楷體"/>
                <w:szCs w:val="28"/>
              </w:rPr>
            </w:rPrChange>
          </w:rPr>
          <w:t>…</w:t>
        </w:r>
      </w:ins>
    </w:p>
    <w:p w14:paraId="3E46CD74" w14:textId="77777777" w:rsidR="00773ED8" w:rsidRDefault="00773ED8">
      <w:pPr>
        <w:rPr>
          <w:ins w:id="1086" w:author="11046014_劉育彤" w:date="2024-03-30T17:10:00Z"/>
          <w:szCs w:val="28"/>
        </w:rPr>
      </w:pPr>
    </w:p>
    <w:p w14:paraId="69D527FA" w14:textId="39A22562" w:rsidR="00773ED8" w:rsidRDefault="00773ED8">
      <w:pPr>
        <w:rPr>
          <w:ins w:id="1087" w:author="11046014_劉育彤" w:date="2024-03-30T17:10:00Z"/>
          <w:szCs w:val="28"/>
        </w:rPr>
      </w:pPr>
      <w:ins w:id="1088" w:author="11046014_劉育彤" w:date="2024-03-30T17:10:00Z">
        <w:r w:rsidRPr="00773ED8">
          <w:rPr>
            <w:noProof/>
            <w:szCs w:val="28"/>
          </w:rPr>
          <w:drawing>
            <wp:inline distT="0" distB="0" distL="0" distR="0" wp14:anchorId="1C80FD11" wp14:editId="5101ADDE">
              <wp:extent cx="6479540" cy="2398395"/>
              <wp:effectExtent l="0" t="0" r="0" b="1905"/>
              <wp:docPr id="188450050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500500" name=""/>
                      <pic:cNvPicPr/>
                    </pic:nvPicPr>
                    <pic:blipFill>
                      <a:blip r:embed="rId24"/>
                      <a:stretch>
                        <a:fillRect/>
                      </a:stretch>
                    </pic:blipFill>
                    <pic:spPr>
                      <a:xfrm>
                        <a:off x="0" y="0"/>
                        <a:ext cx="6479540" cy="2398395"/>
                      </a:xfrm>
                      <a:prstGeom prst="rect">
                        <a:avLst/>
                      </a:prstGeom>
                    </pic:spPr>
                  </pic:pic>
                </a:graphicData>
              </a:graphic>
            </wp:inline>
          </w:drawing>
        </w:r>
      </w:ins>
    </w:p>
    <w:p w14:paraId="04AC74D6" w14:textId="75DBBAEA" w:rsidR="00773ED8" w:rsidRDefault="00C5799D">
      <w:pPr>
        <w:rPr>
          <w:ins w:id="1089" w:author="11046014_劉育彤" w:date="2024-03-30T17:49:00Z"/>
          <w:szCs w:val="28"/>
        </w:rPr>
      </w:pPr>
      <w:ins w:id="1090" w:author="11046014_劉育彤" w:date="2024-03-30T17:49:00Z">
        <w:r>
          <w:rPr>
            <w:rFonts w:hint="eastAsia"/>
            <w:szCs w:val="28"/>
          </w:rPr>
          <w:t>使用者</w:t>
        </w:r>
        <w:r>
          <w:rPr>
            <w:rFonts w:hint="eastAsia"/>
            <w:szCs w:val="28"/>
          </w:rPr>
          <w:t>(</w:t>
        </w:r>
        <w:r>
          <w:rPr>
            <w:rFonts w:hint="eastAsia"/>
            <w:szCs w:val="28"/>
          </w:rPr>
          <w:t>登入前</w:t>
        </w:r>
        <w:r>
          <w:rPr>
            <w:rFonts w:hint="eastAsia"/>
            <w:szCs w:val="28"/>
          </w:rPr>
          <w:t>)</w:t>
        </w:r>
      </w:ins>
    </w:p>
    <w:p w14:paraId="40D9E1CA" w14:textId="0BBC1E2E" w:rsidR="00C5799D" w:rsidRDefault="00C5799D">
      <w:pPr>
        <w:rPr>
          <w:ins w:id="1091" w:author="11046014_劉育彤" w:date="2024-03-30T17:50:00Z"/>
          <w:szCs w:val="28"/>
        </w:rPr>
      </w:pPr>
      <w:ins w:id="1092" w:author="11046014_劉育彤" w:date="2024-03-30T17:50:00Z">
        <w:r>
          <w:rPr>
            <w:rFonts w:hint="eastAsia"/>
            <w:szCs w:val="28"/>
          </w:rPr>
          <w:t>登入、註冊、忘記密碼</w:t>
        </w:r>
      </w:ins>
      <w:ins w:id="1093" w:author="11046014_劉育彤" w:date="2024-03-31T16:47:00Z">
        <w:r w:rsidR="00E11A9D">
          <w:rPr>
            <w:rFonts w:hint="eastAsia"/>
            <w:szCs w:val="28"/>
          </w:rPr>
          <w:t xml:space="preserve"> </w:t>
        </w:r>
      </w:ins>
    </w:p>
    <w:p w14:paraId="47529A01" w14:textId="60111DBC" w:rsidR="00C5799D" w:rsidRDefault="00017127">
      <w:pPr>
        <w:rPr>
          <w:ins w:id="1094" w:author="11046014_劉育彤" w:date="2024-03-30T17:51:00Z"/>
        </w:rPr>
      </w:pPr>
      <w:ins w:id="1095" w:author="11046014_劉育彤" w:date="2024-03-30T17:50:00Z">
        <w:r>
          <w:t>若為首次進入系統，使用者可先進行註冊，再登入使用此</w:t>
        </w:r>
        <w:r>
          <w:rPr>
            <w:rFonts w:hint="eastAsia"/>
          </w:rPr>
          <w:t>網站</w:t>
        </w:r>
        <w:r>
          <w:t>完整的功能。</w:t>
        </w:r>
        <w:r>
          <w:t xml:space="preserve"> </w:t>
        </w:r>
        <w:r>
          <w:t>若忘記密碼，使用者可以透過</w:t>
        </w:r>
      </w:ins>
      <w:ins w:id="1096" w:author="11046014_劉育彤" w:date="2024-03-30T17:51:00Z">
        <w:r w:rsidR="003F4933">
          <w:rPr>
            <w:rFonts w:hint="eastAsia"/>
          </w:rPr>
          <w:t>此</w:t>
        </w:r>
      </w:ins>
      <w:ins w:id="1097" w:author="11046014_劉育彤" w:date="2024-03-30T17:50:00Z">
        <w:r>
          <w:t>功能，根據註冊時的</w:t>
        </w:r>
        <w:r>
          <w:t>mail</w:t>
        </w:r>
        <w:r>
          <w:t>驗證身分，再重新設定密碼。</w:t>
        </w:r>
      </w:ins>
    </w:p>
    <w:p w14:paraId="20A50BBD" w14:textId="06514A55" w:rsidR="003F4933" w:rsidRDefault="003F4933">
      <w:pPr>
        <w:rPr>
          <w:ins w:id="1098" w:author="11046014_劉育彤" w:date="2024-03-30T17:51:00Z"/>
        </w:rPr>
      </w:pPr>
      <w:ins w:id="1099" w:author="11046014_劉育彤" w:date="2024-03-30T17:51:00Z">
        <w:r>
          <w:rPr>
            <w:rFonts w:hint="eastAsia"/>
          </w:rPr>
          <w:t>課程詳情</w:t>
        </w:r>
      </w:ins>
    </w:p>
    <w:p w14:paraId="7BD264AF" w14:textId="07BD6065" w:rsidR="003F4933" w:rsidRDefault="003F4933">
      <w:pPr>
        <w:rPr>
          <w:ins w:id="1100" w:author="11046014_劉育彤" w:date="2024-03-30T20:43:00Z"/>
        </w:rPr>
      </w:pPr>
      <w:ins w:id="1101" w:author="11046014_劉育彤" w:date="2024-03-30T17:51:00Z">
        <w:r>
          <w:rPr>
            <w:rFonts w:hint="eastAsia"/>
          </w:rPr>
          <w:t>透過</w:t>
        </w:r>
      </w:ins>
      <w:ins w:id="1102" w:author="11046014_劉育彤" w:date="2024-03-30T17:55:00Z">
        <w:r w:rsidR="00CC45F9">
          <w:rPr>
            <w:rFonts w:hint="eastAsia"/>
          </w:rPr>
          <w:t>課程展示</w:t>
        </w:r>
      </w:ins>
      <w:ins w:id="1103" w:author="11046014_劉育彤" w:date="2024-03-30T18:43:00Z">
        <w:r w:rsidR="008A402D">
          <w:rPr>
            <w:rFonts w:hint="eastAsia"/>
          </w:rPr>
          <w:t>，使用者能從</w:t>
        </w:r>
      </w:ins>
      <w:ins w:id="1104" w:author="11046014_劉育彤" w:date="2024-03-30T19:05:00Z">
        <w:r w:rsidR="00067F52">
          <w:rPr>
            <w:rFonts w:hint="eastAsia"/>
          </w:rPr>
          <w:t>網站上直接查看</w:t>
        </w:r>
      </w:ins>
      <w:ins w:id="1105" w:author="11046014_劉育彤" w:date="2024-03-30T19:06:00Z">
        <w:r w:rsidR="00067F52">
          <w:rPr>
            <w:rFonts w:hint="eastAsia"/>
          </w:rPr>
          <w:t>不同種類課程的</w:t>
        </w:r>
      </w:ins>
      <w:ins w:id="1106" w:author="11046014_劉育彤" w:date="2024-03-30T19:15:00Z">
        <w:r w:rsidR="00A36851">
          <w:rPr>
            <w:rFonts w:hint="eastAsia"/>
          </w:rPr>
          <w:t>內容介紹</w:t>
        </w:r>
      </w:ins>
      <w:ins w:id="1107" w:author="11046014_劉育彤" w:date="2024-03-30T20:43:00Z">
        <w:r w:rsidR="00323246">
          <w:rPr>
            <w:rFonts w:hint="eastAsia"/>
          </w:rPr>
          <w:t>。</w:t>
        </w:r>
      </w:ins>
    </w:p>
    <w:p w14:paraId="7698B0BE" w14:textId="68A00006" w:rsidR="00323246" w:rsidRDefault="00323246">
      <w:pPr>
        <w:rPr>
          <w:ins w:id="1108" w:author="11046014_劉育彤" w:date="2024-03-30T20:44:00Z"/>
        </w:rPr>
      </w:pPr>
      <w:ins w:id="1109" w:author="11046014_劉育彤" w:date="2024-03-30T20:43:00Z">
        <w:r>
          <w:rPr>
            <w:rFonts w:hint="eastAsia"/>
          </w:rPr>
          <w:t>教練詳情</w:t>
        </w:r>
      </w:ins>
    </w:p>
    <w:p w14:paraId="6F73357E" w14:textId="1A85D6EA" w:rsidR="00DB0C9F" w:rsidRDefault="00DB0C9F" w:rsidP="00DB0C9F">
      <w:pPr>
        <w:rPr>
          <w:ins w:id="1110" w:author="11046014_劉育彤" w:date="2024-03-30T20:45:00Z"/>
        </w:rPr>
      </w:pPr>
      <w:ins w:id="1111" w:author="11046014_劉育彤" w:date="2024-03-30T20:44:00Z">
        <w:r>
          <w:rPr>
            <w:rFonts w:hint="eastAsia"/>
          </w:rPr>
          <w:t>透過教練團隊，使用者能從網站上查看</w:t>
        </w:r>
      </w:ins>
      <w:ins w:id="1112" w:author="11046014_劉育彤" w:date="2024-03-30T20:45:00Z">
        <w:r>
          <w:rPr>
            <w:rFonts w:hint="eastAsia"/>
          </w:rPr>
          <w:t>教練的</w:t>
        </w:r>
        <w:r w:rsidR="001272A4">
          <w:rPr>
            <w:rFonts w:hint="eastAsia"/>
          </w:rPr>
          <w:t>經歷</w:t>
        </w:r>
        <w:r>
          <w:rPr>
            <w:rFonts w:hint="eastAsia"/>
          </w:rPr>
          <w:t>以及</w:t>
        </w:r>
        <w:r w:rsidR="001272A4">
          <w:rPr>
            <w:rFonts w:hint="eastAsia"/>
          </w:rPr>
          <w:t>他們的教學方式</w:t>
        </w:r>
      </w:ins>
      <w:ins w:id="1113" w:author="11046014_劉育彤" w:date="2024-03-30T20:44:00Z">
        <w:r>
          <w:rPr>
            <w:rFonts w:hint="eastAsia"/>
          </w:rPr>
          <w:t>。</w:t>
        </w:r>
      </w:ins>
    </w:p>
    <w:p w14:paraId="7AD0858D" w14:textId="3B4CA4D6" w:rsidR="001272A4" w:rsidRDefault="0040195E" w:rsidP="00DB0C9F">
      <w:pPr>
        <w:rPr>
          <w:ins w:id="1114" w:author="11046014_劉育彤" w:date="2024-03-30T20:48:00Z"/>
        </w:rPr>
      </w:pPr>
      <w:ins w:id="1115" w:author="11046014_劉育彤" w:date="2024-03-30T20:47:00Z">
        <w:r>
          <w:rPr>
            <w:rFonts w:hint="eastAsia"/>
          </w:rPr>
          <w:t>教學詳情</w:t>
        </w:r>
      </w:ins>
    </w:p>
    <w:p w14:paraId="554C0DFB" w14:textId="633E417A" w:rsidR="0040195E" w:rsidRPr="001272A4" w:rsidRDefault="0040195E" w:rsidP="00DB0C9F">
      <w:pPr>
        <w:rPr>
          <w:ins w:id="1116" w:author="11046014_劉育彤" w:date="2024-03-30T20:44:00Z"/>
        </w:rPr>
      </w:pPr>
      <w:ins w:id="1117" w:author="11046014_劉育彤" w:date="2024-03-30T20:48:00Z">
        <w:r>
          <w:rPr>
            <w:rFonts w:hint="eastAsia"/>
          </w:rPr>
          <w:t>透過</w:t>
        </w:r>
        <w:r w:rsidR="002A637E">
          <w:rPr>
            <w:rFonts w:hint="eastAsia"/>
          </w:rPr>
          <w:t>羽球教學可以觀看</w:t>
        </w:r>
      </w:ins>
      <w:ins w:id="1118" w:author="11046014_劉育彤" w:date="2024-03-30T20:49:00Z">
        <w:r w:rsidR="002A637E">
          <w:rPr>
            <w:rFonts w:hint="eastAsia"/>
          </w:rPr>
          <w:t>一些</w:t>
        </w:r>
      </w:ins>
      <w:ins w:id="1119" w:author="11046014_劉育彤" w:date="2024-03-30T20:50:00Z">
        <w:r w:rsidR="001548BE">
          <w:rPr>
            <w:rFonts w:hint="eastAsia"/>
          </w:rPr>
          <w:t>關於羽球技巧</w:t>
        </w:r>
      </w:ins>
      <w:ins w:id="1120" w:author="11046014_劉育彤" w:date="2024-03-30T20:49:00Z">
        <w:r w:rsidR="002A637E">
          <w:rPr>
            <w:rFonts w:hint="eastAsia"/>
          </w:rPr>
          <w:t>的動作</w:t>
        </w:r>
      </w:ins>
      <w:ins w:id="1121" w:author="11046014_劉育彤" w:date="2024-03-30T20:51:00Z">
        <w:r w:rsidR="001548BE">
          <w:rPr>
            <w:rFonts w:hint="eastAsia"/>
          </w:rPr>
          <w:t>。</w:t>
        </w:r>
      </w:ins>
    </w:p>
    <w:p w14:paraId="5553F73E" w14:textId="77777777" w:rsidR="008517B2" w:rsidRDefault="001548BE">
      <w:pPr>
        <w:rPr>
          <w:ins w:id="1122" w:author="11046014_劉育彤" w:date="2024-03-31T14:07:00Z"/>
          <w:szCs w:val="28"/>
        </w:rPr>
      </w:pPr>
      <w:ins w:id="1123" w:author="11046014_劉育彤" w:date="2024-03-30T20:51:00Z">
        <w:r>
          <w:rPr>
            <w:rFonts w:hint="eastAsia"/>
            <w:szCs w:val="28"/>
          </w:rPr>
          <w:t>社群</w:t>
        </w:r>
      </w:ins>
      <w:ins w:id="1124" w:author="11046014_劉育彤" w:date="2024-03-31T13:53:00Z">
        <w:r w:rsidR="00FF525C">
          <w:rPr>
            <w:rFonts w:hint="eastAsia"/>
            <w:szCs w:val="28"/>
          </w:rPr>
          <w:t>空間</w:t>
        </w:r>
      </w:ins>
    </w:p>
    <w:p w14:paraId="3F7F5CE1" w14:textId="1D769CAA" w:rsidR="00FF525C" w:rsidRPr="008E1EC9" w:rsidRDefault="008517B2">
      <w:pPr>
        <w:rPr>
          <w:ins w:id="1125" w:author="11046014_劉育彤" w:date="2024-03-31T15:45:00Z"/>
          <w:color w:val="000000" w:themeColor="text1"/>
        </w:rPr>
      </w:pPr>
      <w:ins w:id="1126" w:author="11046014_劉育彤" w:date="2024-03-31T14:07:00Z">
        <w:r>
          <w:rPr>
            <w:rFonts w:hint="eastAsia"/>
            <w:szCs w:val="28"/>
          </w:rPr>
          <w:lastRenderedPageBreak/>
          <w:t>使用</w:t>
        </w:r>
      </w:ins>
      <w:ins w:id="1127" w:author="11046014_劉育彤" w:date="2024-03-31T14:08:00Z">
        <w:r>
          <w:rPr>
            <w:rFonts w:hint="eastAsia"/>
            <w:szCs w:val="28"/>
          </w:rPr>
          <w:t>者可以在</w:t>
        </w:r>
      </w:ins>
      <w:ins w:id="1128" w:author="11046014_劉育彤" w:date="2024-03-31T15:37:00Z">
        <w:r w:rsidR="004D1910">
          <w:rPr>
            <w:rFonts w:hint="eastAsia"/>
            <w:szCs w:val="28"/>
          </w:rPr>
          <w:t>透過</w:t>
        </w:r>
      </w:ins>
      <w:ins w:id="1129" w:author="11046014_劉育彤" w:date="2024-03-31T14:08:00Z">
        <w:r>
          <w:rPr>
            <w:rFonts w:hint="eastAsia"/>
            <w:szCs w:val="28"/>
          </w:rPr>
          <w:t>社群空間觀看會員在</w:t>
        </w:r>
      </w:ins>
      <w:ins w:id="1130" w:author="11046014_劉育彤" w:date="2024-03-31T14:09:00Z">
        <w:r>
          <w:rPr>
            <w:rFonts w:hint="eastAsia"/>
            <w:szCs w:val="28"/>
          </w:rPr>
          <w:t>評論區</w:t>
        </w:r>
      </w:ins>
      <w:ins w:id="1131" w:author="11046014_劉育彤" w:date="2024-03-31T14:10:00Z">
        <w:r w:rsidR="00782EC8" w:rsidRPr="008E1EC9">
          <w:rPr>
            <w:rFonts w:hint="eastAsia"/>
            <w:color w:val="000000" w:themeColor="text1"/>
          </w:rPr>
          <w:t>分享</w:t>
        </w:r>
      </w:ins>
      <w:ins w:id="1132" w:author="11046014_劉育彤" w:date="2024-03-31T15:37:00Z">
        <w:r w:rsidR="004D1910" w:rsidRPr="008E1EC9">
          <w:rPr>
            <w:rFonts w:hint="eastAsia"/>
            <w:color w:val="000000" w:themeColor="text1"/>
          </w:rPr>
          <w:t>的</w:t>
        </w:r>
      </w:ins>
      <w:ins w:id="1133" w:author="11046014_劉育彤" w:date="2024-03-31T14:10:00Z">
        <w:r w:rsidR="00782EC8" w:rsidRPr="008E1EC9">
          <w:rPr>
            <w:rFonts w:hint="eastAsia"/>
            <w:color w:val="000000" w:themeColor="text1"/>
          </w:rPr>
          <w:t>經驗</w:t>
        </w:r>
      </w:ins>
      <w:ins w:id="1134" w:author="11046014_劉育彤" w:date="2024-03-31T15:45:00Z">
        <w:r w:rsidR="000164C1" w:rsidRPr="008E1EC9">
          <w:rPr>
            <w:rFonts w:hint="eastAsia"/>
            <w:color w:val="000000" w:themeColor="text1"/>
          </w:rPr>
          <w:t>。</w:t>
        </w:r>
      </w:ins>
    </w:p>
    <w:p w14:paraId="512AFB44" w14:textId="266CEE1F" w:rsidR="000164C1" w:rsidRPr="008E1EC9" w:rsidRDefault="000164C1">
      <w:pPr>
        <w:rPr>
          <w:ins w:id="1135" w:author="11046014_劉育彤" w:date="2024-03-31T15:45:00Z"/>
          <w:color w:val="000000" w:themeColor="text1"/>
        </w:rPr>
      </w:pPr>
      <w:ins w:id="1136" w:author="11046014_劉育彤" w:date="2024-03-31T15:45:00Z">
        <w:r w:rsidRPr="008E1EC9">
          <w:rPr>
            <w:rFonts w:hint="eastAsia"/>
            <w:color w:val="000000" w:themeColor="text1"/>
          </w:rPr>
          <w:t>報名</w:t>
        </w:r>
        <w:r w:rsidRPr="008E1EC9">
          <w:rPr>
            <w:color w:val="000000" w:themeColor="text1"/>
          </w:rPr>
          <w:t>課程</w:t>
        </w:r>
      </w:ins>
    </w:p>
    <w:p w14:paraId="46D582F1" w14:textId="03194131" w:rsidR="000164C1" w:rsidRPr="008E1EC9" w:rsidRDefault="000164C1">
      <w:pPr>
        <w:rPr>
          <w:ins w:id="1137" w:author="11046014_劉育彤" w:date="2024-03-31T15:47:00Z"/>
          <w:color w:val="000000" w:themeColor="text1"/>
        </w:rPr>
      </w:pPr>
      <w:ins w:id="1138" w:author="11046014_劉育彤" w:date="2024-03-31T15:46:00Z">
        <w:r w:rsidRPr="008E1EC9">
          <w:rPr>
            <w:color w:val="000000" w:themeColor="text1"/>
          </w:rPr>
          <w:t>透過報名課程，填寫問題</w:t>
        </w:r>
        <w:r w:rsidR="003C5C93" w:rsidRPr="008E1EC9">
          <w:rPr>
            <w:rFonts w:hint="eastAsia"/>
            <w:color w:val="000000" w:themeColor="text1"/>
          </w:rPr>
          <w:t>系統可以幫助您</w:t>
        </w:r>
      </w:ins>
      <w:ins w:id="1139" w:author="11046014_劉育彤" w:date="2024-03-31T15:47:00Z">
        <w:r w:rsidR="003C5C93" w:rsidRPr="008E1EC9">
          <w:rPr>
            <w:rFonts w:hint="eastAsia"/>
            <w:color w:val="000000" w:themeColor="text1"/>
          </w:rPr>
          <w:t>挑選到適合的課程與教練</w:t>
        </w:r>
      </w:ins>
    </w:p>
    <w:p w14:paraId="242B0EF5" w14:textId="1AD6264E" w:rsidR="003C5C93" w:rsidRDefault="0051407F">
      <w:pPr>
        <w:widowControl/>
        <w:jc w:val="left"/>
        <w:rPr>
          <w:ins w:id="1140" w:author="11046017_鄭兆媗" w:date="2024-03-31T16:32:00Z"/>
          <w:color w:val="000000" w:themeColor="text1"/>
        </w:rPr>
      </w:pPr>
      <w:ins w:id="1141" w:author="11046017_鄭兆媗" w:date="2024-03-31T16:32:00Z">
        <w:r>
          <w:rPr>
            <w:color w:val="000000" w:themeColor="text1"/>
          </w:rPr>
          <w:br w:type="page"/>
        </w:r>
      </w:ins>
    </w:p>
    <w:p w14:paraId="24883350" w14:textId="724F0CA1" w:rsidR="003C5C93" w:rsidRPr="008E1EC9" w:rsidDel="0051407F" w:rsidRDefault="003C5C93">
      <w:pPr>
        <w:pStyle w:val="2"/>
        <w:rPr>
          <w:ins w:id="1142" w:author="11046014_劉育彤" w:date="2024-03-25T14:57:00Z"/>
          <w:del w:id="1143" w:author="11046017_鄭兆媗" w:date="2024-03-31T16:32:00Z"/>
          <w:rPrChange w:id="1144" w:author="11046014_劉育彤" w:date="2024-03-31T15:45:00Z">
            <w:rPr>
              <w:ins w:id="1145" w:author="11046014_劉育彤" w:date="2024-03-25T14:57:00Z"/>
              <w:del w:id="1146" w:author="11046017_鄭兆媗" w:date="2024-03-31T16:32:00Z"/>
              <w:rFonts w:ascii="標楷體" w:hAnsi="標楷體"/>
              <w:szCs w:val="28"/>
            </w:rPr>
          </w:rPrChange>
        </w:rPr>
        <w:pPrChange w:id="1147" w:author="11046017_鄭兆媗" w:date="2024-03-31T16:32:00Z">
          <w:pPr>
            <w:ind w:firstLineChars="200" w:firstLine="560"/>
          </w:pPr>
        </w:pPrChange>
      </w:pPr>
      <w:bookmarkStart w:id="1148" w:name="_Toc166433932"/>
      <w:bookmarkEnd w:id="1148"/>
    </w:p>
    <w:p w14:paraId="1FA11ADB" w14:textId="7EA400E3" w:rsidR="00B05515" w:rsidRPr="00FB1867" w:rsidRDefault="007449AA">
      <w:pPr>
        <w:pStyle w:val="2"/>
        <w:rPr>
          <w:ins w:id="1149" w:author="11046014_劉育彤" w:date="2024-03-25T14:57:00Z"/>
        </w:rPr>
        <w:pPrChange w:id="1150" w:author="11046021_蔡元振" w:date="2024-03-26T14:25:00Z">
          <w:pPr>
            <w:ind w:firstLineChars="50" w:firstLine="140"/>
          </w:pPr>
        </w:pPrChange>
      </w:pPr>
      <w:ins w:id="1151" w:author="11046017_鄭兆媗" w:date="2024-03-25T20:56:00Z">
        <w:r>
          <w:rPr>
            <w:rFonts w:hint="eastAsia"/>
          </w:rPr>
          <w:t xml:space="preserve"> </w:t>
        </w:r>
      </w:ins>
      <w:ins w:id="1152" w:author="11046014_劉育彤" w:date="2024-03-25T14:58:00Z">
        <w:del w:id="1153" w:author="11046017_鄭兆媗" w:date="2024-03-25T17:16:00Z">
          <w:r w:rsidR="004A1CB8" w:rsidRPr="00FB1867">
            <w:rPr>
              <w:rFonts w:hint="eastAsia"/>
            </w:rPr>
            <w:delText>3</w:delText>
          </w:r>
        </w:del>
      </w:ins>
      <w:ins w:id="1154" w:author="11046014_劉育彤" w:date="2024-03-25T14:57:00Z">
        <w:del w:id="1155" w:author="11046017_鄭兆媗" w:date="2024-03-25T17:16:00Z">
          <w:r w:rsidR="00B05515" w:rsidRPr="00FB1867">
            <w:rPr>
              <w:rFonts w:hint="eastAsia"/>
            </w:rPr>
            <w:delText xml:space="preserve">-2 </w:delText>
          </w:r>
        </w:del>
      </w:ins>
      <w:bookmarkStart w:id="1156" w:name="_Toc166433933"/>
      <w:ins w:id="1157" w:author="11046014_劉育彤" w:date="2024-03-25T14:58:00Z">
        <w:r w:rsidR="004A1CB8" w:rsidRPr="00FB1867">
          <w:rPr>
            <w:rFonts w:hint="eastAsia"/>
          </w:rPr>
          <w:t>系統軟、硬體需求與技術平台</w:t>
        </w:r>
      </w:ins>
      <w:bookmarkEnd w:id="1156"/>
    </w:p>
    <w:p w14:paraId="2355CAC4" w14:textId="3631DEBD" w:rsidR="00EC690F" w:rsidRPr="008E1EC9" w:rsidRDefault="00AC5662">
      <w:pPr>
        <w:pStyle w:val="af0"/>
        <w:jc w:val="center"/>
        <w:rPr>
          <w:ins w:id="1158" w:author="11046014_劉育彤" w:date="2024-03-30T12:54:00Z"/>
          <w:szCs w:val="28"/>
          <w:lang w:eastAsia="zh-TW"/>
        </w:rPr>
        <w:pPrChange w:id="1159" w:author="11046017_鄭兆媗" w:date="2024-03-31T16:29:00Z">
          <w:pPr/>
        </w:pPrChange>
      </w:pPr>
      <w:proofErr w:type="gramStart"/>
      <w:ins w:id="1160" w:author="11046017_鄭兆媗" w:date="2024-03-31T16:28:00Z">
        <w:r>
          <w:rPr>
            <w:rFonts w:hint="eastAsia"/>
            <w:lang w:eastAsia="zh-TW"/>
          </w:rPr>
          <w:t>▼</w:t>
        </w:r>
      </w:ins>
      <w:proofErr w:type="gramEnd"/>
      <w:ins w:id="1161" w:author="11046017_鄭兆媗" w:date="2024-03-31T16:27:00Z">
        <w:r>
          <w:rPr>
            <w:rFonts w:hint="eastAsia"/>
            <w:lang w:eastAsia="zh-TW"/>
          </w:rPr>
          <w:t>表</w:t>
        </w:r>
        <w:r>
          <w:rPr>
            <w:rFonts w:hint="eastAsia"/>
            <w:lang w:eastAsia="zh-TW"/>
          </w:rPr>
          <w:t xml:space="preserve"> </w:t>
        </w:r>
      </w:ins>
      <w:r w:rsidR="009C5D48">
        <w:rPr>
          <w:lang w:eastAsia="zh-TW"/>
        </w:rPr>
        <w:fldChar w:fldCharType="begin"/>
      </w:r>
      <w:r w:rsidR="009C5D48">
        <w:rPr>
          <w:lang w:eastAsia="zh-TW"/>
        </w:rPr>
        <w:instrText xml:space="preserve"> </w:instrText>
      </w:r>
      <w:r w:rsidR="009C5D48">
        <w:rPr>
          <w:rFonts w:hint="eastAsia"/>
          <w:lang w:eastAsia="zh-TW"/>
        </w:rPr>
        <w:instrText>STYLEREF 2 \s</w:instrText>
      </w:r>
      <w:r w:rsidR="009C5D48">
        <w:rPr>
          <w:lang w:eastAsia="zh-TW"/>
        </w:rPr>
        <w:instrText xml:space="preserve"> </w:instrText>
      </w:r>
      <w:r w:rsidR="009C5D48">
        <w:rPr>
          <w:lang w:eastAsia="zh-TW"/>
        </w:rPr>
        <w:fldChar w:fldCharType="separate"/>
      </w:r>
      <w:r w:rsidR="009C5D48">
        <w:rPr>
          <w:noProof/>
          <w:lang w:eastAsia="zh-TW"/>
        </w:rPr>
        <w:t>3-2</w:t>
      </w:r>
      <w:r w:rsidR="009C5D48">
        <w:rPr>
          <w:lang w:eastAsia="zh-TW"/>
        </w:rPr>
        <w:fldChar w:fldCharType="end"/>
      </w:r>
      <w:r w:rsidR="009C5D48">
        <w:rPr>
          <w:lang w:eastAsia="zh-TW"/>
        </w:rPr>
        <w:noBreakHyphen/>
      </w:r>
      <w:r w:rsidR="009C5D48">
        <w:rPr>
          <w:lang w:eastAsia="zh-TW"/>
        </w:rPr>
        <w:fldChar w:fldCharType="begin"/>
      </w:r>
      <w:r w:rsidR="009C5D48">
        <w:rPr>
          <w:lang w:eastAsia="zh-TW"/>
        </w:rPr>
        <w:instrText xml:space="preserve"> </w:instrText>
      </w:r>
      <w:r w:rsidR="009C5D48">
        <w:rPr>
          <w:rFonts w:hint="eastAsia"/>
          <w:lang w:eastAsia="zh-TW"/>
        </w:rPr>
        <w:instrText xml:space="preserve">SEQ </w:instrText>
      </w:r>
      <w:r w:rsidR="009C5D48">
        <w:rPr>
          <w:rFonts w:hint="eastAsia"/>
          <w:lang w:eastAsia="zh-TW"/>
        </w:rPr>
        <w:instrText>表</w:instrText>
      </w:r>
      <w:r w:rsidR="009C5D48">
        <w:rPr>
          <w:rFonts w:hint="eastAsia"/>
          <w:lang w:eastAsia="zh-TW"/>
        </w:rPr>
        <w:instrText xml:space="preserve"> \* ARABIC \s 2</w:instrText>
      </w:r>
      <w:r w:rsidR="009C5D48">
        <w:rPr>
          <w:lang w:eastAsia="zh-TW"/>
        </w:rPr>
        <w:instrText xml:space="preserve"> </w:instrText>
      </w:r>
      <w:r w:rsidR="009C5D48">
        <w:rPr>
          <w:lang w:eastAsia="zh-TW"/>
        </w:rPr>
        <w:fldChar w:fldCharType="separate"/>
      </w:r>
      <w:r w:rsidR="009C5D48">
        <w:rPr>
          <w:noProof/>
          <w:lang w:eastAsia="zh-TW"/>
        </w:rPr>
        <w:t>1</w:t>
      </w:r>
      <w:r w:rsidR="009C5D48">
        <w:rPr>
          <w:lang w:eastAsia="zh-TW"/>
        </w:rPr>
        <w:fldChar w:fldCharType="end"/>
      </w:r>
      <w:ins w:id="1162" w:author="11046017_鄭兆媗" w:date="2024-03-31T16:27:00Z">
        <w:r>
          <w:rPr>
            <w:rFonts w:hint="eastAsia"/>
            <w:lang w:eastAsia="zh-TW"/>
          </w:rPr>
          <w:t xml:space="preserve"> </w:t>
        </w:r>
        <w:r>
          <w:rPr>
            <w:rFonts w:hint="eastAsia"/>
            <w:lang w:eastAsia="zh-TW"/>
          </w:rPr>
          <w:t>系統軟</w:t>
        </w:r>
      </w:ins>
      <w:ins w:id="1163" w:author="11046017_鄭兆媗" w:date="2024-03-31T16:32:00Z">
        <w:r w:rsidR="00840F86">
          <w:rPr>
            <w:rFonts w:hint="eastAsia"/>
            <w:lang w:eastAsia="zh-TW"/>
          </w:rPr>
          <w:t>、</w:t>
        </w:r>
      </w:ins>
      <w:ins w:id="1164" w:author="11046017_鄭兆媗" w:date="2024-03-31T16:27:00Z">
        <w:r>
          <w:rPr>
            <w:rFonts w:hint="eastAsia"/>
            <w:lang w:eastAsia="zh-TW"/>
          </w:rPr>
          <w:t>硬體需求表</w:t>
        </w:r>
      </w:ins>
    </w:p>
    <w:tbl>
      <w:tblPr>
        <w:tblStyle w:val="ac"/>
        <w:tblW w:w="0" w:type="auto"/>
        <w:tblLook w:val="04A0" w:firstRow="1" w:lastRow="0" w:firstColumn="1" w:lastColumn="0" w:noHBand="0" w:noVBand="1"/>
        <w:tblPrChange w:id="1165" w:author="11046014_劉育彤" w:date="2024-03-30T13:02:00Z">
          <w:tblPr>
            <w:tblStyle w:val="ac"/>
            <w:tblW w:w="0" w:type="auto"/>
            <w:tblLook w:val="04A0" w:firstRow="1" w:lastRow="0" w:firstColumn="1" w:lastColumn="0" w:noHBand="0" w:noVBand="1"/>
          </w:tblPr>
        </w:tblPrChange>
      </w:tblPr>
      <w:tblGrid>
        <w:gridCol w:w="2827"/>
        <w:gridCol w:w="3119"/>
        <w:gridCol w:w="4242"/>
        <w:tblGridChange w:id="1166">
          <w:tblGrid>
            <w:gridCol w:w="2827"/>
            <w:gridCol w:w="3965"/>
            <w:gridCol w:w="3396"/>
          </w:tblGrid>
        </w:tblGridChange>
      </w:tblGrid>
      <w:tr w:rsidR="005D3599" w:rsidRPr="005D3599" w14:paraId="2ABAD226" w14:textId="77777777" w:rsidTr="003A7916">
        <w:trPr>
          <w:ins w:id="1167" w:author="11046014_劉育彤" w:date="2024-03-30T13:01:00Z"/>
        </w:trPr>
        <w:tc>
          <w:tcPr>
            <w:tcW w:w="10188" w:type="dxa"/>
            <w:gridSpan w:val="3"/>
            <w:shd w:val="clear" w:color="auto" w:fill="E8E8E8" w:themeFill="background2"/>
            <w:vAlign w:val="center"/>
            <w:tcPrChange w:id="1168" w:author="11046014_劉育彤" w:date="2024-03-30T13:02:00Z">
              <w:tcPr>
                <w:tcW w:w="10188" w:type="dxa"/>
                <w:gridSpan w:val="3"/>
              </w:tcPr>
            </w:tcPrChange>
          </w:tcPr>
          <w:p w14:paraId="3B619C6D" w14:textId="076E46E7" w:rsidR="005D3599" w:rsidRPr="00A5130A" w:rsidRDefault="005D3599">
            <w:pPr>
              <w:spacing w:line="400" w:lineRule="exact"/>
              <w:jc w:val="center"/>
              <w:rPr>
                <w:ins w:id="1169" w:author="11046014_劉育彤" w:date="2024-03-30T13:01:00Z"/>
                <w:rFonts w:ascii="Times New Roman" w:hAnsi="Times New Roman"/>
                <w:szCs w:val="28"/>
              </w:rPr>
              <w:pPrChange w:id="1170" w:author="11046014_劉育彤" w:date="2024-03-30T13:02:00Z">
                <w:pPr/>
              </w:pPrChange>
            </w:pPr>
            <w:ins w:id="1171" w:author="11046014_劉育彤" w:date="2024-03-30T13:01:00Z">
              <w:r w:rsidRPr="008E1EC9">
                <w:rPr>
                  <w:rFonts w:ascii="Times New Roman" w:hAnsi="Times New Roman" w:hint="eastAsia"/>
                  <w:szCs w:val="28"/>
                </w:rPr>
                <w:t>電腦設備硬體需求</w:t>
              </w:r>
            </w:ins>
          </w:p>
        </w:tc>
      </w:tr>
      <w:tr w:rsidR="00FE33CC" w:rsidRPr="005D3599" w14:paraId="68C14E4E" w14:textId="77777777" w:rsidTr="0063306C">
        <w:trPr>
          <w:ins w:id="1172" w:author="11046014_劉育彤" w:date="2024-03-30T12:54:00Z"/>
        </w:trPr>
        <w:tc>
          <w:tcPr>
            <w:tcW w:w="2827" w:type="dxa"/>
            <w:vMerge w:val="restart"/>
            <w:vAlign w:val="center"/>
            <w:tcPrChange w:id="1173" w:author="11046014_劉育彤" w:date="2024-03-30T13:02:00Z">
              <w:tcPr>
                <w:tcW w:w="2827" w:type="dxa"/>
                <w:vMerge w:val="restart"/>
              </w:tcPr>
            </w:tcPrChange>
          </w:tcPr>
          <w:p w14:paraId="4A42D915" w14:textId="66017986" w:rsidR="00FE33CC" w:rsidRPr="00A5130A" w:rsidRDefault="00FE33CC">
            <w:pPr>
              <w:spacing w:line="400" w:lineRule="exact"/>
              <w:rPr>
                <w:ins w:id="1174" w:author="11046014_劉育彤" w:date="2024-03-30T12:54:00Z"/>
                <w:rFonts w:ascii="Times New Roman" w:hAnsi="Times New Roman"/>
                <w:szCs w:val="28"/>
              </w:rPr>
              <w:pPrChange w:id="1175" w:author="11046014_劉育彤" w:date="2024-03-30T13:02:00Z">
                <w:pPr/>
              </w:pPrChange>
            </w:pPr>
            <w:ins w:id="1176" w:author="11046014_劉育彤" w:date="2024-03-30T12:54:00Z">
              <w:r w:rsidRPr="00A5130A">
                <w:rPr>
                  <w:rFonts w:ascii="Times New Roman" w:hAnsi="Times New Roman" w:hint="eastAsia"/>
                  <w:szCs w:val="28"/>
                </w:rPr>
                <w:t>作業</w:t>
              </w:r>
            </w:ins>
            <w:ins w:id="1177" w:author="11046014_劉育彤" w:date="2024-03-30T12:55:00Z">
              <w:r w:rsidRPr="00A5130A">
                <w:rPr>
                  <w:rFonts w:ascii="Times New Roman" w:hAnsi="Times New Roman" w:hint="eastAsia"/>
                  <w:szCs w:val="28"/>
                </w:rPr>
                <w:t>系統版本</w:t>
              </w:r>
            </w:ins>
          </w:p>
        </w:tc>
        <w:tc>
          <w:tcPr>
            <w:tcW w:w="3119" w:type="dxa"/>
            <w:vAlign w:val="center"/>
            <w:tcPrChange w:id="1178" w:author="11046014_劉育彤" w:date="2024-03-30T13:02:00Z">
              <w:tcPr>
                <w:tcW w:w="3965" w:type="dxa"/>
              </w:tcPr>
            </w:tcPrChange>
          </w:tcPr>
          <w:p w14:paraId="018EE6D4" w14:textId="5B41E41F" w:rsidR="00FE33CC" w:rsidRPr="00A5130A" w:rsidRDefault="00FE33CC">
            <w:pPr>
              <w:spacing w:line="400" w:lineRule="exact"/>
              <w:rPr>
                <w:ins w:id="1179" w:author="11046014_劉育彤" w:date="2024-03-30T12:54:00Z"/>
                <w:rFonts w:ascii="Times New Roman" w:hAnsi="Times New Roman"/>
                <w:szCs w:val="28"/>
              </w:rPr>
              <w:pPrChange w:id="1180" w:author="11046014_劉育彤" w:date="2024-03-30T13:02:00Z">
                <w:pPr/>
              </w:pPrChange>
            </w:pPr>
            <w:ins w:id="1181" w:author="11046014_劉育彤" w:date="2024-03-30T12:55:00Z">
              <w:r w:rsidRPr="00A5130A">
                <w:rPr>
                  <w:rFonts w:ascii="Times New Roman" w:hAnsi="Times New Roman" w:hint="eastAsia"/>
                  <w:szCs w:val="28"/>
                </w:rPr>
                <w:t>最低系統需求</w:t>
              </w:r>
            </w:ins>
          </w:p>
        </w:tc>
        <w:tc>
          <w:tcPr>
            <w:tcW w:w="4242" w:type="dxa"/>
            <w:vAlign w:val="center"/>
            <w:tcPrChange w:id="1182" w:author="11046014_劉育彤" w:date="2024-03-30T13:02:00Z">
              <w:tcPr>
                <w:tcW w:w="3396" w:type="dxa"/>
              </w:tcPr>
            </w:tcPrChange>
          </w:tcPr>
          <w:p w14:paraId="623A1194" w14:textId="660531AB" w:rsidR="00FE33CC" w:rsidRPr="00A5130A" w:rsidRDefault="00FE33CC">
            <w:pPr>
              <w:spacing w:line="400" w:lineRule="exact"/>
              <w:rPr>
                <w:ins w:id="1183" w:author="11046014_劉育彤" w:date="2024-03-30T12:54:00Z"/>
                <w:rFonts w:ascii="Times New Roman" w:hAnsi="Times New Roman"/>
                <w:szCs w:val="28"/>
              </w:rPr>
              <w:pPrChange w:id="1184" w:author="11046014_劉育彤" w:date="2024-03-30T13:02:00Z">
                <w:pPr/>
              </w:pPrChange>
            </w:pPr>
            <w:ins w:id="1185" w:author="11046014_劉育彤" w:date="2024-03-30T12:56:00Z">
              <w:r w:rsidRPr="00A5130A">
                <w:rPr>
                  <w:rFonts w:ascii="Times New Roman" w:hAnsi="Times New Roman" w:hint="eastAsia"/>
                  <w:szCs w:val="28"/>
                </w:rPr>
                <w:t>建議系統需求</w:t>
              </w:r>
            </w:ins>
          </w:p>
        </w:tc>
      </w:tr>
      <w:tr w:rsidR="00FE33CC" w:rsidRPr="005D3599" w14:paraId="25371CD5" w14:textId="77777777" w:rsidTr="0063306C">
        <w:trPr>
          <w:ins w:id="1186" w:author="11046014_劉育彤" w:date="2024-03-30T12:54:00Z"/>
        </w:trPr>
        <w:tc>
          <w:tcPr>
            <w:tcW w:w="2827" w:type="dxa"/>
            <w:vMerge/>
            <w:vAlign w:val="center"/>
            <w:tcPrChange w:id="1187" w:author="11046014_劉育彤" w:date="2024-03-30T13:02:00Z">
              <w:tcPr>
                <w:tcW w:w="2827" w:type="dxa"/>
                <w:vMerge/>
              </w:tcPr>
            </w:tcPrChange>
          </w:tcPr>
          <w:p w14:paraId="5AE5EF16" w14:textId="77777777" w:rsidR="00FE33CC" w:rsidRPr="00A5130A" w:rsidRDefault="00FE33CC">
            <w:pPr>
              <w:spacing w:line="400" w:lineRule="exact"/>
              <w:rPr>
                <w:ins w:id="1188" w:author="11046014_劉育彤" w:date="2024-03-30T12:54:00Z"/>
                <w:rFonts w:ascii="Times New Roman" w:hAnsi="Times New Roman"/>
                <w:szCs w:val="28"/>
              </w:rPr>
              <w:pPrChange w:id="1189" w:author="11046014_劉育彤" w:date="2024-03-30T13:02:00Z">
                <w:pPr/>
              </w:pPrChange>
            </w:pPr>
          </w:p>
        </w:tc>
        <w:tc>
          <w:tcPr>
            <w:tcW w:w="3119" w:type="dxa"/>
            <w:vAlign w:val="center"/>
            <w:tcPrChange w:id="1190" w:author="11046014_劉育彤" w:date="2024-03-30T13:02:00Z">
              <w:tcPr>
                <w:tcW w:w="3965" w:type="dxa"/>
              </w:tcPr>
            </w:tcPrChange>
          </w:tcPr>
          <w:p w14:paraId="4211F649" w14:textId="14217AC7" w:rsidR="00FE33CC" w:rsidRPr="00A5130A" w:rsidRDefault="00FE33CC">
            <w:pPr>
              <w:spacing w:line="400" w:lineRule="exact"/>
              <w:rPr>
                <w:ins w:id="1191" w:author="11046014_劉育彤" w:date="2024-03-30T12:54:00Z"/>
                <w:rFonts w:ascii="Times New Roman" w:hAnsi="Times New Roman"/>
                <w:szCs w:val="28"/>
              </w:rPr>
              <w:pPrChange w:id="1192" w:author="11046014_劉育彤" w:date="2024-03-30T13:02:00Z">
                <w:pPr/>
              </w:pPrChange>
            </w:pPr>
            <w:ins w:id="1193" w:author="11046014_劉育彤" w:date="2024-03-30T12:56:00Z">
              <w:r w:rsidRPr="00A5130A">
                <w:rPr>
                  <w:rFonts w:ascii="Times New Roman" w:hAnsi="Times New Roman" w:hint="eastAsia"/>
                  <w:szCs w:val="28"/>
                </w:rPr>
                <w:t>Windows10</w:t>
              </w:r>
              <w:r w:rsidRPr="00A5130A">
                <w:rPr>
                  <w:rFonts w:ascii="Times New Roman" w:hAnsi="Times New Roman" w:hint="eastAsia"/>
                  <w:szCs w:val="28"/>
                </w:rPr>
                <w:t>以上版本</w:t>
              </w:r>
            </w:ins>
          </w:p>
        </w:tc>
        <w:tc>
          <w:tcPr>
            <w:tcW w:w="4242" w:type="dxa"/>
            <w:vAlign w:val="center"/>
            <w:tcPrChange w:id="1194" w:author="11046014_劉育彤" w:date="2024-03-30T13:02:00Z">
              <w:tcPr>
                <w:tcW w:w="3396" w:type="dxa"/>
              </w:tcPr>
            </w:tcPrChange>
          </w:tcPr>
          <w:p w14:paraId="46221973" w14:textId="07CB824F" w:rsidR="00FE33CC" w:rsidRPr="00A5130A" w:rsidRDefault="00FE33CC">
            <w:pPr>
              <w:spacing w:line="400" w:lineRule="exact"/>
              <w:rPr>
                <w:ins w:id="1195" w:author="11046014_劉育彤" w:date="2024-03-30T12:54:00Z"/>
                <w:rFonts w:ascii="Times New Roman" w:hAnsi="Times New Roman"/>
                <w:szCs w:val="28"/>
              </w:rPr>
              <w:pPrChange w:id="1196" w:author="11046014_劉育彤" w:date="2024-03-30T13:02:00Z">
                <w:pPr/>
              </w:pPrChange>
            </w:pPr>
            <w:ins w:id="1197" w:author="11046014_劉育彤" w:date="2024-03-30T12:57:00Z">
              <w:r w:rsidRPr="00A5130A">
                <w:rPr>
                  <w:rFonts w:ascii="Times New Roman" w:hAnsi="Times New Roman" w:hint="eastAsia"/>
                  <w:szCs w:val="28"/>
                </w:rPr>
                <w:t>Windows10</w:t>
              </w:r>
              <w:r w:rsidRPr="00A5130A">
                <w:rPr>
                  <w:rFonts w:ascii="Times New Roman" w:hAnsi="Times New Roman" w:hint="eastAsia"/>
                  <w:szCs w:val="28"/>
                </w:rPr>
                <w:t>、</w:t>
              </w:r>
              <w:r w:rsidRPr="00A5130A">
                <w:rPr>
                  <w:rFonts w:ascii="Times New Roman" w:hAnsi="Times New Roman" w:hint="eastAsia"/>
                  <w:szCs w:val="28"/>
                </w:rPr>
                <w:t>11</w:t>
              </w:r>
              <w:r w:rsidRPr="00A5130A">
                <w:rPr>
                  <w:rFonts w:ascii="Times New Roman" w:hAnsi="Times New Roman" w:hint="eastAsia"/>
                  <w:szCs w:val="28"/>
                </w:rPr>
                <w:t>以上版本、</w:t>
              </w:r>
              <w:r w:rsidRPr="00A5130A">
                <w:rPr>
                  <w:rFonts w:ascii="Times New Roman" w:hAnsi="Times New Roman" w:hint="eastAsia"/>
                  <w:szCs w:val="28"/>
                </w:rPr>
                <w:t>Linux</w:t>
              </w:r>
            </w:ins>
          </w:p>
        </w:tc>
      </w:tr>
      <w:tr w:rsidR="00FE33CC" w:rsidRPr="005D3599" w14:paraId="63A8DFCB" w14:textId="77777777" w:rsidTr="0063306C">
        <w:trPr>
          <w:ins w:id="1198" w:author="11046014_劉育彤" w:date="2024-03-30T12:54:00Z"/>
        </w:trPr>
        <w:tc>
          <w:tcPr>
            <w:tcW w:w="2827" w:type="dxa"/>
            <w:vMerge w:val="restart"/>
            <w:vAlign w:val="center"/>
            <w:tcPrChange w:id="1199" w:author="11046014_劉育彤" w:date="2024-03-30T13:02:00Z">
              <w:tcPr>
                <w:tcW w:w="2827" w:type="dxa"/>
                <w:vMerge w:val="restart"/>
              </w:tcPr>
            </w:tcPrChange>
          </w:tcPr>
          <w:p w14:paraId="4E59D8DE" w14:textId="7FDA263B" w:rsidR="00FE33CC" w:rsidRPr="00A5130A" w:rsidRDefault="00FE33CC">
            <w:pPr>
              <w:spacing w:line="400" w:lineRule="exact"/>
              <w:rPr>
                <w:ins w:id="1200" w:author="11046014_劉育彤" w:date="2024-03-30T12:54:00Z"/>
                <w:rFonts w:ascii="Times New Roman" w:hAnsi="Times New Roman"/>
                <w:szCs w:val="28"/>
              </w:rPr>
              <w:pPrChange w:id="1201" w:author="11046014_劉育彤" w:date="2024-03-30T13:02:00Z">
                <w:pPr/>
              </w:pPrChange>
            </w:pPr>
            <w:ins w:id="1202" w:author="11046014_劉育彤" w:date="2024-03-30T12:57:00Z">
              <w:r w:rsidRPr="00A5130A">
                <w:rPr>
                  <w:rFonts w:ascii="Times New Roman" w:hAnsi="Times New Roman" w:hint="eastAsia"/>
                  <w:szCs w:val="28"/>
                </w:rPr>
                <w:t>處理器磁碟可用空間</w:t>
              </w:r>
            </w:ins>
          </w:p>
        </w:tc>
        <w:tc>
          <w:tcPr>
            <w:tcW w:w="3119" w:type="dxa"/>
            <w:vAlign w:val="center"/>
            <w:tcPrChange w:id="1203" w:author="11046014_劉育彤" w:date="2024-03-30T13:02:00Z">
              <w:tcPr>
                <w:tcW w:w="3965" w:type="dxa"/>
              </w:tcPr>
            </w:tcPrChange>
          </w:tcPr>
          <w:p w14:paraId="67E18D0B" w14:textId="3B724645" w:rsidR="00FE33CC" w:rsidRPr="00A5130A" w:rsidRDefault="00FE33CC">
            <w:pPr>
              <w:spacing w:line="400" w:lineRule="exact"/>
              <w:rPr>
                <w:ins w:id="1204" w:author="11046014_劉育彤" w:date="2024-03-30T12:54:00Z"/>
                <w:rFonts w:ascii="Times New Roman" w:hAnsi="Times New Roman"/>
                <w:szCs w:val="28"/>
              </w:rPr>
              <w:pPrChange w:id="1205" w:author="11046014_劉育彤" w:date="2024-03-30T13:02:00Z">
                <w:pPr/>
              </w:pPrChange>
            </w:pPr>
            <w:ins w:id="1206" w:author="11046014_劉育彤" w:date="2024-03-30T12:59:00Z">
              <w:r w:rsidRPr="00A5130A">
                <w:rPr>
                  <w:rFonts w:ascii="Times New Roman" w:hAnsi="Times New Roman" w:hint="eastAsia"/>
                  <w:szCs w:val="28"/>
                </w:rPr>
                <w:t>雙核心以上</w:t>
              </w:r>
            </w:ins>
          </w:p>
        </w:tc>
        <w:tc>
          <w:tcPr>
            <w:tcW w:w="4242" w:type="dxa"/>
            <w:vAlign w:val="center"/>
            <w:tcPrChange w:id="1207" w:author="11046014_劉育彤" w:date="2024-03-30T13:02:00Z">
              <w:tcPr>
                <w:tcW w:w="3396" w:type="dxa"/>
              </w:tcPr>
            </w:tcPrChange>
          </w:tcPr>
          <w:p w14:paraId="52ECDB60" w14:textId="4651CEBC" w:rsidR="00FE33CC" w:rsidRPr="00A5130A" w:rsidRDefault="00FE33CC">
            <w:pPr>
              <w:spacing w:line="400" w:lineRule="exact"/>
              <w:rPr>
                <w:ins w:id="1208" w:author="11046014_劉育彤" w:date="2024-03-30T12:54:00Z"/>
                <w:rFonts w:ascii="Times New Roman" w:hAnsi="Times New Roman"/>
                <w:szCs w:val="28"/>
              </w:rPr>
              <w:pPrChange w:id="1209" w:author="11046014_劉育彤" w:date="2024-03-30T13:02:00Z">
                <w:pPr/>
              </w:pPrChange>
            </w:pPr>
            <w:ins w:id="1210" w:author="11046014_劉育彤" w:date="2024-03-30T13:00:00Z">
              <w:r w:rsidRPr="00A5130A">
                <w:rPr>
                  <w:rFonts w:ascii="Times New Roman" w:hAnsi="Times New Roman" w:cs="Calibri"/>
                  <w:szCs w:val="28"/>
                </w:rPr>
                <w:t>四核心以上</w:t>
              </w:r>
            </w:ins>
          </w:p>
        </w:tc>
      </w:tr>
      <w:tr w:rsidR="00FE33CC" w:rsidRPr="005D3599" w14:paraId="51DAB6FE" w14:textId="77777777" w:rsidTr="0063306C">
        <w:trPr>
          <w:ins w:id="1211" w:author="11046014_劉育彤" w:date="2024-03-30T12:54:00Z"/>
        </w:trPr>
        <w:tc>
          <w:tcPr>
            <w:tcW w:w="2827" w:type="dxa"/>
            <w:vMerge/>
            <w:vAlign w:val="center"/>
            <w:tcPrChange w:id="1212" w:author="11046014_劉育彤" w:date="2024-03-30T13:02:00Z">
              <w:tcPr>
                <w:tcW w:w="2827" w:type="dxa"/>
                <w:vMerge/>
              </w:tcPr>
            </w:tcPrChange>
          </w:tcPr>
          <w:p w14:paraId="609E5A7E" w14:textId="77777777" w:rsidR="00FE33CC" w:rsidRPr="00A5130A" w:rsidRDefault="00FE33CC">
            <w:pPr>
              <w:spacing w:line="400" w:lineRule="exact"/>
              <w:rPr>
                <w:ins w:id="1213" w:author="11046014_劉育彤" w:date="2024-03-30T12:54:00Z"/>
                <w:rFonts w:ascii="Times New Roman" w:hAnsi="Times New Roman"/>
                <w:szCs w:val="28"/>
              </w:rPr>
              <w:pPrChange w:id="1214" w:author="11046014_劉育彤" w:date="2024-03-30T13:02:00Z">
                <w:pPr/>
              </w:pPrChange>
            </w:pPr>
          </w:p>
        </w:tc>
        <w:tc>
          <w:tcPr>
            <w:tcW w:w="3119" w:type="dxa"/>
            <w:vAlign w:val="center"/>
            <w:tcPrChange w:id="1215" w:author="11046014_劉育彤" w:date="2024-03-30T13:02:00Z">
              <w:tcPr>
                <w:tcW w:w="3965" w:type="dxa"/>
              </w:tcPr>
            </w:tcPrChange>
          </w:tcPr>
          <w:p w14:paraId="36027542" w14:textId="582C4071" w:rsidR="00FE33CC" w:rsidRPr="00A5130A" w:rsidRDefault="00FE33CC">
            <w:pPr>
              <w:spacing w:line="400" w:lineRule="exact"/>
              <w:rPr>
                <w:ins w:id="1216" w:author="11046014_劉育彤" w:date="2024-03-30T12:54:00Z"/>
                <w:rFonts w:ascii="Times New Roman" w:hAnsi="Times New Roman"/>
                <w:szCs w:val="28"/>
              </w:rPr>
              <w:pPrChange w:id="1217" w:author="11046014_劉育彤" w:date="2024-03-30T13:02:00Z">
                <w:pPr/>
              </w:pPrChange>
            </w:pPr>
            <w:ins w:id="1218" w:author="11046014_劉育彤" w:date="2024-03-30T12:59:00Z">
              <w:r w:rsidRPr="00A5130A">
                <w:rPr>
                  <w:rFonts w:ascii="Times New Roman" w:hAnsi="Times New Roman" w:hint="eastAsia"/>
                  <w:szCs w:val="28"/>
                </w:rPr>
                <w:t>1GB</w:t>
              </w:r>
              <w:r w:rsidRPr="00A5130A">
                <w:rPr>
                  <w:rFonts w:ascii="Times New Roman" w:hAnsi="Times New Roman" w:hint="eastAsia"/>
                  <w:szCs w:val="28"/>
                </w:rPr>
                <w:t>以上可用空間</w:t>
              </w:r>
            </w:ins>
          </w:p>
        </w:tc>
        <w:tc>
          <w:tcPr>
            <w:tcW w:w="4242" w:type="dxa"/>
            <w:vAlign w:val="center"/>
            <w:tcPrChange w:id="1219" w:author="11046014_劉育彤" w:date="2024-03-30T13:02:00Z">
              <w:tcPr>
                <w:tcW w:w="3396" w:type="dxa"/>
              </w:tcPr>
            </w:tcPrChange>
          </w:tcPr>
          <w:p w14:paraId="17592485" w14:textId="68FAE1A2" w:rsidR="00FE33CC" w:rsidRPr="00A5130A" w:rsidRDefault="00FE33CC">
            <w:pPr>
              <w:spacing w:line="400" w:lineRule="exact"/>
              <w:rPr>
                <w:ins w:id="1220" w:author="11046014_劉育彤" w:date="2024-03-30T12:54:00Z"/>
                <w:rFonts w:ascii="Times New Roman" w:hAnsi="Times New Roman"/>
                <w:szCs w:val="28"/>
              </w:rPr>
              <w:pPrChange w:id="1221" w:author="11046014_劉育彤" w:date="2024-03-30T13:02:00Z">
                <w:pPr/>
              </w:pPrChange>
            </w:pPr>
            <w:ins w:id="1222" w:author="11046014_劉育彤" w:date="2024-03-30T13:00:00Z">
              <w:r w:rsidRPr="00A5130A">
                <w:rPr>
                  <w:rFonts w:ascii="Times New Roman" w:hAnsi="Times New Roman" w:cs="Calibri"/>
                  <w:szCs w:val="28"/>
                </w:rPr>
                <w:t>2GB</w:t>
              </w:r>
              <w:r w:rsidRPr="00A5130A">
                <w:rPr>
                  <w:rFonts w:ascii="Times New Roman" w:hAnsi="Times New Roman" w:cs="Calibri"/>
                  <w:szCs w:val="28"/>
                </w:rPr>
                <w:t>以上可用空間</w:t>
              </w:r>
            </w:ins>
          </w:p>
        </w:tc>
      </w:tr>
      <w:tr w:rsidR="00FE33CC" w:rsidRPr="005D3599" w14:paraId="03F4DC56" w14:textId="77777777" w:rsidTr="0063306C">
        <w:trPr>
          <w:ins w:id="1223" w:author="11046014_劉育彤" w:date="2024-03-30T12:54:00Z"/>
        </w:trPr>
        <w:tc>
          <w:tcPr>
            <w:tcW w:w="2827" w:type="dxa"/>
            <w:vMerge w:val="restart"/>
            <w:vAlign w:val="center"/>
            <w:tcPrChange w:id="1224" w:author="11046014_劉育彤" w:date="2024-03-30T13:02:00Z">
              <w:tcPr>
                <w:tcW w:w="2827" w:type="dxa"/>
                <w:vMerge w:val="restart"/>
              </w:tcPr>
            </w:tcPrChange>
          </w:tcPr>
          <w:p w14:paraId="4EAAFC59" w14:textId="32A2F758" w:rsidR="00FE33CC" w:rsidRPr="00A5130A" w:rsidRDefault="00FE33CC">
            <w:pPr>
              <w:spacing w:line="400" w:lineRule="exact"/>
              <w:rPr>
                <w:ins w:id="1225" w:author="11046014_劉育彤" w:date="2024-03-30T12:54:00Z"/>
                <w:rFonts w:ascii="Times New Roman" w:hAnsi="Times New Roman"/>
                <w:szCs w:val="28"/>
              </w:rPr>
              <w:pPrChange w:id="1226" w:author="11046014_劉育彤" w:date="2024-03-30T13:02:00Z">
                <w:pPr/>
              </w:pPrChange>
            </w:pPr>
            <w:ins w:id="1227" w:author="11046014_劉育彤" w:date="2024-03-30T12:58:00Z">
              <w:r w:rsidRPr="00A5130A">
                <w:rPr>
                  <w:rFonts w:ascii="Times New Roman" w:hAnsi="Times New Roman" w:hint="eastAsia"/>
                  <w:szCs w:val="28"/>
                </w:rPr>
                <w:t>RAM</w:t>
              </w:r>
              <w:r w:rsidRPr="00A5130A">
                <w:rPr>
                  <w:rFonts w:ascii="Times New Roman" w:hAnsi="Times New Roman" w:hint="eastAsia"/>
                  <w:szCs w:val="28"/>
                </w:rPr>
                <w:t>網路</w:t>
              </w:r>
            </w:ins>
          </w:p>
        </w:tc>
        <w:tc>
          <w:tcPr>
            <w:tcW w:w="3119" w:type="dxa"/>
            <w:vAlign w:val="center"/>
            <w:tcPrChange w:id="1228" w:author="11046014_劉育彤" w:date="2024-03-30T13:02:00Z">
              <w:tcPr>
                <w:tcW w:w="3965" w:type="dxa"/>
              </w:tcPr>
            </w:tcPrChange>
          </w:tcPr>
          <w:p w14:paraId="109FC684" w14:textId="20F22967" w:rsidR="00FE33CC" w:rsidRPr="00A5130A" w:rsidRDefault="00FE33CC">
            <w:pPr>
              <w:spacing w:line="400" w:lineRule="exact"/>
              <w:rPr>
                <w:ins w:id="1229" w:author="11046014_劉育彤" w:date="2024-03-30T12:54:00Z"/>
                <w:rFonts w:ascii="Times New Roman" w:hAnsi="Times New Roman"/>
                <w:szCs w:val="28"/>
              </w:rPr>
              <w:pPrChange w:id="1230" w:author="11046014_劉育彤" w:date="2024-03-30T13:02:00Z">
                <w:pPr/>
              </w:pPrChange>
            </w:pPr>
            <w:ins w:id="1231" w:author="11046014_劉育彤" w:date="2024-03-30T12:59:00Z">
              <w:r w:rsidRPr="00A5130A">
                <w:rPr>
                  <w:rFonts w:ascii="Times New Roman" w:hAnsi="Times New Roman" w:cs="Calibri"/>
                  <w:szCs w:val="28"/>
                </w:rPr>
                <w:t>1GB</w:t>
              </w:r>
              <w:r w:rsidRPr="00A5130A">
                <w:rPr>
                  <w:rFonts w:ascii="Times New Roman" w:hAnsi="Times New Roman" w:cs="Calibri"/>
                  <w:szCs w:val="28"/>
                </w:rPr>
                <w:t>以上可用記憶體</w:t>
              </w:r>
            </w:ins>
          </w:p>
        </w:tc>
        <w:tc>
          <w:tcPr>
            <w:tcW w:w="4242" w:type="dxa"/>
            <w:vAlign w:val="center"/>
            <w:tcPrChange w:id="1232" w:author="11046014_劉育彤" w:date="2024-03-30T13:02:00Z">
              <w:tcPr>
                <w:tcW w:w="3396" w:type="dxa"/>
              </w:tcPr>
            </w:tcPrChange>
          </w:tcPr>
          <w:p w14:paraId="5C8F63CF" w14:textId="4DAB551F" w:rsidR="00FE33CC" w:rsidRPr="00A5130A" w:rsidRDefault="00FE33CC">
            <w:pPr>
              <w:spacing w:line="400" w:lineRule="exact"/>
              <w:rPr>
                <w:ins w:id="1233" w:author="11046014_劉育彤" w:date="2024-03-30T12:54:00Z"/>
                <w:rFonts w:ascii="Times New Roman" w:hAnsi="Times New Roman"/>
                <w:szCs w:val="28"/>
              </w:rPr>
              <w:pPrChange w:id="1234" w:author="11046014_劉育彤" w:date="2024-03-30T13:02:00Z">
                <w:pPr/>
              </w:pPrChange>
            </w:pPr>
            <w:ins w:id="1235" w:author="11046014_劉育彤" w:date="2024-03-30T13:00:00Z">
              <w:r w:rsidRPr="00A5130A">
                <w:rPr>
                  <w:rFonts w:ascii="Times New Roman" w:hAnsi="Times New Roman" w:cs="Calibri"/>
                  <w:szCs w:val="28"/>
                </w:rPr>
                <w:t>1GB</w:t>
              </w:r>
              <w:r w:rsidRPr="00A5130A">
                <w:rPr>
                  <w:rFonts w:ascii="Times New Roman" w:hAnsi="Times New Roman" w:cs="Calibri"/>
                  <w:szCs w:val="28"/>
                </w:rPr>
                <w:t>以上可用記憶體</w:t>
              </w:r>
            </w:ins>
          </w:p>
        </w:tc>
      </w:tr>
      <w:tr w:rsidR="005D3599" w:rsidRPr="005D3599" w14:paraId="405BBDDC" w14:textId="77777777" w:rsidTr="005D3599">
        <w:trPr>
          <w:ins w:id="1236" w:author="11046014_劉育彤" w:date="2024-03-30T12:54:00Z"/>
        </w:trPr>
        <w:tc>
          <w:tcPr>
            <w:tcW w:w="2827" w:type="dxa"/>
            <w:vMerge/>
            <w:vAlign w:val="center"/>
            <w:tcPrChange w:id="1237" w:author="11046014_劉育彤" w:date="2024-03-30T13:02:00Z">
              <w:tcPr>
                <w:tcW w:w="2827" w:type="dxa"/>
                <w:vMerge/>
              </w:tcPr>
            </w:tcPrChange>
          </w:tcPr>
          <w:p w14:paraId="63B58470" w14:textId="77777777" w:rsidR="005D3599" w:rsidRPr="00A5130A" w:rsidRDefault="005D3599">
            <w:pPr>
              <w:spacing w:line="400" w:lineRule="exact"/>
              <w:rPr>
                <w:ins w:id="1238" w:author="11046014_劉育彤" w:date="2024-03-30T12:54:00Z"/>
                <w:rFonts w:ascii="Times New Roman" w:hAnsi="Times New Roman"/>
                <w:szCs w:val="28"/>
              </w:rPr>
              <w:pPrChange w:id="1239" w:author="11046014_劉育彤" w:date="2024-03-30T13:02:00Z">
                <w:pPr/>
              </w:pPrChange>
            </w:pPr>
          </w:p>
        </w:tc>
        <w:tc>
          <w:tcPr>
            <w:tcW w:w="7361" w:type="dxa"/>
            <w:gridSpan w:val="2"/>
            <w:vAlign w:val="center"/>
            <w:tcPrChange w:id="1240" w:author="11046014_劉育彤" w:date="2024-03-30T13:02:00Z">
              <w:tcPr>
                <w:tcW w:w="7361" w:type="dxa"/>
                <w:gridSpan w:val="2"/>
              </w:tcPr>
            </w:tcPrChange>
          </w:tcPr>
          <w:p w14:paraId="28758AD4" w14:textId="3BAFA8AD" w:rsidR="005D3599" w:rsidRPr="0063306C" w:rsidRDefault="005D3599">
            <w:pPr>
              <w:widowControl/>
              <w:spacing w:line="400" w:lineRule="exact"/>
              <w:rPr>
                <w:ins w:id="1241" w:author="11046014_劉育彤" w:date="2024-03-30T12:54:00Z"/>
                <w:rFonts w:ascii="Times New Roman" w:hAnsi="Times New Roman" w:cs="Calibri"/>
                <w:kern w:val="0"/>
                <w:szCs w:val="28"/>
                <w:rPrChange w:id="1242" w:author="11046014_劉育彤" w:date="2024-03-30T13:02:00Z">
                  <w:rPr>
                    <w:ins w:id="1243" w:author="11046014_劉育彤" w:date="2024-03-30T12:54:00Z"/>
                    <w:szCs w:val="28"/>
                  </w:rPr>
                </w:rPrChange>
              </w:rPr>
              <w:pPrChange w:id="1244" w:author="11046014_劉育彤" w:date="2024-03-30T13:02:00Z">
                <w:pPr/>
              </w:pPrChange>
            </w:pPr>
            <w:ins w:id="1245" w:author="11046014_劉育彤" w:date="2024-03-30T12:59:00Z">
              <w:r w:rsidRPr="00A5130A">
                <w:rPr>
                  <w:rFonts w:ascii="Times New Roman" w:hAnsi="Times New Roman" w:cs="Calibri"/>
                  <w:szCs w:val="28"/>
                </w:rPr>
                <w:t>Wi-Fi</w:t>
              </w:r>
              <w:r w:rsidRPr="00A5130A">
                <w:rPr>
                  <w:rFonts w:ascii="Times New Roman" w:hAnsi="Times New Roman" w:cs="Calibri"/>
                  <w:szCs w:val="28"/>
                </w:rPr>
                <w:t>無線網路</w:t>
              </w:r>
            </w:ins>
          </w:p>
        </w:tc>
      </w:tr>
      <w:tr w:rsidR="00FE33CC" w:rsidRPr="005D3599" w14:paraId="1D9337BC" w14:textId="77777777" w:rsidTr="003A7916">
        <w:trPr>
          <w:trHeight w:val="278"/>
          <w:ins w:id="1246" w:author="11046014_劉育彤" w:date="2024-03-30T12:54:00Z"/>
          <w:trPrChange w:id="1247" w:author="11046017_鄭兆媗" w:date="2024-03-31T16:28:00Z">
            <w:trPr>
              <w:trHeight w:val="278"/>
            </w:trPr>
          </w:trPrChange>
        </w:trPr>
        <w:tc>
          <w:tcPr>
            <w:tcW w:w="10188" w:type="dxa"/>
            <w:gridSpan w:val="3"/>
            <w:shd w:val="clear" w:color="auto" w:fill="E8E8E8" w:themeFill="background2"/>
            <w:vAlign w:val="center"/>
            <w:tcPrChange w:id="1248" w:author="11046017_鄭兆媗" w:date="2024-03-31T16:28:00Z">
              <w:tcPr>
                <w:tcW w:w="10188" w:type="dxa"/>
                <w:gridSpan w:val="3"/>
                <w:vAlign w:val="center"/>
              </w:tcPr>
            </w:tcPrChange>
          </w:tcPr>
          <w:p w14:paraId="7B378FC3" w14:textId="06EE3543" w:rsidR="00FE33CC" w:rsidRPr="00A5130A" w:rsidRDefault="00FE33CC">
            <w:pPr>
              <w:spacing w:line="400" w:lineRule="exact"/>
              <w:jc w:val="center"/>
              <w:rPr>
                <w:ins w:id="1249" w:author="11046014_劉育彤" w:date="2024-03-30T12:54:00Z"/>
                <w:rFonts w:ascii="Times New Roman" w:hAnsi="Times New Roman"/>
                <w:szCs w:val="28"/>
              </w:rPr>
              <w:pPrChange w:id="1250" w:author="11046014_劉育彤" w:date="2024-03-30T13:02:00Z">
                <w:pPr/>
              </w:pPrChange>
            </w:pPr>
            <w:ins w:id="1251" w:author="11046014_劉育彤" w:date="2024-03-30T12:58:00Z">
              <w:r w:rsidRPr="008E1EC9">
                <w:rPr>
                  <w:rFonts w:ascii="Times New Roman" w:hAnsi="Times New Roman" w:hint="eastAsia"/>
                  <w:szCs w:val="28"/>
                </w:rPr>
                <w:t>行動設備</w:t>
              </w:r>
            </w:ins>
          </w:p>
        </w:tc>
      </w:tr>
      <w:tr w:rsidR="005D3599" w:rsidRPr="005D3599" w14:paraId="18633E86" w14:textId="77777777" w:rsidTr="005D3599">
        <w:trPr>
          <w:ins w:id="1252" w:author="11046014_劉育彤" w:date="2024-03-30T12:54:00Z"/>
        </w:trPr>
        <w:tc>
          <w:tcPr>
            <w:tcW w:w="2827" w:type="dxa"/>
            <w:vAlign w:val="center"/>
            <w:tcPrChange w:id="1253" w:author="11046014_劉育彤" w:date="2024-03-30T13:02:00Z">
              <w:tcPr>
                <w:tcW w:w="2827" w:type="dxa"/>
              </w:tcPr>
            </w:tcPrChange>
          </w:tcPr>
          <w:p w14:paraId="33CDDF92" w14:textId="5A6D7FC1" w:rsidR="005D3599" w:rsidRPr="00A5130A" w:rsidRDefault="005D3599">
            <w:pPr>
              <w:spacing w:line="400" w:lineRule="exact"/>
              <w:rPr>
                <w:ins w:id="1254" w:author="11046014_劉育彤" w:date="2024-03-30T12:54:00Z"/>
                <w:rFonts w:ascii="Times New Roman" w:hAnsi="Times New Roman"/>
                <w:szCs w:val="28"/>
              </w:rPr>
              <w:pPrChange w:id="1255" w:author="11046014_劉育彤" w:date="2024-03-30T13:02:00Z">
                <w:pPr/>
              </w:pPrChange>
            </w:pPr>
            <w:ins w:id="1256" w:author="11046014_劉育彤" w:date="2024-03-30T12:58:00Z">
              <w:r w:rsidRPr="00A5130A">
                <w:rPr>
                  <w:rFonts w:ascii="Times New Roman" w:hAnsi="Times New Roman" w:hint="eastAsia"/>
                  <w:szCs w:val="28"/>
                </w:rPr>
                <w:t>Android</w:t>
              </w:r>
              <w:r w:rsidRPr="00A5130A">
                <w:rPr>
                  <w:rFonts w:ascii="Times New Roman" w:hAnsi="Times New Roman" w:hint="eastAsia"/>
                  <w:szCs w:val="28"/>
                </w:rPr>
                <w:t>版本</w:t>
              </w:r>
            </w:ins>
          </w:p>
        </w:tc>
        <w:tc>
          <w:tcPr>
            <w:tcW w:w="7361" w:type="dxa"/>
            <w:gridSpan w:val="2"/>
            <w:vAlign w:val="center"/>
            <w:tcPrChange w:id="1257" w:author="11046014_劉育彤" w:date="2024-03-30T13:02:00Z">
              <w:tcPr>
                <w:tcW w:w="7361" w:type="dxa"/>
                <w:gridSpan w:val="2"/>
              </w:tcPr>
            </w:tcPrChange>
          </w:tcPr>
          <w:p w14:paraId="264DF957" w14:textId="244CDC38" w:rsidR="005D3599" w:rsidRPr="0063306C" w:rsidRDefault="005D3599">
            <w:pPr>
              <w:widowControl/>
              <w:spacing w:line="400" w:lineRule="exact"/>
              <w:rPr>
                <w:ins w:id="1258" w:author="11046014_劉育彤" w:date="2024-03-30T12:54:00Z"/>
                <w:rFonts w:ascii="Times New Roman" w:hAnsi="Times New Roman" w:cs="Calibri"/>
                <w:kern w:val="0"/>
                <w:szCs w:val="28"/>
                <w:rPrChange w:id="1259" w:author="11046014_劉育彤" w:date="2024-03-30T13:02:00Z">
                  <w:rPr>
                    <w:ins w:id="1260" w:author="11046014_劉育彤" w:date="2024-03-30T12:54:00Z"/>
                    <w:szCs w:val="28"/>
                  </w:rPr>
                </w:rPrChange>
              </w:rPr>
              <w:pPrChange w:id="1261" w:author="11046014_劉育彤" w:date="2024-03-30T13:02:00Z">
                <w:pPr/>
              </w:pPrChange>
            </w:pPr>
            <w:ins w:id="1262" w:author="11046014_劉育彤" w:date="2024-03-30T12:59:00Z">
              <w:r w:rsidRPr="00A5130A">
                <w:rPr>
                  <w:rFonts w:ascii="Times New Roman" w:hAnsi="Times New Roman" w:cs="Calibri"/>
                  <w:szCs w:val="28"/>
                </w:rPr>
                <w:t>Android 7.0</w:t>
              </w:r>
            </w:ins>
          </w:p>
        </w:tc>
      </w:tr>
      <w:tr w:rsidR="005D3599" w:rsidRPr="005D3599" w14:paraId="61FAA4AC" w14:textId="77777777" w:rsidTr="005D3599">
        <w:trPr>
          <w:ins w:id="1263" w:author="11046014_劉育彤" w:date="2024-03-30T12:58:00Z"/>
        </w:trPr>
        <w:tc>
          <w:tcPr>
            <w:tcW w:w="2827" w:type="dxa"/>
            <w:vAlign w:val="center"/>
            <w:tcPrChange w:id="1264" w:author="11046014_劉育彤" w:date="2024-03-30T13:02:00Z">
              <w:tcPr>
                <w:tcW w:w="2827" w:type="dxa"/>
              </w:tcPr>
            </w:tcPrChange>
          </w:tcPr>
          <w:p w14:paraId="6B07C9BF" w14:textId="3B0254D4" w:rsidR="005D3599" w:rsidRPr="0063306C" w:rsidRDefault="005D3599">
            <w:pPr>
              <w:spacing w:line="400" w:lineRule="exact"/>
              <w:rPr>
                <w:ins w:id="1265" w:author="11046014_劉育彤" w:date="2024-03-30T12:58:00Z"/>
                <w:rFonts w:ascii="Times New Roman" w:hAnsi="Times New Roman"/>
                <w:caps/>
                <w:szCs w:val="28"/>
                <w:rPrChange w:id="1266" w:author="11046014_劉育彤" w:date="2024-03-30T13:02:00Z">
                  <w:rPr>
                    <w:ins w:id="1267" w:author="11046014_劉育彤" w:date="2024-03-30T12:58:00Z"/>
                    <w:szCs w:val="28"/>
                  </w:rPr>
                </w:rPrChange>
              </w:rPr>
              <w:pPrChange w:id="1268" w:author="11046014_劉育彤" w:date="2024-03-30T13:02:00Z">
                <w:pPr/>
              </w:pPrChange>
            </w:pPr>
            <w:ins w:id="1269" w:author="11046014_劉育彤" w:date="2024-03-30T12:58:00Z">
              <w:r w:rsidRPr="00A5130A">
                <w:rPr>
                  <w:rFonts w:ascii="Times New Roman" w:hAnsi="Times New Roman" w:hint="eastAsia"/>
                  <w:szCs w:val="28"/>
                </w:rPr>
                <w:t>記憶體</w:t>
              </w:r>
              <w:r w:rsidRPr="00A5130A">
                <w:rPr>
                  <w:rFonts w:ascii="Times New Roman" w:hAnsi="Times New Roman" w:hint="eastAsia"/>
                  <w:szCs w:val="28"/>
                </w:rPr>
                <w:t>RAM</w:t>
              </w:r>
            </w:ins>
          </w:p>
        </w:tc>
        <w:tc>
          <w:tcPr>
            <w:tcW w:w="7361" w:type="dxa"/>
            <w:gridSpan w:val="2"/>
            <w:vAlign w:val="center"/>
            <w:tcPrChange w:id="1270" w:author="11046014_劉育彤" w:date="2024-03-30T13:02:00Z">
              <w:tcPr>
                <w:tcW w:w="7361" w:type="dxa"/>
                <w:gridSpan w:val="2"/>
              </w:tcPr>
            </w:tcPrChange>
          </w:tcPr>
          <w:p w14:paraId="647B1C54" w14:textId="068DC20D" w:rsidR="005D3599" w:rsidRPr="0063306C" w:rsidRDefault="005D3599">
            <w:pPr>
              <w:widowControl/>
              <w:spacing w:line="400" w:lineRule="exact"/>
              <w:rPr>
                <w:ins w:id="1271" w:author="11046014_劉育彤" w:date="2024-03-30T12:58:00Z"/>
                <w:rFonts w:ascii="Times New Roman" w:hAnsi="Times New Roman" w:cs="Calibri"/>
                <w:kern w:val="0"/>
                <w:szCs w:val="28"/>
                <w:rPrChange w:id="1272" w:author="11046014_劉育彤" w:date="2024-03-30T13:02:00Z">
                  <w:rPr>
                    <w:ins w:id="1273" w:author="11046014_劉育彤" w:date="2024-03-30T12:58:00Z"/>
                    <w:szCs w:val="28"/>
                  </w:rPr>
                </w:rPrChange>
              </w:rPr>
              <w:pPrChange w:id="1274" w:author="11046014_劉育彤" w:date="2024-03-30T13:02:00Z">
                <w:pPr/>
              </w:pPrChange>
            </w:pPr>
            <w:ins w:id="1275" w:author="11046014_劉育彤" w:date="2024-03-30T12:59:00Z">
              <w:r w:rsidRPr="00A5130A">
                <w:rPr>
                  <w:rFonts w:ascii="Times New Roman" w:hAnsi="Times New Roman" w:cs="Calibri"/>
                  <w:szCs w:val="28"/>
                </w:rPr>
                <w:t>8GB</w:t>
              </w:r>
            </w:ins>
          </w:p>
        </w:tc>
      </w:tr>
      <w:tr w:rsidR="005D3599" w:rsidRPr="005D3599" w14:paraId="537948ED" w14:textId="77777777" w:rsidTr="005D3599">
        <w:trPr>
          <w:ins w:id="1276" w:author="11046014_劉育彤" w:date="2024-03-30T12:58:00Z"/>
        </w:trPr>
        <w:tc>
          <w:tcPr>
            <w:tcW w:w="2827" w:type="dxa"/>
            <w:vAlign w:val="center"/>
            <w:tcPrChange w:id="1277" w:author="11046014_劉育彤" w:date="2024-03-30T13:02:00Z">
              <w:tcPr>
                <w:tcW w:w="2827" w:type="dxa"/>
              </w:tcPr>
            </w:tcPrChange>
          </w:tcPr>
          <w:p w14:paraId="608721BB" w14:textId="36D5A211" w:rsidR="005D3599" w:rsidRPr="00A5130A" w:rsidRDefault="005D3599">
            <w:pPr>
              <w:spacing w:line="400" w:lineRule="exact"/>
              <w:rPr>
                <w:ins w:id="1278" w:author="11046014_劉育彤" w:date="2024-03-30T12:58:00Z"/>
                <w:rFonts w:ascii="Times New Roman" w:hAnsi="Times New Roman"/>
                <w:szCs w:val="28"/>
              </w:rPr>
              <w:pPrChange w:id="1279" w:author="11046014_劉育彤" w:date="2024-03-30T13:02:00Z">
                <w:pPr/>
              </w:pPrChange>
            </w:pPr>
            <w:ins w:id="1280" w:author="11046014_劉育彤" w:date="2024-03-30T12:58:00Z">
              <w:r w:rsidRPr="00A5130A">
                <w:rPr>
                  <w:rFonts w:ascii="Times New Roman" w:hAnsi="Times New Roman" w:hint="eastAsia"/>
                  <w:szCs w:val="28"/>
                </w:rPr>
                <w:t>網路</w:t>
              </w:r>
            </w:ins>
          </w:p>
        </w:tc>
        <w:tc>
          <w:tcPr>
            <w:tcW w:w="7361" w:type="dxa"/>
            <w:gridSpan w:val="2"/>
            <w:vAlign w:val="center"/>
            <w:tcPrChange w:id="1281" w:author="11046014_劉育彤" w:date="2024-03-30T13:02:00Z">
              <w:tcPr>
                <w:tcW w:w="7361" w:type="dxa"/>
                <w:gridSpan w:val="2"/>
              </w:tcPr>
            </w:tcPrChange>
          </w:tcPr>
          <w:p w14:paraId="3B089643" w14:textId="6293F8D7" w:rsidR="005D3599" w:rsidRPr="00A5130A" w:rsidRDefault="005D3599">
            <w:pPr>
              <w:spacing w:line="400" w:lineRule="exact"/>
              <w:rPr>
                <w:ins w:id="1282" w:author="11046014_劉育彤" w:date="2024-03-30T12:58:00Z"/>
                <w:rFonts w:ascii="Times New Roman" w:hAnsi="Times New Roman"/>
                <w:szCs w:val="28"/>
              </w:rPr>
              <w:pPrChange w:id="1283" w:author="11046014_劉育彤" w:date="2024-03-30T13:02:00Z">
                <w:pPr/>
              </w:pPrChange>
            </w:pPr>
            <w:ins w:id="1284" w:author="11046014_劉育彤" w:date="2024-03-30T13:00:00Z">
              <w:r w:rsidRPr="00A5130A">
                <w:rPr>
                  <w:rFonts w:ascii="Times New Roman" w:hAnsi="Times New Roman" w:hint="eastAsia"/>
                  <w:szCs w:val="28"/>
                </w:rPr>
                <w:t>4G</w:t>
              </w:r>
              <w:r w:rsidRPr="00A5130A">
                <w:rPr>
                  <w:rFonts w:ascii="Times New Roman" w:hAnsi="Times New Roman" w:hint="eastAsia"/>
                  <w:szCs w:val="28"/>
                </w:rPr>
                <w:t>以上行動網路或</w:t>
              </w:r>
              <w:r w:rsidRPr="00A5130A">
                <w:rPr>
                  <w:rFonts w:ascii="Times New Roman" w:hAnsi="Times New Roman" w:hint="eastAsia"/>
                  <w:szCs w:val="28"/>
                </w:rPr>
                <w:t>Wi-Fi</w:t>
              </w:r>
              <w:r w:rsidRPr="00A5130A">
                <w:rPr>
                  <w:rFonts w:ascii="Times New Roman" w:hAnsi="Times New Roman" w:hint="eastAsia"/>
                  <w:szCs w:val="28"/>
                </w:rPr>
                <w:t>無線網路</w:t>
              </w:r>
            </w:ins>
          </w:p>
        </w:tc>
      </w:tr>
    </w:tbl>
    <w:p w14:paraId="5EE0177D" w14:textId="342E96AD" w:rsidR="00EC690F" w:rsidRPr="008E1EC9" w:rsidRDefault="00EC690F">
      <w:pPr>
        <w:pStyle w:val="2"/>
        <w:rPr>
          <w:ins w:id="1285" w:author="11046014_劉育彤" w:date="2024-03-25T14:57:00Z"/>
          <w:del w:id="1286" w:author="11046017_鄭兆媗" w:date="2024-03-31T16:32:00Z"/>
          <w:rPrChange w:id="1287" w:author="11046014_劉育彤" w:date="2024-03-25T20:17:00Z">
            <w:rPr>
              <w:ins w:id="1288" w:author="11046014_劉育彤" w:date="2024-03-25T14:57:00Z"/>
              <w:del w:id="1289" w:author="11046017_鄭兆媗" w:date="2024-03-31T16:32:00Z"/>
              <w:rFonts w:ascii="標楷體" w:hAnsi="標楷體"/>
              <w:szCs w:val="28"/>
            </w:rPr>
          </w:rPrChange>
        </w:rPr>
        <w:pPrChange w:id="1290" w:author="11046017_鄭兆媗" w:date="2024-03-25T20:17:00Z">
          <w:pPr>
            <w:ind w:firstLineChars="200" w:firstLine="560"/>
          </w:pPr>
        </w:pPrChange>
      </w:pPr>
      <w:bookmarkStart w:id="1291" w:name="_Toc166433934"/>
      <w:bookmarkEnd w:id="1291"/>
    </w:p>
    <w:p w14:paraId="6B5A9F87" w14:textId="30D7F3BE" w:rsidR="00B05515" w:rsidRPr="00FB1867" w:rsidRDefault="004A1CB8">
      <w:pPr>
        <w:pStyle w:val="2"/>
        <w:rPr>
          <w:ins w:id="1292" w:author="11046014_劉育彤" w:date="2024-03-25T14:57:00Z"/>
        </w:rPr>
        <w:pPrChange w:id="1293" w:author="11046021_蔡元振" w:date="2024-03-26T14:25:00Z">
          <w:pPr>
            <w:ind w:firstLineChars="50" w:firstLine="140"/>
          </w:pPr>
        </w:pPrChange>
      </w:pPr>
      <w:ins w:id="1294" w:author="11046014_劉育彤" w:date="2024-03-25T14:58:00Z">
        <w:del w:id="1295" w:author="11046017_鄭兆媗" w:date="2024-03-25T17:16:00Z">
          <w:r w:rsidRPr="00FB1867">
            <w:rPr>
              <w:rFonts w:hint="eastAsia"/>
            </w:rPr>
            <w:delText>3</w:delText>
          </w:r>
        </w:del>
      </w:ins>
      <w:ins w:id="1296" w:author="11046014_劉育彤" w:date="2024-03-25T14:57:00Z">
        <w:del w:id="1297" w:author="11046017_鄭兆媗" w:date="2024-03-25T17:16:00Z">
          <w:r w:rsidR="00B05515" w:rsidRPr="00FB1867">
            <w:rPr>
              <w:rFonts w:hint="eastAsia"/>
            </w:rPr>
            <w:delText>-3</w:delText>
          </w:r>
        </w:del>
        <w:r w:rsidR="00B05515" w:rsidRPr="00FB1867">
          <w:t xml:space="preserve"> </w:t>
        </w:r>
      </w:ins>
      <w:bookmarkStart w:id="1298" w:name="_Toc166433935"/>
      <w:ins w:id="1299" w:author="11046014_劉育彤" w:date="2024-03-25T14:58:00Z">
        <w:r w:rsidRPr="00FB1867">
          <w:rPr>
            <w:rFonts w:hint="eastAsia"/>
          </w:rPr>
          <w:t>使用標準</w:t>
        </w:r>
      </w:ins>
      <w:ins w:id="1300" w:author="11046014_劉育彤" w:date="2024-03-25T14:59:00Z">
        <w:r w:rsidRPr="00FB1867">
          <w:rPr>
            <w:rFonts w:hint="eastAsia"/>
          </w:rPr>
          <w:t>與工具</w:t>
        </w:r>
      </w:ins>
      <w:bookmarkEnd w:id="1298"/>
    </w:p>
    <w:p w14:paraId="6953455B" w14:textId="5F389686" w:rsidR="00AC5662" w:rsidRPr="00533A7A" w:rsidRDefault="00AC5662">
      <w:pPr>
        <w:pStyle w:val="af0"/>
        <w:jc w:val="center"/>
        <w:rPr>
          <w:lang w:eastAsia="zh-TW"/>
        </w:rPr>
        <w:pPrChange w:id="1301" w:author="11046017_鄭兆媗" w:date="2024-03-31T16:29:00Z">
          <w:pPr/>
        </w:pPrChange>
      </w:pPr>
      <w:proofErr w:type="gramStart"/>
      <w:ins w:id="1302" w:author="11046017_鄭兆媗" w:date="2024-03-31T16:29:00Z">
        <w:r>
          <w:rPr>
            <w:rFonts w:hint="eastAsia"/>
            <w:szCs w:val="28"/>
            <w:lang w:eastAsia="zh-TW"/>
          </w:rPr>
          <w:t>▼</w:t>
        </w:r>
      </w:ins>
      <w:proofErr w:type="gramEnd"/>
      <w:ins w:id="1303" w:author="11046014_劉育彤" w:date="2024-03-25T14:57:00Z">
        <w:del w:id="1304" w:author="11046017_鄭兆媗" w:date="2024-03-31T16:28:00Z">
          <w:r w:rsidR="00B05515" w:rsidRPr="008E1EC9" w:rsidDel="00AC5662">
            <w:rPr>
              <w:szCs w:val="28"/>
              <w:lang w:eastAsia="zh-TW"/>
              <w:rPrChange w:id="1305" w:author="11046014_劉育彤" w:date="2024-03-25T20:17:00Z">
                <w:rPr>
                  <w:rFonts w:ascii="標楷體" w:hAnsi="標楷體"/>
                  <w:szCs w:val="28"/>
                </w:rPr>
              </w:rPrChange>
            </w:rPr>
            <w:delText xml:space="preserve">  </w:delText>
          </w:r>
          <w:r w:rsidR="00B05515" w:rsidRPr="008E1EC9" w:rsidDel="00AC5662">
            <w:rPr>
              <w:rFonts w:hint="eastAsia"/>
              <w:szCs w:val="28"/>
              <w:lang w:eastAsia="zh-TW"/>
              <w:rPrChange w:id="1306" w:author="11046014_劉育彤" w:date="2024-03-25T20:17:00Z">
                <w:rPr>
                  <w:rFonts w:ascii="標楷體" w:hAnsi="標楷體" w:hint="eastAsia"/>
                  <w:szCs w:val="28"/>
                </w:rPr>
              </w:rPrChange>
            </w:rPr>
            <w:delText>內</w:delText>
          </w:r>
          <w:r w:rsidR="00B05515" w:rsidRPr="008E1EC9" w:rsidDel="00AC5662">
            <w:rPr>
              <w:szCs w:val="28"/>
              <w:lang w:eastAsia="zh-TW"/>
              <w:rPrChange w:id="1307" w:author="11046014_劉育彤" w:date="2024-03-25T20:17:00Z">
                <w:rPr>
                  <w:rFonts w:ascii="標楷體" w:hAnsi="標楷體"/>
                  <w:szCs w:val="28"/>
                </w:rPr>
              </w:rPrChange>
            </w:rPr>
            <w:delText>文</w:delText>
          </w:r>
          <w:r w:rsidR="00B05515" w:rsidRPr="008E1EC9" w:rsidDel="00AC5662">
            <w:rPr>
              <w:rFonts w:hint="eastAsia"/>
              <w:szCs w:val="28"/>
              <w:lang w:eastAsia="zh-TW"/>
              <w:rPrChange w:id="1308" w:author="11046014_劉育彤" w:date="2024-03-25T20:17:00Z">
                <w:rPr>
                  <w:rFonts w:ascii="標楷體" w:hAnsi="標楷體" w:hint="eastAsia"/>
                  <w:szCs w:val="28"/>
                </w:rPr>
              </w:rPrChange>
            </w:rPr>
            <w:delText>撰</w:delText>
          </w:r>
          <w:r w:rsidR="00B05515" w:rsidRPr="008E1EC9" w:rsidDel="00AC5662">
            <w:rPr>
              <w:szCs w:val="28"/>
              <w:lang w:eastAsia="zh-TW"/>
              <w:rPrChange w:id="1309" w:author="11046014_劉育彤" w:date="2024-03-25T20:17:00Z">
                <w:rPr>
                  <w:rFonts w:ascii="標楷體" w:hAnsi="標楷體"/>
                  <w:szCs w:val="28"/>
                </w:rPr>
              </w:rPrChange>
            </w:rPr>
            <w:delText>寫</w:delText>
          </w:r>
          <w:r w:rsidR="00B05515" w:rsidRPr="008E1EC9" w:rsidDel="00AC5662">
            <w:rPr>
              <w:szCs w:val="28"/>
              <w:lang w:eastAsia="zh-TW"/>
              <w:rPrChange w:id="1310" w:author="11046014_劉育彤" w:date="2024-03-25T20:17:00Z">
                <w:rPr>
                  <w:rFonts w:ascii="標楷體" w:hAnsi="標楷體"/>
                  <w:szCs w:val="28"/>
                </w:rPr>
              </w:rPrChange>
            </w:rPr>
            <w:delText>…</w:delText>
          </w:r>
        </w:del>
      </w:ins>
      <w:ins w:id="1311" w:author="11046017_鄭兆媗" w:date="2024-03-31T16:29:00Z">
        <w:r>
          <w:rPr>
            <w:rFonts w:hint="eastAsia"/>
            <w:lang w:eastAsia="zh-TW"/>
          </w:rPr>
          <w:t>表</w:t>
        </w:r>
        <w:r>
          <w:rPr>
            <w:rFonts w:hint="eastAsia"/>
            <w:lang w:eastAsia="zh-TW"/>
          </w:rPr>
          <w:t xml:space="preserve"> </w:t>
        </w:r>
      </w:ins>
      <w:r w:rsidR="009C5D48">
        <w:rPr>
          <w:lang w:eastAsia="zh-TW"/>
        </w:rPr>
        <w:fldChar w:fldCharType="begin"/>
      </w:r>
      <w:r w:rsidR="009C5D48">
        <w:rPr>
          <w:lang w:eastAsia="zh-TW"/>
        </w:rPr>
        <w:instrText xml:space="preserve"> </w:instrText>
      </w:r>
      <w:r w:rsidR="009C5D48">
        <w:rPr>
          <w:rFonts w:hint="eastAsia"/>
          <w:lang w:eastAsia="zh-TW"/>
        </w:rPr>
        <w:instrText>STYLEREF 2 \s</w:instrText>
      </w:r>
      <w:r w:rsidR="009C5D48">
        <w:rPr>
          <w:lang w:eastAsia="zh-TW"/>
        </w:rPr>
        <w:instrText xml:space="preserve"> </w:instrText>
      </w:r>
      <w:r w:rsidR="009C5D48">
        <w:rPr>
          <w:lang w:eastAsia="zh-TW"/>
        </w:rPr>
        <w:fldChar w:fldCharType="separate"/>
      </w:r>
      <w:r w:rsidR="009C5D48">
        <w:rPr>
          <w:noProof/>
          <w:lang w:eastAsia="zh-TW"/>
        </w:rPr>
        <w:t>3-3</w:t>
      </w:r>
      <w:r w:rsidR="009C5D48">
        <w:rPr>
          <w:lang w:eastAsia="zh-TW"/>
        </w:rPr>
        <w:fldChar w:fldCharType="end"/>
      </w:r>
      <w:r w:rsidR="009C5D48">
        <w:rPr>
          <w:lang w:eastAsia="zh-TW"/>
        </w:rPr>
        <w:noBreakHyphen/>
      </w:r>
      <w:r w:rsidR="009C5D48">
        <w:rPr>
          <w:lang w:eastAsia="zh-TW"/>
        </w:rPr>
        <w:fldChar w:fldCharType="begin"/>
      </w:r>
      <w:r w:rsidR="009C5D48">
        <w:rPr>
          <w:lang w:eastAsia="zh-TW"/>
        </w:rPr>
        <w:instrText xml:space="preserve"> </w:instrText>
      </w:r>
      <w:r w:rsidR="009C5D48">
        <w:rPr>
          <w:rFonts w:hint="eastAsia"/>
          <w:lang w:eastAsia="zh-TW"/>
        </w:rPr>
        <w:instrText xml:space="preserve">SEQ </w:instrText>
      </w:r>
      <w:r w:rsidR="009C5D48">
        <w:rPr>
          <w:rFonts w:hint="eastAsia"/>
          <w:lang w:eastAsia="zh-TW"/>
        </w:rPr>
        <w:instrText>表</w:instrText>
      </w:r>
      <w:r w:rsidR="009C5D48">
        <w:rPr>
          <w:rFonts w:hint="eastAsia"/>
          <w:lang w:eastAsia="zh-TW"/>
        </w:rPr>
        <w:instrText xml:space="preserve"> \* ARABIC \s 2</w:instrText>
      </w:r>
      <w:r w:rsidR="009C5D48">
        <w:rPr>
          <w:lang w:eastAsia="zh-TW"/>
        </w:rPr>
        <w:instrText xml:space="preserve"> </w:instrText>
      </w:r>
      <w:r w:rsidR="009C5D48">
        <w:rPr>
          <w:lang w:eastAsia="zh-TW"/>
        </w:rPr>
        <w:fldChar w:fldCharType="separate"/>
      </w:r>
      <w:r w:rsidR="009C5D48">
        <w:rPr>
          <w:noProof/>
          <w:lang w:eastAsia="zh-TW"/>
        </w:rPr>
        <w:t>1</w:t>
      </w:r>
      <w:r w:rsidR="009C5D48">
        <w:rPr>
          <w:lang w:eastAsia="zh-TW"/>
        </w:rPr>
        <w:fldChar w:fldCharType="end"/>
      </w:r>
      <w:ins w:id="1312" w:author="11046017_鄭兆媗" w:date="2024-03-31T16:29:00Z">
        <w:r>
          <w:rPr>
            <w:rFonts w:hint="eastAsia"/>
            <w:lang w:eastAsia="zh-TW"/>
          </w:rPr>
          <w:t xml:space="preserve"> </w:t>
        </w:r>
        <w:r>
          <w:rPr>
            <w:rFonts w:hint="eastAsia"/>
            <w:lang w:eastAsia="zh-TW"/>
          </w:rPr>
          <w:t>開發標準與使用工具表</w:t>
        </w:r>
      </w:ins>
    </w:p>
    <w:tbl>
      <w:tblPr>
        <w:tblStyle w:val="ac"/>
        <w:tblW w:w="0" w:type="auto"/>
        <w:tblLook w:val="04A0" w:firstRow="1" w:lastRow="0" w:firstColumn="1" w:lastColumn="0" w:noHBand="0" w:noVBand="1"/>
        <w:tblPrChange w:id="1313" w:author="11046017_鄭兆媗" w:date="2024-03-31T16:31:00Z">
          <w:tblPr>
            <w:tblStyle w:val="ac"/>
            <w:tblW w:w="0" w:type="auto"/>
            <w:tblLook w:val="04A0" w:firstRow="1" w:lastRow="0" w:firstColumn="1" w:lastColumn="0" w:noHBand="0" w:noVBand="1"/>
          </w:tblPr>
        </w:tblPrChange>
      </w:tblPr>
      <w:tblGrid>
        <w:gridCol w:w="6"/>
        <w:gridCol w:w="2665"/>
        <w:gridCol w:w="7438"/>
        <w:tblGridChange w:id="1314">
          <w:tblGrid>
            <w:gridCol w:w="5"/>
            <w:gridCol w:w="1"/>
            <w:gridCol w:w="2684"/>
            <w:gridCol w:w="7419"/>
            <w:gridCol w:w="79"/>
          </w:tblGrid>
        </w:tblGridChange>
      </w:tblGrid>
      <w:tr w:rsidR="00E42B99" w:rsidRPr="00E42B99" w14:paraId="3D9AAAF4" w14:textId="77777777" w:rsidTr="0062641F">
        <w:trPr>
          <w:gridBefore w:val="1"/>
          <w:wBefore w:w="6" w:type="dxa"/>
          <w:trPrChange w:id="1315" w:author="11046017_鄭兆媗" w:date="2024-03-31T16:31:00Z">
            <w:trPr>
              <w:gridBefore w:val="1"/>
            </w:trPr>
          </w:trPrChange>
        </w:trPr>
        <w:tc>
          <w:tcPr>
            <w:tcW w:w="10103" w:type="dxa"/>
            <w:gridSpan w:val="2"/>
            <w:shd w:val="clear" w:color="auto" w:fill="E8E8E8" w:themeFill="background2"/>
            <w:tcPrChange w:id="1316" w:author="11046017_鄭兆媗" w:date="2024-03-31T16:31:00Z">
              <w:tcPr>
                <w:tcW w:w="10188" w:type="dxa"/>
                <w:gridSpan w:val="4"/>
                <w:shd w:val="clear" w:color="auto" w:fill="E8E8E8" w:themeFill="background2"/>
              </w:tcPr>
            </w:tcPrChange>
          </w:tcPr>
          <w:p w14:paraId="0D4C27AC" w14:textId="7F9ED789" w:rsidR="00E42B99" w:rsidRPr="00E42B99" w:rsidRDefault="00E42B99">
            <w:pPr>
              <w:spacing w:line="400" w:lineRule="exact"/>
              <w:rPr>
                <w:rFonts w:ascii="Times New Roman" w:hAnsi="Times New Roman"/>
                <w:szCs w:val="28"/>
              </w:rPr>
              <w:pPrChange w:id="1317" w:author="11046017_鄭兆媗" w:date="2024-03-31T16:31:00Z">
                <w:pPr>
                  <w:spacing w:line="360" w:lineRule="exact"/>
                </w:pPr>
              </w:pPrChange>
            </w:pPr>
            <w:r w:rsidRPr="00E42B99">
              <w:rPr>
                <w:rFonts w:ascii="Times New Roman" w:hAnsi="Times New Roman" w:hint="eastAsia"/>
                <w:szCs w:val="28"/>
              </w:rPr>
              <w:t>系統開發輔助工具</w:t>
            </w:r>
          </w:p>
        </w:tc>
      </w:tr>
      <w:tr w:rsidR="00207CB0" w:rsidRPr="00E42B99" w14:paraId="61ADB4B3" w14:textId="77777777" w:rsidTr="0062641F">
        <w:tc>
          <w:tcPr>
            <w:tcW w:w="2671" w:type="dxa"/>
            <w:gridSpan w:val="2"/>
            <w:tcPrChange w:id="1318" w:author="11046017_鄭兆媗" w:date="2024-03-31T16:31:00Z">
              <w:tcPr>
                <w:tcW w:w="2686" w:type="dxa"/>
                <w:gridSpan w:val="3"/>
              </w:tcPr>
            </w:tcPrChange>
          </w:tcPr>
          <w:p w14:paraId="719D38B1" w14:textId="41068594" w:rsidR="00207CB0" w:rsidRPr="00E42B99" w:rsidRDefault="00207CB0">
            <w:pPr>
              <w:spacing w:line="400" w:lineRule="exact"/>
              <w:rPr>
                <w:rFonts w:ascii="Times New Roman" w:hAnsi="Times New Roman"/>
                <w:szCs w:val="28"/>
              </w:rPr>
              <w:pPrChange w:id="1319" w:author="11046017_鄭兆媗" w:date="2024-03-31T16:31:00Z">
                <w:pPr>
                  <w:spacing w:line="360" w:lineRule="exact"/>
                </w:pPr>
              </w:pPrChange>
            </w:pPr>
            <w:ins w:id="1320" w:author="11046014_劉育彤" w:date="2024-03-30T13:03:00Z">
              <w:r w:rsidRPr="001452B0">
                <w:rPr>
                  <w:rFonts w:cs="Calibri" w:hint="eastAsia"/>
                  <w:szCs w:val="28"/>
                </w:rPr>
                <w:t>作業系統</w:t>
              </w:r>
            </w:ins>
          </w:p>
        </w:tc>
        <w:tc>
          <w:tcPr>
            <w:tcW w:w="7438" w:type="dxa"/>
            <w:tcPrChange w:id="1321" w:author="11046017_鄭兆媗" w:date="2024-03-31T16:31:00Z">
              <w:tcPr>
                <w:tcW w:w="7502" w:type="dxa"/>
                <w:gridSpan w:val="2"/>
              </w:tcPr>
            </w:tcPrChange>
          </w:tcPr>
          <w:p w14:paraId="3794C747" w14:textId="459BD5EC" w:rsidR="00207CB0" w:rsidRPr="00E42B99" w:rsidRDefault="00E42B99">
            <w:pPr>
              <w:spacing w:line="400" w:lineRule="exact"/>
              <w:rPr>
                <w:rFonts w:ascii="Times New Roman" w:hAnsi="Times New Roman"/>
                <w:szCs w:val="28"/>
              </w:rPr>
              <w:pPrChange w:id="1322" w:author="11046017_鄭兆媗" w:date="2024-03-31T16:31:00Z">
                <w:pPr>
                  <w:spacing w:line="360" w:lineRule="exact"/>
                </w:pPr>
              </w:pPrChange>
            </w:pPr>
            <w:r w:rsidRPr="00E42B99">
              <w:rPr>
                <w:rFonts w:ascii="Times New Roman" w:hAnsi="Times New Roman"/>
                <w:szCs w:val="28"/>
              </w:rPr>
              <w:t>Windows11</w:t>
            </w:r>
          </w:p>
        </w:tc>
      </w:tr>
      <w:tr w:rsidR="00207CB0" w:rsidRPr="00E42B99" w14:paraId="0B8B60D5" w14:textId="77777777" w:rsidTr="0062641F">
        <w:tc>
          <w:tcPr>
            <w:tcW w:w="2671" w:type="dxa"/>
            <w:gridSpan w:val="2"/>
            <w:tcPrChange w:id="1323" w:author="11046017_鄭兆媗" w:date="2024-03-31T16:31:00Z">
              <w:tcPr>
                <w:tcW w:w="2686" w:type="dxa"/>
                <w:gridSpan w:val="3"/>
              </w:tcPr>
            </w:tcPrChange>
          </w:tcPr>
          <w:p w14:paraId="5FFA22EC" w14:textId="0F3C2029" w:rsidR="00207CB0" w:rsidRPr="00E42B99" w:rsidRDefault="00207CB0">
            <w:pPr>
              <w:spacing w:line="400" w:lineRule="exact"/>
              <w:rPr>
                <w:rFonts w:ascii="Times New Roman" w:hAnsi="Times New Roman"/>
                <w:szCs w:val="28"/>
              </w:rPr>
              <w:pPrChange w:id="1324" w:author="11046017_鄭兆媗" w:date="2024-03-31T16:31:00Z">
                <w:pPr>
                  <w:spacing w:line="360" w:lineRule="exact"/>
                </w:pPr>
              </w:pPrChange>
            </w:pPr>
            <w:r w:rsidRPr="00E42B99">
              <w:rPr>
                <w:rFonts w:ascii="Times New Roman" w:hAnsi="Times New Roman" w:hint="eastAsia"/>
                <w:szCs w:val="28"/>
              </w:rPr>
              <w:t>開發環境</w:t>
            </w:r>
          </w:p>
        </w:tc>
        <w:tc>
          <w:tcPr>
            <w:tcW w:w="7438" w:type="dxa"/>
            <w:tcPrChange w:id="1325" w:author="11046017_鄭兆媗" w:date="2024-03-31T16:31:00Z">
              <w:tcPr>
                <w:tcW w:w="7502" w:type="dxa"/>
                <w:gridSpan w:val="2"/>
              </w:tcPr>
            </w:tcPrChange>
          </w:tcPr>
          <w:p w14:paraId="1A1AA728" w14:textId="6DDD9934" w:rsidR="00207CB0" w:rsidRPr="00E42B99" w:rsidRDefault="00E42B99">
            <w:pPr>
              <w:spacing w:line="400" w:lineRule="exact"/>
              <w:rPr>
                <w:rFonts w:ascii="Times New Roman" w:hAnsi="Times New Roman"/>
                <w:szCs w:val="28"/>
              </w:rPr>
              <w:pPrChange w:id="1326" w:author="11046017_鄭兆媗" w:date="2024-03-31T16:31:00Z">
                <w:pPr>
                  <w:spacing w:line="360" w:lineRule="exact"/>
                </w:pPr>
              </w:pPrChange>
            </w:pPr>
            <w:r w:rsidRPr="00E42B99">
              <w:rPr>
                <w:rFonts w:ascii="Times New Roman" w:hAnsi="Times New Roman"/>
                <w:szCs w:val="28"/>
              </w:rPr>
              <w:t>Windows11</w:t>
            </w:r>
          </w:p>
        </w:tc>
      </w:tr>
      <w:tr w:rsidR="00207CB0" w:rsidRPr="00E42B99" w14:paraId="596996FB" w14:textId="77777777" w:rsidTr="0062641F">
        <w:tc>
          <w:tcPr>
            <w:tcW w:w="2671" w:type="dxa"/>
            <w:gridSpan w:val="2"/>
            <w:tcPrChange w:id="1327" w:author="11046017_鄭兆媗" w:date="2024-03-31T16:31:00Z">
              <w:tcPr>
                <w:tcW w:w="2686" w:type="dxa"/>
                <w:gridSpan w:val="3"/>
              </w:tcPr>
            </w:tcPrChange>
          </w:tcPr>
          <w:p w14:paraId="7D0E80CD" w14:textId="124775BE" w:rsidR="00207CB0" w:rsidRPr="00E42B99" w:rsidRDefault="00E42B99">
            <w:pPr>
              <w:spacing w:line="400" w:lineRule="exact"/>
              <w:rPr>
                <w:rFonts w:ascii="Times New Roman" w:hAnsi="Times New Roman"/>
                <w:szCs w:val="28"/>
              </w:rPr>
              <w:pPrChange w:id="1328" w:author="11046017_鄭兆媗" w:date="2024-03-31T16:31:00Z">
                <w:pPr>
                  <w:spacing w:line="360" w:lineRule="exact"/>
                </w:pPr>
              </w:pPrChange>
            </w:pPr>
            <w:r w:rsidRPr="00E42B99">
              <w:rPr>
                <w:rFonts w:ascii="Times New Roman" w:hAnsi="Times New Roman" w:hint="eastAsia"/>
                <w:szCs w:val="28"/>
              </w:rPr>
              <w:t>資料庫</w:t>
            </w:r>
          </w:p>
        </w:tc>
        <w:tc>
          <w:tcPr>
            <w:tcW w:w="7438" w:type="dxa"/>
            <w:tcPrChange w:id="1329" w:author="11046017_鄭兆媗" w:date="2024-03-31T16:31:00Z">
              <w:tcPr>
                <w:tcW w:w="7502" w:type="dxa"/>
                <w:gridSpan w:val="2"/>
              </w:tcPr>
            </w:tcPrChange>
          </w:tcPr>
          <w:p w14:paraId="307025DF" w14:textId="1AEC6566" w:rsidR="00207CB0" w:rsidRPr="00E42B99" w:rsidRDefault="00E42B99">
            <w:pPr>
              <w:spacing w:line="400" w:lineRule="exact"/>
              <w:rPr>
                <w:rFonts w:ascii="Times New Roman" w:hAnsi="Times New Roman"/>
                <w:szCs w:val="28"/>
              </w:rPr>
              <w:pPrChange w:id="1330" w:author="11046017_鄭兆媗" w:date="2024-03-31T16:31:00Z">
                <w:pPr>
                  <w:spacing w:line="360" w:lineRule="exact"/>
                </w:pPr>
              </w:pPrChange>
            </w:pPr>
            <w:r w:rsidRPr="00E42B99">
              <w:rPr>
                <w:rFonts w:ascii="Times New Roman" w:hAnsi="Times New Roman"/>
                <w:szCs w:val="28"/>
              </w:rPr>
              <w:t>MySQL</w:t>
            </w:r>
          </w:p>
        </w:tc>
      </w:tr>
      <w:tr w:rsidR="00207CB0" w:rsidRPr="00E42B99" w14:paraId="772D0551" w14:textId="77777777" w:rsidTr="0062641F">
        <w:tc>
          <w:tcPr>
            <w:tcW w:w="2671" w:type="dxa"/>
            <w:gridSpan w:val="2"/>
            <w:tcPrChange w:id="1331" w:author="11046017_鄭兆媗" w:date="2024-03-31T16:31:00Z">
              <w:tcPr>
                <w:tcW w:w="2686" w:type="dxa"/>
                <w:gridSpan w:val="3"/>
              </w:tcPr>
            </w:tcPrChange>
          </w:tcPr>
          <w:p w14:paraId="42D1F326" w14:textId="77D0CB66" w:rsidR="00207CB0" w:rsidRPr="00E42B99" w:rsidRDefault="00E42B99">
            <w:pPr>
              <w:spacing w:line="400" w:lineRule="exact"/>
              <w:rPr>
                <w:rFonts w:ascii="Times New Roman" w:hAnsi="Times New Roman"/>
                <w:szCs w:val="28"/>
              </w:rPr>
              <w:pPrChange w:id="1332" w:author="11046017_鄭兆媗" w:date="2024-03-31T16:31:00Z">
                <w:pPr>
                  <w:spacing w:line="360" w:lineRule="exact"/>
                </w:pPr>
              </w:pPrChange>
            </w:pPr>
            <w:r w:rsidRPr="00E42B99">
              <w:rPr>
                <w:rFonts w:ascii="Times New Roman" w:hAnsi="Times New Roman" w:hint="eastAsia"/>
                <w:szCs w:val="28"/>
              </w:rPr>
              <w:t>程式編輯器</w:t>
            </w:r>
          </w:p>
        </w:tc>
        <w:tc>
          <w:tcPr>
            <w:tcW w:w="7438" w:type="dxa"/>
            <w:tcPrChange w:id="1333" w:author="11046017_鄭兆媗" w:date="2024-03-31T16:31:00Z">
              <w:tcPr>
                <w:tcW w:w="7502" w:type="dxa"/>
                <w:gridSpan w:val="2"/>
              </w:tcPr>
            </w:tcPrChange>
          </w:tcPr>
          <w:p w14:paraId="0B69DC17" w14:textId="65C5D621" w:rsidR="00207CB0" w:rsidRPr="00E42B99" w:rsidRDefault="00E42B99">
            <w:pPr>
              <w:spacing w:line="400" w:lineRule="exact"/>
              <w:rPr>
                <w:rFonts w:ascii="Times New Roman" w:hAnsi="Times New Roman"/>
                <w:szCs w:val="28"/>
              </w:rPr>
              <w:pPrChange w:id="1334" w:author="11046017_鄭兆媗" w:date="2024-03-31T16:31:00Z">
                <w:pPr>
                  <w:spacing w:line="360" w:lineRule="exact"/>
                </w:pPr>
              </w:pPrChange>
            </w:pPr>
            <w:r w:rsidRPr="00E42B99">
              <w:rPr>
                <w:rFonts w:ascii="Times New Roman" w:hAnsi="Times New Roman"/>
                <w:szCs w:val="28"/>
              </w:rPr>
              <w:t>Visual Studio Code</w:t>
            </w:r>
          </w:p>
        </w:tc>
      </w:tr>
      <w:tr w:rsidR="00207CB0" w:rsidRPr="00E42B99" w14:paraId="67C68AC4" w14:textId="77777777" w:rsidTr="0062641F">
        <w:tc>
          <w:tcPr>
            <w:tcW w:w="2671" w:type="dxa"/>
            <w:gridSpan w:val="2"/>
            <w:tcPrChange w:id="1335" w:author="11046017_鄭兆媗" w:date="2024-03-31T16:31:00Z">
              <w:tcPr>
                <w:tcW w:w="2686" w:type="dxa"/>
                <w:gridSpan w:val="3"/>
              </w:tcPr>
            </w:tcPrChange>
          </w:tcPr>
          <w:p w14:paraId="1531DFA7" w14:textId="77D508F2" w:rsidR="00207CB0" w:rsidRPr="00E42B99" w:rsidRDefault="00E42B99">
            <w:pPr>
              <w:spacing w:line="400" w:lineRule="exact"/>
              <w:rPr>
                <w:rFonts w:ascii="Times New Roman" w:hAnsi="Times New Roman"/>
                <w:szCs w:val="28"/>
              </w:rPr>
              <w:pPrChange w:id="1336" w:author="11046017_鄭兆媗" w:date="2024-03-31T16:31:00Z">
                <w:pPr>
                  <w:spacing w:line="360" w:lineRule="exact"/>
                </w:pPr>
              </w:pPrChange>
            </w:pPr>
            <w:r w:rsidRPr="00E42B99">
              <w:rPr>
                <w:rFonts w:ascii="Times New Roman" w:hAnsi="Times New Roman" w:hint="eastAsia"/>
                <w:szCs w:val="28"/>
              </w:rPr>
              <w:t>框架</w:t>
            </w:r>
          </w:p>
        </w:tc>
        <w:tc>
          <w:tcPr>
            <w:tcW w:w="7438" w:type="dxa"/>
            <w:tcPrChange w:id="1337" w:author="11046017_鄭兆媗" w:date="2024-03-31T16:31:00Z">
              <w:tcPr>
                <w:tcW w:w="7502" w:type="dxa"/>
                <w:gridSpan w:val="2"/>
              </w:tcPr>
            </w:tcPrChange>
          </w:tcPr>
          <w:p w14:paraId="355DBA73" w14:textId="59CA7D20" w:rsidR="00207CB0" w:rsidRPr="00E42B99" w:rsidRDefault="00E42B99">
            <w:pPr>
              <w:spacing w:line="400" w:lineRule="exact"/>
              <w:rPr>
                <w:rFonts w:ascii="Times New Roman" w:hAnsi="Times New Roman"/>
                <w:szCs w:val="28"/>
              </w:rPr>
              <w:pPrChange w:id="1338" w:author="11046017_鄭兆媗" w:date="2024-03-31T16:31:00Z">
                <w:pPr>
                  <w:spacing w:line="360" w:lineRule="exact"/>
                </w:pPr>
              </w:pPrChange>
            </w:pPr>
            <w:r w:rsidRPr="00E42B99">
              <w:rPr>
                <w:rFonts w:ascii="Times New Roman" w:hAnsi="Times New Roman" w:hint="eastAsia"/>
                <w:szCs w:val="28"/>
              </w:rPr>
              <w:t>前端：</w:t>
            </w:r>
            <w:r w:rsidRPr="00E42B99">
              <w:rPr>
                <w:rFonts w:ascii="Times New Roman" w:hAnsi="Times New Roman" w:hint="eastAsia"/>
                <w:szCs w:val="28"/>
              </w:rPr>
              <w:t>Vue</w:t>
            </w:r>
            <w:r w:rsidRPr="00E42B99">
              <w:rPr>
                <w:rFonts w:ascii="Times New Roman" w:hAnsi="Times New Roman" w:hint="eastAsia"/>
                <w:szCs w:val="28"/>
              </w:rPr>
              <w:t>、後端：</w:t>
            </w:r>
            <w:r w:rsidRPr="00E42B99">
              <w:rPr>
                <w:rFonts w:ascii="Times New Roman" w:hAnsi="Times New Roman" w:hint="eastAsia"/>
                <w:szCs w:val="28"/>
              </w:rPr>
              <w:t>Django</w:t>
            </w:r>
          </w:p>
        </w:tc>
      </w:tr>
      <w:tr w:rsidR="00207CB0" w:rsidRPr="00E42B99" w14:paraId="2977539F" w14:textId="77777777" w:rsidTr="0062641F">
        <w:tc>
          <w:tcPr>
            <w:tcW w:w="2671" w:type="dxa"/>
            <w:gridSpan w:val="2"/>
            <w:tcPrChange w:id="1339" w:author="11046017_鄭兆媗" w:date="2024-03-31T16:31:00Z">
              <w:tcPr>
                <w:tcW w:w="2686" w:type="dxa"/>
                <w:gridSpan w:val="3"/>
              </w:tcPr>
            </w:tcPrChange>
          </w:tcPr>
          <w:p w14:paraId="46C67BDC" w14:textId="1810095F" w:rsidR="00207CB0" w:rsidRPr="00E42B99" w:rsidRDefault="00E42B99">
            <w:pPr>
              <w:spacing w:line="400" w:lineRule="exact"/>
              <w:rPr>
                <w:rFonts w:ascii="Times New Roman" w:hAnsi="Times New Roman"/>
                <w:szCs w:val="28"/>
              </w:rPr>
              <w:pPrChange w:id="1340" w:author="11046017_鄭兆媗" w:date="2024-03-31T16:31:00Z">
                <w:pPr>
                  <w:spacing w:line="360" w:lineRule="exact"/>
                </w:pPr>
              </w:pPrChange>
            </w:pPr>
            <w:r w:rsidRPr="00E42B99">
              <w:rPr>
                <w:rFonts w:ascii="Times New Roman" w:hAnsi="Times New Roman" w:hint="eastAsia"/>
                <w:szCs w:val="28"/>
              </w:rPr>
              <w:t>套件管理</w:t>
            </w:r>
          </w:p>
        </w:tc>
        <w:tc>
          <w:tcPr>
            <w:tcW w:w="7438" w:type="dxa"/>
            <w:tcPrChange w:id="1341" w:author="11046017_鄭兆媗" w:date="2024-03-31T16:31:00Z">
              <w:tcPr>
                <w:tcW w:w="7502" w:type="dxa"/>
                <w:gridSpan w:val="2"/>
              </w:tcPr>
            </w:tcPrChange>
          </w:tcPr>
          <w:p w14:paraId="478A8E06" w14:textId="0C856688" w:rsidR="00207CB0" w:rsidRPr="00E42B99" w:rsidRDefault="00E42B99">
            <w:pPr>
              <w:spacing w:line="400" w:lineRule="exact"/>
              <w:rPr>
                <w:rFonts w:ascii="Times New Roman" w:hAnsi="Times New Roman"/>
                <w:szCs w:val="28"/>
              </w:rPr>
              <w:pPrChange w:id="1342" w:author="11046017_鄭兆媗" w:date="2024-03-31T16:31:00Z">
                <w:pPr>
                  <w:spacing w:line="360" w:lineRule="exact"/>
                </w:pPr>
              </w:pPrChange>
            </w:pPr>
            <w:r w:rsidRPr="00E42B99">
              <w:rPr>
                <w:rFonts w:ascii="Times New Roman" w:hAnsi="Times New Roman"/>
                <w:szCs w:val="28"/>
              </w:rPr>
              <w:t>Poetry</w:t>
            </w:r>
          </w:p>
        </w:tc>
      </w:tr>
      <w:tr w:rsidR="00207CB0" w:rsidRPr="00E42B99" w14:paraId="194ACB36" w14:textId="77777777" w:rsidTr="0062641F">
        <w:tc>
          <w:tcPr>
            <w:tcW w:w="2671" w:type="dxa"/>
            <w:gridSpan w:val="2"/>
            <w:tcPrChange w:id="1343" w:author="11046017_鄭兆媗" w:date="2024-03-31T16:31:00Z">
              <w:tcPr>
                <w:tcW w:w="2686" w:type="dxa"/>
                <w:gridSpan w:val="3"/>
              </w:tcPr>
            </w:tcPrChange>
          </w:tcPr>
          <w:p w14:paraId="61CFD3A0" w14:textId="465C63F5" w:rsidR="00207CB0" w:rsidRPr="00E42B99" w:rsidRDefault="00E42B99">
            <w:pPr>
              <w:spacing w:line="400" w:lineRule="exact"/>
              <w:rPr>
                <w:rFonts w:ascii="Times New Roman" w:hAnsi="Times New Roman"/>
                <w:szCs w:val="28"/>
              </w:rPr>
              <w:pPrChange w:id="1344" w:author="11046017_鄭兆媗" w:date="2024-03-31T16:31:00Z">
                <w:pPr>
                  <w:spacing w:line="360" w:lineRule="exact"/>
                </w:pPr>
              </w:pPrChange>
            </w:pPr>
            <w:r w:rsidRPr="00E42B99">
              <w:rPr>
                <w:rFonts w:ascii="Times New Roman" w:hAnsi="Times New Roman" w:hint="eastAsia"/>
                <w:szCs w:val="28"/>
              </w:rPr>
              <w:t>版本控制</w:t>
            </w:r>
          </w:p>
        </w:tc>
        <w:tc>
          <w:tcPr>
            <w:tcW w:w="7438" w:type="dxa"/>
            <w:tcPrChange w:id="1345" w:author="11046017_鄭兆媗" w:date="2024-03-31T16:31:00Z">
              <w:tcPr>
                <w:tcW w:w="7502" w:type="dxa"/>
                <w:gridSpan w:val="2"/>
              </w:tcPr>
            </w:tcPrChange>
          </w:tcPr>
          <w:p w14:paraId="7CF68B4C" w14:textId="422500C3" w:rsidR="00207CB0" w:rsidRPr="00E42B99" w:rsidRDefault="00E42B99">
            <w:pPr>
              <w:spacing w:line="400" w:lineRule="exact"/>
              <w:rPr>
                <w:rFonts w:ascii="Times New Roman" w:hAnsi="Times New Roman"/>
                <w:szCs w:val="28"/>
              </w:rPr>
              <w:pPrChange w:id="1346" w:author="11046017_鄭兆媗" w:date="2024-03-31T16:31:00Z">
                <w:pPr>
                  <w:spacing w:line="360" w:lineRule="exact"/>
                </w:pPr>
              </w:pPrChange>
            </w:pPr>
            <w:r w:rsidRPr="00E42B99">
              <w:rPr>
                <w:rFonts w:ascii="Times New Roman" w:hAnsi="Times New Roman"/>
                <w:szCs w:val="28"/>
              </w:rPr>
              <w:t>GitHub</w:t>
            </w:r>
          </w:p>
        </w:tc>
      </w:tr>
      <w:tr w:rsidR="00E42B99" w:rsidRPr="00E42B99" w14:paraId="15A548C3" w14:textId="77777777" w:rsidTr="0062641F">
        <w:trPr>
          <w:gridBefore w:val="1"/>
          <w:wBefore w:w="6" w:type="dxa"/>
          <w:trPrChange w:id="1347" w:author="11046017_鄭兆媗" w:date="2024-03-31T16:31:00Z">
            <w:trPr>
              <w:gridBefore w:val="1"/>
            </w:trPr>
          </w:trPrChange>
        </w:trPr>
        <w:tc>
          <w:tcPr>
            <w:tcW w:w="10103" w:type="dxa"/>
            <w:gridSpan w:val="2"/>
            <w:shd w:val="clear" w:color="auto" w:fill="E8E8E8" w:themeFill="background2"/>
            <w:tcPrChange w:id="1348" w:author="11046017_鄭兆媗" w:date="2024-03-31T16:31:00Z">
              <w:tcPr>
                <w:tcW w:w="10188" w:type="dxa"/>
                <w:gridSpan w:val="4"/>
                <w:shd w:val="clear" w:color="auto" w:fill="E8E8E8" w:themeFill="background2"/>
              </w:tcPr>
            </w:tcPrChange>
          </w:tcPr>
          <w:p w14:paraId="44A8AA97" w14:textId="44AB821B" w:rsidR="00E42B99" w:rsidRPr="00E42B99" w:rsidRDefault="00E42B99">
            <w:pPr>
              <w:spacing w:line="400" w:lineRule="exact"/>
              <w:rPr>
                <w:rFonts w:ascii="Times New Roman" w:hAnsi="Times New Roman"/>
                <w:szCs w:val="28"/>
              </w:rPr>
              <w:pPrChange w:id="1349" w:author="11046017_鄭兆媗" w:date="2024-03-31T16:31:00Z">
                <w:pPr>
                  <w:spacing w:line="360" w:lineRule="exact"/>
                </w:pPr>
              </w:pPrChange>
            </w:pPr>
            <w:r w:rsidRPr="00E42B99">
              <w:rPr>
                <w:rFonts w:ascii="Times New Roman" w:hAnsi="Times New Roman" w:hint="eastAsia"/>
                <w:szCs w:val="28"/>
              </w:rPr>
              <w:t>程式開發技術</w:t>
            </w:r>
          </w:p>
        </w:tc>
      </w:tr>
      <w:tr w:rsidR="00E42B99" w:rsidRPr="00E42B99" w14:paraId="1D67E519" w14:textId="77777777" w:rsidTr="0062641F">
        <w:tc>
          <w:tcPr>
            <w:tcW w:w="2671" w:type="dxa"/>
            <w:gridSpan w:val="2"/>
            <w:tcPrChange w:id="1350" w:author="11046017_鄭兆媗" w:date="2024-03-31T16:31:00Z">
              <w:tcPr>
                <w:tcW w:w="2686" w:type="dxa"/>
                <w:gridSpan w:val="3"/>
              </w:tcPr>
            </w:tcPrChange>
          </w:tcPr>
          <w:p w14:paraId="5A6127FD" w14:textId="77777777" w:rsidR="00E42B99" w:rsidRPr="00E42B99" w:rsidRDefault="00E42B99">
            <w:pPr>
              <w:spacing w:line="400" w:lineRule="exact"/>
              <w:rPr>
                <w:szCs w:val="28"/>
              </w:rPr>
              <w:pPrChange w:id="1351" w:author="11046017_鄭兆媗" w:date="2024-03-31T16:31:00Z">
                <w:pPr>
                  <w:spacing w:line="360" w:lineRule="exact"/>
                </w:pPr>
              </w:pPrChange>
            </w:pPr>
            <w:r w:rsidRPr="00E42B99">
              <w:rPr>
                <w:rFonts w:ascii="Times New Roman" w:hAnsi="Times New Roman" w:hint="eastAsia"/>
                <w:szCs w:val="28"/>
              </w:rPr>
              <w:t>前端技術</w:t>
            </w:r>
          </w:p>
        </w:tc>
        <w:tc>
          <w:tcPr>
            <w:tcW w:w="7438" w:type="dxa"/>
            <w:tcPrChange w:id="1352" w:author="11046017_鄭兆媗" w:date="2024-03-31T16:31:00Z">
              <w:tcPr>
                <w:tcW w:w="7502" w:type="dxa"/>
                <w:gridSpan w:val="2"/>
              </w:tcPr>
            </w:tcPrChange>
          </w:tcPr>
          <w:p w14:paraId="443AC36C" w14:textId="1F3549E9" w:rsidR="00E42B99" w:rsidRPr="00E42B99" w:rsidRDefault="00E42B99">
            <w:pPr>
              <w:spacing w:line="400" w:lineRule="exact"/>
              <w:rPr>
                <w:rFonts w:ascii="Times New Roman" w:hAnsi="Times New Roman"/>
                <w:szCs w:val="28"/>
              </w:rPr>
              <w:pPrChange w:id="1353" w:author="11046017_鄭兆媗" w:date="2024-03-31T16:31:00Z">
                <w:pPr>
                  <w:spacing w:line="360" w:lineRule="exact"/>
                </w:pPr>
              </w:pPrChange>
            </w:pPr>
            <w:r w:rsidRPr="00E42B99">
              <w:rPr>
                <w:rFonts w:ascii="Times New Roman" w:hAnsi="Times New Roman" w:hint="eastAsia"/>
                <w:szCs w:val="28"/>
              </w:rPr>
              <w:t>HTML</w:t>
            </w:r>
            <w:r w:rsidRPr="00E42B99">
              <w:rPr>
                <w:rFonts w:ascii="Times New Roman" w:hAnsi="Times New Roman" w:hint="eastAsia"/>
                <w:szCs w:val="28"/>
              </w:rPr>
              <w:t>、</w:t>
            </w:r>
            <w:r w:rsidRPr="00E42B99">
              <w:rPr>
                <w:rFonts w:ascii="Times New Roman" w:hAnsi="Times New Roman" w:hint="eastAsia"/>
                <w:szCs w:val="28"/>
              </w:rPr>
              <w:t>CSS</w:t>
            </w:r>
            <w:r w:rsidRPr="00E42B99">
              <w:rPr>
                <w:rFonts w:ascii="Times New Roman" w:hAnsi="Times New Roman" w:hint="eastAsia"/>
                <w:szCs w:val="28"/>
              </w:rPr>
              <w:t>、</w:t>
            </w:r>
            <w:r w:rsidRPr="00E42B99">
              <w:rPr>
                <w:rFonts w:ascii="Times New Roman" w:hAnsi="Times New Roman" w:hint="eastAsia"/>
                <w:szCs w:val="28"/>
              </w:rPr>
              <w:t>JavaScript</w:t>
            </w:r>
            <w:r w:rsidRPr="00E42B99">
              <w:rPr>
                <w:rFonts w:ascii="Times New Roman" w:hAnsi="Times New Roman" w:hint="eastAsia"/>
                <w:szCs w:val="28"/>
              </w:rPr>
              <w:t>、</w:t>
            </w:r>
            <w:r w:rsidRPr="00E42B99">
              <w:rPr>
                <w:rFonts w:ascii="Times New Roman" w:hAnsi="Times New Roman" w:hint="eastAsia"/>
                <w:szCs w:val="28"/>
              </w:rPr>
              <w:t>Vue</w:t>
            </w:r>
          </w:p>
        </w:tc>
      </w:tr>
      <w:tr w:rsidR="00E42B99" w:rsidRPr="00E42B99" w14:paraId="66507F36" w14:textId="77777777" w:rsidTr="0062641F">
        <w:tc>
          <w:tcPr>
            <w:tcW w:w="2671" w:type="dxa"/>
            <w:gridSpan w:val="2"/>
            <w:tcPrChange w:id="1354" w:author="11046017_鄭兆媗" w:date="2024-03-31T16:31:00Z">
              <w:tcPr>
                <w:tcW w:w="2686" w:type="dxa"/>
                <w:gridSpan w:val="3"/>
              </w:tcPr>
            </w:tcPrChange>
          </w:tcPr>
          <w:p w14:paraId="15539CE8" w14:textId="2CFFBA8E" w:rsidR="00E42B99" w:rsidRPr="00E42B99" w:rsidRDefault="00E42B99">
            <w:pPr>
              <w:spacing w:line="400" w:lineRule="exact"/>
              <w:rPr>
                <w:rFonts w:ascii="Times New Roman" w:hAnsi="Times New Roman"/>
                <w:szCs w:val="28"/>
              </w:rPr>
              <w:pPrChange w:id="1355" w:author="11046017_鄭兆媗" w:date="2024-03-31T16:31:00Z">
                <w:pPr>
                  <w:spacing w:line="360" w:lineRule="exact"/>
                </w:pPr>
              </w:pPrChange>
            </w:pPr>
            <w:r w:rsidRPr="00E42B99">
              <w:rPr>
                <w:rFonts w:ascii="Times New Roman" w:hAnsi="Times New Roman" w:hint="eastAsia"/>
                <w:szCs w:val="28"/>
              </w:rPr>
              <w:t>後端技術</w:t>
            </w:r>
          </w:p>
        </w:tc>
        <w:tc>
          <w:tcPr>
            <w:tcW w:w="7438" w:type="dxa"/>
            <w:tcPrChange w:id="1356" w:author="11046017_鄭兆媗" w:date="2024-03-31T16:31:00Z">
              <w:tcPr>
                <w:tcW w:w="7502" w:type="dxa"/>
                <w:gridSpan w:val="2"/>
              </w:tcPr>
            </w:tcPrChange>
          </w:tcPr>
          <w:p w14:paraId="43B733F1" w14:textId="2EDC492F" w:rsidR="00E42B99" w:rsidRPr="00E42B99" w:rsidRDefault="00E42B99">
            <w:pPr>
              <w:spacing w:line="400" w:lineRule="exact"/>
              <w:rPr>
                <w:rFonts w:ascii="Times New Roman" w:hAnsi="Times New Roman"/>
                <w:szCs w:val="28"/>
              </w:rPr>
              <w:pPrChange w:id="1357" w:author="11046017_鄭兆媗" w:date="2024-03-31T16:31:00Z">
                <w:pPr>
                  <w:spacing w:line="360" w:lineRule="exact"/>
                </w:pPr>
              </w:pPrChange>
            </w:pPr>
            <w:r w:rsidRPr="00E42B99">
              <w:rPr>
                <w:rFonts w:ascii="Times New Roman" w:hAnsi="Times New Roman"/>
                <w:szCs w:val="28"/>
              </w:rPr>
              <w:t>Python</w:t>
            </w:r>
          </w:p>
        </w:tc>
      </w:tr>
      <w:tr w:rsidR="00E42B99" w:rsidRPr="00E42B99" w14:paraId="60731BBD" w14:textId="77777777" w:rsidTr="0062641F">
        <w:tc>
          <w:tcPr>
            <w:tcW w:w="2671" w:type="dxa"/>
            <w:gridSpan w:val="2"/>
            <w:tcPrChange w:id="1358" w:author="11046017_鄭兆媗" w:date="2024-03-31T16:31:00Z">
              <w:tcPr>
                <w:tcW w:w="2686" w:type="dxa"/>
                <w:gridSpan w:val="3"/>
              </w:tcPr>
            </w:tcPrChange>
          </w:tcPr>
          <w:p w14:paraId="30DD9DC5" w14:textId="596757C9" w:rsidR="00E42B99" w:rsidRPr="00E42B99" w:rsidRDefault="00E42B99">
            <w:pPr>
              <w:spacing w:line="400" w:lineRule="exact"/>
              <w:rPr>
                <w:rFonts w:ascii="Times New Roman" w:hAnsi="Times New Roman"/>
                <w:szCs w:val="28"/>
              </w:rPr>
              <w:pPrChange w:id="1359" w:author="11046017_鄭兆媗" w:date="2024-03-31T16:31:00Z">
                <w:pPr>
                  <w:spacing w:line="360" w:lineRule="exact"/>
                </w:pPr>
              </w:pPrChange>
            </w:pPr>
            <w:r w:rsidRPr="00E42B99">
              <w:rPr>
                <w:rFonts w:ascii="Times New Roman" w:hAnsi="Times New Roman" w:hint="eastAsia"/>
                <w:szCs w:val="28"/>
              </w:rPr>
              <w:t>編輯器</w:t>
            </w:r>
          </w:p>
        </w:tc>
        <w:tc>
          <w:tcPr>
            <w:tcW w:w="7438" w:type="dxa"/>
            <w:tcPrChange w:id="1360" w:author="11046017_鄭兆媗" w:date="2024-03-31T16:31:00Z">
              <w:tcPr>
                <w:tcW w:w="7502" w:type="dxa"/>
                <w:gridSpan w:val="2"/>
              </w:tcPr>
            </w:tcPrChange>
          </w:tcPr>
          <w:p w14:paraId="40FA614A" w14:textId="1C11E093" w:rsidR="00E42B99" w:rsidRPr="00E42B99" w:rsidRDefault="00E42B99">
            <w:pPr>
              <w:spacing w:line="400" w:lineRule="exact"/>
              <w:rPr>
                <w:rFonts w:ascii="Times New Roman" w:hAnsi="Times New Roman"/>
                <w:szCs w:val="28"/>
              </w:rPr>
              <w:pPrChange w:id="1361" w:author="11046017_鄭兆媗" w:date="2024-03-31T16:31:00Z">
                <w:pPr>
                  <w:spacing w:line="360" w:lineRule="exact"/>
                </w:pPr>
              </w:pPrChange>
            </w:pPr>
            <w:r w:rsidRPr="00E42B99">
              <w:rPr>
                <w:rFonts w:ascii="Times New Roman" w:hAnsi="Times New Roman"/>
                <w:szCs w:val="28"/>
              </w:rPr>
              <w:t>Visual Studio Code</w:t>
            </w:r>
          </w:p>
        </w:tc>
      </w:tr>
      <w:tr w:rsidR="00E42B99" w:rsidRPr="00E42B99" w14:paraId="318B9369" w14:textId="77777777" w:rsidTr="0062641F">
        <w:trPr>
          <w:gridBefore w:val="1"/>
          <w:wBefore w:w="6" w:type="dxa"/>
          <w:trPrChange w:id="1362" w:author="11046017_鄭兆媗" w:date="2024-03-31T16:31:00Z">
            <w:trPr>
              <w:gridBefore w:val="1"/>
            </w:trPr>
          </w:trPrChange>
        </w:trPr>
        <w:tc>
          <w:tcPr>
            <w:tcW w:w="10103" w:type="dxa"/>
            <w:gridSpan w:val="2"/>
            <w:shd w:val="clear" w:color="auto" w:fill="E8E8E8" w:themeFill="background2"/>
            <w:tcPrChange w:id="1363" w:author="11046017_鄭兆媗" w:date="2024-03-31T16:31:00Z">
              <w:tcPr>
                <w:tcW w:w="10188" w:type="dxa"/>
                <w:gridSpan w:val="4"/>
                <w:shd w:val="clear" w:color="auto" w:fill="E8E8E8" w:themeFill="background2"/>
              </w:tcPr>
            </w:tcPrChange>
          </w:tcPr>
          <w:p w14:paraId="2E84A3C5" w14:textId="7434ED09" w:rsidR="00E42B99" w:rsidRPr="00E42B99" w:rsidRDefault="00E42B99">
            <w:pPr>
              <w:spacing w:line="400" w:lineRule="exact"/>
              <w:rPr>
                <w:rFonts w:ascii="Times New Roman" w:hAnsi="Times New Roman"/>
                <w:szCs w:val="28"/>
              </w:rPr>
              <w:pPrChange w:id="1364" w:author="11046017_鄭兆媗" w:date="2024-03-31T16:31:00Z">
                <w:pPr>
                  <w:spacing w:line="360" w:lineRule="exact"/>
                </w:pPr>
              </w:pPrChange>
            </w:pPr>
            <w:r w:rsidRPr="00E42B99">
              <w:rPr>
                <w:rFonts w:ascii="Times New Roman" w:hAnsi="Times New Roman" w:hint="eastAsia"/>
                <w:szCs w:val="28"/>
              </w:rPr>
              <w:t>文件美工程式</w:t>
            </w:r>
          </w:p>
        </w:tc>
      </w:tr>
      <w:tr w:rsidR="00E42B99" w:rsidRPr="00E42B99" w14:paraId="405EA326" w14:textId="77777777" w:rsidTr="0062641F">
        <w:tc>
          <w:tcPr>
            <w:tcW w:w="2671" w:type="dxa"/>
            <w:gridSpan w:val="2"/>
            <w:tcPrChange w:id="1365" w:author="11046017_鄭兆媗" w:date="2024-03-31T16:31:00Z">
              <w:tcPr>
                <w:tcW w:w="2686" w:type="dxa"/>
                <w:gridSpan w:val="3"/>
              </w:tcPr>
            </w:tcPrChange>
          </w:tcPr>
          <w:p w14:paraId="1FE85D2A" w14:textId="7E0ADD2A" w:rsidR="00E42B99" w:rsidRPr="00E42B99" w:rsidRDefault="00E42B99">
            <w:pPr>
              <w:spacing w:line="400" w:lineRule="exact"/>
              <w:rPr>
                <w:rFonts w:ascii="Times New Roman" w:hAnsi="Times New Roman"/>
                <w:szCs w:val="28"/>
              </w:rPr>
              <w:pPrChange w:id="1366" w:author="11046017_鄭兆媗" w:date="2024-03-31T16:31:00Z">
                <w:pPr>
                  <w:spacing w:line="360" w:lineRule="exact"/>
                </w:pPr>
              </w:pPrChange>
            </w:pPr>
            <w:r w:rsidRPr="00E42B99">
              <w:rPr>
                <w:rFonts w:ascii="Times New Roman" w:hAnsi="Times New Roman" w:hint="eastAsia"/>
                <w:szCs w:val="28"/>
              </w:rPr>
              <w:t>UML</w:t>
            </w:r>
            <w:r w:rsidRPr="00E42B99">
              <w:rPr>
                <w:rFonts w:ascii="Times New Roman" w:hAnsi="Times New Roman" w:hint="eastAsia"/>
                <w:szCs w:val="28"/>
              </w:rPr>
              <w:t>工具</w:t>
            </w:r>
          </w:p>
        </w:tc>
        <w:tc>
          <w:tcPr>
            <w:tcW w:w="7438" w:type="dxa"/>
            <w:tcPrChange w:id="1367" w:author="11046017_鄭兆媗" w:date="2024-03-31T16:31:00Z">
              <w:tcPr>
                <w:tcW w:w="7502" w:type="dxa"/>
                <w:gridSpan w:val="2"/>
              </w:tcPr>
            </w:tcPrChange>
          </w:tcPr>
          <w:p w14:paraId="304ACB1B" w14:textId="4A0122A3" w:rsidR="00E42B99" w:rsidRPr="00E42B99" w:rsidRDefault="00E42B99">
            <w:pPr>
              <w:spacing w:line="400" w:lineRule="exact"/>
              <w:rPr>
                <w:rFonts w:ascii="Times New Roman" w:hAnsi="Times New Roman"/>
                <w:szCs w:val="28"/>
              </w:rPr>
              <w:pPrChange w:id="1368" w:author="11046017_鄭兆媗" w:date="2024-03-31T16:31:00Z">
                <w:pPr>
                  <w:spacing w:line="360" w:lineRule="exact"/>
                </w:pPr>
              </w:pPrChange>
            </w:pPr>
            <w:r w:rsidRPr="00E42B99">
              <w:rPr>
                <w:rFonts w:ascii="Times New Roman" w:hAnsi="Times New Roman"/>
                <w:szCs w:val="28"/>
              </w:rPr>
              <w:t>Draw.io</w:t>
            </w:r>
          </w:p>
        </w:tc>
      </w:tr>
      <w:tr w:rsidR="00E42B99" w:rsidRPr="00E42B99" w14:paraId="1D33020D" w14:textId="77777777" w:rsidTr="0062641F">
        <w:tc>
          <w:tcPr>
            <w:tcW w:w="2671" w:type="dxa"/>
            <w:gridSpan w:val="2"/>
            <w:tcPrChange w:id="1369" w:author="11046017_鄭兆媗" w:date="2024-03-31T16:31:00Z">
              <w:tcPr>
                <w:tcW w:w="2686" w:type="dxa"/>
                <w:gridSpan w:val="3"/>
              </w:tcPr>
            </w:tcPrChange>
          </w:tcPr>
          <w:p w14:paraId="30BD0E2C" w14:textId="2651E68D" w:rsidR="00E42B99" w:rsidRPr="00E42B99" w:rsidRDefault="00E42B99">
            <w:pPr>
              <w:spacing w:line="400" w:lineRule="exact"/>
              <w:rPr>
                <w:rFonts w:ascii="Times New Roman" w:hAnsi="Times New Roman"/>
                <w:szCs w:val="28"/>
              </w:rPr>
              <w:pPrChange w:id="1370" w:author="11046017_鄭兆媗" w:date="2024-03-31T16:31:00Z">
                <w:pPr>
                  <w:spacing w:line="360" w:lineRule="exact"/>
                </w:pPr>
              </w:pPrChange>
            </w:pPr>
            <w:r w:rsidRPr="00E42B99">
              <w:rPr>
                <w:rFonts w:ascii="Times New Roman" w:hAnsi="Times New Roman" w:hint="eastAsia"/>
                <w:szCs w:val="28"/>
              </w:rPr>
              <w:t>文件</w:t>
            </w:r>
          </w:p>
        </w:tc>
        <w:tc>
          <w:tcPr>
            <w:tcW w:w="7438" w:type="dxa"/>
            <w:tcPrChange w:id="1371" w:author="11046017_鄭兆媗" w:date="2024-03-31T16:31:00Z">
              <w:tcPr>
                <w:tcW w:w="7502" w:type="dxa"/>
                <w:gridSpan w:val="2"/>
              </w:tcPr>
            </w:tcPrChange>
          </w:tcPr>
          <w:p w14:paraId="5FD583ED" w14:textId="7D034935" w:rsidR="00E42B99" w:rsidRPr="00E42B99" w:rsidRDefault="00E42B99">
            <w:pPr>
              <w:spacing w:line="400" w:lineRule="exact"/>
              <w:rPr>
                <w:rFonts w:ascii="Times New Roman" w:hAnsi="Times New Roman"/>
                <w:szCs w:val="28"/>
              </w:rPr>
              <w:pPrChange w:id="1372" w:author="11046017_鄭兆媗" w:date="2024-03-31T16:31:00Z">
                <w:pPr>
                  <w:spacing w:line="360" w:lineRule="exact"/>
                </w:pPr>
              </w:pPrChange>
            </w:pPr>
            <w:r w:rsidRPr="00E42B99">
              <w:rPr>
                <w:rFonts w:ascii="Times New Roman" w:hAnsi="Times New Roman" w:hint="eastAsia"/>
                <w:szCs w:val="28"/>
              </w:rPr>
              <w:t>Microsoft Office Word</w:t>
            </w:r>
            <w:r w:rsidRPr="00E42B99">
              <w:rPr>
                <w:rFonts w:ascii="Times New Roman" w:hAnsi="Times New Roman" w:hint="eastAsia"/>
                <w:szCs w:val="28"/>
              </w:rPr>
              <w:t>、</w:t>
            </w:r>
            <w:r w:rsidRPr="00E42B99">
              <w:rPr>
                <w:rFonts w:ascii="Times New Roman" w:hAnsi="Times New Roman" w:hint="eastAsia"/>
                <w:szCs w:val="28"/>
              </w:rPr>
              <w:t xml:space="preserve">Google </w:t>
            </w:r>
            <w:r w:rsidRPr="00E42B99">
              <w:rPr>
                <w:rFonts w:ascii="Times New Roman" w:hAnsi="Times New Roman" w:hint="eastAsia"/>
                <w:szCs w:val="28"/>
              </w:rPr>
              <w:t>文件</w:t>
            </w:r>
          </w:p>
        </w:tc>
      </w:tr>
      <w:tr w:rsidR="00E42B99" w:rsidRPr="00E42B99" w14:paraId="7C1A9D6B" w14:textId="77777777" w:rsidTr="0062641F">
        <w:tc>
          <w:tcPr>
            <w:tcW w:w="2671" w:type="dxa"/>
            <w:gridSpan w:val="2"/>
            <w:tcPrChange w:id="1373" w:author="11046017_鄭兆媗" w:date="2024-03-31T16:31:00Z">
              <w:tcPr>
                <w:tcW w:w="2686" w:type="dxa"/>
                <w:gridSpan w:val="3"/>
              </w:tcPr>
            </w:tcPrChange>
          </w:tcPr>
          <w:p w14:paraId="7A180045" w14:textId="627D5B78" w:rsidR="00E42B99" w:rsidRPr="00E42B99" w:rsidRDefault="00E42B99">
            <w:pPr>
              <w:spacing w:line="400" w:lineRule="exact"/>
              <w:rPr>
                <w:rFonts w:ascii="Times New Roman" w:hAnsi="Times New Roman"/>
                <w:szCs w:val="28"/>
              </w:rPr>
              <w:pPrChange w:id="1374" w:author="11046017_鄭兆媗" w:date="2024-03-31T16:31:00Z">
                <w:pPr>
                  <w:spacing w:line="360" w:lineRule="exact"/>
                </w:pPr>
              </w:pPrChange>
            </w:pPr>
            <w:r w:rsidRPr="00E42B99">
              <w:rPr>
                <w:rFonts w:ascii="Times New Roman" w:hAnsi="Times New Roman" w:hint="eastAsia"/>
                <w:szCs w:val="28"/>
              </w:rPr>
              <w:t>簡報</w:t>
            </w:r>
          </w:p>
        </w:tc>
        <w:tc>
          <w:tcPr>
            <w:tcW w:w="7438" w:type="dxa"/>
            <w:tcPrChange w:id="1375" w:author="11046017_鄭兆媗" w:date="2024-03-31T16:31:00Z">
              <w:tcPr>
                <w:tcW w:w="7502" w:type="dxa"/>
                <w:gridSpan w:val="2"/>
              </w:tcPr>
            </w:tcPrChange>
          </w:tcPr>
          <w:p w14:paraId="05CF4870" w14:textId="6C25503D" w:rsidR="00E42B99" w:rsidRPr="00E42B99" w:rsidRDefault="00E42B99">
            <w:pPr>
              <w:spacing w:line="400" w:lineRule="exact"/>
              <w:rPr>
                <w:rFonts w:ascii="Times New Roman" w:hAnsi="Times New Roman"/>
                <w:szCs w:val="28"/>
              </w:rPr>
              <w:pPrChange w:id="1376" w:author="11046017_鄭兆媗" w:date="2024-03-31T16:31:00Z">
                <w:pPr>
                  <w:spacing w:line="360" w:lineRule="exact"/>
                </w:pPr>
              </w:pPrChange>
            </w:pPr>
            <w:r w:rsidRPr="00E42B99">
              <w:rPr>
                <w:rFonts w:ascii="Times New Roman" w:hAnsi="Times New Roman" w:hint="eastAsia"/>
                <w:szCs w:val="28"/>
              </w:rPr>
              <w:t>Microsoft Office PowerPoint</w:t>
            </w:r>
            <w:r w:rsidRPr="00E42B99">
              <w:rPr>
                <w:rFonts w:ascii="Times New Roman" w:hAnsi="Times New Roman" w:hint="eastAsia"/>
                <w:szCs w:val="28"/>
              </w:rPr>
              <w:t>、</w:t>
            </w:r>
            <w:r w:rsidRPr="00E42B99">
              <w:rPr>
                <w:rFonts w:ascii="Times New Roman" w:hAnsi="Times New Roman" w:hint="eastAsia"/>
                <w:szCs w:val="28"/>
              </w:rPr>
              <w:t>Canva</w:t>
            </w:r>
            <w:r w:rsidRPr="00E42B99">
              <w:rPr>
                <w:rFonts w:ascii="Times New Roman" w:hAnsi="Times New Roman" w:hint="eastAsia"/>
                <w:szCs w:val="28"/>
              </w:rPr>
              <w:t>、</w:t>
            </w:r>
            <w:r w:rsidRPr="00E42B99">
              <w:rPr>
                <w:rFonts w:ascii="Times New Roman" w:hAnsi="Times New Roman" w:hint="eastAsia"/>
                <w:szCs w:val="28"/>
              </w:rPr>
              <w:t xml:space="preserve">Google </w:t>
            </w:r>
            <w:r w:rsidRPr="00E42B99">
              <w:rPr>
                <w:rFonts w:ascii="Times New Roman" w:hAnsi="Times New Roman" w:hint="eastAsia"/>
                <w:szCs w:val="28"/>
              </w:rPr>
              <w:t>簡報</w:t>
            </w:r>
          </w:p>
        </w:tc>
      </w:tr>
      <w:tr w:rsidR="00E42B99" w:rsidRPr="00E42B99" w14:paraId="16E63679" w14:textId="77777777" w:rsidTr="0062641F">
        <w:tc>
          <w:tcPr>
            <w:tcW w:w="2671" w:type="dxa"/>
            <w:gridSpan w:val="2"/>
            <w:tcPrChange w:id="1377" w:author="11046017_鄭兆媗" w:date="2024-03-31T16:31:00Z">
              <w:tcPr>
                <w:tcW w:w="2686" w:type="dxa"/>
                <w:gridSpan w:val="3"/>
              </w:tcPr>
            </w:tcPrChange>
          </w:tcPr>
          <w:p w14:paraId="2BC582F9" w14:textId="47852E39" w:rsidR="00E42B99" w:rsidRPr="00E42B99" w:rsidRDefault="00E42B99">
            <w:pPr>
              <w:spacing w:line="400" w:lineRule="exact"/>
              <w:rPr>
                <w:rFonts w:ascii="Times New Roman" w:hAnsi="Times New Roman"/>
                <w:szCs w:val="28"/>
              </w:rPr>
              <w:pPrChange w:id="1378" w:author="11046017_鄭兆媗" w:date="2024-03-31T16:31:00Z">
                <w:pPr>
                  <w:spacing w:line="360" w:lineRule="exact"/>
                </w:pPr>
              </w:pPrChange>
            </w:pPr>
            <w:r w:rsidRPr="00E42B99">
              <w:rPr>
                <w:rFonts w:ascii="Times New Roman" w:hAnsi="Times New Roman" w:hint="eastAsia"/>
                <w:szCs w:val="28"/>
              </w:rPr>
              <w:t>設計圖樣</w:t>
            </w:r>
          </w:p>
        </w:tc>
        <w:tc>
          <w:tcPr>
            <w:tcW w:w="7438" w:type="dxa"/>
            <w:tcPrChange w:id="1379" w:author="11046017_鄭兆媗" w:date="2024-03-31T16:31:00Z">
              <w:tcPr>
                <w:tcW w:w="7502" w:type="dxa"/>
                <w:gridSpan w:val="2"/>
              </w:tcPr>
            </w:tcPrChange>
          </w:tcPr>
          <w:p w14:paraId="533E44E7" w14:textId="270D4CBB" w:rsidR="00E42B99" w:rsidRPr="00E42B99" w:rsidRDefault="00E42B99">
            <w:pPr>
              <w:spacing w:line="400" w:lineRule="exact"/>
              <w:rPr>
                <w:rFonts w:ascii="Times New Roman" w:hAnsi="Times New Roman"/>
                <w:szCs w:val="28"/>
              </w:rPr>
              <w:pPrChange w:id="1380" w:author="11046017_鄭兆媗" w:date="2024-03-31T16:31:00Z">
                <w:pPr>
                  <w:spacing w:line="360" w:lineRule="exact"/>
                </w:pPr>
              </w:pPrChange>
            </w:pPr>
            <w:r w:rsidRPr="00E42B99">
              <w:rPr>
                <w:rFonts w:ascii="Times New Roman" w:hAnsi="Times New Roman"/>
                <w:szCs w:val="28"/>
              </w:rPr>
              <w:t>Procreate</w:t>
            </w:r>
          </w:p>
        </w:tc>
      </w:tr>
    </w:tbl>
    <w:p w14:paraId="614078CF" w14:textId="787CD30F" w:rsidR="00E40B5E" w:rsidRPr="003E7632" w:rsidRDefault="00E40B5E" w:rsidP="000A2F47">
      <w:pPr>
        <w:rPr>
          <w:ins w:id="1381" w:author="11046014_劉育彤" w:date="2024-03-25T15:00:00Z"/>
          <w:del w:id="1382" w:author="11046017_鄭兆媗" w:date="2024-03-31T16:32:00Z"/>
          <w:szCs w:val="28"/>
          <w:rPrChange w:id="1383" w:author="11046014_劉育彤" w:date="2024-03-25T20:17:00Z">
            <w:rPr>
              <w:ins w:id="1384" w:author="11046014_劉育彤" w:date="2024-03-25T15:00:00Z"/>
              <w:del w:id="1385" w:author="11046017_鄭兆媗" w:date="2024-03-31T16:32:00Z"/>
              <w:rFonts w:ascii="標楷體" w:hAnsi="標楷體"/>
              <w:szCs w:val="28"/>
            </w:rPr>
          </w:rPrChange>
        </w:rPr>
      </w:pPr>
    </w:p>
    <w:p w14:paraId="2904131F" w14:textId="77777777" w:rsidR="00C84132" w:rsidRPr="003E7632" w:rsidRDefault="00C84132">
      <w:pPr>
        <w:widowControl/>
        <w:rPr>
          <w:ins w:id="1386" w:author="11046014_劉育彤" w:date="2024-03-25T15:00:00Z"/>
          <w:szCs w:val="28"/>
          <w:rPrChange w:id="1387" w:author="11046014_劉育彤" w:date="2024-03-25T20:17:00Z">
            <w:rPr>
              <w:ins w:id="1388" w:author="11046014_劉育彤" w:date="2024-03-25T15:00:00Z"/>
              <w:rFonts w:ascii="標楷體" w:hAnsi="標楷體"/>
              <w:szCs w:val="28"/>
            </w:rPr>
          </w:rPrChange>
        </w:rPr>
      </w:pPr>
      <w:ins w:id="1389" w:author="11046014_劉育彤" w:date="2024-03-25T15:00:00Z">
        <w:r w:rsidRPr="003E7632">
          <w:rPr>
            <w:szCs w:val="28"/>
            <w:rPrChange w:id="1390" w:author="11046014_劉育彤" w:date="2024-03-25T20:17:00Z">
              <w:rPr>
                <w:rFonts w:ascii="標楷體" w:hAnsi="標楷體"/>
                <w:szCs w:val="28"/>
              </w:rPr>
            </w:rPrChange>
          </w:rPr>
          <w:br w:type="page"/>
        </w:r>
      </w:ins>
    </w:p>
    <w:p w14:paraId="59153110" w14:textId="0D5C39B3" w:rsidR="00C84132" w:rsidRPr="00FB1867" w:rsidRDefault="00C84132">
      <w:pPr>
        <w:pStyle w:val="1"/>
        <w:ind w:left="0" w:firstLine="0"/>
        <w:rPr>
          <w:ins w:id="1391" w:author="11046014_劉育彤" w:date="2024-03-25T15:00:00Z"/>
        </w:rPr>
        <w:pPrChange w:id="1392" w:author="11046017_鄭兆媗" w:date="2024-03-25T20:17:00Z">
          <w:pPr>
            <w:jc w:val="center"/>
          </w:pPr>
        </w:pPrChange>
      </w:pPr>
      <w:ins w:id="1393" w:author="11046014_劉育彤" w:date="2024-03-25T15:00:00Z">
        <w:del w:id="1394" w:author="11046017_鄭兆媗" w:date="2024-03-25T16:18:00Z">
          <w:r w:rsidRPr="00FB1867">
            <w:rPr>
              <w:rFonts w:hint="eastAsia"/>
            </w:rPr>
            <w:lastRenderedPageBreak/>
            <w:delText>第四</w:delText>
          </w:r>
          <w:r w:rsidRPr="00FB1867">
            <w:delText>章</w:delText>
          </w:r>
          <w:r w:rsidRPr="00FB1867">
            <w:rPr>
              <w:rFonts w:hint="eastAsia"/>
            </w:rPr>
            <w:delText xml:space="preserve">　</w:delText>
          </w:r>
        </w:del>
      </w:ins>
      <w:bookmarkStart w:id="1395" w:name="_Toc166433936"/>
      <w:ins w:id="1396" w:author="11046014_劉育彤" w:date="2024-03-25T15:01:00Z">
        <w:r w:rsidRPr="00FB1867">
          <w:rPr>
            <w:rFonts w:hint="eastAsia"/>
          </w:rPr>
          <w:t>專案時程與組織分工</w:t>
        </w:r>
      </w:ins>
      <w:bookmarkEnd w:id="1395"/>
    </w:p>
    <w:p w14:paraId="1D081FFC" w14:textId="185DF9D4" w:rsidR="00C84132" w:rsidRPr="008B471C" w:rsidRDefault="00135C39">
      <w:pPr>
        <w:pStyle w:val="2"/>
        <w:rPr>
          <w:ins w:id="1397" w:author="11046014_劉育彤" w:date="2024-03-25T15:00:00Z"/>
        </w:rPr>
        <w:pPrChange w:id="1398" w:author="11046021_蔡元振" w:date="2024-03-26T14:25:00Z">
          <w:pPr>
            <w:ind w:firstLineChars="50" w:firstLine="140"/>
          </w:pPr>
        </w:pPrChange>
      </w:pPr>
      <w:ins w:id="1399" w:author="11046017_鄭兆媗" w:date="2024-03-25T20:56:00Z">
        <w:r>
          <w:rPr>
            <w:rFonts w:hint="eastAsia"/>
          </w:rPr>
          <w:t xml:space="preserve"> </w:t>
        </w:r>
      </w:ins>
      <w:ins w:id="1400" w:author="11046014_劉育彤" w:date="2024-03-25T15:01:00Z">
        <w:del w:id="1401" w:author="11046017_鄭兆媗" w:date="2024-03-25T17:16:00Z">
          <w:r w:rsidR="00D0120F" w:rsidRPr="008B471C">
            <w:rPr>
              <w:rFonts w:hint="eastAsia"/>
            </w:rPr>
            <w:delText>4</w:delText>
          </w:r>
        </w:del>
      </w:ins>
      <w:ins w:id="1402" w:author="11046014_劉育彤" w:date="2024-03-25T15:00:00Z">
        <w:del w:id="1403" w:author="11046017_鄭兆媗" w:date="2024-03-25T17:16:00Z">
          <w:r w:rsidR="00C84132" w:rsidRPr="008B471C">
            <w:rPr>
              <w:rFonts w:hint="eastAsia"/>
            </w:rPr>
            <w:delText>-1</w:delText>
          </w:r>
          <w:r w:rsidR="00C84132" w:rsidRPr="008B471C">
            <w:delText xml:space="preserve"> </w:delText>
          </w:r>
        </w:del>
      </w:ins>
      <w:bookmarkStart w:id="1404" w:name="_Toc166433937"/>
      <w:ins w:id="1405" w:author="11046014_劉育彤" w:date="2024-03-25T15:01:00Z">
        <w:r w:rsidR="00D0120F" w:rsidRPr="008B471C">
          <w:rPr>
            <w:rFonts w:hint="eastAsia"/>
          </w:rPr>
          <w:t>專案時程</w:t>
        </w:r>
      </w:ins>
      <w:bookmarkEnd w:id="1404"/>
    </w:p>
    <w:p w14:paraId="5BBFD2F9" w14:textId="77777777" w:rsidR="00C84132" w:rsidRPr="008E1EC9" w:rsidRDefault="00C84132">
      <w:pPr>
        <w:rPr>
          <w:ins w:id="1406" w:author="11046017_鄭兆媗" w:date="2024-03-25T16:48:00Z"/>
          <w:sz w:val="24"/>
          <w:szCs w:val="28"/>
        </w:rPr>
        <w:pPrChange w:id="1407" w:author="11046017_鄭兆媗" w:date="2024-03-25T20:17:00Z">
          <w:pPr>
            <w:ind w:firstLineChars="200" w:firstLine="560"/>
          </w:pPr>
        </w:pPrChange>
      </w:pPr>
      <w:ins w:id="1408" w:author="11046014_劉育彤" w:date="2024-03-25T15:00:00Z">
        <w:r w:rsidRPr="003E7632">
          <w:rPr>
            <w:szCs w:val="28"/>
            <w:rPrChange w:id="1409" w:author="11046014_劉育彤" w:date="2024-03-25T20:17:00Z">
              <w:rPr>
                <w:rFonts w:ascii="標楷體" w:hAnsi="標楷體"/>
                <w:szCs w:val="28"/>
              </w:rPr>
            </w:rPrChange>
          </w:rPr>
          <w:t xml:space="preserve">  </w:t>
        </w:r>
        <w:r w:rsidRPr="003E7632">
          <w:rPr>
            <w:rFonts w:hint="eastAsia"/>
            <w:szCs w:val="28"/>
            <w:rPrChange w:id="1410" w:author="11046014_劉育彤" w:date="2024-03-25T20:17:00Z">
              <w:rPr>
                <w:rFonts w:ascii="標楷體" w:hAnsi="標楷體" w:hint="eastAsia"/>
                <w:szCs w:val="28"/>
              </w:rPr>
            </w:rPrChange>
          </w:rPr>
          <w:t>內</w:t>
        </w:r>
        <w:r w:rsidRPr="003E7632">
          <w:rPr>
            <w:szCs w:val="28"/>
            <w:rPrChange w:id="1411" w:author="11046014_劉育彤" w:date="2024-03-25T20:17:00Z">
              <w:rPr>
                <w:rFonts w:ascii="標楷體" w:hAnsi="標楷體"/>
                <w:szCs w:val="28"/>
              </w:rPr>
            </w:rPrChange>
          </w:rPr>
          <w:t>文</w:t>
        </w:r>
        <w:r w:rsidRPr="003E7632">
          <w:rPr>
            <w:rFonts w:hint="eastAsia"/>
            <w:szCs w:val="28"/>
            <w:rPrChange w:id="1412" w:author="11046014_劉育彤" w:date="2024-03-25T20:17:00Z">
              <w:rPr>
                <w:rFonts w:ascii="標楷體" w:hAnsi="標楷體" w:hint="eastAsia"/>
                <w:szCs w:val="28"/>
              </w:rPr>
            </w:rPrChange>
          </w:rPr>
          <w:t>撰</w:t>
        </w:r>
        <w:r w:rsidRPr="003E7632">
          <w:rPr>
            <w:szCs w:val="28"/>
            <w:rPrChange w:id="1413" w:author="11046014_劉育彤" w:date="2024-03-25T20:17:00Z">
              <w:rPr>
                <w:rFonts w:ascii="標楷體" w:hAnsi="標楷體"/>
                <w:szCs w:val="28"/>
              </w:rPr>
            </w:rPrChange>
          </w:rPr>
          <w:t>寫</w:t>
        </w:r>
        <w:r w:rsidRPr="003E7632">
          <w:rPr>
            <w:szCs w:val="28"/>
            <w:rPrChange w:id="1414" w:author="11046014_劉育彤" w:date="2024-03-25T20:17:00Z">
              <w:rPr>
                <w:rFonts w:ascii="標楷體" w:hAnsi="標楷體"/>
                <w:szCs w:val="28"/>
              </w:rPr>
            </w:rPrChange>
          </w:rPr>
          <w:t>…</w:t>
        </w:r>
      </w:ins>
    </w:p>
    <w:p w14:paraId="25DCE3D4" w14:textId="77777777" w:rsidR="00921BB3" w:rsidRDefault="00921BB3" w:rsidP="00173105">
      <w:pPr>
        <w:widowControl/>
        <w:rPr>
          <w:ins w:id="1415" w:author="11046017_鄭兆媗" w:date="2024-03-25T16:48:00Z"/>
          <w:szCs w:val="28"/>
        </w:rPr>
      </w:pPr>
      <w:ins w:id="1416" w:author="11046017_鄭兆媗" w:date="2024-03-25T16:48:00Z">
        <w:r>
          <w:rPr>
            <w:szCs w:val="28"/>
          </w:rPr>
          <w:br w:type="page"/>
        </w:r>
      </w:ins>
    </w:p>
    <w:p w14:paraId="16E224B4" w14:textId="09057581" w:rsidR="00C84132" w:rsidRPr="003E7632" w:rsidDel="008B471C" w:rsidRDefault="00C84132">
      <w:pPr>
        <w:pStyle w:val="2"/>
        <w:rPr>
          <w:ins w:id="1417" w:author="11046014_劉育彤" w:date="2024-03-25T15:00:00Z"/>
          <w:del w:id="1418" w:author="11046017_鄭兆媗" w:date="2024-03-25T17:29:00Z"/>
          <w:rPrChange w:id="1419" w:author="11046014_劉育彤" w:date="2024-03-25T15:57:00Z">
            <w:rPr>
              <w:ins w:id="1420" w:author="11046014_劉育彤" w:date="2024-03-25T15:00:00Z"/>
              <w:del w:id="1421" w:author="11046017_鄭兆媗" w:date="2024-03-25T17:29:00Z"/>
              <w:rFonts w:ascii="標楷體" w:hAnsi="標楷體"/>
              <w:szCs w:val="28"/>
            </w:rPr>
          </w:rPrChange>
        </w:rPr>
        <w:pPrChange w:id="1422" w:author="11046021_蔡元振" w:date="2024-03-26T14:25:00Z">
          <w:pPr>
            <w:ind w:firstLineChars="200" w:firstLine="560"/>
          </w:pPr>
        </w:pPrChange>
      </w:pPr>
      <w:bookmarkStart w:id="1423" w:name="_Toc162302609"/>
      <w:bookmarkStart w:id="1424" w:name="_Toc162302662"/>
      <w:bookmarkStart w:id="1425" w:name="_Toc162303286"/>
      <w:bookmarkStart w:id="1426" w:name="_Toc166433938"/>
      <w:bookmarkEnd w:id="1423"/>
      <w:bookmarkEnd w:id="1424"/>
      <w:bookmarkEnd w:id="1425"/>
      <w:bookmarkEnd w:id="1426"/>
    </w:p>
    <w:p w14:paraId="690D7EC9" w14:textId="1F541C88" w:rsidR="00C84132" w:rsidRPr="008B471C" w:rsidRDefault="00D0120F" w:rsidP="0027530B">
      <w:pPr>
        <w:pStyle w:val="2"/>
        <w:rPr>
          <w:del w:id="1427" w:author="11046017_鄭兆媗" w:date="2024-03-25T17:27:00Z"/>
        </w:rPr>
      </w:pPr>
      <w:ins w:id="1428" w:author="11046014_劉育彤" w:date="2024-03-25T15:01:00Z">
        <w:del w:id="1429" w:author="11046017_鄭兆媗" w:date="2024-03-25T17:16:00Z">
          <w:r w:rsidRPr="008B471C">
            <w:rPr>
              <w:rFonts w:hint="eastAsia"/>
            </w:rPr>
            <w:delText>4</w:delText>
          </w:r>
        </w:del>
      </w:ins>
      <w:ins w:id="1430" w:author="11046014_劉育彤" w:date="2024-03-25T15:00:00Z">
        <w:del w:id="1431" w:author="11046017_鄭兆媗" w:date="2024-03-25T17:16:00Z">
          <w:r w:rsidR="00C84132" w:rsidRPr="008B471C">
            <w:rPr>
              <w:rFonts w:hint="eastAsia"/>
            </w:rPr>
            <w:delText xml:space="preserve">-2 </w:delText>
          </w:r>
        </w:del>
      </w:ins>
      <w:ins w:id="1432" w:author="11046014_劉育彤" w:date="2024-03-25T15:01:00Z">
        <w:del w:id="1433" w:author="11046017_鄭兆媗" w:date="2024-03-25T17:28:00Z">
          <w:r w:rsidRPr="008B471C">
            <w:rPr>
              <w:rFonts w:hint="eastAsia"/>
            </w:rPr>
            <w:delText>專案組織與</w:delText>
          </w:r>
        </w:del>
      </w:ins>
      <w:ins w:id="1434" w:author="11046014_劉育彤" w:date="2024-03-25T15:02:00Z">
        <w:del w:id="1435" w:author="11046017_鄭兆媗" w:date="2024-03-25T17:28:00Z">
          <w:r w:rsidRPr="008B471C">
            <w:rPr>
              <w:rFonts w:hint="eastAsia"/>
            </w:rPr>
            <w:delText>分工</w:delText>
          </w:r>
        </w:del>
      </w:ins>
      <w:bookmarkStart w:id="1436" w:name="_Toc162302610"/>
      <w:bookmarkStart w:id="1437" w:name="_Toc162302663"/>
      <w:bookmarkStart w:id="1438" w:name="_Toc162303287"/>
      <w:bookmarkStart w:id="1439" w:name="_Toc166433939"/>
      <w:bookmarkEnd w:id="1436"/>
      <w:bookmarkEnd w:id="1437"/>
      <w:bookmarkEnd w:id="1438"/>
      <w:bookmarkEnd w:id="1439"/>
    </w:p>
    <w:p w14:paraId="45C5C72D" w14:textId="467D6BCF" w:rsidR="00C84132" w:rsidRPr="00184190" w:rsidRDefault="00C84132">
      <w:pPr>
        <w:pStyle w:val="2"/>
        <w:rPr>
          <w:ins w:id="1440" w:author="11046014_劉育彤" w:date="2024-03-25T15:00:00Z"/>
          <w:del w:id="1441" w:author="11046017_鄭兆媗" w:date="2024-03-25T16:46:00Z"/>
          <w:rPrChange w:id="1442" w:author="11046017_鄭兆媗" w:date="2024-03-25T20:17:00Z">
            <w:rPr>
              <w:ins w:id="1443" w:author="11046014_劉育彤" w:date="2024-03-25T15:00:00Z"/>
              <w:del w:id="1444" w:author="11046017_鄭兆媗" w:date="2024-03-25T16:46:00Z"/>
              <w:rFonts w:ascii="標楷體" w:hAnsi="標楷體"/>
              <w:szCs w:val="28"/>
            </w:rPr>
          </w:rPrChange>
        </w:rPr>
        <w:pPrChange w:id="1445" w:author="11046021_蔡元振" w:date="2024-03-26T14:25:00Z">
          <w:pPr>
            <w:ind w:firstLineChars="200" w:firstLine="560"/>
          </w:pPr>
        </w:pPrChange>
      </w:pPr>
      <w:ins w:id="1446" w:author="11046014_劉育彤" w:date="2024-03-25T15:00:00Z">
        <w:del w:id="1447" w:author="11046017_鄭兆媗" w:date="2024-03-25T16:46:00Z">
          <w:r w:rsidRPr="00184190">
            <w:rPr>
              <w:rFonts w:hint="eastAsia"/>
              <w:rPrChange w:id="1448" w:author="11046017_鄭兆媗" w:date="2024-03-25T20:17:00Z">
                <w:rPr>
                  <w:rFonts w:ascii="標楷體" w:hAnsi="標楷體" w:hint="eastAsia"/>
                  <w:szCs w:val="28"/>
                </w:rPr>
              </w:rPrChange>
            </w:rPr>
            <w:delText>內</w:delText>
          </w:r>
          <w:r w:rsidRPr="00184190">
            <w:rPr>
              <w:rPrChange w:id="1449" w:author="11046017_鄭兆媗" w:date="2024-03-25T20:17:00Z">
                <w:rPr>
                  <w:rFonts w:ascii="標楷體" w:hAnsi="標楷體"/>
                  <w:szCs w:val="28"/>
                </w:rPr>
              </w:rPrChange>
            </w:rPr>
            <w:delText>文</w:delText>
          </w:r>
          <w:r w:rsidRPr="00184190">
            <w:rPr>
              <w:rFonts w:hint="eastAsia"/>
              <w:rPrChange w:id="1450" w:author="11046017_鄭兆媗" w:date="2024-03-25T20:17:00Z">
                <w:rPr>
                  <w:rFonts w:ascii="標楷體" w:hAnsi="標楷體" w:hint="eastAsia"/>
                  <w:szCs w:val="28"/>
                </w:rPr>
              </w:rPrChange>
            </w:rPr>
            <w:delText>撰</w:delText>
          </w:r>
          <w:r w:rsidRPr="00184190">
            <w:rPr>
              <w:rPrChange w:id="1451" w:author="11046017_鄭兆媗" w:date="2024-03-25T20:17:00Z">
                <w:rPr>
                  <w:rFonts w:ascii="標楷體" w:hAnsi="標楷體"/>
                  <w:szCs w:val="28"/>
                </w:rPr>
              </w:rPrChange>
            </w:rPr>
            <w:delText>寫</w:delText>
          </w:r>
          <w:r w:rsidRPr="00184190">
            <w:rPr>
              <w:rPrChange w:id="1452" w:author="11046017_鄭兆媗" w:date="2024-03-25T20:17:00Z">
                <w:rPr>
                  <w:rFonts w:ascii="標楷體" w:hAnsi="標楷體"/>
                  <w:szCs w:val="28"/>
                </w:rPr>
              </w:rPrChange>
            </w:rPr>
            <w:delText>…</w:delText>
          </w:r>
          <w:bookmarkStart w:id="1453" w:name="_Toc162302611"/>
          <w:bookmarkStart w:id="1454" w:name="_Toc162302664"/>
          <w:bookmarkStart w:id="1455" w:name="_Toc162303288"/>
          <w:bookmarkStart w:id="1456" w:name="_Toc166433940"/>
          <w:bookmarkEnd w:id="1453"/>
          <w:bookmarkEnd w:id="1454"/>
          <w:bookmarkEnd w:id="1455"/>
          <w:bookmarkEnd w:id="1456"/>
        </w:del>
      </w:ins>
    </w:p>
    <w:p w14:paraId="1F01C31F" w14:textId="77777777" w:rsidR="00C30C21" w:rsidRPr="00B303A6" w:rsidRDefault="00C30C21">
      <w:pPr>
        <w:pStyle w:val="2"/>
        <w:rPr>
          <w:ins w:id="1457" w:author="11046014_劉育彤" w:date="2024-03-25T14:50:00Z"/>
          <w:del w:id="1458" w:author="11046017_鄭兆媗" w:date="2024-03-25T16:46:00Z"/>
          <w:rPrChange w:id="1459" w:author="11046017_鄭兆媗" w:date="2024-03-25T20:17:00Z">
            <w:rPr>
              <w:ins w:id="1460" w:author="11046014_劉育彤" w:date="2024-03-25T14:50:00Z"/>
              <w:del w:id="1461" w:author="11046017_鄭兆媗" w:date="2024-03-25T16:46:00Z"/>
              <w:rFonts w:ascii="標楷體" w:hAnsi="標楷體"/>
              <w:szCs w:val="28"/>
            </w:rPr>
          </w:rPrChange>
        </w:rPr>
        <w:pPrChange w:id="1462" w:author="11046021_蔡元振" w:date="2024-03-26T14:25:00Z">
          <w:pPr>
            <w:ind w:firstLineChars="200" w:firstLine="560"/>
          </w:pPr>
        </w:pPrChange>
      </w:pPr>
      <w:bookmarkStart w:id="1463" w:name="_Toc162302612"/>
      <w:bookmarkStart w:id="1464" w:name="_Toc162302665"/>
      <w:bookmarkStart w:id="1465" w:name="_Toc162303289"/>
      <w:bookmarkStart w:id="1466" w:name="_Toc166433941"/>
      <w:bookmarkEnd w:id="1463"/>
      <w:bookmarkEnd w:id="1464"/>
      <w:bookmarkEnd w:id="1465"/>
      <w:bookmarkEnd w:id="1466"/>
    </w:p>
    <w:p w14:paraId="1006E55B" w14:textId="4C9DD04E" w:rsidR="00CD5906" w:rsidRPr="00B303A6" w:rsidDel="00C30C21" w:rsidRDefault="00CD5906">
      <w:pPr>
        <w:pStyle w:val="2"/>
        <w:rPr>
          <w:del w:id="1467" w:author="11046017_鄭兆媗" w:date="2024-03-25T17:28:00Z"/>
          <w:rPrChange w:id="1468" w:author="11046014_劉育彤" w:date="2024-03-25T20:38:00Z">
            <w:rPr>
              <w:del w:id="1469" w:author="11046017_鄭兆媗" w:date="2024-03-25T17:28:00Z"/>
              <w:rFonts w:ascii="標楷體" w:hAnsi="標楷體"/>
              <w:sz w:val="32"/>
              <w:szCs w:val="32"/>
            </w:rPr>
          </w:rPrChange>
        </w:rPr>
        <w:pPrChange w:id="1470" w:author="11046021_蔡元振" w:date="2024-03-26T14:25:00Z">
          <w:pPr>
            <w:ind w:firstLineChars="50" w:firstLine="160"/>
          </w:pPr>
        </w:pPrChange>
      </w:pPr>
      <w:del w:id="1471" w:author="11046017_鄭兆媗" w:date="2024-03-25T17:28:00Z">
        <w:r w:rsidRPr="00B303A6" w:rsidDel="00C30C21">
          <w:rPr>
            <w:rPrChange w:id="1472" w:author="11046017_鄭兆媗" w:date="2024-03-25T20:17:00Z">
              <w:rPr>
                <w:rFonts w:ascii="標楷體" w:hAnsi="標楷體"/>
                <w:sz w:val="32"/>
                <w:szCs w:val="32"/>
              </w:rPr>
            </w:rPrChange>
          </w:rPr>
          <w:delText>1-1</w:delText>
        </w:r>
        <w:r w:rsidRPr="00B303A6" w:rsidDel="00C30C21">
          <w:rPr>
            <w:rPrChange w:id="1473" w:author="11046014_劉育彤" w:date="2024-03-25T20:38:00Z">
              <w:rPr>
                <w:rFonts w:ascii="標楷體" w:hAnsi="標楷體"/>
                <w:sz w:val="32"/>
                <w:szCs w:val="32"/>
              </w:rPr>
            </w:rPrChange>
          </w:rPr>
          <w:delText xml:space="preserve"> </w:delText>
        </w:r>
        <w:r w:rsidR="00940676" w:rsidRPr="00B303A6" w:rsidDel="00C30C21">
          <w:rPr>
            <w:rFonts w:hint="eastAsia"/>
            <w:rPrChange w:id="1474" w:author="11046014_劉育彤" w:date="2024-03-25T20:38:00Z">
              <w:rPr>
                <w:rFonts w:ascii="標楷體" w:hAnsi="標楷體" w:hint="eastAsia"/>
                <w:sz w:val="32"/>
                <w:szCs w:val="32"/>
              </w:rPr>
            </w:rPrChange>
          </w:rPr>
          <w:delText>背景</w:delText>
        </w:r>
        <w:r w:rsidR="00940676" w:rsidRPr="00B303A6" w:rsidDel="00C30C21">
          <w:rPr>
            <w:rPrChange w:id="1475" w:author="11046014_劉育彤" w:date="2024-03-25T20:38:00Z">
              <w:rPr>
                <w:rFonts w:ascii="標楷體" w:hAnsi="標楷體"/>
                <w:sz w:val="32"/>
                <w:szCs w:val="32"/>
              </w:rPr>
            </w:rPrChange>
          </w:rPr>
          <w:delText>介</w:delText>
        </w:r>
        <w:r w:rsidR="00940676" w:rsidRPr="00B303A6" w:rsidDel="00C30C21">
          <w:rPr>
            <w:rFonts w:hint="eastAsia"/>
            <w:rPrChange w:id="1476" w:author="11046014_劉育彤" w:date="2024-03-25T20:38:00Z">
              <w:rPr>
                <w:rFonts w:ascii="標楷體" w:hAnsi="標楷體" w:hint="eastAsia"/>
                <w:sz w:val="32"/>
                <w:szCs w:val="32"/>
              </w:rPr>
            </w:rPrChange>
          </w:rPr>
          <w:delText>紹</w:delText>
        </w:r>
        <w:bookmarkStart w:id="1477" w:name="_Toc162302613"/>
        <w:bookmarkStart w:id="1478" w:name="_Toc162302666"/>
        <w:bookmarkStart w:id="1479" w:name="_Toc162303290"/>
        <w:bookmarkStart w:id="1480" w:name="_Toc166433942"/>
        <w:bookmarkEnd w:id="1477"/>
        <w:bookmarkEnd w:id="1478"/>
        <w:bookmarkEnd w:id="1479"/>
        <w:bookmarkEnd w:id="1480"/>
      </w:del>
    </w:p>
    <w:p w14:paraId="73997F11" w14:textId="6970BFB1" w:rsidR="00CD5906" w:rsidRPr="00B303A6" w:rsidDel="00C30C21" w:rsidRDefault="00CD5906">
      <w:pPr>
        <w:pStyle w:val="2"/>
        <w:rPr>
          <w:del w:id="1481" w:author="11046017_鄭兆媗" w:date="2024-03-25T17:28:00Z"/>
          <w:rPrChange w:id="1482" w:author="11046017_鄭兆媗" w:date="2024-03-25T20:17:00Z">
            <w:rPr>
              <w:del w:id="1483" w:author="11046017_鄭兆媗" w:date="2024-03-25T17:28:00Z"/>
              <w:rFonts w:ascii="標楷體" w:hAnsi="標楷體"/>
              <w:szCs w:val="28"/>
            </w:rPr>
          </w:rPrChange>
        </w:rPr>
        <w:pPrChange w:id="1484" w:author="11046021_蔡元振" w:date="2024-03-26T14:25:00Z">
          <w:pPr>
            <w:ind w:firstLineChars="200" w:firstLine="560"/>
          </w:pPr>
        </w:pPrChange>
      </w:pPr>
      <w:del w:id="1485" w:author="11046017_鄭兆媗" w:date="2024-03-25T17:28:00Z">
        <w:r w:rsidRPr="00B303A6" w:rsidDel="00C30C21">
          <w:rPr>
            <w:rPrChange w:id="1486" w:author="11046017_鄭兆媗" w:date="2024-03-25T20:17:00Z">
              <w:rPr>
                <w:rFonts w:ascii="標楷體" w:hAnsi="標楷體"/>
                <w:szCs w:val="28"/>
              </w:rPr>
            </w:rPrChange>
          </w:rPr>
          <w:delText xml:space="preserve">  </w:delText>
        </w:r>
        <w:r w:rsidRPr="00B303A6" w:rsidDel="00C30C21">
          <w:rPr>
            <w:rFonts w:hint="eastAsia"/>
            <w:rPrChange w:id="1487" w:author="11046017_鄭兆媗" w:date="2024-03-25T20:17:00Z">
              <w:rPr>
                <w:rFonts w:ascii="標楷體" w:hAnsi="標楷體" w:hint="eastAsia"/>
                <w:szCs w:val="28"/>
              </w:rPr>
            </w:rPrChange>
          </w:rPr>
          <w:delText>內</w:delText>
        </w:r>
        <w:r w:rsidRPr="00B303A6" w:rsidDel="00C30C21">
          <w:rPr>
            <w:rPrChange w:id="1488" w:author="11046017_鄭兆媗" w:date="2024-03-25T20:17:00Z">
              <w:rPr>
                <w:rFonts w:ascii="標楷體" w:hAnsi="標楷體"/>
                <w:szCs w:val="28"/>
              </w:rPr>
            </w:rPrChange>
          </w:rPr>
          <w:delText>文</w:delText>
        </w:r>
        <w:r w:rsidRPr="00B303A6" w:rsidDel="00C30C21">
          <w:rPr>
            <w:rFonts w:hint="eastAsia"/>
            <w:rPrChange w:id="1489" w:author="11046017_鄭兆媗" w:date="2024-03-25T20:17:00Z">
              <w:rPr>
                <w:rFonts w:ascii="標楷體" w:hAnsi="標楷體" w:hint="eastAsia"/>
                <w:szCs w:val="28"/>
              </w:rPr>
            </w:rPrChange>
          </w:rPr>
          <w:delText>撰</w:delText>
        </w:r>
        <w:r w:rsidRPr="00B303A6" w:rsidDel="00C30C21">
          <w:rPr>
            <w:rPrChange w:id="1490" w:author="11046017_鄭兆媗" w:date="2024-03-25T20:17:00Z">
              <w:rPr>
                <w:rFonts w:ascii="標楷體" w:hAnsi="標楷體"/>
                <w:szCs w:val="28"/>
              </w:rPr>
            </w:rPrChange>
          </w:rPr>
          <w:delText>寫</w:delText>
        </w:r>
        <w:r w:rsidRPr="00B303A6" w:rsidDel="00C30C21">
          <w:rPr>
            <w:rPrChange w:id="1491" w:author="11046017_鄭兆媗" w:date="2024-03-25T20:17:00Z">
              <w:rPr>
                <w:rFonts w:ascii="標楷體" w:hAnsi="標楷體"/>
                <w:szCs w:val="28"/>
              </w:rPr>
            </w:rPrChange>
          </w:rPr>
          <w:delText>…</w:delText>
        </w:r>
        <w:bookmarkStart w:id="1492" w:name="_Toc162302614"/>
        <w:bookmarkStart w:id="1493" w:name="_Toc162302667"/>
        <w:bookmarkStart w:id="1494" w:name="_Toc162303291"/>
        <w:bookmarkStart w:id="1495" w:name="_Toc166433943"/>
        <w:bookmarkEnd w:id="1492"/>
        <w:bookmarkEnd w:id="1493"/>
        <w:bookmarkEnd w:id="1494"/>
        <w:bookmarkEnd w:id="1495"/>
      </w:del>
    </w:p>
    <w:p w14:paraId="62AC930E" w14:textId="591EA525" w:rsidR="000226E4" w:rsidRPr="008E1EC9" w:rsidRDefault="000226E4">
      <w:pPr>
        <w:pStyle w:val="2"/>
        <w:rPr>
          <w:del w:id="1496" w:author="11046017_鄭兆媗" w:date="2024-03-25T16:46:00Z"/>
          <w:sz w:val="24"/>
          <w:szCs w:val="24"/>
          <w:rPrChange w:id="1497" w:author="11046017_鄭兆媗" w:date="2024-03-25T20:17:00Z">
            <w:rPr>
              <w:del w:id="1498" w:author="11046017_鄭兆媗" w:date="2024-03-25T16:46:00Z"/>
              <w:b/>
              <w:color w:val="FF0000"/>
              <w:sz w:val="32"/>
              <w:szCs w:val="32"/>
            </w:rPr>
          </w:rPrChange>
        </w:rPr>
        <w:pPrChange w:id="1499" w:author="11046021_蔡元振" w:date="2024-03-26T14:25:00Z">
          <w:pPr>
            <w:widowControl/>
            <w:jc w:val="center"/>
          </w:pPr>
        </w:pPrChange>
      </w:pPr>
      <w:del w:id="1500" w:author="11046017_鄭兆媗" w:date="2024-03-25T16:46:00Z">
        <w:r w:rsidRPr="00B303A6">
          <w:rPr>
            <w:rPrChange w:id="1501" w:author="11046017_鄭兆媗" w:date="2024-03-25T20:17:00Z">
              <w:rPr>
                <w:rFonts w:ascii="標楷體" w:hAnsi="標楷體"/>
                <w:szCs w:val="28"/>
              </w:rPr>
            </w:rPrChange>
          </w:rPr>
          <w:br w:type="page"/>
        </w:r>
        <w:r w:rsidRPr="00B303A6">
          <w:rPr>
            <w:rFonts w:hint="eastAsia"/>
            <w:rPrChange w:id="1502" w:author="11046017_鄭兆媗" w:date="2024-03-25T20:17:00Z">
              <w:rPr>
                <w:rFonts w:hint="eastAsia"/>
                <w:b/>
                <w:color w:val="FF0000"/>
                <w:sz w:val="32"/>
                <w:szCs w:val="32"/>
                <w:u w:val="single"/>
              </w:rPr>
            </w:rPrChange>
          </w:rPr>
          <w:delText>表</w:delText>
        </w:r>
        <w:r w:rsidRPr="00B303A6">
          <w:rPr>
            <w:rPrChange w:id="1503" w:author="11046017_鄭兆媗" w:date="2024-03-25T20:17:00Z">
              <w:rPr>
                <w:b/>
                <w:color w:val="FF0000"/>
                <w:sz w:val="32"/>
                <w:szCs w:val="32"/>
                <w:u w:val="single"/>
              </w:rPr>
            </w:rPrChange>
          </w:rPr>
          <w:delText xml:space="preserve">4-2 </w:delText>
        </w:r>
        <w:r w:rsidRPr="00B303A6">
          <w:rPr>
            <w:rFonts w:hint="eastAsia"/>
            <w:rPrChange w:id="1504" w:author="11046017_鄭兆媗" w:date="2024-03-25T20:17:00Z">
              <w:rPr>
                <w:rFonts w:hint="eastAsia"/>
                <w:b/>
                <w:color w:val="FF0000"/>
                <w:sz w:val="32"/>
                <w:szCs w:val="32"/>
                <w:u w:val="single"/>
              </w:rPr>
            </w:rPrChange>
          </w:rPr>
          <w:delText>專案組織與分工</w:delText>
        </w:r>
        <w:r w:rsidRPr="00B303A6">
          <w:rPr>
            <w:rFonts w:hint="eastAsia"/>
            <w:rPrChange w:id="1505" w:author="11046017_鄭兆媗" w:date="2024-03-25T20:17:00Z">
              <w:rPr>
                <w:rFonts w:hint="eastAsia"/>
                <w:b/>
                <w:color w:val="FF0000"/>
                <w:sz w:val="32"/>
                <w:szCs w:val="32"/>
              </w:rPr>
            </w:rPrChange>
          </w:rPr>
          <w:delText>（範本</w:delText>
        </w:r>
        <w:r w:rsidRPr="000226E4">
          <w:rPr>
            <w:color w:val="FF0000"/>
            <w:szCs w:val="32"/>
          </w:rPr>
          <w:delText>）</w:delText>
        </w:r>
      </w:del>
    </w:p>
    <w:p w14:paraId="11925EE0" w14:textId="7577B098" w:rsidR="0079333A" w:rsidRPr="00A47CE9" w:rsidRDefault="0079333A">
      <w:pPr>
        <w:pStyle w:val="2"/>
        <w:rPr>
          <w:del w:id="1506" w:author="11046017_鄭兆媗" w:date="2024-03-25T17:29:00Z"/>
        </w:rPr>
        <w:pPrChange w:id="1507" w:author="11046021_蔡元振" w:date="2024-03-26T14:25:00Z">
          <w:pPr>
            <w:jc w:val="right"/>
          </w:pPr>
        </w:pPrChange>
      </w:pPr>
      <w:del w:id="1508" w:author="11046017_鄭兆媗" w:date="2024-03-25T16:46:00Z">
        <w:r w:rsidRPr="003E7632">
          <w:rPr>
            <w:rFonts w:hint="eastAsia"/>
            <w:rPrChange w:id="1509" w:author="11046014_劉育彤" w:date="2024-03-25T20:17:00Z">
              <w:rPr>
                <w:rFonts w:ascii="標楷體" w:hAnsi="標楷體" w:hint="eastAsia"/>
              </w:rPr>
            </w:rPrChange>
          </w:rPr>
          <w:delText>●</w:delText>
        </w:r>
        <w:r w:rsidRPr="00A47CE9">
          <w:delText>主要負責人</w:delText>
        </w:r>
        <w:r>
          <w:rPr>
            <w:rFonts w:hint="eastAsia"/>
          </w:rPr>
          <w:delText xml:space="preserve">  </w:delText>
        </w:r>
        <w:r w:rsidRPr="0075669A">
          <w:rPr>
            <w:rFonts w:ascii="新細明體" w:eastAsia="新細明體" w:hAnsi="新細明體" w:cs="新細明體" w:hint="eastAsia"/>
          </w:rPr>
          <w:delText>〇</w:delText>
        </w:r>
        <w:r w:rsidRPr="00A47CE9">
          <w:delText>次要負責人</w:delText>
        </w:r>
        <w:r>
          <w:rPr>
            <w:rFonts w:hint="eastAsia"/>
          </w:rPr>
          <w:delText xml:space="preserve"> (</w:delText>
        </w:r>
        <w:r>
          <w:rPr>
            <w:rFonts w:hint="eastAsia"/>
          </w:rPr>
          <w:delText>每一項只能有</w:delText>
        </w:r>
        <w:r>
          <w:rPr>
            <w:rFonts w:hint="eastAsia"/>
          </w:rPr>
          <w:delText>1</w:delText>
        </w:r>
        <w:r>
          <w:rPr>
            <w:rFonts w:hint="eastAsia"/>
          </w:rPr>
          <w:delText>位主要負責人，次</w:delText>
        </w:r>
        <w:r>
          <w:delText>要負責人最多</w:delText>
        </w:r>
        <w:r>
          <w:rPr>
            <w:rFonts w:hint="eastAsia"/>
          </w:rPr>
          <w:delText>2</w:delText>
        </w:r>
        <w:r>
          <w:rPr>
            <w:rFonts w:hint="eastAsia"/>
          </w:rPr>
          <w:delText>位</w:delText>
        </w:r>
        <w:r>
          <w:delText xml:space="preserve">)  </w:delText>
        </w:r>
      </w:del>
      <w:bookmarkStart w:id="1510" w:name="_Toc162302615"/>
      <w:bookmarkStart w:id="1511" w:name="_Toc162302668"/>
      <w:bookmarkStart w:id="1512" w:name="_Toc162303292"/>
      <w:bookmarkStart w:id="1513" w:name="_Toc166433944"/>
      <w:bookmarkEnd w:id="1510"/>
      <w:bookmarkEnd w:id="1511"/>
      <w:bookmarkEnd w:id="1512"/>
      <w:bookmarkEnd w:id="1513"/>
    </w:p>
    <w:p w14:paraId="0B3C8CDC" w14:textId="1E5045A8" w:rsidR="008D1382" w:rsidRDefault="00135C39">
      <w:pPr>
        <w:pStyle w:val="2"/>
        <w:rPr>
          <w:ins w:id="1514" w:author="11046017_鄭兆媗" w:date="2024-03-25T17:30:00Z"/>
        </w:rPr>
        <w:pPrChange w:id="1515" w:author="11046021_蔡元振" w:date="2024-03-26T14:25:00Z">
          <w:pPr>
            <w:widowControl/>
          </w:pPr>
        </w:pPrChange>
      </w:pPr>
      <w:ins w:id="1516" w:author="11046017_鄭兆媗" w:date="2024-03-25T20:56:00Z">
        <w:r>
          <w:rPr>
            <w:rFonts w:hint="eastAsia"/>
          </w:rPr>
          <w:t xml:space="preserve"> </w:t>
        </w:r>
      </w:ins>
      <w:bookmarkStart w:id="1517" w:name="_Toc166433945"/>
      <w:ins w:id="1518" w:author="11046017_鄭兆媗" w:date="2024-03-25T17:30:00Z">
        <w:r w:rsidR="008D1382">
          <w:rPr>
            <w:rFonts w:hint="eastAsia"/>
          </w:rPr>
          <w:t>專案組織與分工</w:t>
        </w:r>
        <w:bookmarkEnd w:id="1517"/>
      </w:ins>
    </w:p>
    <w:p w14:paraId="08AADCF0" w14:textId="4F99F9CF" w:rsidR="00357801" w:rsidRDefault="00357DCC">
      <w:pPr>
        <w:pStyle w:val="af0"/>
        <w:keepNext/>
        <w:jc w:val="center"/>
        <w:rPr>
          <w:ins w:id="1519" w:author="11046017_鄭兆媗" w:date="2024-03-25T17:32:00Z"/>
        </w:rPr>
        <w:pPrChange w:id="1520" w:author="11046017_鄭兆媗" w:date="2024-03-25T17:33:00Z">
          <w:pPr/>
        </w:pPrChange>
      </w:pPr>
      <w:bookmarkStart w:id="1521" w:name="_Toc162302671"/>
      <w:proofErr w:type="gramStart"/>
      <w:ins w:id="1522" w:author="11046017_鄭兆媗" w:date="2024-03-25T17:38:00Z">
        <w:r>
          <w:rPr>
            <w:rFonts w:hint="eastAsia"/>
            <w:lang w:eastAsia="zh-TW"/>
          </w:rPr>
          <w:t>▼</w:t>
        </w:r>
      </w:ins>
      <w:proofErr w:type="gramEnd"/>
      <w:ins w:id="1523" w:author="11046017_鄭兆媗" w:date="2024-03-25T17:32:00Z">
        <w:r w:rsidR="00357801">
          <w:rPr>
            <w:rFonts w:hint="eastAsia"/>
            <w:lang w:eastAsia="zh-TW"/>
          </w:rPr>
          <w:t>表</w:t>
        </w:r>
        <w:r w:rsidR="00357801">
          <w:rPr>
            <w:rFonts w:hint="eastAsia"/>
            <w:lang w:eastAsia="zh-TW"/>
          </w:rPr>
          <w:t xml:space="preserve"> </w:t>
        </w:r>
      </w:ins>
      <w:r w:rsidR="009C5D48">
        <w:rPr>
          <w:lang w:eastAsia="zh-TW"/>
        </w:rPr>
        <w:fldChar w:fldCharType="begin"/>
      </w:r>
      <w:r w:rsidR="009C5D48">
        <w:rPr>
          <w:lang w:eastAsia="zh-TW"/>
        </w:rPr>
        <w:instrText xml:space="preserve"> </w:instrText>
      </w:r>
      <w:r w:rsidR="009C5D48">
        <w:rPr>
          <w:rFonts w:hint="eastAsia"/>
          <w:lang w:eastAsia="zh-TW"/>
        </w:rPr>
        <w:instrText>STYLEREF 2 \s</w:instrText>
      </w:r>
      <w:r w:rsidR="009C5D48">
        <w:rPr>
          <w:lang w:eastAsia="zh-TW"/>
        </w:rPr>
        <w:instrText xml:space="preserve"> </w:instrText>
      </w:r>
      <w:r w:rsidR="009C5D48">
        <w:rPr>
          <w:lang w:eastAsia="zh-TW"/>
        </w:rPr>
        <w:fldChar w:fldCharType="separate"/>
      </w:r>
      <w:r w:rsidR="009C5D48">
        <w:rPr>
          <w:noProof/>
          <w:lang w:eastAsia="zh-TW"/>
        </w:rPr>
        <w:t>4-2</w:t>
      </w:r>
      <w:r w:rsidR="009C5D48">
        <w:rPr>
          <w:lang w:eastAsia="zh-TW"/>
        </w:rPr>
        <w:fldChar w:fldCharType="end"/>
      </w:r>
      <w:r w:rsidR="009C5D48">
        <w:rPr>
          <w:lang w:eastAsia="zh-TW"/>
        </w:rPr>
        <w:noBreakHyphen/>
      </w:r>
      <w:r w:rsidR="009C5D48">
        <w:rPr>
          <w:lang w:eastAsia="zh-TW"/>
        </w:rPr>
        <w:fldChar w:fldCharType="begin"/>
      </w:r>
      <w:r w:rsidR="009C5D48">
        <w:rPr>
          <w:lang w:eastAsia="zh-TW"/>
        </w:rPr>
        <w:instrText xml:space="preserve"> </w:instrText>
      </w:r>
      <w:r w:rsidR="009C5D48">
        <w:rPr>
          <w:rFonts w:hint="eastAsia"/>
          <w:lang w:eastAsia="zh-TW"/>
        </w:rPr>
        <w:instrText xml:space="preserve">SEQ </w:instrText>
      </w:r>
      <w:r w:rsidR="009C5D48">
        <w:rPr>
          <w:rFonts w:hint="eastAsia"/>
          <w:lang w:eastAsia="zh-TW"/>
        </w:rPr>
        <w:instrText>表</w:instrText>
      </w:r>
      <w:r w:rsidR="009C5D48">
        <w:rPr>
          <w:rFonts w:hint="eastAsia"/>
          <w:lang w:eastAsia="zh-TW"/>
        </w:rPr>
        <w:instrText xml:space="preserve"> \* ARABIC \s 2</w:instrText>
      </w:r>
      <w:r w:rsidR="009C5D48">
        <w:rPr>
          <w:lang w:eastAsia="zh-TW"/>
        </w:rPr>
        <w:instrText xml:space="preserve"> </w:instrText>
      </w:r>
      <w:r w:rsidR="009C5D48">
        <w:rPr>
          <w:lang w:eastAsia="zh-TW"/>
        </w:rPr>
        <w:fldChar w:fldCharType="separate"/>
      </w:r>
      <w:r w:rsidR="009C5D48">
        <w:rPr>
          <w:noProof/>
          <w:lang w:eastAsia="zh-TW"/>
        </w:rPr>
        <w:t>1</w:t>
      </w:r>
      <w:r w:rsidR="009C5D48">
        <w:rPr>
          <w:lang w:eastAsia="zh-TW"/>
        </w:rPr>
        <w:fldChar w:fldCharType="end"/>
      </w:r>
      <w:ins w:id="1524" w:author="11046017_鄭兆媗" w:date="2024-03-25T17:33:00Z">
        <w:r w:rsidR="00357801">
          <w:rPr>
            <w:rFonts w:hint="eastAsia"/>
            <w:lang w:eastAsia="zh-TW"/>
          </w:rPr>
          <w:t xml:space="preserve"> </w:t>
        </w:r>
        <w:r w:rsidR="00357801">
          <w:rPr>
            <w:rFonts w:hint="eastAsia"/>
            <w:lang w:eastAsia="zh-TW"/>
          </w:rPr>
          <w:t>專題組織與分</w:t>
        </w:r>
      </w:ins>
      <w:ins w:id="1525" w:author="11046017_鄭兆媗" w:date="2024-03-25T17:34:00Z">
        <w:r w:rsidR="00357801">
          <w:rPr>
            <w:rFonts w:hint="eastAsia"/>
            <w:lang w:eastAsia="zh-TW"/>
          </w:rPr>
          <w:t>工</w:t>
        </w:r>
      </w:ins>
      <w:bookmarkEnd w:id="1521"/>
    </w:p>
    <w:tbl>
      <w:tblPr>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Change w:id="1526" w:author="11046017_鄭兆媗" w:date="2024-03-31T15:42:00Z">
          <w:tblPr>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PrChange>
      </w:tblPr>
      <w:tblGrid>
        <w:gridCol w:w="922"/>
        <w:gridCol w:w="3081"/>
        <w:gridCol w:w="1547"/>
        <w:gridCol w:w="1549"/>
        <w:gridCol w:w="1549"/>
        <w:gridCol w:w="1540"/>
        <w:tblGridChange w:id="1527">
          <w:tblGrid>
            <w:gridCol w:w="922"/>
            <w:gridCol w:w="2"/>
            <w:gridCol w:w="18"/>
            <w:gridCol w:w="3061"/>
            <w:gridCol w:w="3"/>
            <w:gridCol w:w="1544"/>
            <w:gridCol w:w="2"/>
            <w:gridCol w:w="1547"/>
            <w:gridCol w:w="1"/>
            <w:gridCol w:w="1548"/>
            <w:gridCol w:w="1540"/>
          </w:tblGrid>
        </w:tblGridChange>
      </w:tblGrid>
      <w:tr w:rsidR="000226E4" w14:paraId="1BA8EA96" w14:textId="77777777" w:rsidTr="00812B00">
        <w:trPr>
          <w:tblHeader/>
          <w:jc w:val="center"/>
          <w:trPrChange w:id="1528" w:author="11046017_鄭兆媗" w:date="2024-03-31T15:42:00Z">
            <w:trPr>
              <w:jc w:val="center"/>
            </w:trPr>
          </w:trPrChange>
        </w:trPr>
        <w:tc>
          <w:tcPr>
            <w:tcW w:w="1965" w:type="pct"/>
            <w:gridSpan w:val="2"/>
            <w:shd w:val="clear" w:color="auto" w:fill="auto"/>
            <w:vAlign w:val="center"/>
            <w:tcPrChange w:id="1529" w:author="11046017_鄭兆媗" w:date="2024-03-31T15:42:00Z">
              <w:tcPr>
                <w:tcW w:w="1965" w:type="pct"/>
                <w:gridSpan w:val="4"/>
                <w:shd w:val="clear" w:color="auto" w:fill="auto"/>
                <w:vAlign w:val="center"/>
              </w:tcPr>
            </w:tcPrChange>
          </w:tcPr>
          <w:p w14:paraId="374E623C" w14:textId="77777777" w:rsidR="000226E4" w:rsidRPr="00E436C8" w:rsidRDefault="000226E4">
            <w:pPr>
              <w:spacing w:line="360" w:lineRule="exact"/>
              <w:jc w:val="center"/>
              <w:rPr>
                <w:szCs w:val="22"/>
              </w:rPr>
              <w:pPrChange w:id="1530" w:author="11046017_鄭兆媗" w:date="2024-03-25T20:17:00Z">
                <w:pPr>
                  <w:jc w:val="center"/>
                </w:pPr>
              </w:pPrChange>
            </w:pPr>
            <w:r w:rsidRPr="00E436C8">
              <w:rPr>
                <w:szCs w:val="22"/>
              </w:rPr>
              <w:t>項目</w:t>
            </w:r>
            <w:r w:rsidRPr="00E436C8">
              <w:rPr>
                <w:szCs w:val="22"/>
              </w:rPr>
              <w:t>/</w:t>
            </w:r>
            <w:r w:rsidRPr="00E436C8">
              <w:rPr>
                <w:szCs w:val="22"/>
              </w:rPr>
              <w:t>組員</w:t>
            </w:r>
          </w:p>
        </w:tc>
        <w:tc>
          <w:tcPr>
            <w:tcW w:w="759" w:type="pct"/>
            <w:shd w:val="clear" w:color="auto" w:fill="auto"/>
            <w:vAlign w:val="center"/>
            <w:tcPrChange w:id="1531" w:author="11046017_鄭兆媗" w:date="2024-03-31T15:42:00Z">
              <w:tcPr>
                <w:tcW w:w="759" w:type="pct"/>
                <w:gridSpan w:val="2"/>
                <w:shd w:val="clear" w:color="auto" w:fill="auto"/>
              </w:tcPr>
            </w:tcPrChange>
          </w:tcPr>
          <w:p w14:paraId="758330A5" w14:textId="77777777" w:rsidR="00874E17" w:rsidRDefault="00874E17">
            <w:pPr>
              <w:spacing w:line="360" w:lineRule="exact"/>
              <w:jc w:val="center"/>
              <w:rPr>
                <w:ins w:id="1532" w:author="11046017_鄭兆媗" w:date="2024-03-25T14:39:00Z"/>
                <w:szCs w:val="22"/>
              </w:rPr>
              <w:pPrChange w:id="1533" w:author="11046017_鄭兆媗" w:date="2024-03-25T20:17:00Z">
                <w:pPr>
                  <w:jc w:val="center"/>
                </w:pPr>
              </w:pPrChange>
            </w:pPr>
            <w:ins w:id="1534" w:author="11046017_鄭兆媗" w:date="2024-03-25T14:39:00Z">
              <w:r>
                <w:rPr>
                  <w:rFonts w:hint="eastAsia"/>
                  <w:szCs w:val="22"/>
                </w:rPr>
                <w:t>11046004</w:t>
              </w:r>
            </w:ins>
            <w:del w:id="1535" w:author="11046017_鄭兆媗" w:date="2024-03-25T14:39:00Z">
              <w:r w:rsidR="000226E4" w:rsidRPr="00E436C8" w:rsidDel="00874E17">
                <w:rPr>
                  <w:szCs w:val="22"/>
                </w:rPr>
                <w:delText>學號</w:delText>
              </w:r>
            </w:del>
            <w:r w:rsidR="000226E4" w:rsidRPr="00E436C8">
              <w:rPr>
                <w:szCs w:val="22"/>
              </w:rPr>
              <w:t>/</w:t>
            </w:r>
          </w:p>
          <w:p w14:paraId="551B6DBD" w14:textId="56459FC5" w:rsidR="008E65E3" w:rsidRPr="00512013" w:rsidRDefault="00874E17">
            <w:pPr>
              <w:spacing w:line="360" w:lineRule="exact"/>
              <w:jc w:val="center"/>
              <w:rPr>
                <w:szCs w:val="28"/>
                <w:rPrChange w:id="1536" w:author="11046017_鄭兆媗" w:date="2024-03-25T20:51:00Z">
                  <w:rPr>
                    <w:sz w:val="22"/>
                    <w:szCs w:val="22"/>
                  </w:rPr>
                </w:rPrChange>
              </w:rPr>
              <w:pPrChange w:id="1537" w:author="11046017_鄭兆媗" w:date="2024-03-25T20:17:00Z">
                <w:pPr>
                  <w:jc w:val="center"/>
                </w:pPr>
              </w:pPrChange>
            </w:pPr>
            <w:ins w:id="1538" w:author="11046017_鄭兆媗" w:date="2024-03-25T14:40:00Z">
              <w:r>
                <w:rPr>
                  <w:rFonts w:hint="eastAsia"/>
                  <w:szCs w:val="22"/>
                </w:rPr>
                <w:t>陳冠廷</w:t>
              </w:r>
            </w:ins>
            <w:del w:id="1539" w:author="11046017_鄭兆媗" w:date="2024-03-25T14:39:00Z">
              <w:r w:rsidR="000226E4" w:rsidRPr="00E436C8">
                <w:rPr>
                  <w:szCs w:val="22"/>
                </w:rPr>
                <w:delText>姓名</w:delText>
              </w:r>
            </w:del>
          </w:p>
        </w:tc>
        <w:tc>
          <w:tcPr>
            <w:tcW w:w="760" w:type="pct"/>
            <w:shd w:val="clear" w:color="auto" w:fill="auto"/>
            <w:vAlign w:val="center"/>
            <w:tcPrChange w:id="1540" w:author="11046017_鄭兆媗" w:date="2024-03-31T15:42:00Z">
              <w:tcPr>
                <w:tcW w:w="760" w:type="pct"/>
                <w:gridSpan w:val="2"/>
                <w:shd w:val="clear" w:color="auto" w:fill="auto"/>
                <w:vAlign w:val="center"/>
              </w:tcPr>
            </w:tcPrChange>
          </w:tcPr>
          <w:p w14:paraId="5D23101A" w14:textId="77777777" w:rsidR="008E65E3" w:rsidRDefault="000226E4">
            <w:pPr>
              <w:spacing w:line="360" w:lineRule="exact"/>
              <w:jc w:val="center"/>
              <w:rPr>
                <w:ins w:id="1541" w:author="11046017_鄭兆媗" w:date="2024-03-25T14:39:00Z"/>
                <w:szCs w:val="22"/>
              </w:rPr>
              <w:pPrChange w:id="1542" w:author="11046017_鄭兆媗" w:date="2024-03-25T20:17:00Z">
                <w:pPr>
                  <w:jc w:val="center"/>
                </w:pPr>
              </w:pPrChange>
            </w:pPr>
            <w:del w:id="1543" w:author="11046017_鄭兆媗" w:date="2024-03-25T14:39:00Z">
              <w:r w:rsidRPr="00E436C8">
                <w:rPr>
                  <w:szCs w:val="22"/>
                </w:rPr>
                <w:delText>學號</w:delText>
              </w:r>
            </w:del>
            <w:ins w:id="1544" w:author="11046017_鄭兆媗" w:date="2024-03-25T14:39:00Z">
              <w:r w:rsidR="00874E17">
                <w:rPr>
                  <w:rFonts w:hint="eastAsia"/>
                  <w:szCs w:val="22"/>
                </w:rPr>
                <w:t>11046014</w:t>
              </w:r>
            </w:ins>
            <w:r w:rsidRPr="00E436C8">
              <w:rPr>
                <w:szCs w:val="22"/>
              </w:rPr>
              <w:t>/</w:t>
            </w:r>
            <w:del w:id="1545" w:author="11046017_鄭兆媗" w:date="2024-03-25T14:39:00Z">
              <w:r w:rsidRPr="00E436C8">
                <w:rPr>
                  <w:szCs w:val="22"/>
                </w:rPr>
                <w:delText>姓名</w:delText>
              </w:r>
            </w:del>
          </w:p>
          <w:p w14:paraId="184DD29D" w14:textId="4C3699DB" w:rsidR="008E65E3" w:rsidRPr="00E436C8" w:rsidRDefault="00874E17">
            <w:pPr>
              <w:spacing w:line="360" w:lineRule="exact"/>
              <w:jc w:val="center"/>
              <w:rPr>
                <w:szCs w:val="22"/>
              </w:rPr>
              <w:pPrChange w:id="1546" w:author="11046017_鄭兆媗" w:date="2024-03-25T20:17:00Z">
                <w:pPr>
                  <w:jc w:val="center"/>
                </w:pPr>
              </w:pPrChange>
            </w:pPr>
            <w:ins w:id="1547" w:author="11046017_鄭兆媗" w:date="2024-03-25T14:40:00Z">
              <w:r>
                <w:rPr>
                  <w:rFonts w:hint="eastAsia"/>
                  <w:szCs w:val="22"/>
                </w:rPr>
                <w:t>劉育彤</w:t>
              </w:r>
            </w:ins>
          </w:p>
        </w:tc>
        <w:tc>
          <w:tcPr>
            <w:tcW w:w="760" w:type="pct"/>
            <w:shd w:val="clear" w:color="auto" w:fill="auto"/>
            <w:vAlign w:val="center"/>
            <w:tcPrChange w:id="1548" w:author="11046017_鄭兆媗" w:date="2024-03-31T15:42:00Z">
              <w:tcPr>
                <w:tcW w:w="760" w:type="pct"/>
                <w:gridSpan w:val="2"/>
                <w:shd w:val="clear" w:color="auto" w:fill="auto"/>
                <w:vAlign w:val="center"/>
              </w:tcPr>
            </w:tcPrChange>
          </w:tcPr>
          <w:p w14:paraId="5BC93F98" w14:textId="77777777" w:rsidR="008E65E3" w:rsidRDefault="000226E4">
            <w:pPr>
              <w:spacing w:line="360" w:lineRule="exact"/>
              <w:jc w:val="center"/>
              <w:rPr>
                <w:ins w:id="1549" w:author="11046017_鄭兆媗" w:date="2024-03-25T14:40:00Z"/>
                <w:szCs w:val="22"/>
              </w:rPr>
              <w:pPrChange w:id="1550" w:author="11046017_鄭兆媗" w:date="2024-03-25T20:17:00Z">
                <w:pPr>
                  <w:jc w:val="center"/>
                </w:pPr>
              </w:pPrChange>
            </w:pPr>
            <w:del w:id="1551" w:author="11046017_鄭兆媗" w:date="2024-03-25T14:39:00Z">
              <w:r w:rsidRPr="00E436C8">
                <w:rPr>
                  <w:szCs w:val="22"/>
                </w:rPr>
                <w:delText>學號</w:delText>
              </w:r>
            </w:del>
            <w:ins w:id="1552" w:author="11046017_鄭兆媗" w:date="2024-03-25T14:39:00Z">
              <w:r w:rsidR="00874E17">
                <w:rPr>
                  <w:rFonts w:hint="eastAsia"/>
                  <w:szCs w:val="22"/>
                </w:rPr>
                <w:t>11046017</w:t>
              </w:r>
            </w:ins>
            <w:r w:rsidRPr="00E436C8">
              <w:rPr>
                <w:szCs w:val="22"/>
              </w:rPr>
              <w:t>/</w:t>
            </w:r>
            <w:del w:id="1553" w:author="11046017_鄭兆媗" w:date="2024-03-25T14:40:00Z">
              <w:r w:rsidRPr="00E436C8">
                <w:rPr>
                  <w:szCs w:val="22"/>
                </w:rPr>
                <w:delText>姓名</w:delText>
              </w:r>
            </w:del>
          </w:p>
          <w:p w14:paraId="7C959A89" w14:textId="069CD711" w:rsidR="008E65E3" w:rsidRPr="00E436C8" w:rsidRDefault="00874E17">
            <w:pPr>
              <w:spacing w:line="360" w:lineRule="exact"/>
              <w:jc w:val="center"/>
              <w:rPr>
                <w:szCs w:val="22"/>
              </w:rPr>
              <w:pPrChange w:id="1554" w:author="11046017_鄭兆媗" w:date="2024-03-25T20:17:00Z">
                <w:pPr>
                  <w:jc w:val="center"/>
                </w:pPr>
              </w:pPrChange>
            </w:pPr>
            <w:ins w:id="1555" w:author="11046017_鄭兆媗" w:date="2024-03-25T14:40:00Z">
              <w:r>
                <w:rPr>
                  <w:rFonts w:hint="eastAsia"/>
                  <w:szCs w:val="22"/>
                </w:rPr>
                <w:t>鄭兆</w:t>
              </w:r>
              <w:proofErr w:type="gramStart"/>
              <w:r>
                <w:rPr>
                  <w:rFonts w:hint="eastAsia"/>
                  <w:szCs w:val="22"/>
                </w:rPr>
                <w:t>媗</w:t>
              </w:r>
            </w:ins>
            <w:proofErr w:type="gramEnd"/>
          </w:p>
        </w:tc>
        <w:tc>
          <w:tcPr>
            <w:tcW w:w="756" w:type="pct"/>
            <w:shd w:val="clear" w:color="auto" w:fill="auto"/>
            <w:vAlign w:val="center"/>
            <w:tcPrChange w:id="1556" w:author="11046017_鄭兆媗" w:date="2024-03-31T15:42:00Z">
              <w:tcPr>
                <w:tcW w:w="756" w:type="pct"/>
                <w:shd w:val="clear" w:color="auto" w:fill="auto"/>
                <w:vAlign w:val="center"/>
              </w:tcPr>
            </w:tcPrChange>
          </w:tcPr>
          <w:p w14:paraId="1EB5C0CD" w14:textId="77777777" w:rsidR="00874E17" w:rsidRDefault="000226E4">
            <w:pPr>
              <w:spacing w:line="360" w:lineRule="exact"/>
              <w:jc w:val="center"/>
              <w:rPr>
                <w:ins w:id="1557" w:author="11046017_鄭兆媗" w:date="2024-03-25T14:40:00Z"/>
                <w:szCs w:val="22"/>
              </w:rPr>
              <w:pPrChange w:id="1558" w:author="11046017_鄭兆媗" w:date="2024-03-25T20:17:00Z">
                <w:pPr>
                  <w:jc w:val="center"/>
                </w:pPr>
              </w:pPrChange>
            </w:pPr>
            <w:del w:id="1559" w:author="11046017_鄭兆媗" w:date="2024-03-25T14:40:00Z">
              <w:r w:rsidRPr="00E436C8">
                <w:rPr>
                  <w:szCs w:val="22"/>
                </w:rPr>
                <w:delText>學號</w:delText>
              </w:r>
            </w:del>
            <w:ins w:id="1560" w:author="11046017_鄭兆媗" w:date="2024-03-25T14:40:00Z">
              <w:r w:rsidR="00874E17">
                <w:rPr>
                  <w:rFonts w:hint="eastAsia"/>
                  <w:szCs w:val="22"/>
                </w:rPr>
                <w:t>11046021</w:t>
              </w:r>
            </w:ins>
            <w:r w:rsidRPr="00E436C8">
              <w:rPr>
                <w:szCs w:val="22"/>
              </w:rPr>
              <w:t>/</w:t>
            </w:r>
          </w:p>
          <w:p w14:paraId="1256813E" w14:textId="0AEC3089" w:rsidR="008E65E3" w:rsidRPr="00E436C8" w:rsidRDefault="00874E17">
            <w:pPr>
              <w:spacing w:line="360" w:lineRule="exact"/>
              <w:jc w:val="center"/>
              <w:rPr>
                <w:szCs w:val="22"/>
              </w:rPr>
              <w:pPrChange w:id="1561" w:author="11046017_鄭兆媗" w:date="2024-03-25T20:17:00Z">
                <w:pPr>
                  <w:jc w:val="center"/>
                </w:pPr>
              </w:pPrChange>
            </w:pPr>
            <w:ins w:id="1562" w:author="11046017_鄭兆媗" w:date="2024-03-25T14:40:00Z">
              <w:r>
                <w:rPr>
                  <w:rFonts w:hint="eastAsia"/>
                  <w:szCs w:val="22"/>
                </w:rPr>
                <w:t>蔡元振</w:t>
              </w:r>
            </w:ins>
            <w:del w:id="1563" w:author="11046017_鄭兆媗" w:date="2024-03-25T14:40:00Z">
              <w:r w:rsidR="000226E4" w:rsidRPr="00E436C8">
                <w:rPr>
                  <w:szCs w:val="22"/>
                </w:rPr>
                <w:delText>姓名</w:delText>
              </w:r>
            </w:del>
          </w:p>
        </w:tc>
      </w:tr>
      <w:tr w:rsidR="008366AC" w14:paraId="25620E4E" w14:textId="77777777" w:rsidTr="00812B00">
        <w:trPr>
          <w:jc w:val="center"/>
          <w:trPrChange w:id="1564" w:author="11046017_鄭兆媗" w:date="2024-03-31T15:51:00Z">
            <w:trPr>
              <w:jc w:val="center"/>
            </w:trPr>
          </w:trPrChange>
        </w:trPr>
        <w:tc>
          <w:tcPr>
            <w:tcW w:w="453" w:type="pct"/>
            <w:vMerge w:val="restart"/>
            <w:shd w:val="clear" w:color="auto" w:fill="auto"/>
            <w:textDirection w:val="tbRlV"/>
            <w:vAlign w:val="center"/>
            <w:tcPrChange w:id="1565" w:author="11046017_鄭兆媗" w:date="2024-03-31T15:51:00Z">
              <w:tcPr>
                <w:tcW w:w="454" w:type="pct"/>
                <w:gridSpan w:val="2"/>
                <w:vMerge w:val="restart"/>
                <w:shd w:val="clear" w:color="auto" w:fill="auto"/>
                <w:textDirection w:val="tbRlV"/>
                <w:vAlign w:val="center"/>
              </w:tcPr>
            </w:tcPrChange>
          </w:tcPr>
          <w:p w14:paraId="3A3C45C6" w14:textId="77777777" w:rsidR="008366AC" w:rsidRPr="00E436C8" w:rsidRDefault="008366AC">
            <w:pPr>
              <w:spacing w:line="360" w:lineRule="exact"/>
              <w:jc w:val="center"/>
              <w:rPr>
                <w:szCs w:val="22"/>
              </w:rPr>
              <w:pPrChange w:id="1566" w:author="11046017_鄭兆媗" w:date="2024-03-25T14:44:00Z">
                <w:pPr>
                  <w:jc w:val="center"/>
                </w:pPr>
              </w:pPrChange>
            </w:pPr>
            <w:r w:rsidRPr="00E436C8">
              <w:rPr>
                <w:rFonts w:hint="eastAsia"/>
                <w:szCs w:val="22"/>
              </w:rPr>
              <w:t>後端開發</w:t>
            </w:r>
          </w:p>
        </w:tc>
        <w:tc>
          <w:tcPr>
            <w:tcW w:w="1511" w:type="pct"/>
            <w:shd w:val="clear" w:color="auto" w:fill="auto"/>
            <w:vAlign w:val="center"/>
            <w:tcPrChange w:id="1567" w:author="11046017_鄭兆媗" w:date="2024-03-31T15:51:00Z">
              <w:tcPr>
                <w:tcW w:w="1510" w:type="pct"/>
                <w:gridSpan w:val="2"/>
                <w:shd w:val="clear" w:color="auto" w:fill="auto"/>
              </w:tcPr>
            </w:tcPrChange>
          </w:tcPr>
          <w:p w14:paraId="354D8922" w14:textId="77777777" w:rsidR="008366AC" w:rsidRPr="00E436C8" w:rsidRDefault="008366AC">
            <w:pPr>
              <w:spacing w:line="360" w:lineRule="exact"/>
              <w:rPr>
                <w:szCs w:val="22"/>
              </w:rPr>
              <w:pPrChange w:id="1568" w:author="11046017_鄭兆媗" w:date="2024-03-25T20:51:00Z">
                <w:pPr/>
              </w:pPrChange>
            </w:pPr>
            <w:r w:rsidRPr="00E436C8">
              <w:rPr>
                <w:rFonts w:hint="eastAsia"/>
                <w:szCs w:val="22"/>
              </w:rPr>
              <w:t>資料庫建置</w:t>
            </w:r>
          </w:p>
        </w:tc>
        <w:tc>
          <w:tcPr>
            <w:tcW w:w="759" w:type="pct"/>
            <w:shd w:val="clear" w:color="auto" w:fill="auto"/>
            <w:vAlign w:val="center"/>
            <w:tcPrChange w:id="1569" w:author="11046017_鄭兆媗" w:date="2024-03-31T15:51:00Z">
              <w:tcPr>
                <w:tcW w:w="759" w:type="pct"/>
                <w:gridSpan w:val="2"/>
                <w:shd w:val="clear" w:color="auto" w:fill="auto"/>
              </w:tcPr>
            </w:tcPrChange>
          </w:tcPr>
          <w:p w14:paraId="7A92ACC6" w14:textId="77777777" w:rsidR="008366AC" w:rsidRPr="00E436C8" w:rsidRDefault="008366AC">
            <w:pPr>
              <w:spacing w:line="360" w:lineRule="exact"/>
              <w:jc w:val="center"/>
              <w:rPr>
                <w:szCs w:val="22"/>
              </w:rPr>
              <w:pPrChange w:id="1570" w:author="11046017_鄭兆媗" w:date="2024-03-25T20:51:00Z">
                <w:pPr/>
              </w:pPrChange>
            </w:pPr>
          </w:p>
        </w:tc>
        <w:tc>
          <w:tcPr>
            <w:tcW w:w="760" w:type="pct"/>
            <w:shd w:val="clear" w:color="auto" w:fill="auto"/>
            <w:vAlign w:val="center"/>
            <w:tcPrChange w:id="1571" w:author="11046017_鄭兆媗" w:date="2024-03-31T15:51:00Z">
              <w:tcPr>
                <w:tcW w:w="760" w:type="pct"/>
                <w:gridSpan w:val="2"/>
                <w:shd w:val="clear" w:color="auto" w:fill="auto"/>
              </w:tcPr>
            </w:tcPrChange>
          </w:tcPr>
          <w:p w14:paraId="67FB1672" w14:textId="129420EF" w:rsidR="008366AC" w:rsidRPr="00E436C8" w:rsidRDefault="00917EEB">
            <w:pPr>
              <w:spacing w:line="360" w:lineRule="exact"/>
              <w:jc w:val="center"/>
              <w:rPr>
                <w:szCs w:val="22"/>
              </w:rPr>
              <w:pPrChange w:id="1572" w:author="11046017_鄭兆媗" w:date="2024-03-25T20:51:00Z">
                <w:pPr/>
              </w:pPrChange>
            </w:pPr>
            <w:ins w:id="1573" w:author="11046017_鄭兆媗" w:date="2024-03-29T12:19:00Z">
              <w:r w:rsidRPr="0075669A">
                <w:rPr>
                  <w:rFonts w:ascii="新細明體" w:eastAsia="新細明體" w:hAnsi="新細明體" w:cs="新細明體" w:hint="eastAsia"/>
                </w:rPr>
                <w:t>〇</w:t>
              </w:r>
            </w:ins>
          </w:p>
        </w:tc>
        <w:tc>
          <w:tcPr>
            <w:tcW w:w="760" w:type="pct"/>
            <w:shd w:val="clear" w:color="auto" w:fill="auto"/>
            <w:vAlign w:val="center"/>
            <w:tcPrChange w:id="1574" w:author="11046017_鄭兆媗" w:date="2024-03-31T15:51:00Z">
              <w:tcPr>
                <w:tcW w:w="760" w:type="pct"/>
                <w:gridSpan w:val="2"/>
                <w:shd w:val="clear" w:color="auto" w:fill="auto"/>
              </w:tcPr>
            </w:tcPrChange>
          </w:tcPr>
          <w:p w14:paraId="2699109F" w14:textId="11CCF971" w:rsidR="008366AC" w:rsidRPr="00E436C8" w:rsidRDefault="00C544D6">
            <w:pPr>
              <w:spacing w:line="360" w:lineRule="exact"/>
              <w:jc w:val="center"/>
              <w:rPr>
                <w:szCs w:val="22"/>
              </w:rPr>
              <w:pPrChange w:id="1575" w:author="11046017_鄭兆媗" w:date="2024-03-25T20:51:00Z">
                <w:pPr/>
              </w:pPrChange>
            </w:pPr>
            <w:ins w:id="1576" w:author="11046017_鄭兆媗" w:date="2024-03-25T14:43:00Z">
              <w:r w:rsidRPr="003E7632">
                <w:rPr>
                  <w:rFonts w:hint="eastAsia"/>
                  <w:rPrChange w:id="1577" w:author="11046014_劉育彤" w:date="2024-03-25T20:17:00Z">
                    <w:rPr>
                      <w:rFonts w:ascii="標楷體" w:hAnsi="標楷體" w:hint="eastAsia"/>
                    </w:rPr>
                  </w:rPrChange>
                </w:rPr>
                <w:t>●</w:t>
              </w:r>
            </w:ins>
          </w:p>
        </w:tc>
        <w:tc>
          <w:tcPr>
            <w:tcW w:w="756" w:type="pct"/>
            <w:shd w:val="clear" w:color="auto" w:fill="auto"/>
            <w:vAlign w:val="center"/>
            <w:tcPrChange w:id="1578" w:author="11046017_鄭兆媗" w:date="2024-03-31T15:51:00Z">
              <w:tcPr>
                <w:tcW w:w="756" w:type="pct"/>
                <w:shd w:val="clear" w:color="auto" w:fill="auto"/>
              </w:tcPr>
            </w:tcPrChange>
          </w:tcPr>
          <w:p w14:paraId="591F6B3E" w14:textId="77777777" w:rsidR="008366AC" w:rsidRPr="00E436C8" w:rsidRDefault="008366AC">
            <w:pPr>
              <w:spacing w:line="360" w:lineRule="exact"/>
              <w:jc w:val="center"/>
              <w:rPr>
                <w:szCs w:val="22"/>
              </w:rPr>
              <w:pPrChange w:id="1579" w:author="11046017_鄭兆媗" w:date="2024-03-25T20:51:00Z">
                <w:pPr/>
              </w:pPrChange>
            </w:pPr>
          </w:p>
        </w:tc>
      </w:tr>
      <w:tr w:rsidR="008366AC" w14:paraId="0C74C5D0" w14:textId="77777777" w:rsidTr="00812B00">
        <w:trPr>
          <w:jc w:val="center"/>
          <w:trPrChange w:id="1580" w:author="11046017_鄭兆媗" w:date="2024-03-31T15:51:00Z">
            <w:trPr>
              <w:jc w:val="center"/>
            </w:trPr>
          </w:trPrChange>
        </w:trPr>
        <w:tc>
          <w:tcPr>
            <w:tcW w:w="453" w:type="pct"/>
            <w:vMerge/>
            <w:shd w:val="clear" w:color="auto" w:fill="auto"/>
            <w:vAlign w:val="center"/>
            <w:tcPrChange w:id="1581" w:author="11046017_鄭兆媗" w:date="2024-03-31T15:51:00Z">
              <w:tcPr>
                <w:tcW w:w="454" w:type="pct"/>
                <w:gridSpan w:val="2"/>
                <w:vMerge/>
                <w:shd w:val="clear" w:color="auto" w:fill="auto"/>
                <w:vAlign w:val="center"/>
              </w:tcPr>
            </w:tcPrChange>
          </w:tcPr>
          <w:p w14:paraId="3DCB8593" w14:textId="77777777" w:rsidR="008366AC" w:rsidRPr="00E436C8" w:rsidRDefault="008366AC">
            <w:pPr>
              <w:spacing w:line="360" w:lineRule="exact"/>
              <w:jc w:val="center"/>
              <w:rPr>
                <w:szCs w:val="22"/>
              </w:rPr>
              <w:pPrChange w:id="1582" w:author="11046017_鄭兆媗" w:date="2024-03-25T20:17:00Z">
                <w:pPr>
                  <w:jc w:val="center"/>
                </w:pPr>
              </w:pPrChange>
            </w:pPr>
          </w:p>
        </w:tc>
        <w:tc>
          <w:tcPr>
            <w:tcW w:w="1511" w:type="pct"/>
            <w:shd w:val="clear" w:color="auto" w:fill="auto"/>
            <w:vAlign w:val="center"/>
            <w:tcPrChange w:id="1583" w:author="11046017_鄭兆媗" w:date="2024-03-31T15:51:00Z">
              <w:tcPr>
                <w:tcW w:w="1510" w:type="pct"/>
                <w:gridSpan w:val="2"/>
                <w:shd w:val="clear" w:color="auto" w:fill="auto"/>
              </w:tcPr>
            </w:tcPrChange>
          </w:tcPr>
          <w:p w14:paraId="43D03DEE" w14:textId="77777777" w:rsidR="008366AC" w:rsidRPr="00E436C8" w:rsidRDefault="008366AC">
            <w:pPr>
              <w:spacing w:line="360" w:lineRule="exact"/>
              <w:rPr>
                <w:szCs w:val="22"/>
              </w:rPr>
              <w:pPrChange w:id="1584" w:author="11046017_鄭兆媗" w:date="2024-03-25T20:51:00Z">
                <w:pPr/>
              </w:pPrChange>
            </w:pPr>
            <w:r w:rsidRPr="00E436C8">
              <w:rPr>
                <w:rFonts w:hint="eastAsia"/>
                <w:szCs w:val="22"/>
              </w:rPr>
              <w:t>伺服器架設</w:t>
            </w:r>
          </w:p>
        </w:tc>
        <w:tc>
          <w:tcPr>
            <w:tcW w:w="759" w:type="pct"/>
            <w:shd w:val="clear" w:color="auto" w:fill="auto"/>
            <w:vAlign w:val="center"/>
            <w:tcPrChange w:id="1585" w:author="11046017_鄭兆媗" w:date="2024-03-31T15:51:00Z">
              <w:tcPr>
                <w:tcW w:w="759" w:type="pct"/>
                <w:gridSpan w:val="2"/>
                <w:shd w:val="clear" w:color="auto" w:fill="auto"/>
              </w:tcPr>
            </w:tcPrChange>
          </w:tcPr>
          <w:p w14:paraId="26E4B206" w14:textId="77777777" w:rsidR="008366AC" w:rsidRPr="00E436C8" w:rsidRDefault="008366AC">
            <w:pPr>
              <w:spacing w:line="360" w:lineRule="exact"/>
              <w:jc w:val="center"/>
              <w:rPr>
                <w:szCs w:val="22"/>
              </w:rPr>
              <w:pPrChange w:id="1586" w:author="11046017_鄭兆媗" w:date="2024-03-25T20:51:00Z">
                <w:pPr/>
              </w:pPrChange>
            </w:pPr>
          </w:p>
        </w:tc>
        <w:tc>
          <w:tcPr>
            <w:tcW w:w="760" w:type="pct"/>
            <w:shd w:val="clear" w:color="auto" w:fill="auto"/>
            <w:vAlign w:val="center"/>
            <w:tcPrChange w:id="1587" w:author="11046017_鄭兆媗" w:date="2024-03-31T15:51:00Z">
              <w:tcPr>
                <w:tcW w:w="760" w:type="pct"/>
                <w:gridSpan w:val="2"/>
                <w:shd w:val="clear" w:color="auto" w:fill="auto"/>
              </w:tcPr>
            </w:tcPrChange>
          </w:tcPr>
          <w:p w14:paraId="2E8E4C80" w14:textId="57C0395B" w:rsidR="008366AC" w:rsidRPr="00E436C8" w:rsidRDefault="00917EEB">
            <w:pPr>
              <w:spacing w:line="360" w:lineRule="exact"/>
              <w:jc w:val="center"/>
              <w:rPr>
                <w:szCs w:val="22"/>
              </w:rPr>
              <w:pPrChange w:id="1588" w:author="11046017_鄭兆媗" w:date="2024-03-25T20:51:00Z">
                <w:pPr/>
              </w:pPrChange>
            </w:pPr>
            <w:ins w:id="1589" w:author="11046017_鄭兆媗" w:date="2024-03-29T12:19:00Z">
              <w:r w:rsidRPr="0075669A">
                <w:rPr>
                  <w:rFonts w:ascii="新細明體" w:eastAsia="新細明體" w:hAnsi="新細明體" w:cs="新細明體" w:hint="eastAsia"/>
                </w:rPr>
                <w:t>〇</w:t>
              </w:r>
            </w:ins>
          </w:p>
        </w:tc>
        <w:tc>
          <w:tcPr>
            <w:tcW w:w="760" w:type="pct"/>
            <w:shd w:val="clear" w:color="auto" w:fill="auto"/>
            <w:vAlign w:val="center"/>
            <w:tcPrChange w:id="1590" w:author="11046017_鄭兆媗" w:date="2024-03-31T15:51:00Z">
              <w:tcPr>
                <w:tcW w:w="760" w:type="pct"/>
                <w:gridSpan w:val="2"/>
                <w:shd w:val="clear" w:color="auto" w:fill="auto"/>
              </w:tcPr>
            </w:tcPrChange>
          </w:tcPr>
          <w:p w14:paraId="24198672" w14:textId="221956B5" w:rsidR="008366AC" w:rsidRPr="00E436C8" w:rsidRDefault="00C544D6">
            <w:pPr>
              <w:spacing w:line="360" w:lineRule="exact"/>
              <w:jc w:val="center"/>
              <w:rPr>
                <w:szCs w:val="22"/>
              </w:rPr>
              <w:pPrChange w:id="1591" w:author="11046017_鄭兆媗" w:date="2024-03-25T20:51:00Z">
                <w:pPr/>
              </w:pPrChange>
            </w:pPr>
            <w:ins w:id="1592" w:author="11046017_鄭兆媗" w:date="2024-03-25T14:43:00Z">
              <w:r w:rsidRPr="003E7632">
                <w:rPr>
                  <w:rFonts w:hint="eastAsia"/>
                  <w:rPrChange w:id="1593" w:author="11046014_劉育彤" w:date="2024-03-25T20:17:00Z">
                    <w:rPr>
                      <w:rFonts w:ascii="標楷體" w:hAnsi="標楷體" w:hint="eastAsia"/>
                    </w:rPr>
                  </w:rPrChange>
                </w:rPr>
                <w:t>●</w:t>
              </w:r>
            </w:ins>
          </w:p>
        </w:tc>
        <w:tc>
          <w:tcPr>
            <w:tcW w:w="756" w:type="pct"/>
            <w:shd w:val="clear" w:color="auto" w:fill="auto"/>
            <w:vAlign w:val="center"/>
            <w:tcPrChange w:id="1594" w:author="11046017_鄭兆媗" w:date="2024-03-31T15:51:00Z">
              <w:tcPr>
                <w:tcW w:w="756" w:type="pct"/>
                <w:shd w:val="clear" w:color="auto" w:fill="auto"/>
              </w:tcPr>
            </w:tcPrChange>
          </w:tcPr>
          <w:p w14:paraId="024782E2" w14:textId="77777777" w:rsidR="008366AC" w:rsidRPr="00E436C8" w:rsidRDefault="008366AC">
            <w:pPr>
              <w:spacing w:line="360" w:lineRule="exact"/>
              <w:jc w:val="center"/>
              <w:rPr>
                <w:szCs w:val="22"/>
              </w:rPr>
              <w:pPrChange w:id="1595" w:author="11046017_鄭兆媗" w:date="2024-03-25T20:51:00Z">
                <w:pPr/>
              </w:pPrChange>
            </w:pPr>
          </w:p>
        </w:tc>
      </w:tr>
      <w:tr w:rsidR="008366AC" w14:paraId="65A6D430" w14:textId="77777777" w:rsidTr="00812B00">
        <w:trPr>
          <w:jc w:val="center"/>
          <w:trPrChange w:id="1596" w:author="11046017_鄭兆媗" w:date="2024-03-31T15:51:00Z">
            <w:trPr>
              <w:jc w:val="center"/>
            </w:trPr>
          </w:trPrChange>
        </w:trPr>
        <w:tc>
          <w:tcPr>
            <w:tcW w:w="453" w:type="pct"/>
            <w:vMerge/>
            <w:shd w:val="clear" w:color="auto" w:fill="auto"/>
            <w:vAlign w:val="center"/>
            <w:tcPrChange w:id="1597" w:author="11046017_鄭兆媗" w:date="2024-03-31T15:51:00Z">
              <w:tcPr>
                <w:tcW w:w="454" w:type="pct"/>
                <w:gridSpan w:val="2"/>
                <w:vMerge/>
                <w:shd w:val="clear" w:color="auto" w:fill="auto"/>
                <w:vAlign w:val="center"/>
              </w:tcPr>
            </w:tcPrChange>
          </w:tcPr>
          <w:p w14:paraId="76D56865" w14:textId="77777777" w:rsidR="008366AC" w:rsidRPr="00E436C8" w:rsidRDefault="008366AC">
            <w:pPr>
              <w:spacing w:line="360" w:lineRule="exact"/>
              <w:jc w:val="center"/>
              <w:rPr>
                <w:szCs w:val="22"/>
              </w:rPr>
              <w:pPrChange w:id="1598" w:author="11046017_鄭兆媗" w:date="2024-03-25T20:17:00Z">
                <w:pPr>
                  <w:jc w:val="center"/>
                </w:pPr>
              </w:pPrChange>
            </w:pPr>
          </w:p>
        </w:tc>
        <w:tc>
          <w:tcPr>
            <w:tcW w:w="1511" w:type="pct"/>
            <w:shd w:val="clear" w:color="auto" w:fill="auto"/>
            <w:vAlign w:val="center"/>
            <w:tcPrChange w:id="1599" w:author="11046017_鄭兆媗" w:date="2024-03-31T15:51:00Z">
              <w:tcPr>
                <w:tcW w:w="1510" w:type="pct"/>
                <w:gridSpan w:val="2"/>
                <w:shd w:val="clear" w:color="auto" w:fill="auto"/>
              </w:tcPr>
            </w:tcPrChange>
          </w:tcPr>
          <w:p w14:paraId="7412E57D" w14:textId="78E4EAB1" w:rsidR="008366AC" w:rsidRPr="00E436C8" w:rsidRDefault="00A812D7">
            <w:pPr>
              <w:spacing w:line="360" w:lineRule="exact"/>
              <w:rPr>
                <w:szCs w:val="22"/>
              </w:rPr>
              <w:pPrChange w:id="1600" w:author="11046017_鄭兆媗" w:date="2024-03-25T20:51:00Z">
                <w:pPr/>
              </w:pPrChange>
            </w:pPr>
            <w:ins w:id="1601" w:author="11046017_鄭兆媗" w:date="2024-03-31T15:51:00Z">
              <w:r>
                <w:rPr>
                  <w:rFonts w:hint="eastAsia"/>
                  <w:szCs w:val="22"/>
                </w:rPr>
                <w:t>登入</w:t>
              </w:r>
              <w:r>
                <w:rPr>
                  <w:rFonts w:hint="eastAsia"/>
                  <w:szCs w:val="22"/>
                </w:rPr>
                <w:t>/</w:t>
              </w:r>
              <w:r>
                <w:rPr>
                  <w:rFonts w:hint="eastAsia"/>
                  <w:szCs w:val="22"/>
                </w:rPr>
                <w:t>註冊</w:t>
              </w:r>
              <w:r>
                <w:rPr>
                  <w:rFonts w:hint="eastAsia"/>
                  <w:szCs w:val="22"/>
                </w:rPr>
                <w:t>/</w:t>
              </w:r>
              <w:r>
                <w:rPr>
                  <w:rFonts w:hint="eastAsia"/>
                  <w:szCs w:val="22"/>
                </w:rPr>
                <w:t>忘記密碼</w:t>
              </w:r>
            </w:ins>
            <w:del w:id="1602" w:author="11046017_鄭兆媗" w:date="2024-03-25T14:47:00Z">
              <w:r w:rsidR="008366AC" w:rsidRPr="00E436C8">
                <w:rPr>
                  <w:rFonts w:hint="eastAsia"/>
                  <w:szCs w:val="22"/>
                </w:rPr>
                <w:delText>功能</w:delText>
              </w:r>
              <w:r w:rsidR="008366AC" w:rsidRPr="00E436C8">
                <w:rPr>
                  <w:rFonts w:hint="eastAsia"/>
                  <w:szCs w:val="22"/>
                </w:rPr>
                <w:delText>A</w:delText>
              </w:r>
            </w:del>
          </w:p>
        </w:tc>
        <w:tc>
          <w:tcPr>
            <w:tcW w:w="759" w:type="pct"/>
            <w:shd w:val="clear" w:color="auto" w:fill="auto"/>
            <w:vAlign w:val="center"/>
            <w:tcPrChange w:id="1603" w:author="11046017_鄭兆媗" w:date="2024-03-31T15:51:00Z">
              <w:tcPr>
                <w:tcW w:w="759" w:type="pct"/>
                <w:gridSpan w:val="2"/>
                <w:shd w:val="clear" w:color="auto" w:fill="auto"/>
              </w:tcPr>
            </w:tcPrChange>
          </w:tcPr>
          <w:p w14:paraId="13FAD23E" w14:textId="77777777" w:rsidR="008366AC" w:rsidRPr="00E436C8" w:rsidRDefault="008366AC">
            <w:pPr>
              <w:spacing w:line="360" w:lineRule="exact"/>
              <w:jc w:val="center"/>
              <w:rPr>
                <w:szCs w:val="22"/>
              </w:rPr>
              <w:pPrChange w:id="1604" w:author="11046017_鄭兆媗" w:date="2024-03-25T20:51:00Z">
                <w:pPr/>
              </w:pPrChange>
            </w:pPr>
          </w:p>
        </w:tc>
        <w:tc>
          <w:tcPr>
            <w:tcW w:w="760" w:type="pct"/>
            <w:shd w:val="clear" w:color="auto" w:fill="auto"/>
            <w:vAlign w:val="center"/>
            <w:tcPrChange w:id="1605" w:author="11046017_鄭兆媗" w:date="2024-03-31T15:51:00Z">
              <w:tcPr>
                <w:tcW w:w="760" w:type="pct"/>
                <w:gridSpan w:val="2"/>
                <w:shd w:val="clear" w:color="auto" w:fill="auto"/>
              </w:tcPr>
            </w:tcPrChange>
          </w:tcPr>
          <w:p w14:paraId="1860424F" w14:textId="4F852215" w:rsidR="008366AC" w:rsidRPr="00E436C8" w:rsidRDefault="00917EEB">
            <w:pPr>
              <w:spacing w:line="360" w:lineRule="exact"/>
              <w:jc w:val="center"/>
              <w:rPr>
                <w:szCs w:val="22"/>
              </w:rPr>
              <w:pPrChange w:id="1606" w:author="11046017_鄭兆媗" w:date="2024-03-25T20:51:00Z">
                <w:pPr/>
              </w:pPrChange>
            </w:pPr>
            <w:ins w:id="1607" w:author="11046017_鄭兆媗" w:date="2024-03-25T14:44:00Z">
              <w:r w:rsidRPr="003E7632">
                <w:rPr>
                  <w:rFonts w:hint="eastAsia"/>
                  <w:rPrChange w:id="1608" w:author="11046014_劉育彤" w:date="2024-03-25T20:17:00Z">
                    <w:rPr>
                      <w:rFonts w:ascii="標楷體" w:hAnsi="標楷體" w:hint="eastAsia"/>
                    </w:rPr>
                  </w:rPrChange>
                </w:rPr>
                <w:t>●</w:t>
              </w:r>
            </w:ins>
          </w:p>
        </w:tc>
        <w:tc>
          <w:tcPr>
            <w:tcW w:w="760" w:type="pct"/>
            <w:shd w:val="clear" w:color="auto" w:fill="auto"/>
            <w:vAlign w:val="center"/>
            <w:tcPrChange w:id="1609" w:author="11046017_鄭兆媗" w:date="2024-03-31T15:51:00Z">
              <w:tcPr>
                <w:tcW w:w="760" w:type="pct"/>
                <w:gridSpan w:val="2"/>
                <w:shd w:val="clear" w:color="auto" w:fill="auto"/>
              </w:tcPr>
            </w:tcPrChange>
          </w:tcPr>
          <w:p w14:paraId="3FDC8380" w14:textId="40AF4903" w:rsidR="008366AC" w:rsidRPr="00E436C8" w:rsidRDefault="00917EEB">
            <w:pPr>
              <w:spacing w:line="360" w:lineRule="exact"/>
              <w:jc w:val="center"/>
              <w:rPr>
                <w:szCs w:val="22"/>
              </w:rPr>
              <w:pPrChange w:id="1610" w:author="11046017_鄭兆媗" w:date="2024-03-25T20:51:00Z">
                <w:pPr/>
              </w:pPrChange>
            </w:pPr>
            <w:ins w:id="1611" w:author="11046017_鄭兆媗" w:date="2024-03-29T12:19:00Z">
              <w:r w:rsidRPr="0075669A">
                <w:rPr>
                  <w:rFonts w:ascii="新細明體" w:eastAsia="新細明體" w:hAnsi="新細明體" w:cs="新細明體" w:hint="eastAsia"/>
                </w:rPr>
                <w:t>〇</w:t>
              </w:r>
            </w:ins>
          </w:p>
        </w:tc>
        <w:tc>
          <w:tcPr>
            <w:tcW w:w="756" w:type="pct"/>
            <w:shd w:val="clear" w:color="auto" w:fill="auto"/>
            <w:vAlign w:val="center"/>
            <w:tcPrChange w:id="1612" w:author="11046017_鄭兆媗" w:date="2024-03-31T15:51:00Z">
              <w:tcPr>
                <w:tcW w:w="756" w:type="pct"/>
                <w:shd w:val="clear" w:color="auto" w:fill="auto"/>
              </w:tcPr>
            </w:tcPrChange>
          </w:tcPr>
          <w:p w14:paraId="09ADA530" w14:textId="77777777" w:rsidR="008366AC" w:rsidRPr="00E436C8" w:rsidRDefault="008366AC">
            <w:pPr>
              <w:spacing w:line="360" w:lineRule="exact"/>
              <w:jc w:val="center"/>
              <w:rPr>
                <w:szCs w:val="22"/>
              </w:rPr>
              <w:pPrChange w:id="1613" w:author="11046017_鄭兆媗" w:date="2024-03-25T20:51:00Z">
                <w:pPr/>
              </w:pPrChange>
            </w:pPr>
          </w:p>
        </w:tc>
      </w:tr>
      <w:tr w:rsidR="008366AC" w14:paraId="5D3A665E" w14:textId="77777777" w:rsidTr="00812B00">
        <w:trPr>
          <w:jc w:val="center"/>
          <w:trPrChange w:id="1614" w:author="11046017_鄭兆媗" w:date="2024-03-31T15:51:00Z">
            <w:trPr>
              <w:jc w:val="center"/>
            </w:trPr>
          </w:trPrChange>
        </w:trPr>
        <w:tc>
          <w:tcPr>
            <w:tcW w:w="453" w:type="pct"/>
            <w:vMerge/>
            <w:shd w:val="clear" w:color="auto" w:fill="auto"/>
            <w:vAlign w:val="center"/>
            <w:tcPrChange w:id="1615" w:author="11046017_鄭兆媗" w:date="2024-03-31T15:51:00Z">
              <w:tcPr>
                <w:tcW w:w="454" w:type="pct"/>
                <w:gridSpan w:val="2"/>
                <w:vMerge/>
                <w:shd w:val="clear" w:color="auto" w:fill="auto"/>
                <w:vAlign w:val="center"/>
              </w:tcPr>
            </w:tcPrChange>
          </w:tcPr>
          <w:p w14:paraId="4C2726A7" w14:textId="77777777" w:rsidR="008366AC" w:rsidRPr="00E436C8" w:rsidRDefault="008366AC">
            <w:pPr>
              <w:spacing w:line="360" w:lineRule="exact"/>
              <w:jc w:val="center"/>
              <w:rPr>
                <w:szCs w:val="22"/>
              </w:rPr>
              <w:pPrChange w:id="1616" w:author="11046017_鄭兆媗" w:date="2024-03-25T20:17:00Z">
                <w:pPr>
                  <w:jc w:val="center"/>
                </w:pPr>
              </w:pPrChange>
            </w:pPr>
          </w:p>
        </w:tc>
        <w:tc>
          <w:tcPr>
            <w:tcW w:w="1511" w:type="pct"/>
            <w:shd w:val="clear" w:color="auto" w:fill="auto"/>
            <w:vAlign w:val="center"/>
            <w:tcPrChange w:id="1617" w:author="11046017_鄭兆媗" w:date="2024-03-31T15:51:00Z">
              <w:tcPr>
                <w:tcW w:w="1510" w:type="pct"/>
                <w:gridSpan w:val="2"/>
                <w:shd w:val="clear" w:color="auto" w:fill="auto"/>
              </w:tcPr>
            </w:tcPrChange>
          </w:tcPr>
          <w:p w14:paraId="1502C01E" w14:textId="05B25FA3" w:rsidR="008366AC" w:rsidRPr="00E436C8" w:rsidRDefault="00A812D7">
            <w:pPr>
              <w:spacing w:line="360" w:lineRule="exact"/>
              <w:rPr>
                <w:szCs w:val="22"/>
              </w:rPr>
              <w:pPrChange w:id="1618" w:author="11046017_鄭兆媗" w:date="2024-03-25T20:51:00Z">
                <w:pPr/>
              </w:pPrChange>
            </w:pPr>
            <w:ins w:id="1619" w:author="11046017_鄭兆媗" w:date="2024-03-31T15:52:00Z">
              <w:r>
                <w:rPr>
                  <w:rFonts w:hint="eastAsia"/>
                  <w:szCs w:val="22"/>
                </w:rPr>
                <w:t>會員資料</w:t>
              </w:r>
            </w:ins>
            <w:del w:id="1620" w:author="11046017_鄭兆媗" w:date="2024-03-25T14:47:00Z">
              <w:r w:rsidR="008366AC" w:rsidRPr="00E436C8">
                <w:rPr>
                  <w:rFonts w:hint="eastAsia"/>
                  <w:szCs w:val="22"/>
                </w:rPr>
                <w:delText>功能</w:delText>
              </w:r>
              <w:r w:rsidR="008366AC" w:rsidRPr="00E436C8">
                <w:rPr>
                  <w:rFonts w:hint="eastAsia"/>
                  <w:szCs w:val="22"/>
                </w:rPr>
                <w:delText>B</w:delText>
              </w:r>
            </w:del>
          </w:p>
        </w:tc>
        <w:tc>
          <w:tcPr>
            <w:tcW w:w="759" w:type="pct"/>
            <w:shd w:val="clear" w:color="auto" w:fill="auto"/>
            <w:vAlign w:val="center"/>
            <w:tcPrChange w:id="1621" w:author="11046017_鄭兆媗" w:date="2024-03-31T15:51:00Z">
              <w:tcPr>
                <w:tcW w:w="759" w:type="pct"/>
                <w:gridSpan w:val="2"/>
                <w:shd w:val="clear" w:color="auto" w:fill="auto"/>
              </w:tcPr>
            </w:tcPrChange>
          </w:tcPr>
          <w:p w14:paraId="25910482" w14:textId="77777777" w:rsidR="008366AC" w:rsidRPr="00E436C8" w:rsidRDefault="008366AC">
            <w:pPr>
              <w:spacing w:line="360" w:lineRule="exact"/>
              <w:jc w:val="center"/>
              <w:rPr>
                <w:szCs w:val="22"/>
              </w:rPr>
              <w:pPrChange w:id="1622" w:author="11046017_鄭兆媗" w:date="2024-03-25T20:51:00Z">
                <w:pPr/>
              </w:pPrChange>
            </w:pPr>
          </w:p>
        </w:tc>
        <w:tc>
          <w:tcPr>
            <w:tcW w:w="760" w:type="pct"/>
            <w:shd w:val="clear" w:color="auto" w:fill="auto"/>
            <w:vAlign w:val="center"/>
            <w:tcPrChange w:id="1623" w:author="11046017_鄭兆媗" w:date="2024-03-31T15:51:00Z">
              <w:tcPr>
                <w:tcW w:w="760" w:type="pct"/>
                <w:gridSpan w:val="2"/>
                <w:shd w:val="clear" w:color="auto" w:fill="auto"/>
              </w:tcPr>
            </w:tcPrChange>
          </w:tcPr>
          <w:p w14:paraId="4766BF40" w14:textId="667B8CFF" w:rsidR="008366AC" w:rsidRPr="00E436C8" w:rsidRDefault="00917EEB">
            <w:pPr>
              <w:spacing w:line="360" w:lineRule="exact"/>
              <w:jc w:val="center"/>
              <w:rPr>
                <w:szCs w:val="22"/>
              </w:rPr>
              <w:pPrChange w:id="1624" w:author="11046017_鄭兆媗" w:date="2024-03-25T20:51:00Z">
                <w:pPr/>
              </w:pPrChange>
            </w:pPr>
            <w:ins w:id="1625" w:author="11046017_鄭兆媗" w:date="2024-03-25T14:44:00Z">
              <w:r w:rsidRPr="003E7632">
                <w:rPr>
                  <w:rFonts w:hint="eastAsia"/>
                  <w:rPrChange w:id="1626" w:author="11046014_劉育彤" w:date="2024-03-25T20:17:00Z">
                    <w:rPr>
                      <w:rFonts w:ascii="標楷體" w:hAnsi="標楷體" w:hint="eastAsia"/>
                    </w:rPr>
                  </w:rPrChange>
                </w:rPr>
                <w:t>●</w:t>
              </w:r>
            </w:ins>
          </w:p>
        </w:tc>
        <w:tc>
          <w:tcPr>
            <w:tcW w:w="760" w:type="pct"/>
            <w:shd w:val="clear" w:color="auto" w:fill="auto"/>
            <w:vAlign w:val="center"/>
            <w:tcPrChange w:id="1627" w:author="11046017_鄭兆媗" w:date="2024-03-31T15:51:00Z">
              <w:tcPr>
                <w:tcW w:w="760" w:type="pct"/>
                <w:gridSpan w:val="2"/>
                <w:shd w:val="clear" w:color="auto" w:fill="auto"/>
              </w:tcPr>
            </w:tcPrChange>
          </w:tcPr>
          <w:p w14:paraId="4BC3D3CA" w14:textId="496E5B81" w:rsidR="008366AC" w:rsidRPr="00E436C8" w:rsidRDefault="00917EEB">
            <w:pPr>
              <w:spacing w:line="360" w:lineRule="exact"/>
              <w:jc w:val="center"/>
              <w:rPr>
                <w:szCs w:val="22"/>
              </w:rPr>
              <w:pPrChange w:id="1628" w:author="11046017_鄭兆媗" w:date="2024-03-25T20:51:00Z">
                <w:pPr/>
              </w:pPrChange>
            </w:pPr>
            <w:ins w:id="1629" w:author="11046017_鄭兆媗" w:date="2024-03-29T12:19:00Z">
              <w:r w:rsidRPr="0075669A">
                <w:rPr>
                  <w:rFonts w:ascii="新細明體" w:eastAsia="新細明體" w:hAnsi="新細明體" w:cs="新細明體" w:hint="eastAsia"/>
                </w:rPr>
                <w:t>〇</w:t>
              </w:r>
            </w:ins>
          </w:p>
        </w:tc>
        <w:tc>
          <w:tcPr>
            <w:tcW w:w="756" w:type="pct"/>
            <w:shd w:val="clear" w:color="auto" w:fill="auto"/>
            <w:vAlign w:val="center"/>
            <w:tcPrChange w:id="1630" w:author="11046017_鄭兆媗" w:date="2024-03-31T15:51:00Z">
              <w:tcPr>
                <w:tcW w:w="756" w:type="pct"/>
                <w:shd w:val="clear" w:color="auto" w:fill="auto"/>
              </w:tcPr>
            </w:tcPrChange>
          </w:tcPr>
          <w:p w14:paraId="32A0C88C" w14:textId="77777777" w:rsidR="008366AC" w:rsidRPr="00E436C8" w:rsidRDefault="008366AC">
            <w:pPr>
              <w:spacing w:line="360" w:lineRule="exact"/>
              <w:jc w:val="center"/>
              <w:rPr>
                <w:szCs w:val="22"/>
              </w:rPr>
              <w:pPrChange w:id="1631" w:author="11046017_鄭兆媗" w:date="2024-03-25T20:51:00Z">
                <w:pPr/>
              </w:pPrChange>
            </w:pPr>
          </w:p>
        </w:tc>
      </w:tr>
      <w:tr w:rsidR="008366AC" w14:paraId="30785A02" w14:textId="77777777" w:rsidTr="00812B00">
        <w:trPr>
          <w:jc w:val="center"/>
          <w:trPrChange w:id="1632" w:author="11046017_鄭兆媗" w:date="2024-03-31T15:51:00Z">
            <w:trPr>
              <w:jc w:val="center"/>
            </w:trPr>
          </w:trPrChange>
        </w:trPr>
        <w:tc>
          <w:tcPr>
            <w:tcW w:w="453" w:type="pct"/>
            <w:vMerge/>
            <w:shd w:val="clear" w:color="auto" w:fill="auto"/>
            <w:vAlign w:val="center"/>
            <w:tcPrChange w:id="1633" w:author="11046017_鄭兆媗" w:date="2024-03-31T15:51:00Z">
              <w:tcPr>
                <w:tcW w:w="454" w:type="pct"/>
                <w:gridSpan w:val="2"/>
                <w:vMerge/>
                <w:shd w:val="clear" w:color="auto" w:fill="auto"/>
                <w:vAlign w:val="center"/>
              </w:tcPr>
            </w:tcPrChange>
          </w:tcPr>
          <w:p w14:paraId="2476173E" w14:textId="77777777" w:rsidR="008366AC" w:rsidRPr="00E436C8" w:rsidRDefault="008366AC">
            <w:pPr>
              <w:spacing w:line="360" w:lineRule="exact"/>
              <w:jc w:val="center"/>
              <w:rPr>
                <w:szCs w:val="22"/>
              </w:rPr>
              <w:pPrChange w:id="1634" w:author="11046017_鄭兆媗" w:date="2024-03-25T20:17:00Z">
                <w:pPr>
                  <w:jc w:val="center"/>
                </w:pPr>
              </w:pPrChange>
            </w:pPr>
          </w:p>
        </w:tc>
        <w:tc>
          <w:tcPr>
            <w:tcW w:w="1511" w:type="pct"/>
            <w:shd w:val="clear" w:color="auto" w:fill="auto"/>
            <w:vAlign w:val="center"/>
            <w:tcPrChange w:id="1635" w:author="11046017_鄭兆媗" w:date="2024-03-31T15:51:00Z">
              <w:tcPr>
                <w:tcW w:w="1510" w:type="pct"/>
                <w:gridSpan w:val="2"/>
                <w:shd w:val="clear" w:color="auto" w:fill="auto"/>
              </w:tcPr>
            </w:tcPrChange>
          </w:tcPr>
          <w:p w14:paraId="616658FF" w14:textId="51FAC762" w:rsidR="008366AC" w:rsidRPr="00E436C8" w:rsidRDefault="00A812D7">
            <w:pPr>
              <w:spacing w:line="360" w:lineRule="exact"/>
              <w:rPr>
                <w:szCs w:val="22"/>
              </w:rPr>
              <w:pPrChange w:id="1636" w:author="11046017_鄭兆媗" w:date="2024-03-25T20:51:00Z">
                <w:pPr/>
              </w:pPrChange>
            </w:pPr>
            <w:ins w:id="1637" w:author="11046017_鄭兆媗" w:date="2024-03-31T15:52:00Z">
              <w:r>
                <w:rPr>
                  <w:rFonts w:hint="eastAsia"/>
                  <w:szCs w:val="22"/>
                </w:rPr>
                <w:t>報名課程</w:t>
              </w:r>
            </w:ins>
            <w:del w:id="1638" w:author="11046017_鄭兆媗" w:date="2024-03-25T14:47:00Z">
              <w:r w:rsidR="008366AC" w:rsidRPr="00E436C8">
                <w:rPr>
                  <w:rFonts w:hint="eastAsia"/>
                  <w:szCs w:val="22"/>
                </w:rPr>
                <w:delText>功能</w:delText>
              </w:r>
              <w:r w:rsidR="008366AC">
                <w:rPr>
                  <w:rFonts w:hint="eastAsia"/>
                  <w:szCs w:val="22"/>
                </w:rPr>
                <w:delText>C</w:delText>
              </w:r>
            </w:del>
          </w:p>
        </w:tc>
        <w:tc>
          <w:tcPr>
            <w:tcW w:w="759" w:type="pct"/>
            <w:shd w:val="clear" w:color="auto" w:fill="auto"/>
            <w:vAlign w:val="center"/>
            <w:tcPrChange w:id="1639" w:author="11046017_鄭兆媗" w:date="2024-03-31T15:51:00Z">
              <w:tcPr>
                <w:tcW w:w="759" w:type="pct"/>
                <w:gridSpan w:val="2"/>
                <w:shd w:val="clear" w:color="auto" w:fill="auto"/>
              </w:tcPr>
            </w:tcPrChange>
          </w:tcPr>
          <w:p w14:paraId="2E7126AC" w14:textId="77777777" w:rsidR="008366AC" w:rsidRPr="00E436C8" w:rsidRDefault="008366AC">
            <w:pPr>
              <w:spacing w:line="360" w:lineRule="exact"/>
              <w:jc w:val="center"/>
              <w:rPr>
                <w:szCs w:val="22"/>
              </w:rPr>
              <w:pPrChange w:id="1640" w:author="11046017_鄭兆媗" w:date="2024-03-25T20:51:00Z">
                <w:pPr/>
              </w:pPrChange>
            </w:pPr>
          </w:p>
        </w:tc>
        <w:tc>
          <w:tcPr>
            <w:tcW w:w="760" w:type="pct"/>
            <w:shd w:val="clear" w:color="auto" w:fill="auto"/>
            <w:vAlign w:val="center"/>
            <w:tcPrChange w:id="1641" w:author="11046017_鄭兆媗" w:date="2024-03-31T15:51:00Z">
              <w:tcPr>
                <w:tcW w:w="760" w:type="pct"/>
                <w:gridSpan w:val="2"/>
                <w:shd w:val="clear" w:color="auto" w:fill="auto"/>
              </w:tcPr>
            </w:tcPrChange>
          </w:tcPr>
          <w:p w14:paraId="45E56DE0" w14:textId="66D037DD" w:rsidR="008366AC" w:rsidRPr="00E436C8" w:rsidRDefault="00917EEB">
            <w:pPr>
              <w:spacing w:line="360" w:lineRule="exact"/>
              <w:jc w:val="center"/>
              <w:rPr>
                <w:szCs w:val="22"/>
              </w:rPr>
              <w:pPrChange w:id="1642" w:author="11046017_鄭兆媗" w:date="2024-03-25T20:51:00Z">
                <w:pPr/>
              </w:pPrChange>
            </w:pPr>
            <w:ins w:id="1643" w:author="11046017_鄭兆媗" w:date="2024-03-29T12:19:00Z">
              <w:r w:rsidRPr="0075669A">
                <w:rPr>
                  <w:rFonts w:ascii="新細明體" w:eastAsia="新細明體" w:hAnsi="新細明體" w:cs="新細明體" w:hint="eastAsia"/>
                </w:rPr>
                <w:t>〇</w:t>
              </w:r>
            </w:ins>
          </w:p>
        </w:tc>
        <w:tc>
          <w:tcPr>
            <w:tcW w:w="760" w:type="pct"/>
            <w:shd w:val="clear" w:color="auto" w:fill="auto"/>
            <w:vAlign w:val="center"/>
            <w:tcPrChange w:id="1644" w:author="11046017_鄭兆媗" w:date="2024-03-31T15:51:00Z">
              <w:tcPr>
                <w:tcW w:w="760" w:type="pct"/>
                <w:gridSpan w:val="2"/>
                <w:shd w:val="clear" w:color="auto" w:fill="auto"/>
              </w:tcPr>
            </w:tcPrChange>
          </w:tcPr>
          <w:p w14:paraId="0DB4F89B" w14:textId="425F7532" w:rsidR="008366AC" w:rsidRPr="00E436C8" w:rsidRDefault="00B113EC">
            <w:pPr>
              <w:spacing w:line="360" w:lineRule="exact"/>
              <w:jc w:val="center"/>
              <w:rPr>
                <w:szCs w:val="22"/>
              </w:rPr>
              <w:pPrChange w:id="1645" w:author="11046017_鄭兆媗" w:date="2024-03-25T20:51:00Z">
                <w:pPr/>
              </w:pPrChange>
            </w:pPr>
            <w:ins w:id="1646" w:author="11046017_鄭兆媗" w:date="2024-03-25T14:44:00Z">
              <w:r w:rsidRPr="003E7632">
                <w:rPr>
                  <w:rFonts w:hint="eastAsia"/>
                  <w:rPrChange w:id="1647" w:author="11046014_劉育彤" w:date="2024-03-25T20:17:00Z">
                    <w:rPr>
                      <w:rFonts w:ascii="標楷體" w:hAnsi="標楷體" w:hint="eastAsia"/>
                    </w:rPr>
                  </w:rPrChange>
                </w:rPr>
                <w:t>●</w:t>
              </w:r>
            </w:ins>
          </w:p>
        </w:tc>
        <w:tc>
          <w:tcPr>
            <w:tcW w:w="756" w:type="pct"/>
            <w:shd w:val="clear" w:color="auto" w:fill="auto"/>
            <w:vAlign w:val="center"/>
            <w:tcPrChange w:id="1648" w:author="11046017_鄭兆媗" w:date="2024-03-31T15:51:00Z">
              <w:tcPr>
                <w:tcW w:w="756" w:type="pct"/>
                <w:shd w:val="clear" w:color="auto" w:fill="auto"/>
              </w:tcPr>
            </w:tcPrChange>
          </w:tcPr>
          <w:p w14:paraId="72B1F7B2" w14:textId="77777777" w:rsidR="008366AC" w:rsidRPr="00E436C8" w:rsidRDefault="008366AC">
            <w:pPr>
              <w:spacing w:line="360" w:lineRule="exact"/>
              <w:jc w:val="center"/>
              <w:rPr>
                <w:szCs w:val="22"/>
              </w:rPr>
              <w:pPrChange w:id="1649" w:author="11046017_鄭兆媗" w:date="2024-03-25T20:51:00Z">
                <w:pPr/>
              </w:pPrChange>
            </w:pPr>
          </w:p>
        </w:tc>
      </w:tr>
      <w:tr w:rsidR="000226E4" w14:paraId="34000E5B" w14:textId="77777777" w:rsidTr="00812B00">
        <w:trPr>
          <w:jc w:val="center"/>
          <w:trPrChange w:id="1650" w:author="11046017_鄭兆媗" w:date="2024-03-31T15:51:00Z">
            <w:trPr>
              <w:jc w:val="center"/>
            </w:trPr>
          </w:trPrChange>
        </w:trPr>
        <w:tc>
          <w:tcPr>
            <w:tcW w:w="453" w:type="pct"/>
            <w:vMerge w:val="restart"/>
            <w:shd w:val="clear" w:color="auto" w:fill="auto"/>
            <w:textDirection w:val="tbRlV"/>
            <w:vAlign w:val="center"/>
            <w:tcPrChange w:id="1651" w:author="11046017_鄭兆媗" w:date="2024-03-31T15:51:00Z">
              <w:tcPr>
                <w:tcW w:w="454" w:type="pct"/>
                <w:gridSpan w:val="2"/>
                <w:vMerge w:val="restart"/>
                <w:shd w:val="clear" w:color="auto" w:fill="auto"/>
                <w:textDirection w:val="tbRlV"/>
                <w:vAlign w:val="center"/>
              </w:tcPr>
            </w:tcPrChange>
          </w:tcPr>
          <w:p w14:paraId="1421B966" w14:textId="77777777" w:rsidR="000226E4" w:rsidRPr="00E436C8" w:rsidRDefault="000226E4">
            <w:pPr>
              <w:spacing w:line="360" w:lineRule="exact"/>
              <w:jc w:val="center"/>
              <w:rPr>
                <w:szCs w:val="22"/>
              </w:rPr>
              <w:pPrChange w:id="1652" w:author="11046017_鄭兆媗" w:date="2024-03-25T14:44:00Z">
                <w:pPr>
                  <w:jc w:val="center"/>
                </w:pPr>
              </w:pPrChange>
            </w:pPr>
            <w:r w:rsidRPr="00E436C8">
              <w:rPr>
                <w:rFonts w:hint="eastAsia"/>
                <w:szCs w:val="22"/>
              </w:rPr>
              <w:t>前端開發</w:t>
            </w:r>
          </w:p>
        </w:tc>
        <w:tc>
          <w:tcPr>
            <w:tcW w:w="1511" w:type="pct"/>
            <w:shd w:val="clear" w:color="auto" w:fill="auto"/>
            <w:vAlign w:val="center"/>
            <w:tcPrChange w:id="1653" w:author="11046017_鄭兆媗" w:date="2024-03-31T15:51:00Z">
              <w:tcPr>
                <w:tcW w:w="1510" w:type="pct"/>
                <w:gridSpan w:val="2"/>
                <w:shd w:val="clear" w:color="auto" w:fill="auto"/>
              </w:tcPr>
            </w:tcPrChange>
          </w:tcPr>
          <w:p w14:paraId="6CD23A25" w14:textId="7241799D" w:rsidR="000226E4" w:rsidRPr="00E436C8" w:rsidRDefault="007F1008">
            <w:pPr>
              <w:spacing w:line="360" w:lineRule="exact"/>
              <w:rPr>
                <w:szCs w:val="22"/>
              </w:rPr>
              <w:pPrChange w:id="1654" w:author="11046017_鄭兆媗" w:date="2024-03-25T20:51:00Z">
                <w:pPr/>
              </w:pPrChange>
            </w:pPr>
            <w:ins w:id="1655" w:author="11046017_鄭兆媗" w:date="2024-03-25T14:43:00Z">
              <w:r>
                <w:rPr>
                  <w:rFonts w:hint="eastAsia"/>
                  <w:szCs w:val="22"/>
                </w:rPr>
                <w:t>首頁</w:t>
              </w:r>
            </w:ins>
            <w:del w:id="1656" w:author="11046017_鄭兆媗" w:date="2024-03-25T14:43:00Z">
              <w:r w:rsidR="000226E4" w:rsidRPr="00E436C8">
                <w:rPr>
                  <w:szCs w:val="22"/>
                </w:rPr>
                <w:delText>Template A</w:delText>
              </w:r>
            </w:del>
          </w:p>
        </w:tc>
        <w:tc>
          <w:tcPr>
            <w:tcW w:w="759" w:type="pct"/>
            <w:shd w:val="clear" w:color="auto" w:fill="auto"/>
            <w:vAlign w:val="center"/>
            <w:tcPrChange w:id="1657" w:author="11046017_鄭兆媗" w:date="2024-03-31T15:51:00Z">
              <w:tcPr>
                <w:tcW w:w="759" w:type="pct"/>
                <w:gridSpan w:val="2"/>
                <w:shd w:val="clear" w:color="auto" w:fill="auto"/>
              </w:tcPr>
            </w:tcPrChange>
          </w:tcPr>
          <w:p w14:paraId="580D9134" w14:textId="680C2309" w:rsidR="000226E4" w:rsidRPr="00E436C8" w:rsidRDefault="0038035C">
            <w:pPr>
              <w:spacing w:line="360" w:lineRule="exact"/>
              <w:jc w:val="center"/>
              <w:rPr>
                <w:szCs w:val="22"/>
              </w:rPr>
              <w:pPrChange w:id="1658" w:author="11046017_鄭兆媗" w:date="2024-03-25T20:51:00Z">
                <w:pPr/>
              </w:pPrChange>
            </w:pPr>
            <w:ins w:id="1659" w:author="11046004_陳冠廷" w:date="2024-03-25T23:36:00Z">
              <w:del w:id="1660" w:author="11046017_鄭兆媗" w:date="2024-03-29T12:19:00Z">
                <w:r w:rsidRPr="0075669A">
                  <w:rPr>
                    <w:rFonts w:ascii="新細明體" w:eastAsia="新細明體" w:hAnsi="新細明體" w:cs="新細明體" w:hint="eastAsia"/>
                  </w:rPr>
                  <w:delText>〇</w:delText>
                </w:r>
              </w:del>
            </w:ins>
          </w:p>
        </w:tc>
        <w:tc>
          <w:tcPr>
            <w:tcW w:w="760" w:type="pct"/>
            <w:shd w:val="clear" w:color="auto" w:fill="auto"/>
            <w:vAlign w:val="center"/>
            <w:tcPrChange w:id="1661" w:author="11046017_鄭兆媗" w:date="2024-03-31T15:51:00Z">
              <w:tcPr>
                <w:tcW w:w="760" w:type="pct"/>
                <w:gridSpan w:val="2"/>
                <w:shd w:val="clear" w:color="auto" w:fill="auto"/>
              </w:tcPr>
            </w:tcPrChange>
          </w:tcPr>
          <w:p w14:paraId="1B886A29" w14:textId="1F90E0EB" w:rsidR="000226E4" w:rsidRPr="00E436C8" w:rsidRDefault="00917EEB">
            <w:pPr>
              <w:spacing w:line="360" w:lineRule="exact"/>
              <w:jc w:val="center"/>
              <w:rPr>
                <w:szCs w:val="22"/>
              </w:rPr>
              <w:pPrChange w:id="1662" w:author="11046017_鄭兆媗" w:date="2024-03-25T20:51:00Z">
                <w:pPr/>
              </w:pPrChange>
            </w:pPr>
            <w:ins w:id="1663" w:author="11046017_鄭兆媗" w:date="2024-03-29T12:19:00Z">
              <w:r w:rsidRPr="0075669A">
                <w:rPr>
                  <w:rFonts w:ascii="新細明體" w:eastAsia="新細明體" w:hAnsi="新細明體" w:cs="新細明體" w:hint="eastAsia"/>
                </w:rPr>
                <w:t>〇</w:t>
              </w:r>
            </w:ins>
          </w:p>
        </w:tc>
        <w:tc>
          <w:tcPr>
            <w:tcW w:w="760" w:type="pct"/>
            <w:shd w:val="clear" w:color="auto" w:fill="auto"/>
            <w:vAlign w:val="center"/>
            <w:tcPrChange w:id="1664" w:author="11046017_鄭兆媗" w:date="2024-03-31T15:51:00Z">
              <w:tcPr>
                <w:tcW w:w="760" w:type="pct"/>
                <w:gridSpan w:val="2"/>
                <w:shd w:val="clear" w:color="auto" w:fill="auto"/>
              </w:tcPr>
            </w:tcPrChange>
          </w:tcPr>
          <w:p w14:paraId="5B5D5A72" w14:textId="11631589" w:rsidR="000226E4" w:rsidRPr="00E436C8" w:rsidRDefault="006A68A0">
            <w:pPr>
              <w:spacing w:line="360" w:lineRule="exact"/>
              <w:jc w:val="center"/>
              <w:rPr>
                <w:szCs w:val="22"/>
              </w:rPr>
              <w:pPrChange w:id="1665" w:author="11046017_鄭兆媗" w:date="2024-03-25T20:51:00Z">
                <w:pPr/>
              </w:pPrChange>
            </w:pPr>
            <w:ins w:id="1666" w:author="11046017_鄭兆媗" w:date="2024-03-25T14:44:00Z">
              <w:r w:rsidRPr="003E7632">
                <w:rPr>
                  <w:rFonts w:hint="eastAsia"/>
                  <w:rPrChange w:id="1667" w:author="11046014_劉育彤" w:date="2024-03-25T20:17:00Z">
                    <w:rPr>
                      <w:rFonts w:ascii="標楷體" w:hAnsi="標楷體" w:hint="eastAsia"/>
                    </w:rPr>
                  </w:rPrChange>
                </w:rPr>
                <w:t>●</w:t>
              </w:r>
            </w:ins>
          </w:p>
        </w:tc>
        <w:tc>
          <w:tcPr>
            <w:tcW w:w="756" w:type="pct"/>
            <w:shd w:val="clear" w:color="auto" w:fill="auto"/>
            <w:vAlign w:val="center"/>
            <w:tcPrChange w:id="1668" w:author="11046017_鄭兆媗" w:date="2024-03-31T15:51:00Z">
              <w:tcPr>
                <w:tcW w:w="756" w:type="pct"/>
                <w:shd w:val="clear" w:color="auto" w:fill="auto"/>
              </w:tcPr>
            </w:tcPrChange>
          </w:tcPr>
          <w:p w14:paraId="2763A00E" w14:textId="77777777" w:rsidR="000226E4" w:rsidRPr="00E436C8" w:rsidRDefault="000226E4">
            <w:pPr>
              <w:spacing w:line="360" w:lineRule="exact"/>
              <w:jc w:val="center"/>
              <w:rPr>
                <w:szCs w:val="22"/>
              </w:rPr>
              <w:pPrChange w:id="1669" w:author="11046017_鄭兆媗" w:date="2024-03-25T20:51:00Z">
                <w:pPr/>
              </w:pPrChange>
            </w:pPr>
          </w:p>
        </w:tc>
      </w:tr>
      <w:tr w:rsidR="000226E4" w14:paraId="2FAB8BB8" w14:textId="77777777" w:rsidTr="00812B00">
        <w:trPr>
          <w:jc w:val="center"/>
          <w:trPrChange w:id="1670" w:author="11046017_鄭兆媗" w:date="2024-03-31T15:51:00Z">
            <w:trPr>
              <w:jc w:val="center"/>
            </w:trPr>
          </w:trPrChange>
        </w:trPr>
        <w:tc>
          <w:tcPr>
            <w:tcW w:w="453" w:type="pct"/>
            <w:vMerge/>
            <w:shd w:val="clear" w:color="auto" w:fill="auto"/>
            <w:vAlign w:val="center"/>
            <w:tcPrChange w:id="1671" w:author="11046017_鄭兆媗" w:date="2024-03-31T15:51:00Z">
              <w:tcPr>
                <w:tcW w:w="454" w:type="pct"/>
                <w:gridSpan w:val="2"/>
                <w:vMerge/>
                <w:shd w:val="clear" w:color="auto" w:fill="auto"/>
                <w:vAlign w:val="center"/>
              </w:tcPr>
            </w:tcPrChange>
          </w:tcPr>
          <w:p w14:paraId="013387AA" w14:textId="77777777" w:rsidR="000226E4" w:rsidRPr="00E436C8" w:rsidRDefault="000226E4">
            <w:pPr>
              <w:spacing w:line="360" w:lineRule="exact"/>
              <w:jc w:val="center"/>
              <w:rPr>
                <w:szCs w:val="22"/>
              </w:rPr>
              <w:pPrChange w:id="1672" w:author="11046017_鄭兆媗" w:date="2024-03-25T20:17:00Z">
                <w:pPr>
                  <w:jc w:val="center"/>
                </w:pPr>
              </w:pPrChange>
            </w:pPr>
          </w:p>
        </w:tc>
        <w:tc>
          <w:tcPr>
            <w:tcW w:w="1511" w:type="pct"/>
            <w:shd w:val="clear" w:color="auto" w:fill="auto"/>
            <w:vAlign w:val="center"/>
            <w:tcPrChange w:id="1673" w:author="11046017_鄭兆媗" w:date="2024-03-31T15:51:00Z">
              <w:tcPr>
                <w:tcW w:w="1510" w:type="pct"/>
                <w:gridSpan w:val="2"/>
                <w:shd w:val="clear" w:color="auto" w:fill="auto"/>
              </w:tcPr>
            </w:tcPrChange>
          </w:tcPr>
          <w:p w14:paraId="30E826A0" w14:textId="172DE1C8" w:rsidR="000226E4" w:rsidRPr="00E436C8" w:rsidRDefault="00812B00">
            <w:pPr>
              <w:spacing w:line="360" w:lineRule="exact"/>
              <w:rPr>
                <w:szCs w:val="22"/>
              </w:rPr>
              <w:pPrChange w:id="1674" w:author="11046017_鄭兆媗" w:date="2024-03-25T20:51:00Z">
                <w:pPr/>
              </w:pPrChange>
            </w:pPr>
            <w:ins w:id="1675" w:author="11046017_鄭兆媗" w:date="2024-03-31T15:49:00Z">
              <w:r>
                <w:rPr>
                  <w:rFonts w:hint="eastAsia"/>
                  <w:szCs w:val="22"/>
                </w:rPr>
                <w:t>主畫面</w:t>
              </w:r>
            </w:ins>
            <w:del w:id="1676" w:author="11046017_鄭兆媗" w:date="2024-03-25T14:43:00Z">
              <w:r w:rsidR="000226E4" w:rsidRPr="00E436C8">
                <w:rPr>
                  <w:szCs w:val="22"/>
                </w:rPr>
                <w:delText xml:space="preserve">Template </w:delText>
              </w:r>
              <w:r w:rsidR="000226E4" w:rsidRPr="00E436C8">
                <w:rPr>
                  <w:rFonts w:hint="eastAsia"/>
                  <w:szCs w:val="22"/>
                </w:rPr>
                <w:delText>B</w:delText>
              </w:r>
            </w:del>
          </w:p>
        </w:tc>
        <w:tc>
          <w:tcPr>
            <w:tcW w:w="759" w:type="pct"/>
            <w:shd w:val="clear" w:color="auto" w:fill="auto"/>
            <w:vAlign w:val="center"/>
            <w:tcPrChange w:id="1677" w:author="11046017_鄭兆媗" w:date="2024-03-31T15:51:00Z">
              <w:tcPr>
                <w:tcW w:w="759" w:type="pct"/>
                <w:gridSpan w:val="2"/>
                <w:shd w:val="clear" w:color="auto" w:fill="auto"/>
              </w:tcPr>
            </w:tcPrChange>
          </w:tcPr>
          <w:p w14:paraId="551EA5DC" w14:textId="34A901A3" w:rsidR="000226E4" w:rsidRPr="00E436C8" w:rsidRDefault="00EF07AA">
            <w:pPr>
              <w:spacing w:line="360" w:lineRule="exact"/>
              <w:jc w:val="center"/>
              <w:rPr>
                <w:szCs w:val="22"/>
              </w:rPr>
              <w:pPrChange w:id="1678" w:author="11046017_鄭兆媗" w:date="2024-03-25T20:51:00Z">
                <w:pPr/>
              </w:pPrChange>
            </w:pPr>
            <w:ins w:id="1679" w:author="11046017_鄭兆媗" w:date="2024-03-29T12:19:00Z">
              <w:r w:rsidRPr="0075669A">
                <w:rPr>
                  <w:rFonts w:ascii="新細明體" w:eastAsia="新細明體" w:hAnsi="新細明體" w:cs="新細明體" w:hint="eastAsia"/>
                </w:rPr>
                <w:t>〇</w:t>
              </w:r>
            </w:ins>
          </w:p>
        </w:tc>
        <w:tc>
          <w:tcPr>
            <w:tcW w:w="760" w:type="pct"/>
            <w:shd w:val="clear" w:color="auto" w:fill="auto"/>
            <w:vAlign w:val="center"/>
            <w:tcPrChange w:id="1680" w:author="11046017_鄭兆媗" w:date="2024-03-31T15:51:00Z">
              <w:tcPr>
                <w:tcW w:w="760" w:type="pct"/>
                <w:gridSpan w:val="2"/>
                <w:shd w:val="clear" w:color="auto" w:fill="auto"/>
              </w:tcPr>
            </w:tcPrChange>
          </w:tcPr>
          <w:p w14:paraId="13CDD72F" w14:textId="75B23F12" w:rsidR="000226E4" w:rsidRPr="00E436C8" w:rsidRDefault="00EF07AA">
            <w:pPr>
              <w:spacing w:line="360" w:lineRule="exact"/>
              <w:jc w:val="center"/>
              <w:rPr>
                <w:szCs w:val="22"/>
              </w:rPr>
              <w:pPrChange w:id="1681" w:author="11046017_鄭兆媗" w:date="2024-03-25T20:51:00Z">
                <w:pPr/>
              </w:pPrChange>
            </w:pPr>
            <w:ins w:id="1682" w:author="11046017_鄭兆媗" w:date="2024-03-29T12:19:00Z">
              <w:r w:rsidRPr="0075669A">
                <w:rPr>
                  <w:rFonts w:ascii="新細明體" w:eastAsia="新細明體" w:hAnsi="新細明體" w:cs="新細明體" w:hint="eastAsia"/>
                </w:rPr>
                <w:t>〇</w:t>
              </w:r>
            </w:ins>
          </w:p>
        </w:tc>
        <w:tc>
          <w:tcPr>
            <w:tcW w:w="760" w:type="pct"/>
            <w:shd w:val="clear" w:color="auto" w:fill="auto"/>
            <w:vAlign w:val="center"/>
            <w:tcPrChange w:id="1683" w:author="11046017_鄭兆媗" w:date="2024-03-31T15:51:00Z">
              <w:tcPr>
                <w:tcW w:w="760" w:type="pct"/>
                <w:gridSpan w:val="2"/>
                <w:shd w:val="clear" w:color="auto" w:fill="auto"/>
              </w:tcPr>
            </w:tcPrChange>
          </w:tcPr>
          <w:p w14:paraId="5AC4D13B" w14:textId="66755A0B" w:rsidR="000226E4" w:rsidRPr="00E436C8" w:rsidRDefault="006A68A0">
            <w:pPr>
              <w:spacing w:line="360" w:lineRule="exact"/>
              <w:jc w:val="center"/>
              <w:rPr>
                <w:szCs w:val="22"/>
              </w:rPr>
              <w:pPrChange w:id="1684" w:author="11046017_鄭兆媗" w:date="2024-03-25T20:51:00Z">
                <w:pPr/>
              </w:pPrChange>
            </w:pPr>
            <w:ins w:id="1685" w:author="11046017_鄭兆媗" w:date="2024-03-25T14:44:00Z">
              <w:r w:rsidRPr="003E7632">
                <w:rPr>
                  <w:rFonts w:hint="eastAsia"/>
                  <w:rPrChange w:id="1686" w:author="11046014_劉育彤" w:date="2024-03-25T20:17:00Z">
                    <w:rPr>
                      <w:rFonts w:ascii="標楷體" w:hAnsi="標楷體" w:hint="eastAsia"/>
                    </w:rPr>
                  </w:rPrChange>
                </w:rPr>
                <w:t>●</w:t>
              </w:r>
            </w:ins>
          </w:p>
        </w:tc>
        <w:tc>
          <w:tcPr>
            <w:tcW w:w="756" w:type="pct"/>
            <w:shd w:val="clear" w:color="auto" w:fill="auto"/>
            <w:vAlign w:val="center"/>
            <w:tcPrChange w:id="1687" w:author="11046017_鄭兆媗" w:date="2024-03-31T15:51:00Z">
              <w:tcPr>
                <w:tcW w:w="756" w:type="pct"/>
                <w:shd w:val="clear" w:color="auto" w:fill="auto"/>
              </w:tcPr>
            </w:tcPrChange>
          </w:tcPr>
          <w:p w14:paraId="4B9BB640" w14:textId="77777777" w:rsidR="000226E4" w:rsidRPr="00E436C8" w:rsidRDefault="000226E4">
            <w:pPr>
              <w:spacing w:line="360" w:lineRule="exact"/>
              <w:jc w:val="center"/>
              <w:rPr>
                <w:szCs w:val="22"/>
              </w:rPr>
              <w:pPrChange w:id="1688" w:author="11046017_鄭兆媗" w:date="2024-03-25T20:51:00Z">
                <w:pPr/>
              </w:pPrChange>
            </w:pPr>
          </w:p>
        </w:tc>
      </w:tr>
      <w:tr w:rsidR="00812B00" w14:paraId="036C1388" w14:textId="77777777" w:rsidTr="00812B00">
        <w:trPr>
          <w:jc w:val="center"/>
          <w:ins w:id="1689" w:author="11046017_鄭兆媗" w:date="2024-03-31T15:49:00Z"/>
          <w:trPrChange w:id="1690" w:author="11046017_鄭兆媗" w:date="2024-03-31T15:50:00Z">
            <w:trPr>
              <w:jc w:val="center"/>
            </w:trPr>
          </w:trPrChange>
        </w:trPr>
        <w:tc>
          <w:tcPr>
            <w:tcW w:w="453" w:type="pct"/>
            <w:vMerge/>
            <w:shd w:val="clear" w:color="auto" w:fill="auto"/>
            <w:vAlign w:val="center"/>
            <w:tcPrChange w:id="1691" w:author="11046017_鄭兆媗" w:date="2024-03-31T15:50:00Z">
              <w:tcPr>
                <w:tcW w:w="453" w:type="pct"/>
                <w:vMerge/>
                <w:shd w:val="clear" w:color="auto" w:fill="auto"/>
                <w:vAlign w:val="center"/>
              </w:tcPr>
            </w:tcPrChange>
          </w:tcPr>
          <w:p w14:paraId="3790C256" w14:textId="77777777" w:rsidR="00812B00" w:rsidRPr="00E436C8" w:rsidRDefault="00812B00" w:rsidP="00812B00">
            <w:pPr>
              <w:spacing w:line="360" w:lineRule="exact"/>
              <w:jc w:val="center"/>
              <w:rPr>
                <w:ins w:id="1692" w:author="11046017_鄭兆媗" w:date="2024-03-31T15:49:00Z"/>
                <w:szCs w:val="22"/>
              </w:rPr>
            </w:pPr>
          </w:p>
        </w:tc>
        <w:tc>
          <w:tcPr>
            <w:tcW w:w="1511" w:type="pct"/>
            <w:shd w:val="clear" w:color="auto" w:fill="auto"/>
            <w:vAlign w:val="center"/>
            <w:tcPrChange w:id="1693" w:author="11046017_鄭兆媗" w:date="2024-03-31T15:50:00Z">
              <w:tcPr>
                <w:tcW w:w="1511" w:type="pct"/>
                <w:gridSpan w:val="3"/>
                <w:shd w:val="clear" w:color="auto" w:fill="auto"/>
              </w:tcPr>
            </w:tcPrChange>
          </w:tcPr>
          <w:p w14:paraId="477C3F06" w14:textId="39AC044D" w:rsidR="00812B00" w:rsidRDefault="00812B00">
            <w:pPr>
              <w:spacing w:line="360" w:lineRule="exact"/>
              <w:rPr>
                <w:ins w:id="1694" w:author="11046017_鄭兆媗" w:date="2024-03-31T15:49:00Z"/>
                <w:szCs w:val="22"/>
              </w:rPr>
              <w:pPrChange w:id="1695" w:author="11046017_鄭兆媗" w:date="2024-03-31T15:50:00Z">
                <w:pPr>
                  <w:spacing w:line="360" w:lineRule="exact"/>
                  <w:jc w:val="left"/>
                </w:pPr>
              </w:pPrChange>
            </w:pPr>
            <w:ins w:id="1696" w:author="11046017_鄭兆媗" w:date="2024-03-31T15:49:00Z">
              <w:r>
                <w:rPr>
                  <w:rFonts w:hint="eastAsia"/>
                  <w:szCs w:val="22"/>
                </w:rPr>
                <w:t>登入</w:t>
              </w:r>
              <w:r>
                <w:rPr>
                  <w:rFonts w:hint="eastAsia"/>
                  <w:szCs w:val="22"/>
                </w:rPr>
                <w:t>/</w:t>
              </w:r>
              <w:r>
                <w:rPr>
                  <w:rFonts w:hint="eastAsia"/>
                  <w:szCs w:val="22"/>
                </w:rPr>
                <w:t>註冊</w:t>
              </w:r>
              <w:r>
                <w:rPr>
                  <w:rFonts w:hint="eastAsia"/>
                  <w:szCs w:val="22"/>
                </w:rPr>
                <w:t>/</w:t>
              </w:r>
              <w:r>
                <w:rPr>
                  <w:rFonts w:hint="eastAsia"/>
                  <w:szCs w:val="22"/>
                </w:rPr>
                <w:t>忘記密碼</w:t>
              </w:r>
            </w:ins>
          </w:p>
        </w:tc>
        <w:tc>
          <w:tcPr>
            <w:tcW w:w="759" w:type="pct"/>
            <w:shd w:val="clear" w:color="auto" w:fill="auto"/>
            <w:vAlign w:val="center"/>
            <w:tcPrChange w:id="1697" w:author="11046017_鄭兆媗" w:date="2024-03-31T15:50:00Z">
              <w:tcPr>
                <w:tcW w:w="759" w:type="pct"/>
                <w:gridSpan w:val="2"/>
                <w:shd w:val="clear" w:color="auto" w:fill="auto"/>
              </w:tcPr>
            </w:tcPrChange>
          </w:tcPr>
          <w:p w14:paraId="048AA499" w14:textId="4C650761" w:rsidR="00812B00" w:rsidRPr="00E436C8" w:rsidRDefault="00917EEB" w:rsidP="00812B00">
            <w:pPr>
              <w:spacing w:line="360" w:lineRule="exact"/>
              <w:jc w:val="center"/>
              <w:rPr>
                <w:ins w:id="1698" w:author="11046017_鄭兆媗" w:date="2024-03-31T15:49:00Z"/>
                <w:szCs w:val="22"/>
              </w:rPr>
            </w:pPr>
            <w:ins w:id="1699" w:author="11046017_鄭兆媗" w:date="2024-03-29T12:19:00Z">
              <w:r w:rsidRPr="0075669A">
                <w:rPr>
                  <w:rFonts w:ascii="新細明體" w:eastAsia="新細明體" w:hAnsi="新細明體" w:cs="新細明體" w:hint="eastAsia"/>
                </w:rPr>
                <w:t>〇</w:t>
              </w:r>
            </w:ins>
          </w:p>
        </w:tc>
        <w:tc>
          <w:tcPr>
            <w:tcW w:w="760" w:type="pct"/>
            <w:shd w:val="clear" w:color="auto" w:fill="auto"/>
            <w:vAlign w:val="center"/>
            <w:tcPrChange w:id="1700" w:author="11046017_鄭兆媗" w:date="2024-03-31T15:50:00Z">
              <w:tcPr>
                <w:tcW w:w="760" w:type="pct"/>
                <w:gridSpan w:val="2"/>
                <w:shd w:val="clear" w:color="auto" w:fill="auto"/>
              </w:tcPr>
            </w:tcPrChange>
          </w:tcPr>
          <w:p w14:paraId="55D925C5" w14:textId="5ACBEDCD" w:rsidR="00812B00" w:rsidRPr="008E1EC9" w:rsidRDefault="00917EEB" w:rsidP="00812B00">
            <w:pPr>
              <w:spacing w:line="360" w:lineRule="exact"/>
              <w:jc w:val="center"/>
              <w:rPr>
                <w:ins w:id="1701" w:author="11046017_鄭兆媗" w:date="2024-03-31T15:49:00Z"/>
                <w:rFonts w:cs="新細明體"/>
              </w:rPr>
            </w:pPr>
            <w:ins w:id="1702" w:author="11046017_鄭兆媗" w:date="2024-03-25T14:44:00Z">
              <w:r w:rsidRPr="003E7632">
                <w:rPr>
                  <w:rFonts w:hint="eastAsia"/>
                  <w:rPrChange w:id="1703" w:author="11046014_劉育彤" w:date="2024-03-25T20:17:00Z">
                    <w:rPr>
                      <w:rFonts w:ascii="標楷體" w:hAnsi="標楷體" w:hint="eastAsia"/>
                    </w:rPr>
                  </w:rPrChange>
                </w:rPr>
                <w:t>●</w:t>
              </w:r>
            </w:ins>
          </w:p>
        </w:tc>
        <w:tc>
          <w:tcPr>
            <w:tcW w:w="760" w:type="pct"/>
            <w:shd w:val="clear" w:color="auto" w:fill="auto"/>
            <w:vAlign w:val="center"/>
            <w:tcPrChange w:id="1704" w:author="11046017_鄭兆媗" w:date="2024-03-31T15:50:00Z">
              <w:tcPr>
                <w:tcW w:w="760" w:type="pct"/>
                <w:gridSpan w:val="2"/>
                <w:shd w:val="clear" w:color="auto" w:fill="auto"/>
              </w:tcPr>
            </w:tcPrChange>
          </w:tcPr>
          <w:p w14:paraId="068AEC82" w14:textId="5AD8F08C" w:rsidR="00812B00" w:rsidRPr="00812B00" w:rsidRDefault="00917EEB" w:rsidP="00812B00">
            <w:pPr>
              <w:spacing w:line="360" w:lineRule="exact"/>
              <w:jc w:val="center"/>
              <w:rPr>
                <w:ins w:id="1705" w:author="11046017_鄭兆媗" w:date="2024-03-31T15:49:00Z"/>
              </w:rPr>
            </w:pPr>
            <w:ins w:id="1706" w:author="11046017_鄭兆媗" w:date="2024-03-29T12:19:00Z">
              <w:r w:rsidRPr="0075669A">
                <w:rPr>
                  <w:rFonts w:ascii="新細明體" w:eastAsia="新細明體" w:hAnsi="新細明體" w:cs="新細明體" w:hint="eastAsia"/>
                </w:rPr>
                <w:t>〇</w:t>
              </w:r>
            </w:ins>
          </w:p>
        </w:tc>
        <w:tc>
          <w:tcPr>
            <w:tcW w:w="756" w:type="pct"/>
            <w:shd w:val="clear" w:color="auto" w:fill="auto"/>
            <w:vAlign w:val="center"/>
            <w:tcPrChange w:id="1707" w:author="11046017_鄭兆媗" w:date="2024-03-31T15:50:00Z">
              <w:tcPr>
                <w:tcW w:w="756" w:type="pct"/>
                <w:shd w:val="clear" w:color="auto" w:fill="auto"/>
              </w:tcPr>
            </w:tcPrChange>
          </w:tcPr>
          <w:p w14:paraId="1A9FE6F5" w14:textId="77777777" w:rsidR="00812B00" w:rsidRPr="00E436C8" w:rsidRDefault="00812B00" w:rsidP="00812B00">
            <w:pPr>
              <w:spacing w:line="360" w:lineRule="exact"/>
              <w:jc w:val="center"/>
              <w:rPr>
                <w:ins w:id="1708" w:author="11046017_鄭兆媗" w:date="2024-03-31T15:49:00Z"/>
                <w:szCs w:val="22"/>
              </w:rPr>
            </w:pPr>
          </w:p>
        </w:tc>
      </w:tr>
      <w:tr w:rsidR="000226E4" w14:paraId="3CEC7DA0" w14:textId="77777777" w:rsidTr="00812B00">
        <w:trPr>
          <w:jc w:val="center"/>
          <w:trPrChange w:id="1709" w:author="11046017_鄭兆媗" w:date="2024-03-31T15:51:00Z">
            <w:trPr>
              <w:jc w:val="center"/>
            </w:trPr>
          </w:trPrChange>
        </w:trPr>
        <w:tc>
          <w:tcPr>
            <w:tcW w:w="453" w:type="pct"/>
            <w:vMerge/>
            <w:shd w:val="clear" w:color="auto" w:fill="auto"/>
            <w:vAlign w:val="center"/>
            <w:tcPrChange w:id="1710" w:author="11046017_鄭兆媗" w:date="2024-03-31T15:51:00Z">
              <w:tcPr>
                <w:tcW w:w="454" w:type="pct"/>
                <w:gridSpan w:val="2"/>
                <w:vMerge/>
                <w:shd w:val="clear" w:color="auto" w:fill="auto"/>
                <w:vAlign w:val="center"/>
              </w:tcPr>
            </w:tcPrChange>
          </w:tcPr>
          <w:p w14:paraId="631BDCD8" w14:textId="77777777" w:rsidR="000226E4" w:rsidRPr="00E436C8" w:rsidRDefault="000226E4">
            <w:pPr>
              <w:spacing w:line="360" w:lineRule="exact"/>
              <w:jc w:val="center"/>
              <w:rPr>
                <w:szCs w:val="22"/>
              </w:rPr>
              <w:pPrChange w:id="1711" w:author="11046017_鄭兆媗" w:date="2024-03-25T20:17:00Z">
                <w:pPr>
                  <w:jc w:val="center"/>
                </w:pPr>
              </w:pPrChange>
            </w:pPr>
          </w:p>
        </w:tc>
        <w:tc>
          <w:tcPr>
            <w:tcW w:w="1511" w:type="pct"/>
            <w:shd w:val="clear" w:color="auto" w:fill="auto"/>
            <w:vAlign w:val="center"/>
            <w:tcPrChange w:id="1712" w:author="11046017_鄭兆媗" w:date="2024-03-31T15:51:00Z">
              <w:tcPr>
                <w:tcW w:w="1510" w:type="pct"/>
                <w:gridSpan w:val="2"/>
                <w:shd w:val="clear" w:color="auto" w:fill="auto"/>
              </w:tcPr>
            </w:tcPrChange>
          </w:tcPr>
          <w:p w14:paraId="3EF443DA" w14:textId="3A724CE2" w:rsidR="000226E4" w:rsidRPr="00E436C8" w:rsidRDefault="00641C91">
            <w:pPr>
              <w:spacing w:line="360" w:lineRule="exact"/>
              <w:rPr>
                <w:szCs w:val="22"/>
              </w:rPr>
              <w:pPrChange w:id="1713" w:author="11046017_鄭兆媗" w:date="2024-03-25T20:51:00Z">
                <w:pPr/>
              </w:pPrChange>
            </w:pPr>
            <w:ins w:id="1714" w:author="11046017_鄭兆媗" w:date="2024-03-31T15:42:00Z">
              <w:r>
                <w:rPr>
                  <w:rFonts w:hint="eastAsia"/>
                  <w:szCs w:val="22"/>
                </w:rPr>
                <w:t>課程詳情</w:t>
              </w:r>
            </w:ins>
            <w:del w:id="1715" w:author="11046017_鄭兆媗" w:date="2024-03-25T14:43:00Z">
              <w:r w:rsidR="000226E4" w:rsidRPr="00E436C8">
                <w:rPr>
                  <w:szCs w:val="22"/>
                </w:rPr>
                <w:delText xml:space="preserve">Template </w:delText>
              </w:r>
              <w:r w:rsidR="000226E4" w:rsidRPr="00E436C8">
                <w:rPr>
                  <w:rFonts w:hint="eastAsia"/>
                  <w:szCs w:val="22"/>
                </w:rPr>
                <w:delText>C</w:delText>
              </w:r>
            </w:del>
          </w:p>
        </w:tc>
        <w:tc>
          <w:tcPr>
            <w:tcW w:w="759" w:type="pct"/>
            <w:shd w:val="clear" w:color="auto" w:fill="auto"/>
            <w:vAlign w:val="center"/>
            <w:tcPrChange w:id="1716" w:author="11046017_鄭兆媗" w:date="2024-03-31T15:51:00Z">
              <w:tcPr>
                <w:tcW w:w="759" w:type="pct"/>
                <w:gridSpan w:val="2"/>
                <w:shd w:val="clear" w:color="auto" w:fill="auto"/>
              </w:tcPr>
            </w:tcPrChange>
          </w:tcPr>
          <w:p w14:paraId="3BDBE5ED" w14:textId="2DBBD8AF" w:rsidR="000226E4" w:rsidRPr="00E436C8" w:rsidRDefault="00917EEB">
            <w:pPr>
              <w:spacing w:line="360" w:lineRule="exact"/>
              <w:jc w:val="center"/>
              <w:rPr>
                <w:szCs w:val="22"/>
              </w:rPr>
              <w:pPrChange w:id="1717" w:author="11046017_鄭兆媗" w:date="2024-03-25T20:51:00Z">
                <w:pPr/>
              </w:pPrChange>
            </w:pPr>
            <w:ins w:id="1718" w:author="11046017_鄭兆媗" w:date="2024-03-25T14:44:00Z">
              <w:r w:rsidRPr="003E7632">
                <w:rPr>
                  <w:rFonts w:hint="eastAsia"/>
                  <w:rPrChange w:id="1719" w:author="11046014_劉育彤" w:date="2024-03-25T20:17:00Z">
                    <w:rPr>
                      <w:rFonts w:ascii="標楷體" w:hAnsi="標楷體" w:hint="eastAsia"/>
                    </w:rPr>
                  </w:rPrChange>
                </w:rPr>
                <w:t>●</w:t>
              </w:r>
            </w:ins>
          </w:p>
        </w:tc>
        <w:tc>
          <w:tcPr>
            <w:tcW w:w="760" w:type="pct"/>
            <w:shd w:val="clear" w:color="auto" w:fill="auto"/>
            <w:vAlign w:val="center"/>
            <w:tcPrChange w:id="1720" w:author="11046017_鄭兆媗" w:date="2024-03-31T15:51:00Z">
              <w:tcPr>
                <w:tcW w:w="760" w:type="pct"/>
                <w:gridSpan w:val="2"/>
                <w:shd w:val="clear" w:color="auto" w:fill="auto"/>
              </w:tcPr>
            </w:tcPrChange>
          </w:tcPr>
          <w:p w14:paraId="7E1085DE" w14:textId="77777777" w:rsidR="000226E4" w:rsidRPr="00E436C8" w:rsidRDefault="000226E4">
            <w:pPr>
              <w:spacing w:line="360" w:lineRule="exact"/>
              <w:jc w:val="center"/>
              <w:rPr>
                <w:szCs w:val="22"/>
              </w:rPr>
              <w:pPrChange w:id="1721" w:author="11046017_鄭兆媗" w:date="2024-03-25T20:51:00Z">
                <w:pPr/>
              </w:pPrChange>
            </w:pPr>
          </w:p>
        </w:tc>
        <w:tc>
          <w:tcPr>
            <w:tcW w:w="760" w:type="pct"/>
            <w:shd w:val="clear" w:color="auto" w:fill="auto"/>
            <w:vAlign w:val="center"/>
            <w:tcPrChange w:id="1722" w:author="11046017_鄭兆媗" w:date="2024-03-31T15:51:00Z">
              <w:tcPr>
                <w:tcW w:w="760" w:type="pct"/>
                <w:gridSpan w:val="2"/>
                <w:shd w:val="clear" w:color="auto" w:fill="auto"/>
              </w:tcPr>
            </w:tcPrChange>
          </w:tcPr>
          <w:p w14:paraId="5AEC8E82" w14:textId="2A392B83" w:rsidR="000226E4" w:rsidRPr="00E436C8" w:rsidRDefault="00917EEB">
            <w:pPr>
              <w:spacing w:line="360" w:lineRule="exact"/>
              <w:jc w:val="center"/>
              <w:rPr>
                <w:szCs w:val="22"/>
              </w:rPr>
              <w:pPrChange w:id="1723" w:author="11046017_鄭兆媗" w:date="2024-03-25T20:51:00Z">
                <w:pPr/>
              </w:pPrChange>
            </w:pPr>
            <w:ins w:id="1724" w:author="11046017_鄭兆媗" w:date="2024-03-29T12:19:00Z">
              <w:r w:rsidRPr="0075669A">
                <w:rPr>
                  <w:rFonts w:ascii="新細明體" w:eastAsia="新細明體" w:hAnsi="新細明體" w:cs="新細明體" w:hint="eastAsia"/>
                </w:rPr>
                <w:t>〇</w:t>
              </w:r>
            </w:ins>
          </w:p>
        </w:tc>
        <w:tc>
          <w:tcPr>
            <w:tcW w:w="756" w:type="pct"/>
            <w:shd w:val="clear" w:color="auto" w:fill="auto"/>
            <w:vAlign w:val="center"/>
            <w:tcPrChange w:id="1725" w:author="11046017_鄭兆媗" w:date="2024-03-31T15:51:00Z">
              <w:tcPr>
                <w:tcW w:w="756" w:type="pct"/>
                <w:shd w:val="clear" w:color="auto" w:fill="auto"/>
              </w:tcPr>
            </w:tcPrChange>
          </w:tcPr>
          <w:p w14:paraId="4023EA9E" w14:textId="77777777" w:rsidR="000226E4" w:rsidRPr="00E436C8" w:rsidRDefault="000226E4">
            <w:pPr>
              <w:spacing w:line="360" w:lineRule="exact"/>
              <w:jc w:val="center"/>
              <w:rPr>
                <w:szCs w:val="22"/>
              </w:rPr>
              <w:pPrChange w:id="1726" w:author="11046017_鄭兆媗" w:date="2024-03-25T20:51:00Z">
                <w:pPr/>
              </w:pPrChange>
            </w:pPr>
          </w:p>
        </w:tc>
      </w:tr>
      <w:tr w:rsidR="000226E4" w14:paraId="48B38F54" w14:textId="77777777" w:rsidTr="00812B00">
        <w:trPr>
          <w:jc w:val="center"/>
          <w:trPrChange w:id="1727" w:author="11046017_鄭兆媗" w:date="2024-03-31T15:51:00Z">
            <w:trPr>
              <w:jc w:val="center"/>
            </w:trPr>
          </w:trPrChange>
        </w:trPr>
        <w:tc>
          <w:tcPr>
            <w:tcW w:w="453" w:type="pct"/>
            <w:vMerge/>
            <w:shd w:val="clear" w:color="auto" w:fill="auto"/>
            <w:vAlign w:val="center"/>
            <w:tcPrChange w:id="1728" w:author="11046017_鄭兆媗" w:date="2024-03-31T15:51:00Z">
              <w:tcPr>
                <w:tcW w:w="454" w:type="pct"/>
                <w:gridSpan w:val="2"/>
                <w:vMerge/>
                <w:shd w:val="clear" w:color="auto" w:fill="auto"/>
                <w:vAlign w:val="center"/>
              </w:tcPr>
            </w:tcPrChange>
          </w:tcPr>
          <w:p w14:paraId="579C2EE0" w14:textId="77777777" w:rsidR="000226E4" w:rsidRPr="00E436C8" w:rsidRDefault="000226E4">
            <w:pPr>
              <w:spacing w:line="360" w:lineRule="exact"/>
              <w:jc w:val="center"/>
              <w:rPr>
                <w:szCs w:val="22"/>
              </w:rPr>
              <w:pPrChange w:id="1729" w:author="11046017_鄭兆媗" w:date="2024-03-25T20:17:00Z">
                <w:pPr>
                  <w:jc w:val="center"/>
                </w:pPr>
              </w:pPrChange>
            </w:pPr>
          </w:p>
        </w:tc>
        <w:tc>
          <w:tcPr>
            <w:tcW w:w="1511" w:type="pct"/>
            <w:shd w:val="clear" w:color="auto" w:fill="auto"/>
            <w:vAlign w:val="center"/>
            <w:tcPrChange w:id="1730" w:author="11046017_鄭兆媗" w:date="2024-03-31T15:51:00Z">
              <w:tcPr>
                <w:tcW w:w="1510" w:type="pct"/>
                <w:gridSpan w:val="2"/>
                <w:shd w:val="clear" w:color="auto" w:fill="auto"/>
              </w:tcPr>
            </w:tcPrChange>
          </w:tcPr>
          <w:p w14:paraId="1DBF39B8" w14:textId="63AD49E4" w:rsidR="000226E4" w:rsidRPr="00E436C8" w:rsidRDefault="00E0697B">
            <w:pPr>
              <w:spacing w:line="360" w:lineRule="exact"/>
              <w:rPr>
                <w:szCs w:val="22"/>
              </w:rPr>
              <w:pPrChange w:id="1731" w:author="11046017_鄭兆媗" w:date="2024-03-25T20:51:00Z">
                <w:pPr/>
              </w:pPrChange>
            </w:pPr>
            <w:ins w:id="1732" w:author="11046017_鄭兆媗" w:date="2024-03-31T15:48:00Z">
              <w:r>
                <w:rPr>
                  <w:rFonts w:hint="eastAsia"/>
                  <w:szCs w:val="22"/>
                </w:rPr>
                <w:t>教練團隊詳情</w:t>
              </w:r>
            </w:ins>
            <w:del w:id="1733" w:author="11046017_鄭兆媗" w:date="2024-03-25T14:44:00Z">
              <w:r w:rsidR="000226E4" w:rsidRPr="00E436C8">
                <w:rPr>
                  <w:szCs w:val="22"/>
                </w:rPr>
                <w:delText xml:space="preserve">Template </w:delText>
              </w:r>
              <w:r w:rsidR="000226E4" w:rsidRPr="00E436C8">
                <w:rPr>
                  <w:rFonts w:hint="eastAsia"/>
                  <w:szCs w:val="22"/>
                </w:rPr>
                <w:delText>D</w:delText>
              </w:r>
            </w:del>
          </w:p>
        </w:tc>
        <w:tc>
          <w:tcPr>
            <w:tcW w:w="759" w:type="pct"/>
            <w:shd w:val="clear" w:color="auto" w:fill="auto"/>
            <w:vAlign w:val="center"/>
            <w:tcPrChange w:id="1734" w:author="11046017_鄭兆媗" w:date="2024-03-31T15:51:00Z">
              <w:tcPr>
                <w:tcW w:w="759" w:type="pct"/>
                <w:gridSpan w:val="2"/>
                <w:shd w:val="clear" w:color="auto" w:fill="auto"/>
              </w:tcPr>
            </w:tcPrChange>
          </w:tcPr>
          <w:p w14:paraId="4C16025D" w14:textId="00402A00" w:rsidR="000226E4" w:rsidRPr="00E436C8" w:rsidRDefault="00917EEB">
            <w:pPr>
              <w:spacing w:line="360" w:lineRule="exact"/>
              <w:jc w:val="center"/>
              <w:rPr>
                <w:szCs w:val="22"/>
              </w:rPr>
              <w:pPrChange w:id="1735" w:author="11046017_鄭兆媗" w:date="2024-03-25T20:51:00Z">
                <w:pPr/>
              </w:pPrChange>
            </w:pPr>
            <w:ins w:id="1736" w:author="11046017_鄭兆媗" w:date="2024-03-29T12:19:00Z">
              <w:r w:rsidRPr="0075669A">
                <w:rPr>
                  <w:rFonts w:ascii="新細明體" w:eastAsia="新細明體" w:hAnsi="新細明體" w:cs="新細明體" w:hint="eastAsia"/>
                </w:rPr>
                <w:t>〇</w:t>
              </w:r>
            </w:ins>
          </w:p>
        </w:tc>
        <w:tc>
          <w:tcPr>
            <w:tcW w:w="760" w:type="pct"/>
            <w:shd w:val="clear" w:color="auto" w:fill="auto"/>
            <w:vAlign w:val="center"/>
            <w:tcPrChange w:id="1737" w:author="11046017_鄭兆媗" w:date="2024-03-31T15:51:00Z">
              <w:tcPr>
                <w:tcW w:w="760" w:type="pct"/>
                <w:gridSpan w:val="2"/>
                <w:shd w:val="clear" w:color="auto" w:fill="auto"/>
              </w:tcPr>
            </w:tcPrChange>
          </w:tcPr>
          <w:p w14:paraId="03657E4F" w14:textId="77777777" w:rsidR="000226E4" w:rsidRPr="00E436C8" w:rsidRDefault="000226E4">
            <w:pPr>
              <w:spacing w:line="360" w:lineRule="exact"/>
              <w:jc w:val="center"/>
              <w:rPr>
                <w:szCs w:val="22"/>
              </w:rPr>
              <w:pPrChange w:id="1738" w:author="11046017_鄭兆媗" w:date="2024-03-25T20:51:00Z">
                <w:pPr/>
              </w:pPrChange>
            </w:pPr>
          </w:p>
        </w:tc>
        <w:tc>
          <w:tcPr>
            <w:tcW w:w="760" w:type="pct"/>
            <w:shd w:val="clear" w:color="auto" w:fill="auto"/>
            <w:vAlign w:val="center"/>
            <w:tcPrChange w:id="1739" w:author="11046017_鄭兆媗" w:date="2024-03-31T15:51:00Z">
              <w:tcPr>
                <w:tcW w:w="760" w:type="pct"/>
                <w:gridSpan w:val="2"/>
                <w:shd w:val="clear" w:color="auto" w:fill="auto"/>
              </w:tcPr>
            </w:tcPrChange>
          </w:tcPr>
          <w:p w14:paraId="67AB4BFA" w14:textId="3897E31E" w:rsidR="000226E4" w:rsidRPr="00E436C8" w:rsidRDefault="000226E4">
            <w:pPr>
              <w:spacing w:line="360" w:lineRule="exact"/>
              <w:jc w:val="center"/>
              <w:rPr>
                <w:szCs w:val="22"/>
              </w:rPr>
              <w:pPrChange w:id="1740" w:author="11046017_鄭兆媗" w:date="2024-03-25T20:51:00Z">
                <w:pPr/>
              </w:pPrChange>
            </w:pPr>
          </w:p>
        </w:tc>
        <w:tc>
          <w:tcPr>
            <w:tcW w:w="756" w:type="pct"/>
            <w:shd w:val="clear" w:color="auto" w:fill="auto"/>
            <w:vAlign w:val="center"/>
            <w:tcPrChange w:id="1741" w:author="11046017_鄭兆媗" w:date="2024-03-31T15:51:00Z">
              <w:tcPr>
                <w:tcW w:w="756" w:type="pct"/>
                <w:shd w:val="clear" w:color="auto" w:fill="auto"/>
              </w:tcPr>
            </w:tcPrChange>
          </w:tcPr>
          <w:p w14:paraId="318EA743" w14:textId="70716043" w:rsidR="000226E4" w:rsidRPr="00E436C8" w:rsidRDefault="00917EEB">
            <w:pPr>
              <w:spacing w:line="360" w:lineRule="exact"/>
              <w:jc w:val="center"/>
              <w:rPr>
                <w:szCs w:val="22"/>
              </w:rPr>
              <w:pPrChange w:id="1742" w:author="11046017_鄭兆媗" w:date="2024-03-25T20:51:00Z">
                <w:pPr/>
              </w:pPrChange>
            </w:pPr>
            <w:ins w:id="1743" w:author="11046017_鄭兆媗" w:date="2024-03-25T14:44:00Z">
              <w:r w:rsidRPr="003E7632">
                <w:rPr>
                  <w:rFonts w:hint="eastAsia"/>
                  <w:rPrChange w:id="1744" w:author="11046014_劉育彤" w:date="2024-03-25T20:17:00Z">
                    <w:rPr>
                      <w:rFonts w:ascii="標楷體" w:hAnsi="標楷體" w:hint="eastAsia"/>
                    </w:rPr>
                  </w:rPrChange>
                </w:rPr>
                <w:t>●</w:t>
              </w:r>
            </w:ins>
          </w:p>
        </w:tc>
      </w:tr>
      <w:tr w:rsidR="00475370" w14:paraId="7C1C260B" w14:textId="77777777" w:rsidTr="00812B00">
        <w:trPr>
          <w:jc w:val="center"/>
          <w:ins w:id="1745" w:author="11046017_鄭兆媗" w:date="2024-03-31T15:44:00Z"/>
          <w:trPrChange w:id="1746" w:author="11046017_鄭兆媗" w:date="2024-03-31T15:51:00Z">
            <w:trPr>
              <w:jc w:val="center"/>
            </w:trPr>
          </w:trPrChange>
        </w:trPr>
        <w:tc>
          <w:tcPr>
            <w:tcW w:w="453" w:type="pct"/>
            <w:vMerge/>
            <w:shd w:val="clear" w:color="auto" w:fill="auto"/>
            <w:vAlign w:val="center"/>
            <w:tcPrChange w:id="1747" w:author="11046017_鄭兆媗" w:date="2024-03-31T15:51:00Z">
              <w:tcPr>
                <w:tcW w:w="454" w:type="pct"/>
                <w:gridSpan w:val="2"/>
                <w:vMerge/>
                <w:shd w:val="clear" w:color="auto" w:fill="auto"/>
                <w:vAlign w:val="center"/>
              </w:tcPr>
            </w:tcPrChange>
          </w:tcPr>
          <w:p w14:paraId="1D7A8BAE" w14:textId="77777777" w:rsidR="00475370" w:rsidRPr="00E436C8" w:rsidRDefault="00475370">
            <w:pPr>
              <w:spacing w:line="360" w:lineRule="exact"/>
              <w:jc w:val="center"/>
              <w:rPr>
                <w:ins w:id="1748" w:author="11046017_鄭兆媗" w:date="2024-03-31T15:44:00Z"/>
                <w:szCs w:val="22"/>
              </w:rPr>
            </w:pPr>
          </w:p>
        </w:tc>
        <w:tc>
          <w:tcPr>
            <w:tcW w:w="1511" w:type="pct"/>
            <w:shd w:val="clear" w:color="auto" w:fill="auto"/>
            <w:vAlign w:val="center"/>
            <w:tcPrChange w:id="1749" w:author="11046017_鄭兆媗" w:date="2024-03-31T15:51:00Z">
              <w:tcPr>
                <w:tcW w:w="1510" w:type="pct"/>
                <w:gridSpan w:val="2"/>
                <w:shd w:val="clear" w:color="auto" w:fill="auto"/>
              </w:tcPr>
            </w:tcPrChange>
          </w:tcPr>
          <w:p w14:paraId="014D635D" w14:textId="2B433514" w:rsidR="00475370" w:rsidRDefault="00812B00">
            <w:pPr>
              <w:spacing w:line="360" w:lineRule="exact"/>
              <w:rPr>
                <w:ins w:id="1750" w:author="11046017_鄭兆媗" w:date="2024-03-31T15:44:00Z"/>
                <w:szCs w:val="22"/>
              </w:rPr>
              <w:pPrChange w:id="1751" w:author="11046017_鄭兆媗" w:date="2024-03-31T15:51:00Z">
                <w:pPr>
                  <w:spacing w:line="360" w:lineRule="exact"/>
                  <w:jc w:val="left"/>
                </w:pPr>
              </w:pPrChange>
            </w:pPr>
            <w:ins w:id="1752" w:author="11046017_鄭兆媗" w:date="2024-03-31T15:49:00Z">
              <w:r>
                <w:rPr>
                  <w:rFonts w:hint="eastAsia"/>
                  <w:szCs w:val="22"/>
                </w:rPr>
                <w:t>教學影片詳情</w:t>
              </w:r>
            </w:ins>
          </w:p>
        </w:tc>
        <w:tc>
          <w:tcPr>
            <w:tcW w:w="759" w:type="pct"/>
            <w:shd w:val="clear" w:color="auto" w:fill="auto"/>
            <w:vAlign w:val="center"/>
            <w:tcPrChange w:id="1753" w:author="11046017_鄭兆媗" w:date="2024-03-31T15:51:00Z">
              <w:tcPr>
                <w:tcW w:w="759" w:type="pct"/>
                <w:gridSpan w:val="2"/>
                <w:shd w:val="clear" w:color="auto" w:fill="auto"/>
              </w:tcPr>
            </w:tcPrChange>
          </w:tcPr>
          <w:p w14:paraId="10E98F66" w14:textId="77777777" w:rsidR="00475370" w:rsidRPr="00E436C8" w:rsidRDefault="00475370">
            <w:pPr>
              <w:spacing w:line="360" w:lineRule="exact"/>
              <w:jc w:val="center"/>
              <w:rPr>
                <w:ins w:id="1754" w:author="11046017_鄭兆媗" w:date="2024-03-31T15:44:00Z"/>
                <w:szCs w:val="22"/>
              </w:rPr>
            </w:pPr>
          </w:p>
        </w:tc>
        <w:tc>
          <w:tcPr>
            <w:tcW w:w="760" w:type="pct"/>
            <w:shd w:val="clear" w:color="auto" w:fill="auto"/>
            <w:vAlign w:val="center"/>
            <w:tcPrChange w:id="1755" w:author="11046017_鄭兆媗" w:date="2024-03-31T15:51:00Z">
              <w:tcPr>
                <w:tcW w:w="760" w:type="pct"/>
                <w:gridSpan w:val="2"/>
                <w:shd w:val="clear" w:color="auto" w:fill="auto"/>
              </w:tcPr>
            </w:tcPrChange>
          </w:tcPr>
          <w:p w14:paraId="6B2F00C3" w14:textId="2425F67F" w:rsidR="00475370" w:rsidRPr="00E436C8" w:rsidRDefault="00917EEB">
            <w:pPr>
              <w:spacing w:line="360" w:lineRule="exact"/>
              <w:jc w:val="center"/>
              <w:rPr>
                <w:ins w:id="1756" w:author="11046017_鄭兆媗" w:date="2024-03-31T15:44:00Z"/>
                <w:szCs w:val="22"/>
              </w:rPr>
            </w:pPr>
            <w:ins w:id="1757" w:author="11046017_鄭兆媗" w:date="2024-03-29T12:19:00Z">
              <w:r w:rsidRPr="0075669A">
                <w:rPr>
                  <w:rFonts w:ascii="新細明體" w:eastAsia="新細明體" w:hAnsi="新細明體" w:cs="新細明體" w:hint="eastAsia"/>
                </w:rPr>
                <w:t>〇</w:t>
              </w:r>
            </w:ins>
          </w:p>
        </w:tc>
        <w:tc>
          <w:tcPr>
            <w:tcW w:w="760" w:type="pct"/>
            <w:shd w:val="clear" w:color="auto" w:fill="auto"/>
            <w:vAlign w:val="center"/>
            <w:tcPrChange w:id="1758" w:author="11046017_鄭兆媗" w:date="2024-03-31T15:51:00Z">
              <w:tcPr>
                <w:tcW w:w="760" w:type="pct"/>
                <w:gridSpan w:val="2"/>
                <w:shd w:val="clear" w:color="auto" w:fill="auto"/>
              </w:tcPr>
            </w:tcPrChange>
          </w:tcPr>
          <w:p w14:paraId="053D33D7" w14:textId="5F6E1EB5" w:rsidR="00475370" w:rsidRPr="00475370" w:rsidRDefault="00475370">
            <w:pPr>
              <w:spacing w:line="360" w:lineRule="exact"/>
              <w:jc w:val="center"/>
              <w:rPr>
                <w:ins w:id="1759" w:author="11046017_鄭兆媗" w:date="2024-03-31T15:44:00Z"/>
              </w:rPr>
            </w:pPr>
          </w:p>
        </w:tc>
        <w:tc>
          <w:tcPr>
            <w:tcW w:w="756" w:type="pct"/>
            <w:shd w:val="clear" w:color="auto" w:fill="auto"/>
            <w:vAlign w:val="center"/>
            <w:tcPrChange w:id="1760" w:author="11046017_鄭兆媗" w:date="2024-03-31T15:51:00Z">
              <w:tcPr>
                <w:tcW w:w="756" w:type="pct"/>
                <w:shd w:val="clear" w:color="auto" w:fill="auto"/>
              </w:tcPr>
            </w:tcPrChange>
          </w:tcPr>
          <w:p w14:paraId="17FA65B2" w14:textId="0E997C7A" w:rsidR="00475370" w:rsidRPr="00E436C8" w:rsidRDefault="00917EEB">
            <w:pPr>
              <w:spacing w:line="360" w:lineRule="exact"/>
              <w:jc w:val="center"/>
              <w:rPr>
                <w:ins w:id="1761" w:author="11046017_鄭兆媗" w:date="2024-03-31T15:44:00Z"/>
                <w:szCs w:val="22"/>
              </w:rPr>
            </w:pPr>
            <w:ins w:id="1762" w:author="11046017_鄭兆媗" w:date="2024-03-25T14:44:00Z">
              <w:r w:rsidRPr="003E7632">
                <w:rPr>
                  <w:rFonts w:hint="eastAsia"/>
                  <w:rPrChange w:id="1763" w:author="11046014_劉育彤" w:date="2024-03-25T20:17:00Z">
                    <w:rPr>
                      <w:rFonts w:ascii="標楷體" w:hAnsi="標楷體" w:hint="eastAsia"/>
                    </w:rPr>
                  </w:rPrChange>
                </w:rPr>
                <w:t>●</w:t>
              </w:r>
            </w:ins>
          </w:p>
        </w:tc>
      </w:tr>
      <w:tr w:rsidR="008521A7" w14:paraId="73A18932" w14:textId="77777777" w:rsidTr="00812B00">
        <w:trPr>
          <w:jc w:val="center"/>
          <w:ins w:id="1764" w:author="11046017_鄭兆媗" w:date="2024-03-31T15:48:00Z"/>
          <w:trPrChange w:id="1765" w:author="11046017_鄭兆媗" w:date="2024-03-31T15:51:00Z">
            <w:trPr>
              <w:jc w:val="center"/>
            </w:trPr>
          </w:trPrChange>
        </w:trPr>
        <w:tc>
          <w:tcPr>
            <w:tcW w:w="453" w:type="pct"/>
            <w:vMerge/>
            <w:shd w:val="clear" w:color="auto" w:fill="auto"/>
            <w:vAlign w:val="center"/>
            <w:tcPrChange w:id="1766" w:author="11046017_鄭兆媗" w:date="2024-03-31T15:51:00Z">
              <w:tcPr>
                <w:tcW w:w="454" w:type="pct"/>
                <w:gridSpan w:val="2"/>
                <w:vMerge/>
                <w:shd w:val="clear" w:color="auto" w:fill="auto"/>
                <w:vAlign w:val="center"/>
              </w:tcPr>
            </w:tcPrChange>
          </w:tcPr>
          <w:p w14:paraId="6E04B808" w14:textId="77777777" w:rsidR="008521A7" w:rsidRPr="00E436C8" w:rsidRDefault="008521A7">
            <w:pPr>
              <w:spacing w:line="360" w:lineRule="exact"/>
              <w:jc w:val="center"/>
              <w:rPr>
                <w:ins w:id="1767" w:author="11046017_鄭兆媗" w:date="2024-03-31T15:48:00Z"/>
                <w:szCs w:val="22"/>
              </w:rPr>
            </w:pPr>
          </w:p>
        </w:tc>
        <w:tc>
          <w:tcPr>
            <w:tcW w:w="1511" w:type="pct"/>
            <w:shd w:val="clear" w:color="auto" w:fill="auto"/>
            <w:vAlign w:val="center"/>
            <w:tcPrChange w:id="1768" w:author="11046017_鄭兆媗" w:date="2024-03-31T15:51:00Z">
              <w:tcPr>
                <w:tcW w:w="1510" w:type="pct"/>
                <w:gridSpan w:val="2"/>
                <w:shd w:val="clear" w:color="auto" w:fill="auto"/>
              </w:tcPr>
            </w:tcPrChange>
          </w:tcPr>
          <w:p w14:paraId="4614F348" w14:textId="1DA1CCAB" w:rsidR="008521A7" w:rsidRDefault="008521A7">
            <w:pPr>
              <w:spacing w:line="360" w:lineRule="exact"/>
              <w:rPr>
                <w:ins w:id="1769" w:author="11046017_鄭兆媗" w:date="2024-03-31T15:48:00Z"/>
                <w:szCs w:val="22"/>
              </w:rPr>
              <w:pPrChange w:id="1770" w:author="11046017_鄭兆媗" w:date="2024-03-31T15:51:00Z">
                <w:pPr>
                  <w:spacing w:line="360" w:lineRule="exact"/>
                  <w:jc w:val="left"/>
                </w:pPr>
              </w:pPrChange>
            </w:pPr>
            <w:ins w:id="1771" w:author="11046017_鄭兆媗" w:date="2024-03-31T15:48:00Z">
              <w:r>
                <w:rPr>
                  <w:rFonts w:hint="eastAsia"/>
                  <w:szCs w:val="22"/>
                </w:rPr>
                <w:t>會員資料編輯</w:t>
              </w:r>
            </w:ins>
          </w:p>
        </w:tc>
        <w:tc>
          <w:tcPr>
            <w:tcW w:w="759" w:type="pct"/>
            <w:shd w:val="clear" w:color="auto" w:fill="auto"/>
            <w:vAlign w:val="center"/>
            <w:tcPrChange w:id="1772" w:author="11046017_鄭兆媗" w:date="2024-03-31T15:51:00Z">
              <w:tcPr>
                <w:tcW w:w="759" w:type="pct"/>
                <w:gridSpan w:val="2"/>
                <w:shd w:val="clear" w:color="auto" w:fill="auto"/>
              </w:tcPr>
            </w:tcPrChange>
          </w:tcPr>
          <w:p w14:paraId="2CC5EC0C" w14:textId="77777777" w:rsidR="008521A7" w:rsidRPr="00E436C8" w:rsidRDefault="008521A7">
            <w:pPr>
              <w:spacing w:line="360" w:lineRule="exact"/>
              <w:jc w:val="center"/>
              <w:rPr>
                <w:ins w:id="1773" w:author="11046017_鄭兆媗" w:date="2024-03-31T15:48:00Z"/>
                <w:szCs w:val="22"/>
              </w:rPr>
            </w:pPr>
          </w:p>
        </w:tc>
        <w:tc>
          <w:tcPr>
            <w:tcW w:w="760" w:type="pct"/>
            <w:shd w:val="clear" w:color="auto" w:fill="auto"/>
            <w:vAlign w:val="center"/>
            <w:tcPrChange w:id="1774" w:author="11046017_鄭兆媗" w:date="2024-03-31T15:51:00Z">
              <w:tcPr>
                <w:tcW w:w="760" w:type="pct"/>
                <w:gridSpan w:val="2"/>
                <w:shd w:val="clear" w:color="auto" w:fill="auto"/>
              </w:tcPr>
            </w:tcPrChange>
          </w:tcPr>
          <w:p w14:paraId="3FFD4880" w14:textId="2C894879" w:rsidR="008521A7" w:rsidRPr="00E436C8" w:rsidRDefault="00917EEB">
            <w:pPr>
              <w:spacing w:line="360" w:lineRule="exact"/>
              <w:jc w:val="center"/>
              <w:rPr>
                <w:ins w:id="1775" w:author="11046017_鄭兆媗" w:date="2024-03-31T15:48:00Z"/>
                <w:szCs w:val="22"/>
              </w:rPr>
            </w:pPr>
            <w:ins w:id="1776" w:author="11046017_鄭兆媗" w:date="2024-03-25T14:44:00Z">
              <w:r w:rsidRPr="003E7632">
                <w:rPr>
                  <w:rFonts w:hint="eastAsia"/>
                  <w:rPrChange w:id="1777" w:author="11046014_劉育彤" w:date="2024-03-25T20:17:00Z">
                    <w:rPr>
                      <w:rFonts w:ascii="標楷體" w:hAnsi="標楷體" w:hint="eastAsia"/>
                    </w:rPr>
                  </w:rPrChange>
                </w:rPr>
                <w:t>●</w:t>
              </w:r>
            </w:ins>
          </w:p>
        </w:tc>
        <w:tc>
          <w:tcPr>
            <w:tcW w:w="760" w:type="pct"/>
            <w:shd w:val="clear" w:color="auto" w:fill="auto"/>
            <w:vAlign w:val="center"/>
            <w:tcPrChange w:id="1778" w:author="11046017_鄭兆媗" w:date="2024-03-31T15:51:00Z">
              <w:tcPr>
                <w:tcW w:w="760" w:type="pct"/>
                <w:gridSpan w:val="2"/>
                <w:shd w:val="clear" w:color="auto" w:fill="auto"/>
              </w:tcPr>
            </w:tcPrChange>
          </w:tcPr>
          <w:p w14:paraId="72D31C8E" w14:textId="3DAEE6FB" w:rsidR="008521A7" w:rsidRPr="00475370" w:rsidRDefault="00917EEB">
            <w:pPr>
              <w:spacing w:line="360" w:lineRule="exact"/>
              <w:jc w:val="center"/>
              <w:rPr>
                <w:ins w:id="1779" w:author="11046017_鄭兆媗" w:date="2024-03-31T15:48:00Z"/>
              </w:rPr>
            </w:pPr>
            <w:ins w:id="1780" w:author="11046017_鄭兆媗" w:date="2024-03-29T12:19:00Z">
              <w:r w:rsidRPr="0075669A">
                <w:rPr>
                  <w:rFonts w:ascii="新細明體" w:eastAsia="新細明體" w:hAnsi="新細明體" w:cs="新細明體" w:hint="eastAsia"/>
                </w:rPr>
                <w:t>〇</w:t>
              </w:r>
            </w:ins>
          </w:p>
        </w:tc>
        <w:tc>
          <w:tcPr>
            <w:tcW w:w="756" w:type="pct"/>
            <w:shd w:val="clear" w:color="auto" w:fill="auto"/>
            <w:vAlign w:val="center"/>
            <w:tcPrChange w:id="1781" w:author="11046017_鄭兆媗" w:date="2024-03-31T15:51:00Z">
              <w:tcPr>
                <w:tcW w:w="756" w:type="pct"/>
                <w:shd w:val="clear" w:color="auto" w:fill="auto"/>
              </w:tcPr>
            </w:tcPrChange>
          </w:tcPr>
          <w:p w14:paraId="27FB6D6C" w14:textId="77777777" w:rsidR="008521A7" w:rsidRPr="00E436C8" w:rsidRDefault="008521A7">
            <w:pPr>
              <w:spacing w:line="360" w:lineRule="exact"/>
              <w:jc w:val="center"/>
              <w:rPr>
                <w:ins w:id="1782" w:author="11046017_鄭兆媗" w:date="2024-03-31T15:48:00Z"/>
                <w:szCs w:val="22"/>
              </w:rPr>
            </w:pPr>
          </w:p>
        </w:tc>
      </w:tr>
      <w:tr w:rsidR="00475370" w14:paraId="2BDF48D7" w14:textId="77777777" w:rsidTr="00812B00">
        <w:trPr>
          <w:jc w:val="center"/>
          <w:ins w:id="1783" w:author="11046017_鄭兆媗" w:date="2024-03-31T15:44:00Z"/>
          <w:trPrChange w:id="1784" w:author="11046017_鄭兆媗" w:date="2024-03-31T15:51:00Z">
            <w:trPr>
              <w:jc w:val="center"/>
            </w:trPr>
          </w:trPrChange>
        </w:trPr>
        <w:tc>
          <w:tcPr>
            <w:tcW w:w="453" w:type="pct"/>
            <w:vMerge/>
            <w:shd w:val="clear" w:color="auto" w:fill="auto"/>
            <w:vAlign w:val="center"/>
            <w:tcPrChange w:id="1785" w:author="11046017_鄭兆媗" w:date="2024-03-31T15:51:00Z">
              <w:tcPr>
                <w:tcW w:w="454" w:type="pct"/>
                <w:gridSpan w:val="2"/>
                <w:vMerge/>
                <w:shd w:val="clear" w:color="auto" w:fill="auto"/>
                <w:vAlign w:val="center"/>
              </w:tcPr>
            </w:tcPrChange>
          </w:tcPr>
          <w:p w14:paraId="54838899" w14:textId="77777777" w:rsidR="00475370" w:rsidRPr="00E436C8" w:rsidRDefault="00475370">
            <w:pPr>
              <w:spacing w:line="360" w:lineRule="exact"/>
              <w:jc w:val="center"/>
              <w:rPr>
                <w:ins w:id="1786" w:author="11046017_鄭兆媗" w:date="2024-03-31T15:44:00Z"/>
                <w:szCs w:val="22"/>
              </w:rPr>
            </w:pPr>
          </w:p>
        </w:tc>
        <w:tc>
          <w:tcPr>
            <w:tcW w:w="1511" w:type="pct"/>
            <w:shd w:val="clear" w:color="auto" w:fill="auto"/>
            <w:vAlign w:val="center"/>
            <w:tcPrChange w:id="1787" w:author="11046017_鄭兆媗" w:date="2024-03-31T15:51:00Z">
              <w:tcPr>
                <w:tcW w:w="1510" w:type="pct"/>
                <w:gridSpan w:val="2"/>
                <w:shd w:val="clear" w:color="auto" w:fill="auto"/>
              </w:tcPr>
            </w:tcPrChange>
          </w:tcPr>
          <w:p w14:paraId="551C32A4" w14:textId="3B8B3A3A" w:rsidR="00475370" w:rsidRDefault="008A2E90">
            <w:pPr>
              <w:spacing w:line="360" w:lineRule="exact"/>
              <w:rPr>
                <w:ins w:id="1788" w:author="11046017_鄭兆媗" w:date="2024-03-31T15:44:00Z"/>
                <w:szCs w:val="22"/>
              </w:rPr>
              <w:pPrChange w:id="1789" w:author="11046017_鄭兆媗" w:date="2024-03-31T15:51:00Z">
                <w:pPr>
                  <w:spacing w:line="360" w:lineRule="exact"/>
                  <w:jc w:val="left"/>
                </w:pPr>
              </w:pPrChange>
            </w:pPr>
            <w:ins w:id="1790" w:author="11046017_鄭兆媗" w:date="2024-03-31T15:45:00Z">
              <w:r>
                <w:rPr>
                  <w:rFonts w:hint="eastAsia"/>
                  <w:szCs w:val="22"/>
                </w:rPr>
                <w:t>報名課程</w:t>
              </w:r>
            </w:ins>
          </w:p>
        </w:tc>
        <w:tc>
          <w:tcPr>
            <w:tcW w:w="759" w:type="pct"/>
            <w:shd w:val="clear" w:color="auto" w:fill="auto"/>
            <w:vAlign w:val="center"/>
            <w:tcPrChange w:id="1791" w:author="11046017_鄭兆媗" w:date="2024-03-31T15:51:00Z">
              <w:tcPr>
                <w:tcW w:w="759" w:type="pct"/>
                <w:gridSpan w:val="2"/>
                <w:shd w:val="clear" w:color="auto" w:fill="auto"/>
              </w:tcPr>
            </w:tcPrChange>
          </w:tcPr>
          <w:p w14:paraId="35CFAE59" w14:textId="77777777" w:rsidR="00475370" w:rsidRPr="00E436C8" w:rsidRDefault="00475370">
            <w:pPr>
              <w:spacing w:line="360" w:lineRule="exact"/>
              <w:jc w:val="center"/>
              <w:rPr>
                <w:ins w:id="1792" w:author="11046017_鄭兆媗" w:date="2024-03-31T15:44:00Z"/>
                <w:szCs w:val="22"/>
              </w:rPr>
            </w:pPr>
          </w:p>
        </w:tc>
        <w:tc>
          <w:tcPr>
            <w:tcW w:w="760" w:type="pct"/>
            <w:shd w:val="clear" w:color="auto" w:fill="auto"/>
            <w:vAlign w:val="center"/>
            <w:tcPrChange w:id="1793" w:author="11046017_鄭兆媗" w:date="2024-03-31T15:51:00Z">
              <w:tcPr>
                <w:tcW w:w="760" w:type="pct"/>
                <w:gridSpan w:val="2"/>
                <w:shd w:val="clear" w:color="auto" w:fill="auto"/>
              </w:tcPr>
            </w:tcPrChange>
          </w:tcPr>
          <w:p w14:paraId="7B604DF7" w14:textId="37B1F424" w:rsidR="00475370" w:rsidRPr="00E436C8" w:rsidRDefault="00917EEB">
            <w:pPr>
              <w:spacing w:line="360" w:lineRule="exact"/>
              <w:jc w:val="center"/>
              <w:rPr>
                <w:ins w:id="1794" w:author="11046017_鄭兆媗" w:date="2024-03-31T15:44:00Z"/>
                <w:szCs w:val="22"/>
              </w:rPr>
            </w:pPr>
            <w:ins w:id="1795" w:author="11046017_鄭兆媗" w:date="2024-03-29T12:19:00Z">
              <w:r w:rsidRPr="0075669A">
                <w:rPr>
                  <w:rFonts w:ascii="新細明體" w:eastAsia="新細明體" w:hAnsi="新細明體" w:cs="新細明體" w:hint="eastAsia"/>
                </w:rPr>
                <w:t>〇</w:t>
              </w:r>
            </w:ins>
          </w:p>
        </w:tc>
        <w:tc>
          <w:tcPr>
            <w:tcW w:w="760" w:type="pct"/>
            <w:shd w:val="clear" w:color="auto" w:fill="auto"/>
            <w:vAlign w:val="center"/>
            <w:tcPrChange w:id="1796" w:author="11046017_鄭兆媗" w:date="2024-03-31T15:51:00Z">
              <w:tcPr>
                <w:tcW w:w="760" w:type="pct"/>
                <w:gridSpan w:val="2"/>
                <w:shd w:val="clear" w:color="auto" w:fill="auto"/>
              </w:tcPr>
            </w:tcPrChange>
          </w:tcPr>
          <w:p w14:paraId="389C016E" w14:textId="2E92C64C" w:rsidR="00475370" w:rsidRPr="00475370" w:rsidRDefault="00917EEB">
            <w:pPr>
              <w:spacing w:line="360" w:lineRule="exact"/>
              <w:jc w:val="center"/>
              <w:rPr>
                <w:ins w:id="1797" w:author="11046017_鄭兆媗" w:date="2024-03-31T15:44:00Z"/>
              </w:rPr>
            </w:pPr>
            <w:ins w:id="1798" w:author="11046017_鄭兆媗" w:date="2024-03-25T14:44:00Z">
              <w:r w:rsidRPr="003E7632">
                <w:rPr>
                  <w:rFonts w:hint="eastAsia"/>
                  <w:rPrChange w:id="1799" w:author="11046014_劉育彤" w:date="2024-03-25T20:17:00Z">
                    <w:rPr>
                      <w:rFonts w:ascii="標楷體" w:hAnsi="標楷體" w:hint="eastAsia"/>
                    </w:rPr>
                  </w:rPrChange>
                </w:rPr>
                <w:t>●</w:t>
              </w:r>
            </w:ins>
          </w:p>
        </w:tc>
        <w:tc>
          <w:tcPr>
            <w:tcW w:w="756" w:type="pct"/>
            <w:shd w:val="clear" w:color="auto" w:fill="auto"/>
            <w:vAlign w:val="center"/>
            <w:tcPrChange w:id="1800" w:author="11046017_鄭兆媗" w:date="2024-03-31T15:51:00Z">
              <w:tcPr>
                <w:tcW w:w="756" w:type="pct"/>
                <w:shd w:val="clear" w:color="auto" w:fill="auto"/>
              </w:tcPr>
            </w:tcPrChange>
          </w:tcPr>
          <w:p w14:paraId="53EFA6CF" w14:textId="77777777" w:rsidR="00475370" w:rsidRPr="00E436C8" w:rsidRDefault="00475370">
            <w:pPr>
              <w:spacing w:line="360" w:lineRule="exact"/>
              <w:jc w:val="center"/>
              <w:rPr>
                <w:ins w:id="1801" w:author="11046017_鄭兆媗" w:date="2024-03-31T15:44:00Z"/>
                <w:szCs w:val="22"/>
              </w:rPr>
            </w:pPr>
          </w:p>
        </w:tc>
      </w:tr>
      <w:tr w:rsidR="00475370" w14:paraId="5CBB8214" w14:textId="77777777" w:rsidTr="00812B00">
        <w:trPr>
          <w:jc w:val="center"/>
          <w:ins w:id="1802" w:author="11046017_鄭兆媗" w:date="2024-03-31T15:44:00Z"/>
          <w:trPrChange w:id="1803" w:author="11046017_鄭兆媗" w:date="2024-03-31T15:51:00Z">
            <w:trPr>
              <w:jc w:val="center"/>
            </w:trPr>
          </w:trPrChange>
        </w:trPr>
        <w:tc>
          <w:tcPr>
            <w:tcW w:w="453" w:type="pct"/>
            <w:vMerge/>
            <w:shd w:val="clear" w:color="auto" w:fill="auto"/>
            <w:vAlign w:val="center"/>
            <w:tcPrChange w:id="1804" w:author="11046017_鄭兆媗" w:date="2024-03-31T15:51:00Z">
              <w:tcPr>
                <w:tcW w:w="454" w:type="pct"/>
                <w:gridSpan w:val="2"/>
                <w:vMerge/>
                <w:shd w:val="clear" w:color="auto" w:fill="auto"/>
                <w:vAlign w:val="center"/>
              </w:tcPr>
            </w:tcPrChange>
          </w:tcPr>
          <w:p w14:paraId="4D6CF5D9" w14:textId="77777777" w:rsidR="00475370" w:rsidRPr="00E436C8" w:rsidRDefault="00475370">
            <w:pPr>
              <w:spacing w:line="360" w:lineRule="exact"/>
              <w:jc w:val="center"/>
              <w:rPr>
                <w:ins w:id="1805" w:author="11046017_鄭兆媗" w:date="2024-03-31T15:44:00Z"/>
                <w:szCs w:val="22"/>
              </w:rPr>
            </w:pPr>
          </w:p>
        </w:tc>
        <w:tc>
          <w:tcPr>
            <w:tcW w:w="1511" w:type="pct"/>
            <w:shd w:val="clear" w:color="auto" w:fill="auto"/>
            <w:vAlign w:val="center"/>
            <w:tcPrChange w:id="1806" w:author="11046017_鄭兆媗" w:date="2024-03-31T15:51:00Z">
              <w:tcPr>
                <w:tcW w:w="1510" w:type="pct"/>
                <w:gridSpan w:val="2"/>
                <w:shd w:val="clear" w:color="auto" w:fill="auto"/>
              </w:tcPr>
            </w:tcPrChange>
          </w:tcPr>
          <w:p w14:paraId="68207639" w14:textId="122D475D" w:rsidR="00475370" w:rsidRDefault="008A2E90">
            <w:pPr>
              <w:spacing w:line="360" w:lineRule="exact"/>
              <w:rPr>
                <w:ins w:id="1807" w:author="11046017_鄭兆媗" w:date="2024-03-31T15:44:00Z"/>
                <w:szCs w:val="22"/>
              </w:rPr>
              <w:pPrChange w:id="1808" w:author="11046017_鄭兆媗" w:date="2024-03-31T15:51:00Z">
                <w:pPr>
                  <w:spacing w:line="360" w:lineRule="exact"/>
                  <w:jc w:val="left"/>
                </w:pPr>
              </w:pPrChange>
            </w:pPr>
            <w:ins w:id="1809" w:author="11046017_鄭兆媗" w:date="2024-03-31T15:45:00Z">
              <w:r>
                <w:rPr>
                  <w:rFonts w:hint="eastAsia"/>
                  <w:szCs w:val="22"/>
                </w:rPr>
                <w:t>社群空間</w:t>
              </w:r>
            </w:ins>
          </w:p>
        </w:tc>
        <w:tc>
          <w:tcPr>
            <w:tcW w:w="759" w:type="pct"/>
            <w:shd w:val="clear" w:color="auto" w:fill="auto"/>
            <w:vAlign w:val="center"/>
            <w:tcPrChange w:id="1810" w:author="11046017_鄭兆媗" w:date="2024-03-31T15:51:00Z">
              <w:tcPr>
                <w:tcW w:w="759" w:type="pct"/>
                <w:gridSpan w:val="2"/>
                <w:shd w:val="clear" w:color="auto" w:fill="auto"/>
              </w:tcPr>
            </w:tcPrChange>
          </w:tcPr>
          <w:p w14:paraId="4064543B" w14:textId="77777777" w:rsidR="00475370" w:rsidRPr="00E436C8" w:rsidRDefault="00475370">
            <w:pPr>
              <w:spacing w:line="360" w:lineRule="exact"/>
              <w:jc w:val="center"/>
              <w:rPr>
                <w:ins w:id="1811" w:author="11046017_鄭兆媗" w:date="2024-03-31T15:44:00Z"/>
                <w:szCs w:val="22"/>
              </w:rPr>
            </w:pPr>
          </w:p>
        </w:tc>
        <w:tc>
          <w:tcPr>
            <w:tcW w:w="760" w:type="pct"/>
            <w:shd w:val="clear" w:color="auto" w:fill="auto"/>
            <w:vAlign w:val="center"/>
            <w:tcPrChange w:id="1812" w:author="11046017_鄭兆媗" w:date="2024-03-31T15:51:00Z">
              <w:tcPr>
                <w:tcW w:w="760" w:type="pct"/>
                <w:gridSpan w:val="2"/>
                <w:shd w:val="clear" w:color="auto" w:fill="auto"/>
              </w:tcPr>
            </w:tcPrChange>
          </w:tcPr>
          <w:p w14:paraId="64002802" w14:textId="0E772316" w:rsidR="00475370" w:rsidRPr="00E436C8" w:rsidRDefault="00917EEB">
            <w:pPr>
              <w:spacing w:line="360" w:lineRule="exact"/>
              <w:jc w:val="center"/>
              <w:rPr>
                <w:ins w:id="1813" w:author="11046017_鄭兆媗" w:date="2024-03-31T15:44:00Z"/>
                <w:szCs w:val="22"/>
              </w:rPr>
            </w:pPr>
            <w:ins w:id="1814" w:author="11046017_鄭兆媗" w:date="2024-03-29T12:19:00Z">
              <w:r w:rsidRPr="0075669A">
                <w:rPr>
                  <w:rFonts w:ascii="新細明體" w:eastAsia="新細明體" w:hAnsi="新細明體" w:cs="新細明體" w:hint="eastAsia"/>
                </w:rPr>
                <w:t>〇</w:t>
              </w:r>
            </w:ins>
          </w:p>
        </w:tc>
        <w:tc>
          <w:tcPr>
            <w:tcW w:w="760" w:type="pct"/>
            <w:shd w:val="clear" w:color="auto" w:fill="auto"/>
            <w:vAlign w:val="center"/>
            <w:tcPrChange w:id="1815" w:author="11046017_鄭兆媗" w:date="2024-03-31T15:51:00Z">
              <w:tcPr>
                <w:tcW w:w="760" w:type="pct"/>
                <w:gridSpan w:val="2"/>
                <w:shd w:val="clear" w:color="auto" w:fill="auto"/>
              </w:tcPr>
            </w:tcPrChange>
          </w:tcPr>
          <w:p w14:paraId="750BC6FD" w14:textId="1002B175" w:rsidR="00475370" w:rsidRPr="00475370" w:rsidRDefault="00917EEB">
            <w:pPr>
              <w:spacing w:line="360" w:lineRule="exact"/>
              <w:jc w:val="center"/>
              <w:rPr>
                <w:ins w:id="1816" w:author="11046017_鄭兆媗" w:date="2024-03-31T15:44:00Z"/>
              </w:rPr>
            </w:pPr>
            <w:ins w:id="1817" w:author="11046017_鄭兆媗" w:date="2024-03-25T14:44:00Z">
              <w:r w:rsidRPr="003E7632">
                <w:rPr>
                  <w:rFonts w:hint="eastAsia"/>
                  <w:rPrChange w:id="1818" w:author="11046014_劉育彤" w:date="2024-03-25T20:17:00Z">
                    <w:rPr>
                      <w:rFonts w:ascii="標楷體" w:hAnsi="標楷體" w:hint="eastAsia"/>
                    </w:rPr>
                  </w:rPrChange>
                </w:rPr>
                <w:t>●</w:t>
              </w:r>
            </w:ins>
          </w:p>
        </w:tc>
        <w:tc>
          <w:tcPr>
            <w:tcW w:w="756" w:type="pct"/>
            <w:shd w:val="clear" w:color="auto" w:fill="auto"/>
            <w:vAlign w:val="center"/>
            <w:tcPrChange w:id="1819" w:author="11046017_鄭兆媗" w:date="2024-03-31T15:51:00Z">
              <w:tcPr>
                <w:tcW w:w="756" w:type="pct"/>
                <w:shd w:val="clear" w:color="auto" w:fill="auto"/>
              </w:tcPr>
            </w:tcPrChange>
          </w:tcPr>
          <w:p w14:paraId="5FDDD830" w14:textId="77777777" w:rsidR="00475370" w:rsidRPr="00E436C8" w:rsidRDefault="00475370">
            <w:pPr>
              <w:spacing w:line="360" w:lineRule="exact"/>
              <w:jc w:val="center"/>
              <w:rPr>
                <w:ins w:id="1820" w:author="11046017_鄭兆媗" w:date="2024-03-31T15:44:00Z"/>
                <w:szCs w:val="22"/>
              </w:rPr>
            </w:pPr>
          </w:p>
        </w:tc>
      </w:tr>
      <w:tr w:rsidR="00CB42D9" w14:paraId="44F97807" w14:textId="77777777" w:rsidTr="00812B00">
        <w:trPr>
          <w:jc w:val="center"/>
          <w:trPrChange w:id="1821" w:author="11046017_鄭兆媗" w:date="2024-03-31T15:51:00Z">
            <w:trPr>
              <w:jc w:val="center"/>
            </w:trPr>
          </w:trPrChange>
        </w:trPr>
        <w:tc>
          <w:tcPr>
            <w:tcW w:w="453" w:type="pct"/>
            <w:vMerge w:val="restart"/>
            <w:shd w:val="clear" w:color="auto" w:fill="auto"/>
            <w:textDirection w:val="tbRlV"/>
            <w:vAlign w:val="center"/>
            <w:tcPrChange w:id="1822" w:author="11046017_鄭兆媗" w:date="2024-03-31T15:51:00Z">
              <w:tcPr>
                <w:tcW w:w="454" w:type="pct"/>
                <w:gridSpan w:val="2"/>
                <w:vMerge w:val="restart"/>
                <w:shd w:val="clear" w:color="auto" w:fill="auto"/>
                <w:textDirection w:val="tbRlV"/>
                <w:vAlign w:val="center"/>
              </w:tcPr>
            </w:tcPrChange>
          </w:tcPr>
          <w:p w14:paraId="2B8E6920" w14:textId="77777777" w:rsidR="00CB42D9" w:rsidRPr="00E436C8" w:rsidRDefault="00CB42D9">
            <w:pPr>
              <w:spacing w:line="360" w:lineRule="exact"/>
              <w:jc w:val="center"/>
              <w:rPr>
                <w:szCs w:val="22"/>
              </w:rPr>
              <w:pPrChange w:id="1823" w:author="11046017_鄭兆媗" w:date="2024-03-25T14:44:00Z">
                <w:pPr>
                  <w:jc w:val="center"/>
                </w:pPr>
              </w:pPrChange>
            </w:pPr>
            <w:r w:rsidRPr="00E436C8">
              <w:rPr>
                <w:rFonts w:hint="eastAsia"/>
                <w:szCs w:val="22"/>
              </w:rPr>
              <w:t>美術設計</w:t>
            </w:r>
          </w:p>
        </w:tc>
        <w:tc>
          <w:tcPr>
            <w:tcW w:w="1511" w:type="pct"/>
            <w:shd w:val="clear" w:color="auto" w:fill="auto"/>
            <w:vAlign w:val="center"/>
            <w:tcPrChange w:id="1824" w:author="11046017_鄭兆媗" w:date="2024-03-31T15:51:00Z">
              <w:tcPr>
                <w:tcW w:w="1510" w:type="pct"/>
                <w:gridSpan w:val="2"/>
                <w:shd w:val="clear" w:color="auto" w:fill="auto"/>
              </w:tcPr>
            </w:tcPrChange>
          </w:tcPr>
          <w:p w14:paraId="1163C1C7" w14:textId="77777777" w:rsidR="00CB42D9" w:rsidRPr="00E436C8" w:rsidRDefault="00CB42D9">
            <w:pPr>
              <w:spacing w:line="360" w:lineRule="exact"/>
              <w:rPr>
                <w:szCs w:val="22"/>
              </w:rPr>
              <w:pPrChange w:id="1825" w:author="11046017_鄭兆媗" w:date="2024-03-25T20:51:00Z">
                <w:pPr/>
              </w:pPrChange>
            </w:pPr>
            <w:r w:rsidRPr="00E436C8">
              <w:rPr>
                <w:rFonts w:hint="eastAsia"/>
                <w:szCs w:val="22"/>
              </w:rPr>
              <w:t>UI/</w:t>
            </w:r>
            <w:r w:rsidRPr="00E436C8">
              <w:rPr>
                <w:szCs w:val="22"/>
              </w:rPr>
              <w:t xml:space="preserve"> UX</w:t>
            </w:r>
          </w:p>
        </w:tc>
        <w:tc>
          <w:tcPr>
            <w:tcW w:w="759" w:type="pct"/>
            <w:shd w:val="clear" w:color="auto" w:fill="auto"/>
            <w:vAlign w:val="center"/>
            <w:tcPrChange w:id="1826" w:author="11046017_鄭兆媗" w:date="2024-03-31T15:51:00Z">
              <w:tcPr>
                <w:tcW w:w="759" w:type="pct"/>
                <w:gridSpan w:val="2"/>
                <w:shd w:val="clear" w:color="auto" w:fill="auto"/>
              </w:tcPr>
            </w:tcPrChange>
          </w:tcPr>
          <w:p w14:paraId="3B0D97E8" w14:textId="23CA544A" w:rsidR="00CB42D9" w:rsidRPr="00E436C8" w:rsidRDefault="00E15FEC">
            <w:pPr>
              <w:spacing w:line="360" w:lineRule="exact"/>
              <w:jc w:val="center"/>
              <w:rPr>
                <w:szCs w:val="22"/>
              </w:rPr>
              <w:pPrChange w:id="1827" w:author="11046017_鄭兆媗" w:date="2024-03-25T20:51:00Z">
                <w:pPr/>
              </w:pPrChange>
            </w:pPr>
            <w:ins w:id="1828" w:author="11046017_鄭兆媗" w:date="2024-03-29T12:18:00Z">
              <w:r w:rsidRPr="0075669A">
                <w:rPr>
                  <w:rFonts w:ascii="新細明體" w:eastAsia="新細明體" w:hAnsi="新細明體" w:cs="新細明體" w:hint="eastAsia"/>
                </w:rPr>
                <w:t>〇</w:t>
              </w:r>
            </w:ins>
          </w:p>
        </w:tc>
        <w:tc>
          <w:tcPr>
            <w:tcW w:w="760" w:type="pct"/>
            <w:shd w:val="clear" w:color="auto" w:fill="auto"/>
            <w:vAlign w:val="center"/>
            <w:tcPrChange w:id="1829" w:author="11046017_鄭兆媗" w:date="2024-03-31T15:51:00Z">
              <w:tcPr>
                <w:tcW w:w="760" w:type="pct"/>
                <w:gridSpan w:val="2"/>
                <w:shd w:val="clear" w:color="auto" w:fill="auto"/>
              </w:tcPr>
            </w:tcPrChange>
          </w:tcPr>
          <w:p w14:paraId="138963FE" w14:textId="2E05A3AE" w:rsidR="00CB42D9" w:rsidRPr="00E436C8" w:rsidRDefault="00E15FEC">
            <w:pPr>
              <w:spacing w:line="360" w:lineRule="exact"/>
              <w:jc w:val="center"/>
              <w:rPr>
                <w:szCs w:val="22"/>
              </w:rPr>
              <w:pPrChange w:id="1830" w:author="11046017_鄭兆媗" w:date="2024-03-25T20:51:00Z">
                <w:pPr/>
              </w:pPrChange>
            </w:pPr>
            <w:ins w:id="1831" w:author="11046017_鄭兆媗" w:date="2024-03-29T12:18:00Z">
              <w:r w:rsidRPr="0033435E">
                <w:rPr>
                  <w:rFonts w:hint="eastAsia"/>
                </w:rPr>
                <w:t>●</w:t>
              </w:r>
            </w:ins>
          </w:p>
        </w:tc>
        <w:tc>
          <w:tcPr>
            <w:tcW w:w="760" w:type="pct"/>
            <w:shd w:val="clear" w:color="auto" w:fill="auto"/>
            <w:vAlign w:val="center"/>
            <w:tcPrChange w:id="1832" w:author="11046017_鄭兆媗" w:date="2024-03-31T15:51:00Z">
              <w:tcPr>
                <w:tcW w:w="760" w:type="pct"/>
                <w:gridSpan w:val="2"/>
                <w:shd w:val="clear" w:color="auto" w:fill="auto"/>
              </w:tcPr>
            </w:tcPrChange>
          </w:tcPr>
          <w:p w14:paraId="18CDD068" w14:textId="10D1C585" w:rsidR="00CB42D9" w:rsidRPr="00E436C8" w:rsidRDefault="00E15FEC">
            <w:pPr>
              <w:spacing w:line="360" w:lineRule="exact"/>
              <w:jc w:val="center"/>
              <w:rPr>
                <w:szCs w:val="22"/>
              </w:rPr>
              <w:pPrChange w:id="1833" w:author="11046017_鄭兆媗" w:date="2024-03-25T20:51:00Z">
                <w:pPr/>
              </w:pPrChange>
            </w:pPr>
            <w:ins w:id="1834" w:author="11046017_鄭兆媗" w:date="2024-03-29T12:18:00Z">
              <w:r w:rsidRPr="0075669A">
                <w:rPr>
                  <w:rFonts w:ascii="新細明體" w:eastAsia="新細明體" w:hAnsi="新細明體" w:cs="新細明體" w:hint="eastAsia"/>
                </w:rPr>
                <w:t>〇</w:t>
              </w:r>
            </w:ins>
          </w:p>
        </w:tc>
        <w:tc>
          <w:tcPr>
            <w:tcW w:w="756" w:type="pct"/>
            <w:shd w:val="clear" w:color="auto" w:fill="auto"/>
            <w:vAlign w:val="center"/>
            <w:tcPrChange w:id="1835" w:author="11046017_鄭兆媗" w:date="2024-03-31T15:51:00Z">
              <w:tcPr>
                <w:tcW w:w="756" w:type="pct"/>
                <w:shd w:val="clear" w:color="auto" w:fill="auto"/>
              </w:tcPr>
            </w:tcPrChange>
          </w:tcPr>
          <w:p w14:paraId="2AC0E40C" w14:textId="77777777" w:rsidR="00CB42D9" w:rsidRPr="00E436C8" w:rsidRDefault="00CB42D9">
            <w:pPr>
              <w:spacing w:line="360" w:lineRule="exact"/>
              <w:jc w:val="center"/>
              <w:rPr>
                <w:szCs w:val="22"/>
              </w:rPr>
              <w:pPrChange w:id="1836" w:author="11046017_鄭兆媗" w:date="2024-03-25T20:51:00Z">
                <w:pPr/>
              </w:pPrChange>
            </w:pPr>
          </w:p>
        </w:tc>
      </w:tr>
      <w:tr w:rsidR="00CB42D9" w14:paraId="42D659D2" w14:textId="77777777" w:rsidTr="00812B00">
        <w:trPr>
          <w:jc w:val="center"/>
          <w:trPrChange w:id="1837" w:author="11046017_鄭兆媗" w:date="2024-03-31T15:51:00Z">
            <w:trPr>
              <w:jc w:val="center"/>
            </w:trPr>
          </w:trPrChange>
        </w:trPr>
        <w:tc>
          <w:tcPr>
            <w:tcW w:w="453" w:type="pct"/>
            <w:vMerge/>
            <w:shd w:val="clear" w:color="auto" w:fill="auto"/>
            <w:vAlign w:val="center"/>
            <w:tcPrChange w:id="1838" w:author="11046017_鄭兆媗" w:date="2024-03-31T15:51:00Z">
              <w:tcPr>
                <w:tcW w:w="454" w:type="pct"/>
                <w:gridSpan w:val="2"/>
                <w:vMerge/>
                <w:shd w:val="clear" w:color="auto" w:fill="auto"/>
                <w:vAlign w:val="center"/>
              </w:tcPr>
            </w:tcPrChange>
          </w:tcPr>
          <w:p w14:paraId="317E6BF3" w14:textId="77777777" w:rsidR="00CB42D9" w:rsidRPr="00E436C8" w:rsidRDefault="00CB42D9">
            <w:pPr>
              <w:spacing w:line="360" w:lineRule="exact"/>
              <w:jc w:val="center"/>
              <w:rPr>
                <w:szCs w:val="22"/>
              </w:rPr>
              <w:pPrChange w:id="1839" w:author="11046017_鄭兆媗" w:date="2024-03-25T20:17:00Z">
                <w:pPr>
                  <w:jc w:val="center"/>
                </w:pPr>
              </w:pPrChange>
            </w:pPr>
          </w:p>
        </w:tc>
        <w:tc>
          <w:tcPr>
            <w:tcW w:w="1511" w:type="pct"/>
            <w:shd w:val="clear" w:color="auto" w:fill="auto"/>
            <w:vAlign w:val="center"/>
            <w:tcPrChange w:id="1840" w:author="11046017_鄭兆媗" w:date="2024-03-31T15:51:00Z">
              <w:tcPr>
                <w:tcW w:w="1510" w:type="pct"/>
                <w:gridSpan w:val="2"/>
                <w:shd w:val="clear" w:color="auto" w:fill="auto"/>
              </w:tcPr>
            </w:tcPrChange>
          </w:tcPr>
          <w:p w14:paraId="5A002716" w14:textId="77777777" w:rsidR="00CB42D9" w:rsidRPr="00E436C8" w:rsidRDefault="00CB42D9">
            <w:pPr>
              <w:spacing w:line="360" w:lineRule="exact"/>
              <w:rPr>
                <w:szCs w:val="22"/>
              </w:rPr>
              <w:pPrChange w:id="1841" w:author="11046017_鄭兆媗" w:date="2024-03-25T20:51:00Z">
                <w:pPr/>
              </w:pPrChange>
            </w:pPr>
            <w:r w:rsidRPr="00E436C8">
              <w:rPr>
                <w:rFonts w:hint="eastAsia"/>
                <w:szCs w:val="22"/>
              </w:rPr>
              <w:t>W</w:t>
            </w:r>
            <w:r w:rsidRPr="00E436C8">
              <w:rPr>
                <w:szCs w:val="22"/>
              </w:rPr>
              <w:t>eb</w:t>
            </w:r>
            <w:del w:id="1842" w:author="11046017_鄭兆媗" w:date="2024-03-25T14:42:00Z">
              <w:r w:rsidRPr="00E436C8">
                <w:rPr>
                  <w:szCs w:val="22"/>
                </w:rPr>
                <w:delText>/APP</w:delText>
              </w:r>
            </w:del>
            <w:r w:rsidRPr="00E436C8">
              <w:rPr>
                <w:rFonts w:hint="eastAsia"/>
                <w:szCs w:val="22"/>
              </w:rPr>
              <w:t>介面設計</w:t>
            </w:r>
          </w:p>
        </w:tc>
        <w:tc>
          <w:tcPr>
            <w:tcW w:w="759" w:type="pct"/>
            <w:shd w:val="clear" w:color="auto" w:fill="auto"/>
            <w:vAlign w:val="center"/>
            <w:tcPrChange w:id="1843" w:author="11046017_鄭兆媗" w:date="2024-03-31T15:51:00Z">
              <w:tcPr>
                <w:tcW w:w="759" w:type="pct"/>
                <w:gridSpan w:val="2"/>
                <w:shd w:val="clear" w:color="auto" w:fill="auto"/>
              </w:tcPr>
            </w:tcPrChange>
          </w:tcPr>
          <w:p w14:paraId="52E860B7" w14:textId="67353027" w:rsidR="00CB42D9" w:rsidRPr="00E436C8" w:rsidRDefault="005B5068">
            <w:pPr>
              <w:spacing w:line="360" w:lineRule="exact"/>
              <w:jc w:val="center"/>
              <w:rPr>
                <w:szCs w:val="22"/>
              </w:rPr>
              <w:pPrChange w:id="1844" w:author="11046017_鄭兆媗" w:date="2024-03-25T20:51:00Z">
                <w:pPr/>
              </w:pPrChange>
            </w:pPr>
            <w:ins w:id="1845" w:author="11046017_鄭兆媗" w:date="2024-03-25T14:45:00Z">
              <w:r w:rsidRPr="0075669A">
                <w:rPr>
                  <w:rFonts w:ascii="新細明體" w:eastAsia="新細明體" w:hAnsi="新細明體" w:cs="新細明體" w:hint="eastAsia"/>
                </w:rPr>
                <w:t>〇</w:t>
              </w:r>
            </w:ins>
          </w:p>
        </w:tc>
        <w:tc>
          <w:tcPr>
            <w:tcW w:w="760" w:type="pct"/>
            <w:shd w:val="clear" w:color="auto" w:fill="auto"/>
            <w:vAlign w:val="center"/>
            <w:tcPrChange w:id="1846" w:author="11046017_鄭兆媗" w:date="2024-03-31T15:51:00Z">
              <w:tcPr>
                <w:tcW w:w="760" w:type="pct"/>
                <w:gridSpan w:val="2"/>
                <w:shd w:val="clear" w:color="auto" w:fill="auto"/>
              </w:tcPr>
            </w:tcPrChange>
          </w:tcPr>
          <w:p w14:paraId="37D331A2" w14:textId="228CD9B2" w:rsidR="00CB42D9" w:rsidRPr="00E436C8" w:rsidRDefault="00336C22">
            <w:pPr>
              <w:spacing w:line="360" w:lineRule="exact"/>
              <w:jc w:val="center"/>
              <w:rPr>
                <w:szCs w:val="22"/>
              </w:rPr>
              <w:pPrChange w:id="1847" w:author="11046017_鄭兆媗" w:date="2024-03-25T20:51:00Z">
                <w:pPr/>
              </w:pPrChange>
            </w:pPr>
            <w:ins w:id="1848" w:author="11046017_鄭兆媗" w:date="2024-03-25T14:45:00Z">
              <w:r w:rsidRPr="003E7632">
                <w:rPr>
                  <w:rFonts w:hint="eastAsia"/>
                  <w:rPrChange w:id="1849" w:author="11046014_劉育彤" w:date="2024-03-25T20:17:00Z">
                    <w:rPr>
                      <w:rFonts w:ascii="標楷體" w:hAnsi="標楷體" w:hint="eastAsia"/>
                    </w:rPr>
                  </w:rPrChange>
                </w:rPr>
                <w:t>●</w:t>
              </w:r>
            </w:ins>
          </w:p>
        </w:tc>
        <w:tc>
          <w:tcPr>
            <w:tcW w:w="760" w:type="pct"/>
            <w:shd w:val="clear" w:color="auto" w:fill="auto"/>
            <w:vAlign w:val="center"/>
            <w:tcPrChange w:id="1850" w:author="11046017_鄭兆媗" w:date="2024-03-31T15:51:00Z">
              <w:tcPr>
                <w:tcW w:w="760" w:type="pct"/>
                <w:gridSpan w:val="2"/>
                <w:shd w:val="clear" w:color="auto" w:fill="auto"/>
              </w:tcPr>
            </w:tcPrChange>
          </w:tcPr>
          <w:p w14:paraId="3C23F5EF" w14:textId="77777777" w:rsidR="00CB42D9" w:rsidRPr="00E436C8" w:rsidRDefault="00CB42D9">
            <w:pPr>
              <w:spacing w:line="360" w:lineRule="exact"/>
              <w:jc w:val="center"/>
              <w:rPr>
                <w:szCs w:val="22"/>
              </w:rPr>
              <w:pPrChange w:id="1851" w:author="11046017_鄭兆媗" w:date="2024-03-25T20:51:00Z">
                <w:pPr/>
              </w:pPrChange>
            </w:pPr>
          </w:p>
        </w:tc>
        <w:tc>
          <w:tcPr>
            <w:tcW w:w="756" w:type="pct"/>
            <w:shd w:val="clear" w:color="auto" w:fill="auto"/>
            <w:vAlign w:val="center"/>
            <w:tcPrChange w:id="1852" w:author="11046017_鄭兆媗" w:date="2024-03-31T15:51:00Z">
              <w:tcPr>
                <w:tcW w:w="756" w:type="pct"/>
                <w:shd w:val="clear" w:color="auto" w:fill="auto"/>
              </w:tcPr>
            </w:tcPrChange>
          </w:tcPr>
          <w:p w14:paraId="4A9EA2BF" w14:textId="15F74328" w:rsidR="00CB42D9" w:rsidRPr="00E436C8" w:rsidRDefault="005B5068">
            <w:pPr>
              <w:spacing w:line="360" w:lineRule="exact"/>
              <w:jc w:val="center"/>
              <w:rPr>
                <w:szCs w:val="22"/>
              </w:rPr>
              <w:pPrChange w:id="1853" w:author="11046017_鄭兆媗" w:date="2024-03-25T20:51:00Z">
                <w:pPr/>
              </w:pPrChange>
            </w:pPr>
            <w:ins w:id="1854" w:author="11046017_鄭兆媗" w:date="2024-03-25T14:45:00Z">
              <w:r w:rsidRPr="0075669A">
                <w:rPr>
                  <w:rFonts w:ascii="新細明體" w:eastAsia="新細明體" w:hAnsi="新細明體" w:cs="新細明體" w:hint="eastAsia"/>
                </w:rPr>
                <w:t>〇</w:t>
              </w:r>
            </w:ins>
          </w:p>
        </w:tc>
      </w:tr>
      <w:tr w:rsidR="00CB42D9" w14:paraId="2D975866" w14:textId="77777777" w:rsidTr="00812B00">
        <w:trPr>
          <w:jc w:val="center"/>
          <w:trPrChange w:id="1855" w:author="11046017_鄭兆媗" w:date="2024-03-31T15:51:00Z">
            <w:trPr>
              <w:jc w:val="center"/>
            </w:trPr>
          </w:trPrChange>
        </w:trPr>
        <w:tc>
          <w:tcPr>
            <w:tcW w:w="453" w:type="pct"/>
            <w:vMerge/>
            <w:shd w:val="clear" w:color="auto" w:fill="auto"/>
            <w:vAlign w:val="center"/>
            <w:tcPrChange w:id="1856" w:author="11046017_鄭兆媗" w:date="2024-03-31T15:51:00Z">
              <w:tcPr>
                <w:tcW w:w="454" w:type="pct"/>
                <w:gridSpan w:val="2"/>
                <w:vMerge/>
                <w:shd w:val="clear" w:color="auto" w:fill="auto"/>
                <w:vAlign w:val="center"/>
              </w:tcPr>
            </w:tcPrChange>
          </w:tcPr>
          <w:p w14:paraId="34409E5D" w14:textId="77777777" w:rsidR="00CB42D9" w:rsidRPr="00E436C8" w:rsidRDefault="00CB42D9">
            <w:pPr>
              <w:spacing w:line="360" w:lineRule="exact"/>
              <w:jc w:val="center"/>
              <w:rPr>
                <w:szCs w:val="22"/>
              </w:rPr>
              <w:pPrChange w:id="1857" w:author="11046017_鄭兆媗" w:date="2024-03-25T20:17:00Z">
                <w:pPr>
                  <w:jc w:val="center"/>
                </w:pPr>
              </w:pPrChange>
            </w:pPr>
          </w:p>
        </w:tc>
        <w:tc>
          <w:tcPr>
            <w:tcW w:w="1511" w:type="pct"/>
            <w:shd w:val="clear" w:color="auto" w:fill="auto"/>
            <w:vAlign w:val="center"/>
            <w:tcPrChange w:id="1858" w:author="11046017_鄭兆媗" w:date="2024-03-31T15:51:00Z">
              <w:tcPr>
                <w:tcW w:w="1510" w:type="pct"/>
                <w:gridSpan w:val="2"/>
                <w:shd w:val="clear" w:color="auto" w:fill="auto"/>
              </w:tcPr>
            </w:tcPrChange>
          </w:tcPr>
          <w:p w14:paraId="2E081DCB" w14:textId="77777777" w:rsidR="00CB42D9" w:rsidRPr="00E436C8" w:rsidRDefault="00CB42D9">
            <w:pPr>
              <w:spacing w:line="360" w:lineRule="exact"/>
              <w:rPr>
                <w:szCs w:val="22"/>
              </w:rPr>
              <w:pPrChange w:id="1859" w:author="11046017_鄭兆媗" w:date="2024-03-25T20:51:00Z">
                <w:pPr/>
              </w:pPrChange>
            </w:pPr>
            <w:r w:rsidRPr="00E436C8">
              <w:rPr>
                <w:rFonts w:hint="eastAsia"/>
                <w:szCs w:val="22"/>
              </w:rPr>
              <w:t>色彩設計</w:t>
            </w:r>
          </w:p>
        </w:tc>
        <w:tc>
          <w:tcPr>
            <w:tcW w:w="759" w:type="pct"/>
            <w:shd w:val="clear" w:color="auto" w:fill="auto"/>
            <w:vAlign w:val="center"/>
            <w:tcPrChange w:id="1860" w:author="11046017_鄭兆媗" w:date="2024-03-31T15:51:00Z">
              <w:tcPr>
                <w:tcW w:w="759" w:type="pct"/>
                <w:gridSpan w:val="2"/>
                <w:shd w:val="clear" w:color="auto" w:fill="auto"/>
              </w:tcPr>
            </w:tcPrChange>
          </w:tcPr>
          <w:p w14:paraId="086BBD95" w14:textId="07863B1E" w:rsidR="00CB42D9" w:rsidRPr="00E436C8" w:rsidRDefault="005B5068">
            <w:pPr>
              <w:spacing w:line="360" w:lineRule="exact"/>
              <w:jc w:val="center"/>
              <w:rPr>
                <w:szCs w:val="22"/>
              </w:rPr>
              <w:pPrChange w:id="1861" w:author="11046017_鄭兆媗" w:date="2024-03-25T20:51:00Z">
                <w:pPr/>
              </w:pPrChange>
            </w:pPr>
            <w:ins w:id="1862" w:author="11046017_鄭兆媗" w:date="2024-03-25T14:46:00Z">
              <w:r w:rsidRPr="0075669A">
                <w:rPr>
                  <w:rFonts w:ascii="新細明體" w:eastAsia="新細明體" w:hAnsi="新細明體" w:cs="新細明體" w:hint="eastAsia"/>
                </w:rPr>
                <w:t>〇</w:t>
              </w:r>
            </w:ins>
          </w:p>
        </w:tc>
        <w:tc>
          <w:tcPr>
            <w:tcW w:w="760" w:type="pct"/>
            <w:shd w:val="clear" w:color="auto" w:fill="auto"/>
            <w:vAlign w:val="center"/>
            <w:tcPrChange w:id="1863" w:author="11046017_鄭兆媗" w:date="2024-03-31T15:51:00Z">
              <w:tcPr>
                <w:tcW w:w="760" w:type="pct"/>
                <w:gridSpan w:val="2"/>
                <w:shd w:val="clear" w:color="auto" w:fill="auto"/>
              </w:tcPr>
            </w:tcPrChange>
          </w:tcPr>
          <w:p w14:paraId="28549F86" w14:textId="30BC7172" w:rsidR="00CB42D9" w:rsidRPr="00E436C8" w:rsidRDefault="00336C22">
            <w:pPr>
              <w:spacing w:line="360" w:lineRule="exact"/>
              <w:jc w:val="center"/>
              <w:rPr>
                <w:szCs w:val="22"/>
              </w:rPr>
              <w:pPrChange w:id="1864" w:author="11046017_鄭兆媗" w:date="2024-03-25T20:51:00Z">
                <w:pPr/>
              </w:pPrChange>
            </w:pPr>
            <w:ins w:id="1865" w:author="11046017_鄭兆媗" w:date="2024-03-25T14:45:00Z">
              <w:r w:rsidRPr="003E7632">
                <w:rPr>
                  <w:rFonts w:hint="eastAsia"/>
                  <w:rPrChange w:id="1866" w:author="11046014_劉育彤" w:date="2024-03-25T20:17:00Z">
                    <w:rPr>
                      <w:rFonts w:ascii="標楷體" w:hAnsi="標楷體" w:hint="eastAsia"/>
                    </w:rPr>
                  </w:rPrChange>
                </w:rPr>
                <w:t>●</w:t>
              </w:r>
            </w:ins>
          </w:p>
        </w:tc>
        <w:tc>
          <w:tcPr>
            <w:tcW w:w="760" w:type="pct"/>
            <w:shd w:val="clear" w:color="auto" w:fill="auto"/>
            <w:vAlign w:val="center"/>
            <w:tcPrChange w:id="1867" w:author="11046017_鄭兆媗" w:date="2024-03-31T15:51:00Z">
              <w:tcPr>
                <w:tcW w:w="760" w:type="pct"/>
                <w:gridSpan w:val="2"/>
                <w:shd w:val="clear" w:color="auto" w:fill="auto"/>
              </w:tcPr>
            </w:tcPrChange>
          </w:tcPr>
          <w:p w14:paraId="51789977" w14:textId="61492B03" w:rsidR="00CB42D9" w:rsidRPr="00E436C8" w:rsidRDefault="005B5068">
            <w:pPr>
              <w:spacing w:line="360" w:lineRule="exact"/>
              <w:jc w:val="center"/>
              <w:rPr>
                <w:szCs w:val="22"/>
              </w:rPr>
              <w:pPrChange w:id="1868" w:author="11046017_鄭兆媗" w:date="2024-03-25T20:51:00Z">
                <w:pPr/>
              </w:pPrChange>
            </w:pPr>
            <w:ins w:id="1869" w:author="11046017_鄭兆媗" w:date="2024-03-25T14:45:00Z">
              <w:r w:rsidRPr="0075669A">
                <w:rPr>
                  <w:rFonts w:ascii="新細明體" w:eastAsia="新細明體" w:hAnsi="新細明體" w:cs="新細明體" w:hint="eastAsia"/>
                </w:rPr>
                <w:t>〇</w:t>
              </w:r>
            </w:ins>
          </w:p>
        </w:tc>
        <w:tc>
          <w:tcPr>
            <w:tcW w:w="756" w:type="pct"/>
            <w:shd w:val="clear" w:color="auto" w:fill="auto"/>
            <w:vAlign w:val="center"/>
            <w:tcPrChange w:id="1870" w:author="11046017_鄭兆媗" w:date="2024-03-31T15:51:00Z">
              <w:tcPr>
                <w:tcW w:w="756" w:type="pct"/>
                <w:shd w:val="clear" w:color="auto" w:fill="auto"/>
              </w:tcPr>
            </w:tcPrChange>
          </w:tcPr>
          <w:p w14:paraId="1AA45681" w14:textId="77777777" w:rsidR="00CB42D9" w:rsidRPr="00E436C8" w:rsidRDefault="00CB42D9">
            <w:pPr>
              <w:spacing w:line="360" w:lineRule="exact"/>
              <w:jc w:val="center"/>
              <w:rPr>
                <w:szCs w:val="22"/>
              </w:rPr>
              <w:pPrChange w:id="1871" w:author="11046017_鄭兆媗" w:date="2024-03-25T20:51:00Z">
                <w:pPr/>
              </w:pPrChange>
            </w:pPr>
          </w:p>
        </w:tc>
      </w:tr>
      <w:tr w:rsidR="00CB42D9" w14:paraId="0A4F9604" w14:textId="77777777" w:rsidTr="00812B00">
        <w:trPr>
          <w:jc w:val="center"/>
          <w:trPrChange w:id="1872" w:author="11046017_鄭兆媗" w:date="2024-03-31T15:51:00Z">
            <w:trPr>
              <w:jc w:val="center"/>
            </w:trPr>
          </w:trPrChange>
        </w:trPr>
        <w:tc>
          <w:tcPr>
            <w:tcW w:w="453" w:type="pct"/>
            <w:vMerge/>
            <w:shd w:val="clear" w:color="auto" w:fill="auto"/>
            <w:vAlign w:val="center"/>
            <w:tcPrChange w:id="1873" w:author="11046017_鄭兆媗" w:date="2024-03-31T15:51:00Z">
              <w:tcPr>
                <w:tcW w:w="454" w:type="pct"/>
                <w:gridSpan w:val="2"/>
                <w:vMerge/>
                <w:shd w:val="clear" w:color="auto" w:fill="auto"/>
                <w:vAlign w:val="center"/>
              </w:tcPr>
            </w:tcPrChange>
          </w:tcPr>
          <w:p w14:paraId="22270A1D" w14:textId="77777777" w:rsidR="00CB42D9" w:rsidRPr="00E436C8" w:rsidRDefault="00CB42D9">
            <w:pPr>
              <w:spacing w:line="360" w:lineRule="exact"/>
              <w:jc w:val="center"/>
              <w:rPr>
                <w:szCs w:val="22"/>
              </w:rPr>
              <w:pPrChange w:id="1874" w:author="11046017_鄭兆媗" w:date="2024-03-25T20:17:00Z">
                <w:pPr>
                  <w:jc w:val="center"/>
                </w:pPr>
              </w:pPrChange>
            </w:pPr>
          </w:p>
        </w:tc>
        <w:tc>
          <w:tcPr>
            <w:tcW w:w="1511" w:type="pct"/>
            <w:shd w:val="clear" w:color="auto" w:fill="auto"/>
            <w:vAlign w:val="center"/>
            <w:tcPrChange w:id="1875" w:author="11046017_鄭兆媗" w:date="2024-03-31T15:51:00Z">
              <w:tcPr>
                <w:tcW w:w="1510" w:type="pct"/>
                <w:gridSpan w:val="2"/>
                <w:shd w:val="clear" w:color="auto" w:fill="auto"/>
              </w:tcPr>
            </w:tcPrChange>
          </w:tcPr>
          <w:p w14:paraId="4EBBB1D5" w14:textId="77777777" w:rsidR="00CB42D9" w:rsidRPr="00E436C8" w:rsidRDefault="00CB42D9">
            <w:pPr>
              <w:spacing w:line="360" w:lineRule="exact"/>
              <w:rPr>
                <w:szCs w:val="22"/>
              </w:rPr>
              <w:pPrChange w:id="1876" w:author="11046017_鄭兆媗" w:date="2024-03-25T20:51:00Z">
                <w:pPr/>
              </w:pPrChange>
            </w:pPr>
            <w:r w:rsidRPr="00E436C8">
              <w:rPr>
                <w:rFonts w:hint="eastAsia"/>
                <w:szCs w:val="22"/>
              </w:rPr>
              <w:t>L</w:t>
            </w:r>
            <w:r w:rsidRPr="00E436C8">
              <w:rPr>
                <w:szCs w:val="22"/>
              </w:rPr>
              <w:t>ogo</w:t>
            </w:r>
            <w:r w:rsidRPr="00E436C8">
              <w:rPr>
                <w:rFonts w:hint="eastAsia"/>
                <w:szCs w:val="22"/>
              </w:rPr>
              <w:t>設計</w:t>
            </w:r>
          </w:p>
        </w:tc>
        <w:tc>
          <w:tcPr>
            <w:tcW w:w="759" w:type="pct"/>
            <w:shd w:val="clear" w:color="auto" w:fill="auto"/>
            <w:vAlign w:val="center"/>
            <w:tcPrChange w:id="1877" w:author="11046017_鄭兆媗" w:date="2024-03-31T15:51:00Z">
              <w:tcPr>
                <w:tcW w:w="759" w:type="pct"/>
                <w:gridSpan w:val="2"/>
                <w:shd w:val="clear" w:color="auto" w:fill="auto"/>
              </w:tcPr>
            </w:tcPrChange>
          </w:tcPr>
          <w:p w14:paraId="11A2142B" w14:textId="77777777" w:rsidR="00CB42D9" w:rsidRPr="00E436C8" w:rsidRDefault="00CB42D9">
            <w:pPr>
              <w:spacing w:line="360" w:lineRule="exact"/>
              <w:jc w:val="center"/>
              <w:rPr>
                <w:szCs w:val="22"/>
              </w:rPr>
              <w:pPrChange w:id="1878" w:author="11046017_鄭兆媗" w:date="2024-03-25T20:51:00Z">
                <w:pPr/>
              </w:pPrChange>
            </w:pPr>
          </w:p>
        </w:tc>
        <w:tc>
          <w:tcPr>
            <w:tcW w:w="760" w:type="pct"/>
            <w:shd w:val="clear" w:color="auto" w:fill="auto"/>
            <w:vAlign w:val="center"/>
            <w:tcPrChange w:id="1879" w:author="11046017_鄭兆媗" w:date="2024-03-31T15:51:00Z">
              <w:tcPr>
                <w:tcW w:w="760" w:type="pct"/>
                <w:gridSpan w:val="2"/>
                <w:shd w:val="clear" w:color="auto" w:fill="auto"/>
              </w:tcPr>
            </w:tcPrChange>
          </w:tcPr>
          <w:p w14:paraId="11EC7CA8" w14:textId="47586971" w:rsidR="00CB42D9" w:rsidRPr="00E436C8" w:rsidRDefault="00336C22">
            <w:pPr>
              <w:spacing w:line="360" w:lineRule="exact"/>
              <w:jc w:val="center"/>
              <w:rPr>
                <w:szCs w:val="22"/>
              </w:rPr>
              <w:pPrChange w:id="1880" w:author="11046017_鄭兆媗" w:date="2024-03-25T20:51:00Z">
                <w:pPr/>
              </w:pPrChange>
            </w:pPr>
            <w:ins w:id="1881" w:author="11046017_鄭兆媗" w:date="2024-03-25T14:45:00Z">
              <w:r w:rsidRPr="003E7632">
                <w:rPr>
                  <w:rFonts w:hint="eastAsia"/>
                  <w:rPrChange w:id="1882" w:author="11046014_劉育彤" w:date="2024-03-25T20:17:00Z">
                    <w:rPr>
                      <w:rFonts w:ascii="標楷體" w:hAnsi="標楷體" w:hint="eastAsia"/>
                    </w:rPr>
                  </w:rPrChange>
                </w:rPr>
                <w:t>●</w:t>
              </w:r>
            </w:ins>
          </w:p>
        </w:tc>
        <w:tc>
          <w:tcPr>
            <w:tcW w:w="760" w:type="pct"/>
            <w:shd w:val="clear" w:color="auto" w:fill="auto"/>
            <w:vAlign w:val="center"/>
            <w:tcPrChange w:id="1883" w:author="11046017_鄭兆媗" w:date="2024-03-31T15:51:00Z">
              <w:tcPr>
                <w:tcW w:w="760" w:type="pct"/>
                <w:gridSpan w:val="2"/>
                <w:shd w:val="clear" w:color="auto" w:fill="auto"/>
              </w:tcPr>
            </w:tcPrChange>
          </w:tcPr>
          <w:p w14:paraId="3876F400" w14:textId="161F95BD" w:rsidR="00CB42D9" w:rsidRPr="00E436C8" w:rsidRDefault="00CB42D9">
            <w:pPr>
              <w:spacing w:line="360" w:lineRule="exact"/>
              <w:jc w:val="center"/>
              <w:rPr>
                <w:szCs w:val="22"/>
              </w:rPr>
              <w:pPrChange w:id="1884" w:author="11046017_鄭兆媗" w:date="2024-03-25T20:51:00Z">
                <w:pPr/>
              </w:pPrChange>
            </w:pPr>
          </w:p>
        </w:tc>
        <w:tc>
          <w:tcPr>
            <w:tcW w:w="756" w:type="pct"/>
            <w:shd w:val="clear" w:color="auto" w:fill="auto"/>
            <w:vAlign w:val="center"/>
            <w:tcPrChange w:id="1885" w:author="11046017_鄭兆媗" w:date="2024-03-31T15:51:00Z">
              <w:tcPr>
                <w:tcW w:w="756" w:type="pct"/>
                <w:shd w:val="clear" w:color="auto" w:fill="auto"/>
              </w:tcPr>
            </w:tcPrChange>
          </w:tcPr>
          <w:p w14:paraId="467B7BF7" w14:textId="4BD1FF6F" w:rsidR="00CB42D9" w:rsidRPr="00E436C8" w:rsidRDefault="005B5068">
            <w:pPr>
              <w:spacing w:line="360" w:lineRule="exact"/>
              <w:jc w:val="center"/>
              <w:rPr>
                <w:szCs w:val="22"/>
              </w:rPr>
              <w:pPrChange w:id="1886" w:author="11046017_鄭兆媗" w:date="2024-03-25T20:51:00Z">
                <w:pPr/>
              </w:pPrChange>
            </w:pPr>
            <w:ins w:id="1887" w:author="11046017_鄭兆媗" w:date="2024-03-25T14:46:00Z">
              <w:r w:rsidRPr="0075669A">
                <w:rPr>
                  <w:rFonts w:ascii="新細明體" w:eastAsia="新細明體" w:hAnsi="新細明體" w:cs="新細明體" w:hint="eastAsia"/>
                </w:rPr>
                <w:t>〇</w:t>
              </w:r>
            </w:ins>
          </w:p>
        </w:tc>
      </w:tr>
      <w:tr w:rsidR="00CB42D9" w14:paraId="5B8EDFB1" w14:textId="77777777" w:rsidTr="00812B00">
        <w:trPr>
          <w:jc w:val="center"/>
          <w:trPrChange w:id="1888" w:author="11046017_鄭兆媗" w:date="2024-03-31T15:51:00Z">
            <w:trPr>
              <w:jc w:val="center"/>
            </w:trPr>
          </w:trPrChange>
        </w:trPr>
        <w:tc>
          <w:tcPr>
            <w:tcW w:w="453" w:type="pct"/>
            <w:vMerge/>
            <w:shd w:val="clear" w:color="auto" w:fill="auto"/>
            <w:vAlign w:val="center"/>
            <w:tcPrChange w:id="1889" w:author="11046017_鄭兆媗" w:date="2024-03-31T15:51:00Z">
              <w:tcPr>
                <w:tcW w:w="454" w:type="pct"/>
                <w:gridSpan w:val="2"/>
                <w:vMerge/>
                <w:shd w:val="clear" w:color="auto" w:fill="auto"/>
                <w:vAlign w:val="center"/>
              </w:tcPr>
            </w:tcPrChange>
          </w:tcPr>
          <w:p w14:paraId="2A3ABE6B" w14:textId="77777777" w:rsidR="00CB42D9" w:rsidRPr="00E436C8" w:rsidRDefault="00CB42D9">
            <w:pPr>
              <w:spacing w:line="360" w:lineRule="exact"/>
              <w:jc w:val="center"/>
              <w:rPr>
                <w:szCs w:val="22"/>
              </w:rPr>
              <w:pPrChange w:id="1890" w:author="11046017_鄭兆媗" w:date="2024-03-25T20:17:00Z">
                <w:pPr>
                  <w:jc w:val="center"/>
                </w:pPr>
              </w:pPrChange>
            </w:pPr>
          </w:p>
        </w:tc>
        <w:tc>
          <w:tcPr>
            <w:tcW w:w="1511" w:type="pct"/>
            <w:shd w:val="clear" w:color="auto" w:fill="auto"/>
            <w:vAlign w:val="center"/>
            <w:tcPrChange w:id="1891" w:author="11046017_鄭兆媗" w:date="2024-03-31T15:51:00Z">
              <w:tcPr>
                <w:tcW w:w="1510" w:type="pct"/>
                <w:gridSpan w:val="2"/>
                <w:shd w:val="clear" w:color="auto" w:fill="auto"/>
              </w:tcPr>
            </w:tcPrChange>
          </w:tcPr>
          <w:p w14:paraId="2AA7D3BB" w14:textId="77777777" w:rsidR="00CB42D9" w:rsidRPr="00E436C8" w:rsidRDefault="00CB42D9">
            <w:pPr>
              <w:spacing w:line="360" w:lineRule="exact"/>
              <w:rPr>
                <w:szCs w:val="22"/>
              </w:rPr>
              <w:pPrChange w:id="1892" w:author="11046017_鄭兆媗" w:date="2024-03-25T20:51:00Z">
                <w:pPr/>
              </w:pPrChange>
            </w:pPr>
            <w:r w:rsidRPr="00E436C8">
              <w:rPr>
                <w:rFonts w:hint="eastAsia"/>
                <w:szCs w:val="22"/>
              </w:rPr>
              <w:t>素材設計</w:t>
            </w:r>
          </w:p>
        </w:tc>
        <w:tc>
          <w:tcPr>
            <w:tcW w:w="759" w:type="pct"/>
            <w:shd w:val="clear" w:color="auto" w:fill="auto"/>
            <w:vAlign w:val="center"/>
            <w:tcPrChange w:id="1893" w:author="11046017_鄭兆媗" w:date="2024-03-31T15:51:00Z">
              <w:tcPr>
                <w:tcW w:w="759" w:type="pct"/>
                <w:gridSpan w:val="2"/>
                <w:shd w:val="clear" w:color="auto" w:fill="auto"/>
              </w:tcPr>
            </w:tcPrChange>
          </w:tcPr>
          <w:p w14:paraId="03728401" w14:textId="27472295" w:rsidR="00CB42D9" w:rsidRPr="00E436C8" w:rsidRDefault="005B5068">
            <w:pPr>
              <w:spacing w:line="360" w:lineRule="exact"/>
              <w:jc w:val="center"/>
              <w:rPr>
                <w:szCs w:val="22"/>
              </w:rPr>
              <w:pPrChange w:id="1894" w:author="11046017_鄭兆媗" w:date="2024-03-25T20:51:00Z">
                <w:pPr/>
              </w:pPrChange>
            </w:pPr>
            <w:ins w:id="1895" w:author="11046017_鄭兆媗" w:date="2024-03-25T14:46:00Z">
              <w:r w:rsidRPr="0075669A">
                <w:rPr>
                  <w:rFonts w:ascii="新細明體" w:eastAsia="新細明體" w:hAnsi="新細明體" w:cs="新細明體" w:hint="eastAsia"/>
                </w:rPr>
                <w:t>〇</w:t>
              </w:r>
            </w:ins>
          </w:p>
        </w:tc>
        <w:tc>
          <w:tcPr>
            <w:tcW w:w="760" w:type="pct"/>
            <w:shd w:val="clear" w:color="auto" w:fill="auto"/>
            <w:vAlign w:val="center"/>
            <w:tcPrChange w:id="1896" w:author="11046017_鄭兆媗" w:date="2024-03-31T15:51:00Z">
              <w:tcPr>
                <w:tcW w:w="760" w:type="pct"/>
                <w:gridSpan w:val="2"/>
                <w:shd w:val="clear" w:color="auto" w:fill="auto"/>
              </w:tcPr>
            </w:tcPrChange>
          </w:tcPr>
          <w:p w14:paraId="5B3ED063" w14:textId="20115DAA" w:rsidR="00CB42D9" w:rsidRPr="00E436C8" w:rsidRDefault="005B5068">
            <w:pPr>
              <w:spacing w:line="360" w:lineRule="exact"/>
              <w:jc w:val="center"/>
              <w:rPr>
                <w:szCs w:val="22"/>
              </w:rPr>
              <w:pPrChange w:id="1897" w:author="11046017_鄭兆媗" w:date="2024-03-25T20:51:00Z">
                <w:pPr/>
              </w:pPrChange>
            </w:pPr>
            <w:ins w:id="1898" w:author="11046017_鄭兆媗" w:date="2024-03-25T14:45:00Z">
              <w:r w:rsidRPr="0075669A">
                <w:rPr>
                  <w:rFonts w:ascii="新細明體" w:eastAsia="新細明體" w:hAnsi="新細明體" w:cs="新細明體" w:hint="eastAsia"/>
                </w:rPr>
                <w:t>〇</w:t>
              </w:r>
            </w:ins>
          </w:p>
        </w:tc>
        <w:tc>
          <w:tcPr>
            <w:tcW w:w="760" w:type="pct"/>
            <w:shd w:val="clear" w:color="auto" w:fill="auto"/>
            <w:vAlign w:val="center"/>
            <w:tcPrChange w:id="1899" w:author="11046017_鄭兆媗" w:date="2024-03-31T15:51:00Z">
              <w:tcPr>
                <w:tcW w:w="760" w:type="pct"/>
                <w:gridSpan w:val="2"/>
                <w:shd w:val="clear" w:color="auto" w:fill="auto"/>
              </w:tcPr>
            </w:tcPrChange>
          </w:tcPr>
          <w:p w14:paraId="13CD3E62" w14:textId="77777777" w:rsidR="00CB42D9" w:rsidRPr="00E436C8" w:rsidRDefault="00CB42D9">
            <w:pPr>
              <w:spacing w:line="360" w:lineRule="exact"/>
              <w:jc w:val="center"/>
              <w:rPr>
                <w:szCs w:val="22"/>
              </w:rPr>
              <w:pPrChange w:id="1900" w:author="11046017_鄭兆媗" w:date="2024-03-25T20:51:00Z">
                <w:pPr/>
              </w:pPrChange>
            </w:pPr>
          </w:p>
        </w:tc>
        <w:tc>
          <w:tcPr>
            <w:tcW w:w="756" w:type="pct"/>
            <w:shd w:val="clear" w:color="auto" w:fill="auto"/>
            <w:vAlign w:val="center"/>
            <w:tcPrChange w:id="1901" w:author="11046017_鄭兆媗" w:date="2024-03-31T15:51:00Z">
              <w:tcPr>
                <w:tcW w:w="756" w:type="pct"/>
                <w:shd w:val="clear" w:color="auto" w:fill="auto"/>
              </w:tcPr>
            </w:tcPrChange>
          </w:tcPr>
          <w:p w14:paraId="43DEF5F7" w14:textId="0C594EA4" w:rsidR="00CB42D9" w:rsidRPr="00E436C8" w:rsidRDefault="005B5068">
            <w:pPr>
              <w:spacing w:line="360" w:lineRule="exact"/>
              <w:jc w:val="center"/>
              <w:rPr>
                <w:szCs w:val="22"/>
              </w:rPr>
              <w:pPrChange w:id="1902" w:author="11046017_鄭兆媗" w:date="2024-03-25T20:51:00Z">
                <w:pPr/>
              </w:pPrChange>
            </w:pPr>
            <w:ins w:id="1903" w:author="11046017_鄭兆媗" w:date="2024-03-25T14:45:00Z">
              <w:r w:rsidRPr="003E7632">
                <w:rPr>
                  <w:rFonts w:hint="eastAsia"/>
                  <w:rPrChange w:id="1904" w:author="11046014_劉育彤" w:date="2024-03-25T20:17:00Z">
                    <w:rPr>
                      <w:rFonts w:ascii="標楷體" w:hAnsi="標楷體" w:hint="eastAsia"/>
                    </w:rPr>
                  </w:rPrChange>
                </w:rPr>
                <w:t>●</w:t>
              </w:r>
            </w:ins>
          </w:p>
        </w:tc>
      </w:tr>
      <w:tr w:rsidR="000226E4" w14:paraId="1795640A" w14:textId="77777777" w:rsidTr="00812B00">
        <w:trPr>
          <w:jc w:val="center"/>
          <w:trPrChange w:id="1905" w:author="11046017_鄭兆媗" w:date="2024-03-31T15:51:00Z">
            <w:trPr>
              <w:jc w:val="center"/>
            </w:trPr>
          </w:trPrChange>
        </w:trPr>
        <w:tc>
          <w:tcPr>
            <w:tcW w:w="453" w:type="pct"/>
            <w:vMerge w:val="restart"/>
            <w:shd w:val="clear" w:color="auto" w:fill="auto"/>
            <w:textDirection w:val="tbRlV"/>
            <w:vAlign w:val="center"/>
            <w:tcPrChange w:id="1906" w:author="11046017_鄭兆媗" w:date="2024-03-31T15:51:00Z">
              <w:tcPr>
                <w:tcW w:w="454" w:type="pct"/>
                <w:gridSpan w:val="2"/>
                <w:vMerge w:val="restart"/>
                <w:shd w:val="clear" w:color="auto" w:fill="auto"/>
                <w:textDirection w:val="tbRlV"/>
                <w:vAlign w:val="center"/>
              </w:tcPr>
            </w:tcPrChange>
          </w:tcPr>
          <w:p w14:paraId="0AE36537" w14:textId="77777777" w:rsidR="000226E4" w:rsidRPr="00E436C8" w:rsidRDefault="000226E4">
            <w:pPr>
              <w:spacing w:line="360" w:lineRule="exact"/>
              <w:jc w:val="center"/>
              <w:rPr>
                <w:szCs w:val="22"/>
              </w:rPr>
              <w:pPrChange w:id="1907" w:author="11046017_鄭兆媗" w:date="2024-03-25T14:44:00Z">
                <w:pPr>
                  <w:jc w:val="center"/>
                </w:pPr>
              </w:pPrChange>
            </w:pPr>
            <w:r w:rsidRPr="00E436C8">
              <w:rPr>
                <w:rFonts w:hint="eastAsia"/>
                <w:szCs w:val="22"/>
              </w:rPr>
              <w:t>文件撰寫</w:t>
            </w:r>
          </w:p>
        </w:tc>
        <w:tc>
          <w:tcPr>
            <w:tcW w:w="1511" w:type="pct"/>
            <w:shd w:val="clear" w:color="auto" w:fill="auto"/>
            <w:vAlign w:val="center"/>
            <w:tcPrChange w:id="1908" w:author="11046017_鄭兆媗" w:date="2024-03-31T15:51:00Z">
              <w:tcPr>
                <w:tcW w:w="1510" w:type="pct"/>
                <w:gridSpan w:val="2"/>
                <w:shd w:val="clear" w:color="auto" w:fill="auto"/>
              </w:tcPr>
            </w:tcPrChange>
          </w:tcPr>
          <w:p w14:paraId="50AEAD18" w14:textId="77777777" w:rsidR="000226E4" w:rsidRPr="00E436C8" w:rsidRDefault="000226E4">
            <w:pPr>
              <w:spacing w:line="360" w:lineRule="exact"/>
              <w:rPr>
                <w:szCs w:val="22"/>
              </w:rPr>
              <w:pPrChange w:id="1909" w:author="11046017_鄭兆媗" w:date="2024-03-25T20:51:00Z">
                <w:pPr/>
              </w:pPrChange>
            </w:pPr>
            <w:r w:rsidRPr="00E436C8">
              <w:rPr>
                <w:rFonts w:hint="eastAsia"/>
                <w:szCs w:val="22"/>
              </w:rPr>
              <w:t>統整</w:t>
            </w:r>
          </w:p>
        </w:tc>
        <w:tc>
          <w:tcPr>
            <w:tcW w:w="759" w:type="pct"/>
            <w:shd w:val="clear" w:color="auto" w:fill="auto"/>
            <w:vAlign w:val="center"/>
            <w:tcPrChange w:id="1910" w:author="11046017_鄭兆媗" w:date="2024-03-31T15:51:00Z">
              <w:tcPr>
                <w:tcW w:w="759" w:type="pct"/>
                <w:gridSpan w:val="2"/>
                <w:shd w:val="clear" w:color="auto" w:fill="auto"/>
              </w:tcPr>
            </w:tcPrChange>
          </w:tcPr>
          <w:p w14:paraId="583361CF" w14:textId="77777777" w:rsidR="000226E4" w:rsidRPr="00E436C8" w:rsidRDefault="000226E4">
            <w:pPr>
              <w:spacing w:line="360" w:lineRule="exact"/>
              <w:jc w:val="center"/>
              <w:rPr>
                <w:szCs w:val="22"/>
              </w:rPr>
              <w:pPrChange w:id="1911" w:author="11046017_鄭兆媗" w:date="2024-03-25T20:51:00Z">
                <w:pPr/>
              </w:pPrChange>
            </w:pPr>
          </w:p>
        </w:tc>
        <w:tc>
          <w:tcPr>
            <w:tcW w:w="760" w:type="pct"/>
            <w:shd w:val="clear" w:color="auto" w:fill="auto"/>
            <w:vAlign w:val="center"/>
            <w:tcPrChange w:id="1912" w:author="11046017_鄭兆媗" w:date="2024-03-31T15:51:00Z">
              <w:tcPr>
                <w:tcW w:w="760" w:type="pct"/>
                <w:gridSpan w:val="2"/>
                <w:shd w:val="clear" w:color="auto" w:fill="auto"/>
              </w:tcPr>
            </w:tcPrChange>
          </w:tcPr>
          <w:p w14:paraId="463C3836" w14:textId="3F653562" w:rsidR="000226E4" w:rsidRPr="00E436C8" w:rsidRDefault="00E15FEC">
            <w:pPr>
              <w:spacing w:line="360" w:lineRule="exact"/>
              <w:jc w:val="center"/>
              <w:rPr>
                <w:szCs w:val="22"/>
              </w:rPr>
              <w:pPrChange w:id="1913" w:author="11046017_鄭兆媗" w:date="2024-03-25T20:51:00Z">
                <w:pPr/>
              </w:pPrChange>
            </w:pPr>
            <w:ins w:id="1914" w:author="11046017_鄭兆媗" w:date="2024-03-29T12:18:00Z">
              <w:r w:rsidRPr="00205A1F">
                <w:rPr>
                  <w:rFonts w:hint="eastAsia"/>
                </w:rPr>
                <w:t>●</w:t>
              </w:r>
            </w:ins>
          </w:p>
        </w:tc>
        <w:tc>
          <w:tcPr>
            <w:tcW w:w="760" w:type="pct"/>
            <w:shd w:val="clear" w:color="auto" w:fill="auto"/>
            <w:vAlign w:val="center"/>
            <w:tcPrChange w:id="1915" w:author="11046017_鄭兆媗" w:date="2024-03-31T15:51:00Z">
              <w:tcPr>
                <w:tcW w:w="760" w:type="pct"/>
                <w:gridSpan w:val="2"/>
                <w:shd w:val="clear" w:color="auto" w:fill="auto"/>
              </w:tcPr>
            </w:tcPrChange>
          </w:tcPr>
          <w:p w14:paraId="0F454CAE" w14:textId="48A387B3" w:rsidR="000226E4" w:rsidRPr="00E436C8" w:rsidRDefault="00E15FEC">
            <w:pPr>
              <w:spacing w:line="360" w:lineRule="exact"/>
              <w:jc w:val="center"/>
              <w:rPr>
                <w:szCs w:val="22"/>
              </w:rPr>
              <w:pPrChange w:id="1916" w:author="11046017_鄭兆媗" w:date="2024-03-25T20:51:00Z">
                <w:pPr/>
              </w:pPrChange>
            </w:pPr>
            <w:ins w:id="1917" w:author="11046017_鄭兆媗" w:date="2024-03-29T12:18:00Z">
              <w:r w:rsidRPr="0075669A">
                <w:rPr>
                  <w:rFonts w:ascii="新細明體" w:eastAsia="新細明體" w:hAnsi="新細明體" w:cs="新細明體" w:hint="eastAsia"/>
                </w:rPr>
                <w:t>〇</w:t>
              </w:r>
            </w:ins>
          </w:p>
        </w:tc>
        <w:tc>
          <w:tcPr>
            <w:tcW w:w="756" w:type="pct"/>
            <w:shd w:val="clear" w:color="auto" w:fill="auto"/>
            <w:vAlign w:val="center"/>
            <w:tcPrChange w:id="1918" w:author="11046017_鄭兆媗" w:date="2024-03-31T15:51:00Z">
              <w:tcPr>
                <w:tcW w:w="756" w:type="pct"/>
                <w:shd w:val="clear" w:color="auto" w:fill="auto"/>
              </w:tcPr>
            </w:tcPrChange>
          </w:tcPr>
          <w:p w14:paraId="709B799D" w14:textId="77777777" w:rsidR="000226E4" w:rsidRPr="00E436C8" w:rsidRDefault="000226E4">
            <w:pPr>
              <w:spacing w:line="360" w:lineRule="exact"/>
              <w:jc w:val="center"/>
              <w:rPr>
                <w:szCs w:val="22"/>
              </w:rPr>
              <w:pPrChange w:id="1919" w:author="11046017_鄭兆媗" w:date="2024-03-25T20:51:00Z">
                <w:pPr/>
              </w:pPrChange>
            </w:pPr>
          </w:p>
        </w:tc>
      </w:tr>
      <w:tr w:rsidR="000226E4" w14:paraId="1C8F5374" w14:textId="77777777" w:rsidTr="00812B00">
        <w:trPr>
          <w:jc w:val="center"/>
          <w:trPrChange w:id="1920" w:author="11046017_鄭兆媗" w:date="2024-03-31T15:51:00Z">
            <w:trPr>
              <w:jc w:val="center"/>
            </w:trPr>
          </w:trPrChange>
        </w:trPr>
        <w:tc>
          <w:tcPr>
            <w:tcW w:w="453" w:type="pct"/>
            <w:vMerge/>
            <w:shd w:val="clear" w:color="auto" w:fill="auto"/>
            <w:textDirection w:val="tbRlV"/>
            <w:vAlign w:val="center"/>
            <w:tcPrChange w:id="1921" w:author="11046017_鄭兆媗" w:date="2024-03-31T15:51:00Z">
              <w:tcPr>
                <w:tcW w:w="454" w:type="pct"/>
                <w:gridSpan w:val="2"/>
                <w:vMerge/>
                <w:shd w:val="clear" w:color="auto" w:fill="auto"/>
                <w:textDirection w:val="tbRlV"/>
                <w:vAlign w:val="center"/>
              </w:tcPr>
            </w:tcPrChange>
          </w:tcPr>
          <w:p w14:paraId="592B8B9A" w14:textId="77777777" w:rsidR="000226E4" w:rsidRPr="00E436C8" w:rsidRDefault="000226E4">
            <w:pPr>
              <w:spacing w:line="360" w:lineRule="exact"/>
              <w:jc w:val="center"/>
              <w:rPr>
                <w:szCs w:val="22"/>
              </w:rPr>
              <w:pPrChange w:id="1922" w:author="11046017_鄭兆媗" w:date="2024-03-25T20:17:00Z">
                <w:pPr>
                  <w:ind w:left="113" w:right="113"/>
                  <w:jc w:val="center"/>
                </w:pPr>
              </w:pPrChange>
            </w:pPr>
          </w:p>
        </w:tc>
        <w:tc>
          <w:tcPr>
            <w:tcW w:w="1511" w:type="pct"/>
            <w:shd w:val="clear" w:color="auto" w:fill="auto"/>
            <w:vAlign w:val="center"/>
            <w:tcPrChange w:id="1923" w:author="11046017_鄭兆媗" w:date="2024-03-31T15:51:00Z">
              <w:tcPr>
                <w:tcW w:w="1510" w:type="pct"/>
                <w:gridSpan w:val="2"/>
                <w:shd w:val="clear" w:color="auto" w:fill="auto"/>
              </w:tcPr>
            </w:tcPrChange>
          </w:tcPr>
          <w:p w14:paraId="76978715" w14:textId="77777777" w:rsidR="000226E4" w:rsidRPr="00E436C8" w:rsidRDefault="000226E4">
            <w:pPr>
              <w:spacing w:line="360" w:lineRule="exact"/>
              <w:rPr>
                <w:szCs w:val="22"/>
              </w:rPr>
              <w:pPrChange w:id="1924" w:author="11046017_鄭兆媗" w:date="2024-03-25T20:51:00Z">
                <w:pPr/>
              </w:pPrChange>
            </w:pPr>
            <w:r w:rsidRPr="00E436C8">
              <w:rPr>
                <w:rFonts w:hint="eastAsia"/>
                <w:szCs w:val="22"/>
              </w:rPr>
              <w:t>第</w:t>
            </w:r>
            <w:r w:rsidRPr="00E436C8">
              <w:rPr>
                <w:rFonts w:hint="eastAsia"/>
                <w:szCs w:val="22"/>
              </w:rPr>
              <w:t>1</w:t>
            </w:r>
            <w:r w:rsidRPr="00E436C8">
              <w:rPr>
                <w:szCs w:val="22"/>
              </w:rPr>
              <w:t>章</w:t>
            </w:r>
            <w:r w:rsidRPr="00E436C8">
              <w:rPr>
                <w:rFonts w:hint="eastAsia"/>
                <w:szCs w:val="22"/>
              </w:rPr>
              <w:t xml:space="preserve"> </w:t>
            </w:r>
            <w:r w:rsidRPr="00E436C8">
              <w:rPr>
                <w:rFonts w:hint="eastAsia"/>
                <w:szCs w:val="22"/>
              </w:rPr>
              <w:t>前言</w:t>
            </w:r>
          </w:p>
        </w:tc>
        <w:tc>
          <w:tcPr>
            <w:tcW w:w="759" w:type="pct"/>
            <w:shd w:val="clear" w:color="auto" w:fill="auto"/>
            <w:vAlign w:val="center"/>
            <w:tcPrChange w:id="1925" w:author="11046017_鄭兆媗" w:date="2024-03-31T15:51:00Z">
              <w:tcPr>
                <w:tcW w:w="759" w:type="pct"/>
                <w:gridSpan w:val="2"/>
                <w:shd w:val="clear" w:color="auto" w:fill="auto"/>
              </w:tcPr>
            </w:tcPrChange>
          </w:tcPr>
          <w:p w14:paraId="2E261F4D" w14:textId="2EA8848C" w:rsidR="000226E4" w:rsidRPr="00E436C8" w:rsidRDefault="00AF4668">
            <w:pPr>
              <w:spacing w:line="360" w:lineRule="exact"/>
              <w:jc w:val="center"/>
              <w:rPr>
                <w:szCs w:val="22"/>
              </w:rPr>
              <w:pPrChange w:id="1926" w:author="11046017_鄭兆媗" w:date="2024-03-25T20:51:00Z">
                <w:pPr/>
              </w:pPrChange>
            </w:pPr>
            <w:ins w:id="1927" w:author="11046017_鄭兆媗" w:date="2024-03-29T14:48:00Z">
              <w:r w:rsidRPr="0075669A">
                <w:rPr>
                  <w:rFonts w:ascii="新細明體" w:eastAsia="新細明體" w:hAnsi="新細明體" w:cs="新細明體" w:hint="eastAsia"/>
                </w:rPr>
                <w:t>〇</w:t>
              </w:r>
            </w:ins>
          </w:p>
        </w:tc>
        <w:tc>
          <w:tcPr>
            <w:tcW w:w="760" w:type="pct"/>
            <w:shd w:val="clear" w:color="auto" w:fill="auto"/>
            <w:vAlign w:val="center"/>
            <w:tcPrChange w:id="1928" w:author="11046017_鄭兆媗" w:date="2024-03-31T15:51:00Z">
              <w:tcPr>
                <w:tcW w:w="760" w:type="pct"/>
                <w:gridSpan w:val="2"/>
                <w:shd w:val="clear" w:color="auto" w:fill="auto"/>
              </w:tcPr>
            </w:tcPrChange>
          </w:tcPr>
          <w:p w14:paraId="078B8B64" w14:textId="0B97AEDF" w:rsidR="000226E4" w:rsidRPr="00E436C8" w:rsidRDefault="00EC5434">
            <w:pPr>
              <w:spacing w:line="360" w:lineRule="exact"/>
              <w:jc w:val="center"/>
              <w:rPr>
                <w:szCs w:val="22"/>
              </w:rPr>
              <w:pPrChange w:id="1929" w:author="11046017_鄭兆媗" w:date="2024-03-25T20:51:00Z">
                <w:pPr/>
              </w:pPrChange>
            </w:pPr>
            <w:ins w:id="1930" w:author="11046017_鄭兆媗" w:date="2024-03-25T23:38:00Z">
              <w:r w:rsidRPr="0075669A">
                <w:rPr>
                  <w:rFonts w:ascii="新細明體" w:eastAsia="新細明體" w:hAnsi="新細明體" w:cs="新細明體" w:hint="eastAsia"/>
                </w:rPr>
                <w:t>〇</w:t>
              </w:r>
            </w:ins>
          </w:p>
        </w:tc>
        <w:tc>
          <w:tcPr>
            <w:tcW w:w="760" w:type="pct"/>
            <w:shd w:val="clear" w:color="auto" w:fill="auto"/>
            <w:vAlign w:val="center"/>
            <w:tcPrChange w:id="1931" w:author="11046017_鄭兆媗" w:date="2024-03-31T15:51:00Z">
              <w:tcPr>
                <w:tcW w:w="760" w:type="pct"/>
                <w:gridSpan w:val="2"/>
                <w:shd w:val="clear" w:color="auto" w:fill="auto"/>
              </w:tcPr>
            </w:tcPrChange>
          </w:tcPr>
          <w:p w14:paraId="0F6F3A92" w14:textId="77777777" w:rsidR="000226E4" w:rsidRPr="00E436C8" w:rsidRDefault="000226E4">
            <w:pPr>
              <w:spacing w:line="360" w:lineRule="exact"/>
              <w:jc w:val="center"/>
              <w:rPr>
                <w:szCs w:val="22"/>
              </w:rPr>
              <w:pPrChange w:id="1932" w:author="11046017_鄭兆媗" w:date="2024-03-25T20:51:00Z">
                <w:pPr/>
              </w:pPrChange>
            </w:pPr>
          </w:p>
        </w:tc>
        <w:tc>
          <w:tcPr>
            <w:tcW w:w="756" w:type="pct"/>
            <w:shd w:val="clear" w:color="auto" w:fill="auto"/>
            <w:vAlign w:val="center"/>
            <w:tcPrChange w:id="1933" w:author="11046017_鄭兆媗" w:date="2024-03-31T15:51:00Z">
              <w:tcPr>
                <w:tcW w:w="756" w:type="pct"/>
                <w:shd w:val="clear" w:color="auto" w:fill="auto"/>
              </w:tcPr>
            </w:tcPrChange>
          </w:tcPr>
          <w:p w14:paraId="3926B234" w14:textId="0C6B0B6B" w:rsidR="000226E4" w:rsidRPr="00E436C8" w:rsidRDefault="00EC5434">
            <w:pPr>
              <w:spacing w:line="360" w:lineRule="exact"/>
              <w:jc w:val="center"/>
              <w:rPr>
                <w:szCs w:val="22"/>
              </w:rPr>
              <w:pPrChange w:id="1934" w:author="11046017_鄭兆媗" w:date="2024-03-25T20:51:00Z">
                <w:pPr/>
              </w:pPrChange>
            </w:pPr>
            <w:ins w:id="1935" w:author="11046017_鄭兆媗" w:date="2024-03-25T23:37:00Z">
              <w:r w:rsidRPr="00205A1F">
                <w:rPr>
                  <w:rFonts w:hint="eastAsia"/>
                </w:rPr>
                <w:t>●</w:t>
              </w:r>
            </w:ins>
          </w:p>
        </w:tc>
      </w:tr>
      <w:tr w:rsidR="000226E4" w14:paraId="345BC5C6" w14:textId="77777777" w:rsidTr="00812B00">
        <w:trPr>
          <w:jc w:val="center"/>
          <w:trPrChange w:id="1936" w:author="11046017_鄭兆媗" w:date="2024-03-31T15:51:00Z">
            <w:trPr>
              <w:jc w:val="center"/>
            </w:trPr>
          </w:trPrChange>
        </w:trPr>
        <w:tc>
          <w:tcPr>
            <w:tcW w:w="453" w:type="pct"/>
            <w:vMerge/>
            <w:shd w:val="clear" w:color="auto" w:fill="auto"/>
            <w:textDirection w:val="tbRlV"/>
            <w:vAlign w:val="center"/>
            <w:tcPrChange w:id="1937" w:author="11046017_鄭兆媗" w:date="2024-03-31T15:51:00Z">
              <w:tcPr>
                <w:tcW w:w="454" w:type="pct"/>
                <w:gridSpan w:val="2"/>
                <w:vMerge/>
                <w:shd w:val="clear" w:color="auto" w:fill="auto"/>
                <w:textDirection w:val="tbRlV"/>
                <w:vAlign w:val="center"/>
              </w:tcPr>
            </w:tcPrChange>
          </w:tcPr>
          <w:p w14:paraId="41814575" w14:textId="77777777" w:rsidR="000226E4" w:rsidRPr="00E436C8" w:rsidRDefault="000226E4">
            <w:pPr>
              <w:spacing w:line="360" w:lineRule="exact"/>
              <w:jc w:val="center"/>
              <w:rPr>
                <w:szCs w:val="22"/>
              </w:rPr>
              <w:pPrChange w:id="1938" w:author="11046017_鄭兆媗" w:date="2024-03-25T20:17:00Z">
                <w:pPr>
                  <w:ind w:left="113" w:right="113"/>
                  <w:jc w:val="center"/>
                </w:pPr>
              </w:pPrChange>
            </w:pPr>
          </w:p>
        </w:tc>
        <w:tc>
          <w:tcPr>
            <w:tcW w:w="1511" w:type="pct"/>
            <w:shd w:val="clear" w:color="auto" w:fill="auto"/>
            <w:vAlign w:val="center"/>
            <w:tcPrChange w:id="1939" w:author="11046017_鄭兆媗" w:date="2024-03-31T15:51:00Z">
              <w:tcPr>
                <w:tcW w:w="1510" w:type="pct"/>
                <w:gridSpan w:val="2"/>
                <w:shd w:val="clear" w:color="auto" w:fill="auto"/>
              </w:tcPr>
            </w:tcPrChange>
          </w:tcPr>
          <w:p w14:paraId="17527BD0" w14:textId="77777777" w:rsidR="000226E4" w:rsidRPr="00E436C8" w:rsidRDefault="000226E4">
            <w:pPr>
              <w:spacing w:line="360" w:lineRule="exact"/>
              <w:rPr>
                <w:szCs w:val="22"/>
              </w:rPr>
              <w:pPrChange w:id="1940" w:author="11046017_鄭兆媗" w:date="2024-03-25T20:51:00Z">
                <w:pPr/>
              </w:pPrChange>
            </w:pPr>
            <w:r w:rsidRPr="00E436C8">
              <w:rPr>
                <w:rFonts w:hint="eastAsia"/>
                <w:szCs w:val="22"/>
              </w:rPr>
              <w:t>第</w:t>
            </w:r>
            <w:r w:rsidRPr="00E436C8">
              <w:rPr>
                <w:rFonts w:hint="eastAsia"/>
                <w:szCs w:val="22"/>
              </w:rPr>
              <w:t>2</w:t>
            </w:r>
            <w:r w:rsidRPr="00E436C8">
              <w:rPr>
                <w:rFonts w:hint="eastAsia"/>
                <w:szCs w:val="22"/>
              </w:rPr>
              <w:t>章</w:t>
            </w:r>
            <w:r w:rsidRPr="00E436C8">
              <w:rPr>
                <w:rFonts w:hint="eastAsia"/>
                <w:szCs w:val="22"/>
              </w:rPr>
              <w:t xml:space="preserve"> </w:t>
            </w:r>
            <w:r w:rsidRPr="00E436C8">
              <w:rPr>
                <w:rFonts w:hint="eastAsia"/>
                <w:szCs w:val="22"/>
              </w:rPr>
              <w:t>營運</w:t>
            </w:r>
            <w:r w:rsidRPr="00E436C8">
              <w:rPr>
                <w:szCs w:val="22"/>
              </w:rPr>
              <w:t>計畫</w:t>
            </w:r>
          </w:p>
        </w:tc>
        <w:tc>
          <w:tcPr>
            <w:tcW w:w="759" w:type="pct"/>
            <w:shd w:val="clear" w:color="auto" w:fill="auto"/>
            <w:vAlign w:val="center"/>
            <w:tcPrChange w:id="1941" w:author="11046017_鄭兆媗" w:date="2024-03-31T15:51:00Z">
              <w:tcPr>
                <w:tcW w:w="759" w:type="pct"/>
                <w:gridSpan w:val="2"/>
                <w:shd w:val="clear" w:color="auto" w:fill="auto"/>
              </w:tcPr>
            </w:tcPrChange>
          </w:tcPr>
          <w:p w14:paraId="52649A07" w14:textId="21E2F03D" w:rsidR="000226E4" w:rsidRPr="00E436C8" w:rsidRDefault="00EC5434">
            <w:pPr>
              <w:spacing w:line="360" w:lineRule="exact"/>
              <w:jc w:val="center"/>
              <w:rPr>
                <w:szCs w:val="22"/>
              </w:rPr>
              <w:pPrChange w:id="1942" w:author="11046017_鄭兆媗" w:date="2024-03-25T20:51:00Z">
                <w:pPr/>
              </w:pPrChange>
            </w:pPr>
            <w:ins w:id="1943" w:author="11046017_鄭兆媗" w:date="2024-03-25T23:37:00Z">
              <w:r w:rsidRPr="00205A1F">
                <w:rPr>
                  <w:rFonts w:hint="eastAsia"/>
                </w:rPr>
                <w:t>●</w:t>
              </w:r>
            </w:ins>
          </w:p>
        </w:tc>
        <w:tc>
          <w:tcPr>
            <w:tcW w:w="760" w:type="pct"/>
            <w:shd w:val="clear" w:color="auto" w:fill="auto"/>
            <w:vAlign w:val="center"/>
            <w:tcPrChange w:id="1944" w:author="11046017_鄭兆媗" w:date="2024-03-31T15:51:00Z">
              <w:tcPr>
                <w:tcW w:w="760" w:type="pct"/>
                <w:gridSpan w:val="2"/>
                <w:shd w:val="clear" w:color="auto" w:fill="auto"/>
              </w:tcPr>
            </w:tcPrChange>
          </w:tcPr>
          <w:p w14:paraId="7875D29C" w14:textId="0A6114C3" w:rsidR="000226E4" w:rsidRPr="00E436C8" w:rsidRDefault="00AF4668">
            <w:pPr>
              <w:spacing w:line="360" w:lineRule="exact"/>
              <w:jc w:val="center"/>
              <w:rPr>
                <w:szCs w:val="22"/>
              </w:rPr>
              <w:pPrChange w:id="1945" w:author="11046017_鄭兆媗" w:date="2024-03-25T20:51:00Z">
                <w:pPr/>
              </w:pPrChange>
            </w:pPr>
            <w:ins w:id="1946" w:author="11046017_鄭兆媗" w:date="2024-03-29T14:47:00Z">
              <w:r w:rsidRPr="0075669A">
                <w:rPr>
                  <w:rFonts w:ascii="新細明體" w:eastAsia="新細明體" w:hAnsi="新細明體" w:cs="新細明體" w:hint="eastAsia"/>
                </w:rPr>
                <w:t>〇</w:t>
              </w:r>
            </w:ins>
          </w:p>
        </w:tc>
        <w:tc>
          <w:tcPr>
            <w:tcW w:w="760" w:type="pct"/>
            <w:shd w:val="clear" w:color="auto" w:fill="auto"/>
            <w:vAlign w:val="center"/>
            <w:tcPrChange w:id="1947" w:author="11046017_鄭兆媗" w:date="2024-03-31T15:51:00Z">
              <w:tcPr>
                <w:tcW w:w="760" w:type="pct"/>
                <w:gridSpan w:val="2"/>
                <w:shd w:val="clear" w:color="auto" w:fill="auto"/>
              </w:tcPr>
            </w:tcPrChange>
          </w:tcPr>
          <w:p w14:paraId="5B1DA33B" w14:textId="77777777" w:rsidR="000226E4" w:rsidRPr="00E436C8" w:rsidRDefault="000226E4">
            <w:pPr>
              <w:spacing w:line="360" w:lineRule="exact"/>
              <w:jc w:val="center"/>
              <w:rPr>
                <w:szCs w:val="22"/>
              </w:rPr>
              <w:pPrChange w:id="1948" w:author="11046017_鄭兆媗" w:date="2024-03-25T20:51:00Z">
                <w:pPr/>
              </w:pPrChange>
            </w:pPr>
          </w:p>
        </w:tc>
        <w:tc>
          <w:tcPr>
            <w:tcW w:w="756" w:type="pct"/>
            <w:shd w:val="clear" w:color="auto" w:fill="auto"/>
            <w:vAlign w:val="center"/>
            <w:tcPrChange w:id="1949" w:author="11046017_鄭兆媗" w:date="2024-03-31T15:51:00Z">
              <w:tcPr>
                <w:tcW w:w="756" w:type="pct"/>
                <w:shd w:val="clear" w:color="auto" w:fill="auto"/>
              </w:tcPr>
            </w:tcPrChange>
          </w:tcPr>
          <w:p w14:paraId="1B0BF251" w14:textId="540281D2" w:rsidR="000226E4" w:rsidRPr="00E436C8" w:rsidRDefault="00EC5434">
            <w:pPr>
              <w:spacing w:line="360" w:lineRule="exact"/>
              <w:jc w:val="center"/>
              <w:rPr>
                <w:szCs w:val="22"/>
              </w:rPr>
              <w:pPrChange w:id="1950" w:author="11046017_鄭兆媗" w:date="2024-03-25T20:51:00Z">
                <w:pPr/>
              </w:pPrChange>
            </w:pPr>
            <w:ins w:id="1951" w:author="11046017_鄭兆媗" w:date="2024-03-25T23:37:00Z">
              <w:r w:rsidRPr="0075669A">
                <w:rPr>
                  <w:rFonts w:ascii="新細明體" w:eastAsia="新細明體" w:hAnsi="新細明體" w:cs="新細明體" w:hint="eastAsia"/>
                </w:rPr>
                <w:t>〇</w:t>
              </w:r>
            </w:ins>
          </w:p>
        </w:tc>
      </w:tr>
      <w:tr w:rsidR="000226E4" w14:paraId="7779315B" w14:textId="77777777" w:rsidTr="00812B00">
        <w:trPr>
          <w:jc w:val="center"/>
          <w:trPrChange w:id="1952" w:author="11046017_鄭兆媗" w:date="2024-03-31T15:51:00Z">
            <w:trPr>
              <w:jc w:val="center"/>
            </w:trPr>
          </w:trPrChange>
        </w:trPr>
        <w:tc>
          <w:tcPr>
            <w:tcW w:w="453" w:type="pct"/>
            <w:vMerge/>
            <w:shd w:val="clear" w:color="auto" w:fill="auto"/>
            <w:textDirection w:val="tbRlV"/>
            <w:vAlign w:val="center"/>
            <w:tcPrChange w:id="1953" w:author="11046017_鄭兆媗" w:date="2024-03-31T15:51:00Z">
              <w:tcPr>
                <w:tcW w:w="454" w:type="pct"/>
                <w:gridSpan w:val="2"/>
                <w:vMerge/>
                <w:shd w:val="clear" w:color="auto" w:fill="auto"/>
                <w:textDirection w:val="tbRlV"/>
                <w:vAlign w:val="center"/>
              </w:tcPr>
            </w:tcPrChange>
          </w:tcPr>
          <w:p w14:paraId="3FBF072F" w14:textId="77777777" w:rsidR="000226E4" w:rsidRPr="00E436C8" w:rsidRDefault="000226E4">
            <w:pPr>
              <w:spacing w:line="360" w:lineRule="exact"/>
              <w:jc w:val="center"/>
              <w:rPr>
                <w:szCs w:val="22"/>
              </w:rPr>
              <w:pPrChange w:id="1954" w:author="11046017_鄭兆媗" w:date="2024-03-25T20:17:00Z">
                <w:pPr>
                  <w:ind w:left="113" w:right="113"/>
                  <w:jc w:val="center"/>
                </w:pPr>
              </w:pPrChange>
            </w:pPr>
          </w:p>
        </w:tc>
        <w:tc>
          <w:tcPr>
            <w:tcW w:w="1511" w:type="pct"/>
            <w:shd w:val="clear" w:color="auto" w:fill="auto"/>
            <w:vAlign w:val="center"/>
            <w:tcPrChange w:id="1955" w:author="11046017_鄭兆媗" w:date="2024-03-31T15:51:00Z">
              <w:tcPr>
                <w:tcW w:w="1510" w:type="pct"/>
                <w:gridSpan w:val="2"/>
                <w:shd w:val="clear" w:color="auto" w:fill="auto"/>
              </w:tcPr>
            </w:tcPrChange>
          </w:tcPr>
          <w:p w14:paraId="1E837024" w14:textId="77777777" w:rsidR="000226E4" w:rsidRPr="00E436C8" w:rsidRDefault="000226E4">
            <w:pPr>
              <w:spacing w:line="360" w:lineRule="exact"/>
              <w:rPr>
                <w:szCs w:val="22"/>
              </w:rPr>
              <w:pPrChange w:id="1956" w:author="11046017_鄭兆媗" w:date="2024-03-25T20:51:00Z">
                <w:pPr/>
              </w:pPrChange>
            </w:pPr>
            <w:r w:rsidRPr="00E436C8">
              <w:rPr>
                <w:rFonts w:hint="eastAsia"/>
                <w:szCs w:val="22"/>
              </w:rPr>
              <w:t>第</w:t>
            </w:r>
            <w:r w:rsidRPr="00E436C8">
              <w:rPr>
                <w:rFonts w:hint="eastAsia"/>
                <w:szCs w:val="22"/>
              </w:rPr>
              <w:t>3</w:t>
            </w:r>
            <w:r w:rsidRPr="00E436C8">
              <w:rPr>
                <w:rFonts w:hint="eastAsia"/>
                <w:szCs w:val="22"/>
              </w:rPr>
              <w:t>章</w:t>
            </w:r>
            <w:r w:rsidRPr="00E436C8">
              <w:rPr>
                <w:rFonts w:hint="eastAsia"/>
                <w:szCs w:val="22"/>
              </w:rPr>
              <w:t xml:space="preserve"> </w:t>
            </w:r>
            <w:r w:rsidRPr="00E436C8">
              <w:rPr>
                <w:rFonts w:hint="eastAsia"/>
                <w:szCs w:val="22"/>
              </w:rPr>
              <w:t>系統規格</w:t>
            </w:r>
          </w:p>
        </w:tc>
        <w:tc>
          <w:tcPr>
            <w:tcW w:w="759" w:type="pct"/>
            <w:shd w:val="clear" w:color="auto" w:fill="auto"/>
            <w:vAlign w:val="center"/>
            <w:tcPrChange w:id="1957" w:author="11046017_鄭兆媗" w:date="2024-03-31T15:51:00Z">
              <w:tcPr>
                <w:tcW w:w="759" w:type="pct"/>
                <w:gridSpan w:val="2"/>
                <w:shd w:val="clear" w:color="auto" w:fill="auto"/>
              </w:tcPr>
            </w:tcPrChange>
          </w:tcPr>
          <w:p w14:paraId="3371D54B" w14:textId="77777777" w:rsidR="000226E4" w:rsidRPr="00E436C8" w:rsidRDefault="000226E4">
            <w:pPr>
              <w:spacing w:line="360" w:lineRule="exact"/>
              <w:jc w:val="center"/>
              <w:rPr>
                <w:szCs w:val="22"/>
              </w:rPr>
              <w:pPrChange w:id="1958" w:author="11046017_鄭兆媗" w:date="2024-03-25T20:51:00Z">
                <w:pPr/>
              </w:pPrChange>
            </w:pPr>
          </w:p>
        </w:tc>
        <w:tc>
          <w:tcPr>
            <w:tcW w:w="760" w:type="pct"/>
            <w:shd w:val="clear" w:color="auto" w:fill="auto"/>
            <w:vAlign w:val="center"/>
            <w:tcPrChange w:id="1959" w:author="11046017_鄭兆媗" w:date="2024-03-31T15:51:00Z">
              <w:tcPr>
                <w:tcW w:w="760" w:type="pct"/>
                <w:gridSpan w:val="2"/>
                <w:shd w:val="clear" w:color="auto" w:fill="auto"/>
              </w:tcPr>
            </w:tcPrChange>
          </w:tcPr>
          <w:p w14:paraId="31106B46" w14:textId="34DCE61C" w:rsidR="000226E4" w:rsidRPr="00E436C8" w:rsidRDefault="00323100">
            <w:pPr>
              <w:spacing w:line="360" w:lineRule="exact"/>
              <w:jc w:val="center"/>
              <w:rPr>
                <w:szCs w:val="22"/>
              </w:rPr>
              <w:pPrChange w:id="1960" w:author="11046017_鄭兆媗" w:date="2024-03-25T20:51:00Z">
                <w:pPr/>
              </w:pPrChange>
            </w:pPr>
            <w:ins w:id="1961" w:author="11046017_鄭兆媗" w:date="2024-03-29T12:29:00Z">
              <w:r w:rsidRPr="0075669A">
                <w:rPr>
                  <w:rFonts w:ascii="新細明體" w:eastAsia="新細明體" w:hAnsi="新細明體" w:cs="新細明體" w:hint="eastAsia"/>
                </w:rPr>
                <w:t>〇</w:t>
              </w:r>
            </w:ins>
          </w:p>
        </w:tc>
        <w:tc>
          <w:tcPr>
            <w:tcW w:w="760" w:type="pct"/>
            <w:shd w:val="clear" w:color="auto" w:fill="auto"/>
            <w:vAlign w:val="center"/>
            <w:tcPrChange w:id="1962" w:author="11046017_鄭兆媗" w:date="2024-03-31T15:51:00Z">
              <w:tcPr>
                <w:tcW w:w="760" w:type="pct"/>
                <w:gridSpan w:val="2"/>
                <w:shd w:val="clear" w:color="auto" w:fill="auto"/>
              </w:tcPr>
            </w:tcPrChange>
          </w:tcPr>
          <w:p w14:paraId="5DF02BC7" w14:textId="3244538D" w:rsidR="000226E4" w:rsidRPr="00E436C8" w:rsidRDefault="00323100">
            <w:pPr>
              <w:spacing w:line="360" w:lineRule="exact"/>
              <w:jc w:val="center"/>
              <w:rPr>
                <w:szCs w:val="22"/>
              </w:rPr>
              <w:pPrChange w:id="1963" w:author="11046017_鄭兆媗" w:date="2024-03-25T20:51:00Z">
                <w:pPr/>
              </w:pPrChange>
            </w:pPr>
            <w:ins w:id="1964" w:author="11046017_鄭兆媗" w:date="2024-03-29T12:29:00Z">
              <w:r w:rsidRPr="00205A1F">
                <w:rPr>
                  <w:rFonts w:hint="eastAsia"/>
                </w:rPr>
                <w:t>●</w:t>
              </w:r>
            </w:ins>
          </w:p>
        </w:tc>
        <w:tc>
          <w:tcPr>
            <w:tcW w:w="756" w:type="pct"/>
            <w:shd w:val="clear" w:color="auto" w:fill="auto"/>
            <w:vAlign w:val="center"/>
            <w:tcPrChange w:id="1965" w:author="11046017_鄭兆媗" w:date="2024-03-31T15:51:00Z">
              <w:tcPr>
                <w:tcW w:w="756" w:type="pct"/>
                <w:shd w:val="clear" w:color="auto" w:fill="auto"/>
              </w:tcPr>
            </w:tcPrChange>
          </w:tcPr>
          <w:p w14:paraId="61CC58D8" w14:textId="77777777" w:rsidR="000226E4" w:rsidRPr="00E436C8" w:rsidRDefault="000226E4">
            <w:pPr>
              <w:spacing w:line="360" w:lineRule="exact"/>
              <w:jc w:val="center"/>
              <w:rPr>
                <w:szCs w:val="22"/>
              </w:rPr>
              <w:pPrChange w:id="1966" w:author="11046017_鄭兆媗" w:date="2024-03-25T20:51:00Z">
                <w:pPr/>
              </w:pPrChange>
            </w:pPr>
          </w:p>
        </w:tc>
      </w:tr>
      <w:tr w:rsidR="000226E4" w14:paraId="7CC5D12D" w14:textId="77777777" w:rsidTr="00812B00">
        <w:trPr>
          <w:jc w:val="center"/>
          <w:trPrChange w:id="1967" w:author="11046017_鄭兆媗" w:date="2024-03-31T15:51:00Z">
            <w:trPr>
              <w:jc w:val="center"/>
            </w:trPr>
          </w:trPrChange>
        </w:trPr>
        <w:tc>
          <w:tcPr>
            <w:tcW w:w="453" w:type="pct"/>
            <w:vMerge/>
            <w:shd w:val="clear" w:color="auto" w:fill="auto"/>
            <w:textDirection w:val="tbRlV"/>
            <w:vAlign w:val="center"/>
            <w:tcPrChange w:id="1968" w:author="11046017_鄭兆媗" w:date="2024-03-31T15:51:00Z">
              <w:tcPr>
                <w:tcW w:w="454" w:type="pct"/>
                <w:gridSpan w:val="2"/>
                <w:vMerge/>
                <w:shd w:val="clear" w:color="auto" w:fill="auto"/>
                <w:textDirection w:val="tbRlV"/>
                <w:vAlign w:val="center"/>
              </w:tcPr>
            </w:tcPrChange>
          </w:tcPr>
          <w:p w14:paraId="7F67568F" w14:textId="77777777" w:rsidR="000226E4" w:rsidRPr="00E436C8" w:rsidRDefault="000226E4">
            <w:pPr>
              <w:spacing w:line="360" w:lineRule="exact"/>
              <w:jc w:val="center"/>
              <w:rPr>
                <w:szCs w:val="22"/>
              </w:rPr>
              <w:pPrChange w:id="1969" w:author="11046017_鄭兆媗" w:date="2024-03-25T20:17:00Z">
                <w:pPr>
                  <w:ind w:left="113" w:right="113"/>
                  <w:jc w:val="center"/>
                </w:pPr>
              </w:pPrChange>
            </w:pPr>
          </w:p>
        </w:tc>
        <w:tc>
          <w:tcPr>
            <w:tcW w:w="1511" w:type="pct"/>
            <w:shd w:val="clear" w:color="auto" w:fill="auto"/>
            <w:vAlign w:val="center"/>
            <w:tcPrChange w:id="1970" w:author="11046017_鄭兆媗" w:date="2024-03-31T15:51:00Z">
              <w:tcPr>
                <w:tcW w:w="1510" w:type="pct"/>
                <w:gridSpan w:val="2"/>
                <w:shd w:val="clear" w:color="auto" w:fill="auto"/>
              </w:tcPr>
            </w:tcPrChange>
          </w:tcPr>
          <w:p w14:paraId="3A70985F" w14:textId="77777777" w:rsidR="000226E4" w:rsidRPr="00E436C8" w:rsidRDefault="000226E4">
            <w:pPr>
              <w:spacing w:line="360" w:lineRule="exact"/>
              <w:rPr>
                <w:szCs w:val="22"/>
              </w:rPr>
              <w:pPrChange w:id="1971" w:author="11046017_鄭兆媗" w:date="2024-03-25T20:51:00Z">
                <w:pPr/>
              </w:pPrChange>
            </w:pPr>
            <w:r w:rsidRPr="00E436C8">
              <w:rPr>
                <w:rFonts w:hint="eastAsia"/>
                <w:szCs w:val="22"/>
              </w:rPr>
              <w:t>第</w:t>
            </w:r>
            <w:r w:rsidRPr="00E436C8">
              <w:rPr>
                <w:rFonts w:hint="eastAsia"/>
                <w:szCs w:val="22"/>
              </w:rPr>
              <w:t>4</w:t>
            </w:r>
            <w:r w:rsidRPr="00E436C8">
              <w:rPr>
                <w:rFonts w:hint="eastAsia"/>
                <w:szCs w:val="22"/>
              </w:rPr>
              <w:t>章</w:t>
            </w:r>
            <w:r w:rsidRPr="00E436C8">
              <w:rPr>
                <w:rFonts w:hint="eastAsia"/>
                <w:szCs w:val="22"/>
              </w:rPr>
              <w:t xml:space="preserve"> </w:t>
            </w:r>
            <w:r w:rsidRPr="00E436C8">
              <w:rPr>
                <w:rFonts w:hint="eastAsia"/>
                <w:szCs w:val="22"/>
              </w:rPr>
              <w:t>專題時程與組織分工</w:t>
            </w:r>
          </w:p>
        </w:tc>
        <w:tc>
          <w:tcPr>
            <w:tcW w:w="759" w:type="pct"/>
            <w:shd w:val="clear" w:color="auto" w:fill="auto"/>
            <w:vAlign w:val="center"/>
            <w:tcPrChange w:id="1972" w:author="11046017_鄭兆媗" w:date="2024-03-31T15:51:00Z">
              <w:tcPr>
                <w:tcW w:w="759" w:type="pct"/>
                <w:gridSpan w:val="2"/>
                <w:shd w:val="clear" w:color="auto" w:fill="auto"/>
              </w:tcPr>
            </w:tcPrChange>
          </w:tcPr>
          <w:p w14:paraId="0C92480F" w14:textId="29C89A34" w:rsidR="000226E4" w:rsidRPr="00E436C8" w:rsidRDefault="00AF5629">
            <w:pPr>
              <w:spacing w:line="360" w:lineRule="exact"/>
              <w:jc w:val="center"/>
              <w:rPr>
                <w:szCs w:val="22"/>
              </w:rPr>
              <w:pPrChange w:id="1973" w:author="11046017_鄭兆媗" w:date="2024-03-25T20:51:00Z">
                <w:pPr/>
              </w:pPrChange>
            </w:pPr>
            <w:ins w:id="1974" w:author="11046017_鄭兆媗" w:date="2024-03-29T12:29:00Z">
              <w:r w:rsidRPr="0075669A">
                <w:rPr>
                  <w:rFonts w:ascii="新細明體" w:eastAsia="新細明體" w:hAnsi="新細明體" w:cs="新細明體" w:hint="eastAsia"/>
                </w:rPr>
                <w:t>〇</w:t>
              </w:r>
            </w:ins>
          </w:p>
        </w:tc>
        <w:tc>
          <w:tcPr>
            <w:tcW w:w="760" w:type="pct"/>
            <w:shd w:val="clear" w:color="auto" w:fill="auto"/>
            <w:vAlign w:val="center"/>
            <w:tcPrChange w:id="1975" w:author="11046017_鄭兆媗" w:date="2024-03-31T15:51:00Z">
              <w:tcPr>
                <w:tcW w:w="760" w:type="pct"/>
                <w:gridSpan w:val="2"/>
                <w:shd w:val="clear" w:color="auto" w:fill="auto"/>
              </w:tcPr>
            </w:tcPrChange>
          </w:tcPr>
          <w:p w14:paraId="62E32F3B" w14:textId="5BE7082C" w:rsidR="000226E4" w:rsidRPr="00E436C8" w:rsidRDefault="000226E4">
            <w:pPr>
              <w:spacing w:line="360" w:lineRule="exact"/>
              <w:jc w:val="center"/>
              <w:rPr>
                <w:szCs w:val="22"/>
              </w:rPr>
              <w:pPrChange w:id="1976" w:author="11046017_鄭兆媗" w:date="2024-03-25T20:51:00Z">
                <w:pPr/>
              </w:pPrChange>
            </w:pPr>
          </w:p>
        </w:tc>
        <w:tc>
          <w:tcPr>
            <w:tcW w:w="760" w:type="pct"/>
            <w:shd w:val="clear" w:color="auto" w:fill="auto"/>
            <w:vAlign w:val="center"/>
            <w:tcPrChange w:id="1977" w:author="11046017_鄭兆媗" w:date="2024-03-31T15:51:00Z">
              <w:tcPr>
                <w:tcW w:w="760" w:type="pct"/>
                <w:gridSpan w:val="2"/>
                <w:shd w:val="clear" w:color="auto" w:fill="auto"/>
              </w:tcPr>
            </w:tcPrChange>
          </w:tcPr>
          <w:p w14:paraId="4097C4B9" w14:textId="4D6ADAB4" w:rsidR="000226E4" w:rsidRPr="00E436C8" w:rsidRDefault="00EC5434">
            <w:pPr>
              <w:spacing w:line="360" w:lineRule="exact"/>
              <w:jc w:val="center"/>
              <w:rPr>
                <w:szCs w:val="22"/>
              </w:rPr>
              <w:pPrChange w:id="1978" w:author="11046017_鄭兆媗" w:date="2024-03-25T20:51:00Z">
                <w:pPr/>
              </w:pPrChange>
            </w:pPr>
            <w:ins w:id="1979" w:author="11046017_鄭兆媗" w:date="2024-03-25T23:38:00Z">
              <w:r w:rsidRPr="00205A1F">
                <w:rPr>
                  <w:rFonts w:hint="eastAsia"/>
                </w:rPr>
                <w:t>●</w:t>
              </w:r>
            </w:ins>
          </w:p>
        </w:tc>
        <w:tc>
          <w:tcPr>
            <w:tcW w:w="756" w:type="pct"/>
            <w:shd w:val="clear" w:color="auto" w:fill="auto"/>
            <w:vAlign w:val="center"/>
            <w:tcPrChange w:id="1980" w:author="11046017_鄭兆媗" w:date="2024-03-31T15:51:00Z">
              <w:tcPr>
                <w:tcW w:w="756" w:type="pct"/>
                <w:shd w:val="clear" w:color="auto" w:fill="auto"/>
              </w:tcPr>
            </w:tcPrChange>
          </w:tcPr>
          <w:p w14:paraId="1962C254" w14:textId="1F76581C" w:rsidR="000226E4" w:rsidRPr="00E436C8" w:rsidRDefault="00AF4668">
            <w:pPr>
              <w:spacing w:line="360" w:lineRule="exact"/>
              <w:jc w:val="center"/>
              <w:rPr>
                <w:szCs w:val="22"/>
              </w:rPr>
              <w:pPrChange w:id="1981" w:author="11046017_鄭兆媗" w:date="2024-03-25T20:51:00Z">
                <w:pPr/>
              </w:pPrChange>
            </w:pPr>
            <w:ins w:id="1982" w:author="11046017_鄭兆媗" w:date="2024-03-29T14:49:00Z">
              <w:r w:rsidRPr="0075669A">
                <w:rPr>
                  <w:rFonts w:ascii="新細明體" w:eastAsia="新細明體" w:hAnsi="新細明體" w:cs="新細明體" w:hint="eastAsia"/>
                </w:rPr>
                <w:t>〇</w:t>
              </w:r>
            </w:ins>
          </w:p>
        </w:tc>
      </w:tr>
      <w:tr w:rsidR="000226E4" w14:paraId="647E7569" w14:textId="77777777" w:rsidTr="00812B00">
        <w:trPr>
          <w:jc w:val="center"/>
          <w:trPrChange w:id="1983" w:author="11046017_鄭兆媗" w:date="2024-03-31T15:51:00Z">
            <w:trPr>
              <w:jc w:val="center"/>
            </w:trPr>
          </w:trPrChange>
        </w:trPr>
        <w:tc>
          <w:tcPr>
            <w:tcW w:w="453" w:type="pct"/>
            <w:vMerge/>
            <w:shd w:val="clear" w:color="auto" w:fill="auto"/>
            <w:textDirection w:val="tbRlV"/>
            <w:vAlign w:val="center"/>
            <w:tcPrChange w:id="1984" w:author="11046017_鄭兆媗" w:date="2024-03-31T15:51:00Z">
              <w:tcPr>
                <w:tcW w:w="454" w:type="pct"/>
                <w:gridSpan w:val="2"/>
                <w:vMerge/>
                <w:shd w:val="clear" w:color="auto" w:fill="auto"/>
                <w:textDirection w:val="tbRlV"/>
                <w:vAlign w:val="center"/>
              </w:tcPr>
            </w:tcPrChange>
          </w:tcPr>
          <w:p w14:paraId="4BF6A22F" w14:textId="77777777" w:rsidR="000226E4" w:rsidRPr="00E436C8" w:rsidRDefault="000226E4">
            <w:pPr>
              <w:spacing w:line="360" w:lineRule="exact"/>
              <w:jc w:val="center"/>
              <w:rPr>
                <w:szCs w:val="22"/>
              </w:rPr>
              <w:pPrChange w:id="1985" w:author="11046017_鄭兆媗" w:date="2024-03-25T20:17:00Z">
                <w:pPr>
                  <w:ind w:left="113" w:right="113"/>
                  <w:jc w:val="center"/>
                </w:pPr>
              </w:pPrChange>
            </w:pPr>
          </w:p>
        </w:tc>
        <w:tc>
          <w:tcPr>
            <w:tcW w:w="1511" w:type="pct"/>
            <w:shd w:val="clear" w:color="auto" w:fill="auto"/>
            <w:vAlign w:val="center"/>
            <w:tcPrChange w:id="1986" w:author="11046017_鄭兆媗" w:date="2024-03-31T15:51:00Z">
              <w:tcPr>
                <w:tcW w:w="1510" w:type="pct"/>
                <w:gridSpan w:val="2"/>
                <w:shd w:val="clear" w:color="auto" w:fill="auto"/>
              </w:tcPr>
            </w:tcPrChange>
          </w:tcPr>
          <w:p w14:paraId="4FB8C236" w14:textId="77777777" w:rsidR="000226E4" w:rsidRPr="00E436C8" w:rsidRDefault="000226E4">
            <w:pPr>
              <w:spacing w:line="360" w:lineRule="exact"/>
              <w:rPr>
                <w:szCs w:val="22"/>
              </w:rPr>
              <w:pPrChange w:id="1987" w:author="11046017_鄭兆媗" w:date="2024-03-25T20:51:00Z">
                <w:pPr/>
              </w:pPrChange>
            </w:pPr>
            <w:r w:rsidRPr="00E436C8">
              <w:rPr>
                <w:rFonts w:hint="eastAsia"/>
                <w:szCs w:val="22"/>
              </w:rPr>
              <w:t>第</w:t>
            </w:r>
            <w:r w:rsidRPr="00E436C8">
              <w:rPr>
                <w:rFonts w:hint="eastAsia"/>
                <w:szCs w:val="22"/>
              </w:rPr>
              <w:t>5</w:t>
            </w:r>
            <w:r w:rsidRPr="00E436C8">
              <w:rPr>
                <w:rFonts w:hint="eastAsia"/>
                <w:szCs w:val="22"/>
              </w:rPr>
              <w:t>章</w:t>
            </w:r>
            <w:r w:rsidRPr="00E436C8">
              <w:rPr>
                <w:rFonts w:hint="eastAsia"/>
                <w:szCs w:val="22"/>
              </w:rPr>
              <w:t xml:space="preserve"> </w:t>
            </w:r>
            <w:r w:rsidRPr="00E436C8">
              <w:rPr>
                <w:rFonts w:hint="eastAsia"/>
                <w:szCs w:val="22"/>
              </w:rPr>
              <w:t>需求模型</w:t>
            </w:r>
          </w:p>
        </w:tc>
        <w:tc>
          <w:tcPr>
            <w:tcW w:w="759" w:type="pct"/>
            <w:shd w:val="clear" w:color="auto" w:fill="auto"/>
            <w:vAlign w:val="center"/>
            <w:tcPrChange w:id="1988" w:author="11046017_鄭兆媗" w:date="2024-03-31T15:51:00Z">
              <w:tcPr>
                <w:tcW w:w="759" w:type="pct"/>
                <w:gridSpan w:val="2"/>
                <w:shd w:val="clear" w:color="auto" w:fill="auto"/>
              </w:tcPr>
            </w:tcPrChange>
          </w:tcPr>
          <w:p w14:paraId="7DFF62FC" w14:textId="791FA446" w:rsidR="000226E4" w:rsidRPr="00E436C8" w:rsidRDefault="007F21E7">
            <w:pPr>
              <w:spacing w:line="360" w:lineRule="exact"/>
              <w:jc w:val="center"/>
              <w:rPr>
                <w:szCs w:val="22"/>
              </w:rPr>
              <w:pPrChange w:id="1989" w:author="11046017_鄭兆媗" w:date="2024-03-25T20:51:00Z">
                <w:pPr/>
              </w:pPrChange>
            </w:pPr>
            <w:ins w:id="1990" w:author="11046017_鄭兆媗" w:date="2024-03-29T12:29:00Z">
              <w:r w:rsidRPr="0075669A">
                <w:rPr>
                  <w:rFonts w:ascii="新細明體" w:eastAsia="新細明體" w:hAnsi="新細明體" w:cs="新細明體" w:hint="eastAsia"/>
                </w:rPr>
                <w:t>〇</w:t>
              </w:r>
            </w:ins>
          </w:p>
        </w:tc>
        <w:tc>
          <w:tcPr>
            <w:tcW w:w="760" w:type="pct"/>
            <w:shd w:val="clear" w:color="auto" w:fill="auto"/>
            <w:vAlign w:val="center"/>
            <w:tcPrChange w:id="1991" w:author="11046017_鄭兆媗" w:date="2024-03-31T15:51:00Z">
              <w:tcPr>
                <w:tcW w:w="760" w:type="pct"/>
                <w:gridSpan w:val="2"/>
                <w:shd w:val="clear" w:color="auto" w:fill="auto"/>
              </w:tcPr>
            </w:tcPrChange>
          </w:tcPr>
          <w:p w14:paraId="498567CA" w14:textId="70F75EA9" w:rsidR="000226E4" w:rsidRPr="00E436C8" w:rsidRDefault="00917EEB">
            <w:pPr>
              <w:spacing w:line="360" w:lineRule="exact"/>
              <w:jc w:val="center"/>
              <w:rPr>
                <w:szCs w:val="22"/>
              </w:rPr>
              <w:pPrChange w:id="1992" w:author="11046017_鄭兆媗" w:date="2024-03-25T20:51:00Z">
                <w:pPr/>
              </w:pPrChange>
            </w:pPr>
            <w:ins w:id="1993" w:author="11046017_鄭兆媗" w:date="2024-03-25T23:38:00Z">
              <w:r w:rsidRPr="00205A1F">
                <w:rPr>
                  <w:rFonts w:hint="eastAsia"/>
                </w:rPr>
                <w:t>●</w:t>
              </w:r>
            </w:ins>
          </w:p>
        </w:tc>
        <w:tc>
          <w:tcPr>
            <w:tcW w:w="760" w:type="pct"/>
            <w:shd w:val="clear" w:color="auto" w:fill="auto"/>
            <w:vAlign w:val="center"/>
            <w:tcPrChange w:id="1994" w:author="11046017_鄭兆媗" w:date="2024-03-31T15:51:00Z">
              <w:tcPr>
                <w:tcW w:w="760" w:type="pct"/>
                <w:gridSpan w:val="2"/>
                <w:shd w:val="clear" w:color="auto" w:fill="auto"/>
              </w:tcPr>
            </w:tcPrChange>
          </w:tcPr>
          <w:p w14:paraId="1DEB8F2B" w14:textId="0BEC19B8" w:rsidR="000226E4" w:rsidRPr="00E436C8" w:rsidRDefault="00917EEB">
            <w:pPr>
              <w:spacing w:line="360" w:lineRule="exact"/>
              <w:jc w:val="center"/>
              <w:rPr>
                <w:szCs w:val="22"/>
              </w:rPr>
              <w:pPrChange w:id="1995" w:author="11046017_鄭兆媗" w:date="2024-03-25T20:51:00Z">
                <w:pPr/>
              </w:pPrChange>
            </w:pPr>
            <w:ins w:id="1996" w:author="11046017_鄭兆媗" w:date="2024-03-29T12:29:00Z">
              <w:r w:rsidRPr="0075669A">
                <w:rPr>
                  <w:rFonts w:ascii="新細明體" w:eastAsia="新細明體" w:hAnsi="新細明體" w:cs="新細明體" w:hint="eastAsia"/>
                </w:rPr>
                <w:t>〇</w:t>
              </w:r>
            </w:ins>
          </w:p>
        </w:tc>
        <w:tc>
          <w:tcPr>
            <w:tcW w:w="756" w:type="pct"/>
            <w:shd w:val="clear" w:color="auto" w:fill="auto"/>
            <w:vAlign w:val="center"/>
            <w:tcPrChange w:id="1997" w:author="11046017_鄭兆媗" w:date="2024-03-31T15:51:00Z">
              <w:tcPr>
                <w:tcW w:w="756" w:type="pct"/>
                <w:shd w:val="clear" w:color="auto" w:fill="auto"/>
              </w:tcPr>
            </w:tcPrChange>
          </w:tcPr>
          <w:p w14:paraId="70E035D7" w14:textId="77777777" w:rsidR="000226E4" w:rsidRPr="00E436C8" w:rsidRDefault="000226E4">
            <w:pPr>
              <w:spacing w:line="360" w:lineRule="exact"/>
              <w:jc w:val="center"/>
              <w:rPr>
                <w:szCs w:val="22"/>
              </w:rPr>
              <w:pPrChange w:id="1998" w:author="11046017_鄭兆媗" w:date="2024-03-25T20:51:00Z">
                <w:pPr/>
              </w:pPrChange>
            </w:pPr>
          </w:p>
        </w:tc>
      </w:tr>
      <w:tr w:rsidR="000226E4" w14:paraId="2A2801E9" w14:textId="77777777" w:rsidTr="00812B00">
        <w:trPr>
          <w:jc w:val="center"/>
          <w:trPrChange w:id="1999" w:author="11046017_鄭兆媗" w:date="2024-03-31T15:51:00Z">
            <w:trPr>
              <w:jc w:val="center"/>
            </w:trPr>
          </w:trPrChange>
        </w:trPr>
        <w:tc>
          <w:tcPr>
            <w:tcW w:w="453" w:type="pct"/>
            <w:vMerge/>
            <w:shd w:val="clear" w:color="auto" w:fill="auto"/>
            <w:textDirection w:val="tbRlV"/>
            <w:vAlign w:val="center"/>
            <w:tcPrChange w:id="2000" w:author="11046017_鄭兆媗" w:date="2024-03-31T15:51:00Z">
              <w:tcPr>
                <w:tcW w:w="454" w:type="pct"/>
                <w:gridSpan w:val="2"/>
                <w:vMerge/>
                <w:shd w:val="clear" w:color="auto" w:fill="auto"/>
                <w:textDirection w:val="tbRlV"/>
                <w:vAlign w:val="center"/>
              </w:tcPr>
            </w:tcPrChange>
          </w:tcPr>
          <w:p w14:paraId="626B242B" w14:textId="77777777" w:rsidR="000226E4" w:rsidRPr="00E436C8" w:rsidRDefault="000226E4">
            <w:pPr>
              <w:spacing w:line="360" w:lineRule="exact"/>
              <w:jc w:val="center"/>
              <w:rPr>
                <w:szCs w:val="22"/>
              </w:rPr>
              <w:pPrChange w:id="2001" w:author="11046017_鄭兆媗" w:date="2024-03-25T20:17:00Z">
                <w:pPr>
                  <w:ind w:left="113" w:right="113"/>
                  <w:jc w:val="center"/>
                </w:pPr>
              </w:pPrChange>
            </w:pPr>
          </w:p>
        </w:tc>
        <w:tc>
          <w:tcPr>
            <w:tcW w:w="1511" w:type="pct"/>
            <w:shd w:val="clear" w:color="auto" w:fill="auto"/>
            <w:vAlign w:val="center"/>
            <w:tcPrChange w:id="2002" w:author="11046017_鄭兆媗" w:date="2024-03-31T15:51:00Z">
              <w:tcPr>
                <w:tcW w:w="1510" w:type="pct"/>
                <w:gridSpan w:val="2"/>
                <w:shd w:val="clear" w:color="auto" w:fill="auto"/>
              </w:tcPr>
            </w:tcPrChange>
          </w:tcPr>
          <w:p w14:paraId="43577C75" w14:textId="0F1F11AD" w:rsidR="000226E4" w:rsidRPr="00E436C8" w:rsidRDefault="000226E4">
            <w:pPr>
              <w:spacing w:line="360" w:lineRule="exact"/>
              <w:rPr>
                <w:szCs w:val="22"/>
              </w:rPr>
              <w:pPrChange w:id="2003" w:author="11046017_鄭兆媗" w:date="2024-03-25T20:51:00Z">
                <w:pPr/>
              </w:pPrChange>
            </w:pPr>
            <w:r w:rsidRPr="00E436C8">
              <w:rPr>
                <w:rFonts w:hint="eastAsia"/>
                <w:szCs w:val="22"/>
              </w:rPr>
              <w:t>第</w:t>
            </w:r>
            <w:r w:rsidRPr="00E436C8">
              <w:rPr>
                <w:rFonts w:hint="eastAsia"/>
                <w:szCs w:val="22"/>
              </w:rPr>
              <w:t>6</w:t>
            </w:r>
            <w:r w:rsidRPr="00E436C8">
              <w:rPr>
                <w:rFonts w:hint="eastAsia"/>
                <w:szCs w:val="22"/>
              </w:rPr>
              <w:t>章</w:t>
            </w:r>
            <w:del w:id="2004" w:author="11046017_鄭兆媗" w:date="2024-03-29T12:28:00Z">
              <w:r w:rsidRPr="00E436C8">
                <w:rPr>
                  <w:rFonts w:hint="eastAsia"/>
                  <w:szCs w:val="22"/>
                </w:rPr>
                <w:delText xml:space="preserve"> </w:delText>
              </w:r>
            </w:del>
            <w:ins w:id="2005" w:author="11046017_鄭兆媗" w:date="2024-03-29T12:28:00Z">
              <w:r w:rsidR="00357786">
                <w:rPr>
                  <w:rFonts w:hint="eastAsia"/>
                  <w:szCs w:val="22"/>
                </w:rPr>
                <w:t xml:space="preserve"> </w:t>
              </w:r>
            </w:ins>
            <w:del w:id="2006" w:author="11046017_鄭兆媗" w:date="2024-03-29T12:28:00Z">
              <w:r w:rsidR="009C205E" w:rsidRPr="00357786">
                <w:rPr>
                  <w:rFonts w:hint="eastAsia"/>
                  <w:szCs w:val="22"/>
                  <w:rPrChange w:id="2007" w:author="11046017_鄭兆媗" w:date="2024-03-30T12:55:00Z">
                    <w:rPr>
                      <w:rFonts w:hint="eastAsia"/>
                      <w:szCs w:val="22"/>
                      <w:u w:val="single"/>
                    </w:rPr>
                  </w:rPrChange>
                </w:rPr>
                <w:delText>程序</w:delText>
              </w:r>
              <w:r w:rsidR="009C205E">
                <w:rPr>
                  <w:rFonts w:hint="eastAsia"/>
                  <w:szCs w:val="22"/>
                </w:rPr>
                <w:delText>或</w:delText>
              </w:r>
            </w:del>
            <w:r w:rsidRPr="00357786">
              <w:rPr>
                <w:rFonts w:hint="eastAsia"/>
                <w:szCs w:val="22"/>
                <w:rPrChange w:id="2008" w:author="11046017_鄭兆媗" w:date="2024-03-30T12:55:00Z">
                  <w:rPr>
                    <w:rFonts w:hint="eastAsia"/>
                    <w:szCs w:val="22"/>
                    <w:u w:val="single"/>
                  </w:rPr>
                </w:rPrChange>
              </w:rPr>
              <w:t>設計</w:t>
            </w:r>
            <w:r w:rsidRPr="00E436C8">
              <w:rPr>
                <w:rFonts w:hint="eastAsia"/>
                <w:szCs w:val="22"/>
              </w:rPr>
              <w:t>模型</w:t>
            </w:r>
          </w:p>
        </w:tc>
        <w:tc>
          <w:tcPr>
            <w:tcW w:w="759" w:type="pct"/>
            <w:shd w:val="clear" w:color="auto" w:fill="auto"/>
            <w:vAlign w:val="center"/>
            <w:tcPrChange w:id="2009" w:author="11046017_鄭兆媗" w:date="2024-03-31T15:51:00Z">
              <w:tcPr>
                <w:tcW w:w="759" w:type="pct"/>
                <w:gridSpan w:val="2"/>
                <w:shd w:val="clear" w:color="auto" w:fill="auto"/>
              </w:tcPr>
            </w:tcPrChange>
          </w:tcPr>
          <w:p w14:paraId="0E4E717E" w14:textId="56FFEF99" w:rsidR="000226E4" w:rsidRPr="00E436C8" w:rsidRDefault="00917EEB">
            <w:pPr>
              <w:spacing w:line="360" w:lineRule="exact"/>
              <w:jc w:val="center"/>
              <w:rPr>
                <w:szCs w:val="22"/>
              </w:rPr>
              <w:pPrChange w:id="2010" w:author="11046017_鄭兆媗" w:date="2024-03-25T20:51:00Z">
                <w:pPr/>
              </w:pPrChange>
            </w:pPr>
            <w:ins w:id="2011" w:author="11046017_鄭兆媗" w:date="2024-03-25T23:37:00Z">
              <w:r w:rsidRPr="00205A1F">
                <w:rPr>
                  <w:rFonts w:hint="eastAsia"/>
                </w:rPr>
                <w:t>●</w:t>
              </w:r>
            </w:ins>
          </w:p>
        </w:tc>
        <w:tc>
          <w:tcPr>
            <w:tcW w:w="760" w:type="pct"/>
            <w:shd w:val="clear" w:color="auto" w:fill="auto"/>
            <w:vAlign w:val="center"/>
            <w:tcPrChange w:id="2012" w:author="11046017_鄭兆媗" w:date="2024-03-31T15:51:00Z">
              <w:tcPr>
                <w:tcW w:w="760" w:type="pct"/>
                <w:gridSpan w:val="2"/>
                <w:shd w:val="clear" w:color="auto" w:fill="auto"/>
              </w:tcPr>
            </w:tcPrChange>
          </w:tcPr>
          <w:p w14:paraId="7264B235" w14:textId="31D9ADB8" w:rsidR="000226E4" w:rsidRPr="00E436C8" w:rsidRDefault="00917EEB">
            <w:pPr>
              <w:spacing w:line="360" w:lineRule="exact"/>
              <w:jc w:val="center"/>
              <w:rPr>
                <w:szCs w:val="22"/>
              </w:rPr>
              <w:pPrChange w:id="2013" w:author="11046017_鄭兆媗" w:date="2024-03-25T20:51:00Z">
                <w:pPr/>
              </w:pPrChange>
            </w:pPr>
            <w:ins w:id="2014" w:author="11046017_鄭兆媗" w:date="2024-03-29T12:29:00Z">
              <w:r w:rsidRPr="0075669A">
                <w:rPr>
                  <w:rFonts w:ascii="新細明體" w:eastAsia="新細明體" w:hAnsi="新細明體" w:cs="新細明體" w:hint="eastAsia"/>
                </w:rPr>
                <w:t>〇</w:t>
              </w:r>
            </w:ins>
          </w:p>
        </w:tc>
        <w:tc>
          <w:tcPr>
            <w:tcW w:w="760" w:type="pct"/>
            <w:shd w:val="clear" w:color="auto" w:fill="auto"/>
            <w:vAlign w:val="center"/>
            <w:tcPrChange w:id="2015" w:author="11046017_鄭兆媗" w:date="2024-03-31T15:51:00Z">
              <w:tcPr>
                <w:tcW w:w="760" w:type="pct"/>
                <w:gridSpan w:val="2"/>
                <w:shd w:val="clear" w:color="auto" w:fill="auto"/>
              </w:tcPr>
            </w:tcPrChange>
          </w:tcPr>
          <w:p w14:paraId="1C158761" w14:textId="77777777" w:rsidR="000226E4" w:rsidRPr="00E436C8" w:rsidRDefault="000226E4">
            <w:pPr>
              <w:spacing w:line="360" w:lineRule="exact"/>
              <w:jc w:val="center"/>
              <w:rPr>
                <w:szCs w:val="22"/>
              </w:rPr>
              <w:pPrChange w:id="2016" w:author="11046017_鄭兆媗" w:date="2024-03-25T20:51:00Z">
                <w:pPr/>
              </w:pPrChange>
            </w:pPr>
          </w:p>
        </w:tc>
        <w:tc>
          <w:tcPr>
            <w:tcW w:w="756" w:type="pct"/>
            <w:shd w:val="clear" w:color="auto" w:fill="auto"/>
            <w:vAlign w:val="center"/>
            <w:tcPrChange w:id="2017" w:author="11046017_鄭兆媗" w:date="2024-03-31T15:51:00Z">
              <w:tcPr>
                <w:tcW w:w="756" w:type="pct"/>
                <w:shd w:val="clear" w:color="auto" w:fill="auto"/>
              </w:tcPr>
            </w:tcPrChange>
          </w:tcPr>
          <w:p w14:paraId="00F74BEA" w14:textId="77777777" w:rsidR="000226E4" w:rsidRPr="00E436C8" w:rsidRDefault="000226E4">
            <w:pPr>
              <w:spacing w:line="360" w:lineRule="exact"/>
              <w:jc w:val="center"/>
              <w:rPr>
                <w:szCs w:val="22"/>
              </w:rPr>
              <w:pPrChange w:id="2018" w:author="11046017_鄭兆媗" w:date="2024-03-25T20:51:00Z">
                <w:pPr/>
              </w:pPrChange>
            </w:pPr>
          </w:p>
        </w:tc>
      </w:tr>
      <w:tr w:rsidR="000226E4" w14:paraId="069BDE0E" w14:textId="77777777" w:rsidTr="00812B00">
        <w:trPr>
          <w:jc w:val="center"/>
          <w:trPrChange w:id="2019" w:author="11046017_鄭兆媗" w:date="2024-03-31T15:51:00Z">
            <w:trPr>
              <w:jc w:val="center"/>
            </w:trPr>
          </w:trPrChange>
        </w:trPr>
        <w:tc>
          <w:tcPr>
            <w:tcW w:w="453" w:type="pct"/>
            <w:vMerge/>
            <w:shd w:val="clear" w:color="auto" w:fill="auto"/>
            <w:textDirection w:val="tbRlV"/>
            <w:vAlign w:val="center"/>
            <w:tcPrChange w:id="2020" w:author="11046017_鄭兆媗" w:date="2024-03-31T15:51:00Z">
              <w:tcPr>
                <w:tcW w:w="454" w:type="pct"/>
                <w:gridSpan w:val="2"/>
                <w:vMerge/>
                <w:shd w:val="clear" w:color="auto" w:fill="auto"/>
                <w:textDirection w:val="tbRlV"/>
                <w:vAlign w:val="center"/>
              </w:tcPr>
            </w:tcPrChange>
          </w:tcPr>
          <w:p w14:paraId="5BDE206F" w14:textId="77777777" w:rsidR="000226E4" w:rsidRPr="00E436C8" w:rsidRDefault="000226E4">
            <w:pPr>
              <w:spacing w:line="360" w:lineRule="exact"/>
              <w:jc w:val="center"/>
              <w:rPr>
                <w:szCs w:val="22"/>
              </w:rPr>
              <w:pPrChange w:id="2021" w:author="11046017_鄭兆媗" w:date="2024-03-25T20:17:00Z">
                <w:pPr>
                  <w:ind w:left="113" w:right="113"/>
                  <w:jc w:val="center"/>
                </w:pPr>
              </w:pPrChange>
            </w:pPr>
          </w:p>
        </w:tc>
        <w:tc>
          <w:tcPr>
            <w:tcW w:w="1511" w:type="pct"/>
            <w:shd w:val="clear" w:color="auto" w:fill="auto"/>
            <w:vAlign w:val="center"/>
            <w:tcPrChange w:id="2022" w:author="11046017_鄭兆媗" w:date="2024-03-31T15:51:00Z">
              <w:tcPr>
                <w:tcW w:w="1510" w:type="pct"/>
                <w:gridSpan w:val="2"/>
                <w:shd w:val="clear" w:color="auto" w:fill="auto"/>
              </w:tcPr>
            </w:tcPrChange>
          </w:tcPr>
          <w:p w14:paraId="738F3107" w14:textId="700C770D" w:rsidR="000226E4" w:rsidRPr="00E436C8" w:rsidRDefault="000226E4">
            <w:pPr>
              <w:spacing w:line="360" w:lineRule="exact"/>
              <w:rPr>
                <w:szCs w:val="22"/>
              </w:rPr>
              <w:pPrChange w:id="2023" w:author="11046017_鄭兆媗" w:date="2024-03-25T20:51:00Z">
                <w:pPr/>
              </w:pPrChange>
            </w:pPr>
            <w:r w:rsidRPr="00E436C8">
              <w:rPr>
                <w:rFonts w:hint="eastAsia"/>
                <w:szCs w:val="22"/>
              </w:rPr>
              <w:t>第</w:t>
            </w:r>
            <w:r w:rsidRPr="00E436C8">
              <w:rPr>
                <w:rFonts w:hint="eastAsia"/>
                <w:szCs w:val="22"/>
              </w:rPr>
              <w:t>7</w:t>
            </w:r>
            <w:r w:rsidRPr="00E436C8">
              <w:rPr>
                <w:rFonts w:hint="eastAsia"/>
                <w:szCs w:val="22"/>
              </w:rPr>
              <w:t>章</w:t>
            </w:r>
            <w:del w:id="2024" w:author="11046017_鄭兆媗" w:date="2024-03-29T12:26:00Z">
              <w:r w:rsidRPr="00E436C8">
                <w:rPr>
                  <w:rFonts w:hint="eastAsia"/>
                  <w:szCs w:val="22"/>
                </w:rPr>
                <w:delText xml:space="preserve"> </w:delText>
              </w:r>
            </w:del>
            <w:ins w:id="2025" w:author="11046017_鄭兆媗" w:date="2024-03-29T12:26:00Z">
              <w:r w:rsidR="00AC644C">
                <w:rPr>
                  <w:rFonts w:hint="eastAsia"/>
                  <w:szCs w:val="22"/>
                </w:rPr>
                <w:t xml:space="preserve"> </w:t>
              </w:r>
            </w:ins>
            <w:del w:id="2026" w:author="11046017_鄭兆媗" w:date="2024-03-29T12:26:00Z">
              <w:r w:rsidR="009C205E" w:rsidRPr="00AC644C">
                <w:rPr>
                  <w:rFonts w:hint="eastAsia"/>
                  <w:szCs w:val="22"/>
                  <w:rPrChange w:id="2027" w:author="11046017_鄭兆媗" w:date="2024-03-30T12:55:00Z">
                    <w:rPr>
                      <w:rFonts w:hint="eastAsia"/>
                      <w:szCs w:val="22"/>
                      <w:u w:val="single"/>
                    </w:rPr>
                  </w:rPrChange>
                </w:rPr>
                <w:delText>資料</w:delText>
              </w:r>
              <w:r w:rsidR="009C205E">
                <w:rPr>
                  <w:rFonts w:hint="eastAsia"/>
                  <w:szCs w:val="22"/>
                </w:rPr>
                <w:delText>或</w:delText>
              </w:r>
            </w:del>
            <w:r w:rsidRPr="00AC644C">
              <w:rPr>
                <w:rFonts w:hint="eastAsia"/>
                <w:szCs w:val="22"/>
                <w:rPrChange w:id="2028" w:author="11046017_鄭兆媗" w:date="2024-03-30T12:55:00Z">
                  <w:rPr>
                    <w:rFonts w:hint="eastAsia"/>
                    <w:szCs w:val="22"/>
                    <w:u w:val="single"/>
                  </w:rPr>
                </w:rPrChange>
              </w:rPr>
              <w:t>實作</w:t>
            </w:r>
            <w:r w:rsidRPr="00E436C8">
              <w:rPr>
                <w:rFonts w:hint="eastAsia"/>
                <w:szCs w:val="22"/>
              </w:rPr>
              <w:t>模型</w:t>
            </w:r>
          </w:p>
        </w:tc>
        <w:tc>
          <w:tcPr>
            <w:tcW w:w="759" w:type="pct"/>
            <w:shd w:val="clear" w:color="auto" w:fill="auto"/>
            <w:vAlign w:val="center"/>
            <w:tcPrChange w:id="2029" w:author="11046017_鄭兆媗" w:date="2024-03-31T15:51:00Z">
              <w:tcPr>
                <w:tcW w:w="759" w:type="pct"/>
                <w:gridSpan w:val="2"/>
                <w:shd w:val="clear" w:color="auto" w:fill="auto"/>
              </w:tcPr>
            </w:tcPrChange>
          </w:tcPr>
          <w:p w14:paraId="5758D4E0" w14:textId="3397B6D2" w:rsidR="000226E4" w:rsidRPr="00E436C8" w:rsidRDefault="00917EEB">
            <w:pPr>
              <w:spacing w:line="360" w:lineRule="exact"/>
              <w:jc w:val="center"/>
              <w:rPr>
                <w:szCs w:val="22"/>
              </w:rPr>
              <w:pPrChange w:id="2030" w:author="11046017_鄭兆媗" w:date="2024-03-25T20:51:00Z">
                <w:pPr/>
              </w:pPrChange>
            </w:pPr>
            <w:ins w:id="2031" w:author="11046017_鄭兆媗" w:date="2024-03-25T23:37:00Z">
              <w:r w:rsidRPr="00205A1F">
                <w:rPr>
                  <w:rFonts w:hint="eastAsia"/>
                </w:rPr>
                <w:t>●</w:t>
              </w:r>
            </w:ins>
          </w:p>
        </w:tc>
        <w:tc>
          <w:tcPr>
            <w:tcW w:w="760" w:type="pct"/>
            <w:shd w:val="clear" w:color="auto" w:fill="auto"/>
            <w:vAlign w:val="center"/>
            <w:tcPrChange w:id="2032" w:author="11046017_鄭兆媗" w:date="2024-03-31T15:51:00Z">
              <w:tcPr>
                <w:tcW w:w="760" w:type="pct"/>
                <w:gridSpan w:val="2"/>
                <w:shd w:val="clear" w:color="auto" w:fill="auto"/>
              </w:tcPr>
            </w:tcPrChange>
          </w:tcPr>
          <w:p w14:paraId="05EB6E9E" w14:textId="64ED6E55" w:rsidR="000226E4" w:rsidRPr="00E436C8" w:rsidRDefault="000226E4">
            <w:pPr>
              <w:spacing w:line="360" w:lineRule="exact"/>
              <w:jc w:val="center"/>
              <w:rPr>
                <w:szCs w:val="22"/>
              </w:rPr>
              <w:pPrChange w:id="2033" w:author="11046017_鄭兆媗" w:date="2024-03-25T20:51:00Z">
                <w:pPr/>
              </w:pPrChange>
            </w:pPr>
          </w:p>
        </w:tc>
        <w:tc>
          <w:tcPr>
            <w:tcW w:w="760" w:type="pct"/>
            <w:shd w:val="clear" w:color="auto" w:fill="auto"/>
            <w:vAlign w:val="center"/>
            <w:tcPrChange w:id="2034" w:author="11046017_鄭兆媗" w:date="2024-03-31T15:51:00Z">
              <w:tcPr>
                <w:tcW w:w="760" w:type="pct"/>
                <w:gridSpan w:val="2"/>
                <w:shd w:val="clear" w:color="auto" w:fill="auto"/>
              </w:tcPr>
            </w:tcPrChange>
          </w:tcPr>
          <w:p w14:paraId="33FF63B0" w14:textId="03AEA66C" w:rsidR="000226E4" w:rsidRPr="00E436C8" w:rsidRDefault="00917EEB">
            <w:pPr>
              <w:spacing w:line="360" w:lineRule="exact"/>
              <w:jc w:val="center"/>
              <w:rPr>
                <w:szCs w:val="22"/>
              </w:rPr>
              <w:pPrChange w:id="2035" w:author="11046017_鄭兆媗" w:date="2024-03-25T20:51:00Z">
                <w:pPr/>
              </w:pPrChange>
            </w:pPr>
            <w:ins w:id="2036" w:author="11046017_鄭兆媗" w:date="2024-03-29T12:29:00Z">
              <w:r w:rsidRPr="0075669A">
                <w:rPr>
                  <w:rFonts w:ascii="新細明體" w:eastAsia="新細明體" w:hAnsi="新細明體" w:cs="新細明體" w:hint="eastAsia"/>
                </w:rPr>
                <w:t>〇</w:t>
              </w:r>
            </w:ins>
          </w:p>
        </w:tc>
        <w:tc>
          <w:tcPr>
            <w:tcW w:w="756" w:type="pct"/>
            <w:shd w:val="clear" w:color="auto" w:fill="auto"/>
            <w:vAlign w:val="center"/>
            <w:tcPrChange w:id="2037" w:author="11046017_鄭兆媗" w:date="2024-03-31T15:51:00Z">
              <w:tcPr>
                <w:tcW w:w="756" w:type="pct"/>
                <w:shd w:val="clear" w:color="auto" w:fill="auto"/>
              </w:tcPr>
            </w:tcPrChange>
          </w:tcPr>
          <w:p w14:paraId="67A02AEE" w14:textId="77777777" w:rsidR="000226E4" w:rsidRPr="00E436C8" w:rsidRDefault="000226E4">
            <w:pPr>
              <w:spacing w:line="360" w:lineRule="exact"/>
              <w:jc w:val="center"/>
              <w:rPr>
                <w:szCs w:val="22"/>
              </w:rPr>
              <w:pPrChange w:id="2038" w:author="11046017_鄭兆媗" w:date="2024-03-25T20:51:00Z">
                <w:pPr/>
              </w:pPrChange>
            </w:pPr>
          </w:p>
        </w:tc>
      </w:tr>
      <w:tr w:rsidR="000226E4" w14:paraId="64D25558" w14:textId="77777777" w:rsidTr="00812B00">
        <w:trPr>
          <w:jc w:val="center"/>
          <w:trPrChange w:id="2039" w:author="11046017_鄭兆媗" w:date="2024-03-31T15:51:00Z">
            <w:trPr>
              <w:jc w:val="center"/>
            </w:trPr>
          </w:trPrChange>
        </w:trPr>
        <w:tc>
          <w:tcPr>
            <w:tcW w:w="453" w:type="pct"/>
            <w:vMerge/>
            <w:shd w:val="clear" w:color="auto" w:fill="auto"/>
            <w:textDirection w:val="tbRlV"/>
            <w:vAlign w:val="center"/>
            <w:tcPrChange w:id="2040" w:author="11046017_鄭兆媗" w:date="2024-03-31T15:51:00Z">
              <w:tcPr>
                <w:tcW w:w="454" w:type="pct"/>
                <w:gridSpan w:val="2"/>
                <w:vMerge/>
                <w:shd w:val="clear" w:color="auto" w:fill="auto"/>
                <w:textDirection w:val="tbRlV"/>
                <w:vAlign w:val="center"/>
              </w:tcPr>
            </w:tcPrChange>
          </w:tcPr>
          <w:p w14:paraId="24A280A6" w14:textId="77777777" w:rsidR="000226E4" w:rsidRPr="00E436C8" w:rsidRDefault="000226E4">
            <w:pPr>
              <w:spacing w:line="360" w:lineRule="exact"/>
              <w:jc w:val="center"/>
              <w:rPr>
                <w:szCs w:val="22"/>
              </w:rPr>
              <w:pPrChange w:id="2041" w:author="11046017_鄭兆媗" w:date="2024-03-25T20:17:00Z">
                <w:pPr>
                  <w:ind w:left="113" w:right="113"/>
                  <w:jc w:val="center"/>
                </w:pPr>
              </w:pPrChange>
            </w:pPr>
          </w:p>
        </w:tc>
        <w:tc>
          <w:tcPr>
            <w:tcW w:w="1511" w:type="pct"/>
            <w:shd w:val="clear" w:color="auto" w:fill="auto"/>
            <w:vAlign w:val="center"/>
            <w:tcPrChange w:id="2042" w:author="11046017_鄭兆媗" w:date="2024-03-31T15:51:00Z">
              <w:tcPr>
                <w:tcW w:w="1510" w:type="pct"/>
                <w:gridSpan w:val="2"/>
                <w:shd w:val="clear" w:color="auto" w:fill="auto"/>
              </w:tcPr>
            </w:tcPrChange>
          </w:tcPr>
          <w:p w14:paraId="092E37AD" w14:textId="77777777" w:rsidR="000226E4" w:rsidRPr="00E436C8" w:rsidRDefault="000226E4">
            <w:pPr>
              <w:spacing w:line="360" w:lineRule="exact"/>
              <w:rPr>
                <w:szCs w:val="22"/>
              </w:rPr>
              <w:pPrChange w:id="2043" w:author="11046017_鄭兆媗" w:date="2024-03-25T20:51:00Z">
                <w:pPr/>
              </w:pPrChange>
            </w:pPr>
            <w:r w:rsidRPr="00E436C8">
              <w:rPr>
                <w:rFonts w:hint="eastAsia"/>
                <w:szCs w:val="22"/>
              </w:rPr>
              <w:t>第</w:t>
            </w:r>
            <w:r w:rsidRPr="00E436C8">
              <w:rPr>
                <w:rFonts w:hint="eastAsia"/>
                <w:szCs w:val="22"/>
              </w:rPr>
              <w:t>8</w:t>
            </w:r>
            <w:r w:rsidRPr="00E436C8">
              <w:rPr>
                <w:rFonts w:hint="eastAsia"/>
                <w:szCs w:val="22"/>
              </w:rPr>
              <w:t>章</w:t>
            </w:r>
            <w:r w:rsidRPr="00E436C8">
              <w:rPr>
                <w:rFonts w:hint="eastAsia"/>
                <w:szCs w:val="22"/>
              </w:rPr>
              <w:t xml:space="preserve"> </w:t>
            </w:r>
            <w:r w:rsidRPr="00E436C8">
              <w:rPr>
                <w:rFonts w:hint="eastAsia"/>
                <w:szCs w:val="22"/>
              </w:rPr>
              <w:t>資料庫設計</w:t>
            </w:r>
          </w:p>
        </w:tc>
        <w:tc>
          <w:tcPr>
            <w:tcW w:w="759" w:type="pct"/>
            <w:shd w:val="clear" w:color="auto" w:fill="auto"/>
            <w:vAlign w:val="center"/>
            <w:tcPrChange w:id="2044" w:author="11046017_鄭兆媗" w:date="2024-03-31T15:51:00Z">
              <w:tcPr>
                <w:tcW w:w="759" w:type="pct"/>
                <w:gridSpan w:val="2"/>
                <w:shd w:val="clear" w:color="auto" w:fill="auto"/>
              </w:tcPr>
            </w:tcPrChange>
          </w:tcPr>
          <w:p w14:paraId="4D1A9361" w14:textId="5E333428" w:rsidR="000226E4" w:rsidRPr="00E436C8" w:rsidRDefault="00917EEB">
            <w:pPr>
              <w:spacing w:line="360" w:lineRule="exact"/>
              <w:jc w:val="center"/>
              <w:rPr>
                <w:szCs w:val="22"/>
              </w:rPr>
              <w:pPrChange w:id="2045" w:author="11046017_鄭兆媗" w:date="2024-03-25T20:51:00Z">
                <w:pPr/>
              </w:pPrChange>
            </w:pPr>
            <w:ins w:id="2046" w:author="11046017_鄭兆媗" w:date="2024-03-29T12:29:00Z">
              <w:r w:rsidRPr="0075669A">
                <w:rPr>
                  <w:rFonts w:ascii="新細明體" w:eastAsia="新細明體" w:hAnsi="新細明體" w:cs="新細明體" w:hint="eastAsia"/>
                </w:rPr>
                <w:t>〇</w:t>
              </w:r>
            </w:ins>
          </w:p>
        </w:tc>
        <w:tc>
          <w:tcPr>
            <w:tcW w:w="760" w:type="pct"/>
            <w:shd w:val="clear" w:color="auto" w:fill="auto"/>
            <w:vAlign w:val="center"/>
            <w:tcPrChange w:id="2047" w:author="11046017_鄭兆媗" w:date="2024-03-31T15:51:00Z">
              <w:tcPr>
                <w:tcW w:w="760" w:type="pct"/>
                <w:gridSpan w:val="2"/>
                <w:shd w:val="clear" w:color="auto" w:fill="auto"/>
              </w:tcPr>
            </w:tcPrChange>
          </w:tcPr>
          <w:p w14:paraId="0F94DE89" w14:textId="77777777" w:rsidR="000226E4" w:rsidRPr="00E436C8" w:rsidRDefault="000226E4">
            <w:pPr>
              <w:spacing w:line="360" w:lineRule="exact"/>
              <w:jc w:val="center"/>
              <w:rPr>
                <w:szCs w:val="22"/>
              </w:rPr>
              <w:pPrChange w:id="2048" w:author="11046017_鄭兆媗" w:date="2024-03-25T20:51:00Z">
                <w:pPr/>
              </w:pPrChange>
            </w:pPr>
          </w:p>
        </w:tc>
        <w:tc>
          <w:tcPr>
            <w:tcW w:w="760" w:type="pct"/>
            <w:shd w:val="clear" w:color="auto" w:fill="auto"/>
            <w:vAlign w:val="center"/>
            <w:tcPrChange w:id="2049" w:author="11046017_鄭兆媗" w:date="2024-03-31T15:51:00Z">
              <w:tcPr>
                <w:tcW w:w="760" w:type="pct"/>
                <w:gridSpan w:val="2"/>
                <w:shd w:val="clear" w:color="auto" w:fill="auto"/>
              </w:tcPr>
            </w:tcPrChange>
          </w:tcPr>
          <w:p w14:paraId="5D29EFA1" w14:textId="5E4D61E4" w:rsidR="000226E4" w:rsidRPr="00E436C8" w:rsidRDefault="00917EEB">
            <w:pPr>
              <w:spacing w:line="360" w:lineRule="exact"/>
              <w:jc w:val="center"/>
              <w:rPr>
                <w:szCs w:val="22"/>
              </w:rPr>
              <w:pPrChange w:id="2050" w:author="11046017_鄭兆媗" w:date="2024-03-25T20:51:00Z">
                <w:pPr/>
              </w:pPrChange>
            </w:pPr>
            <w:ins w:id="2051" w:author="11046017_鄭兆媗" w:date="2024-03-25T23:37:00Z">
              <w:r w:rsidRPr="00205A1F">
                <w:rPr>
                  <w:rFonts w:hint="eastAsia"/>
                </w:rPr>
                <w:t>●</w:t>
              </w:r>
            </w:ins>
          </w:p>
        </w:tc>
        <w:tc>
          <w:tcPr>
            <w:tcW w:w="756" w:type="pct"/>
            <w:shd w:val="clear" w:color="auto" w:fill="auto"/>
            <w:vAlign w:val="center"/>
            <w:tcPrChange w:id="2052" w:author="11046017_鄭兆媗" w:date="2024-03-31T15:51:00Z">
              <w:tcPr>
                <w:tcW w:w="756" w:type="pct"/>
                <w:shd w:val="clear" w:color="auto" w:fill="auto"/>
              </w:tcPr>
            </w:tcPrChange>
          </w:tcPr>
          <w:p w14:paraId="2CDAE6BB" w14:textId="77777777" w:rsidR="000226E4" w:rsidRPr="00E436C8" w:rsidRDefault="000226E4">
            <w:pPr>
              <w:spacing w:line="360" w:lineRule="exact"/>
              <w:jc w:val="center"/>
              <w:rPr>
                <w:szCs w:val="22"/>
              </w:rPr>
              <w:pPrChange w:id="2053" w:author="11046017_鄭兆媗" w:date="2024-03-25T20:51:00Z">
                <w:pPr/>
              </w:pPrChange>
            </w:pPr>
          </w:p>
        </w:tc>
      </w:tr>
      <w:tr w:rsidR="000226E4" w14:paraId="18BDEB17" w14:textId="77777777" w:rsidTr="00812B00">
        <w:trPr>
          <w:jc w:val="center"/>
          <w:trPrChange w:id="2054" w:author="11046017_鄭兆媗" w:date="2024-03-31T15:51:00Z">
            <w:trPr>
              <w:jc w:val="center"/>
            </w:trPr>
          </w:trPrChange>
        </w:trPr>
        <w:tc>
          <w:tcPr>
            <w:tcW w:w="453" w:type="pct"/>
            <w:vMerge/>
            <w:shd w:val="clear" w:color="auto" w:fill="auto"/>
            <w:textDirection w:val="tbRlV"/>
            <w:vAlign w:val="center"/>
            <w:tcPrChange w:id="2055" w:author="11046017_鄭兆媗" w:date="2024-03-31T15:51:00Z">
              <w:tcPr>
                <w:tcW w:w="454" w:type="pct"/>
                <w:gridSpan w:val="2"/>
                <w:vMerge/>
                <w:shd w:val="clear" w:color="auto" w:fill="auto"/>
                <w:textDirection w:val="tbRlV"/>
                <w:vAlign w:val="center"/>
              </w:tcPr>
            </w:tcPrChange>
          </w:tcPr>
          <w:p w14:paraId="742100C2" w14:textId="77777777" w:rsidR="000226E4" w:rsidRPr="00E436C8" w:rsidRDefault="000226E4">
            <w:pPr>
              <w:spacing w:line="360" w:lineRule="exact"/>
              <w:jc w:val="center"/>
              <w:rPr>
                <w:szCs w:val="22"/>
              </w:rPr>
              <w:pPrChange w:id="2056" w:author="11046017_鄭兆媗" w:date="2024-03-25T20:17:00Z">
                <w:pPr>
                  <w:ind w:left="113" w:right="113"/>
                  <w:jc w:val="center"/>
                </w:pPr>
              </w:pPrChange>
            </w:pPr>
          </w:p>
        </w:tc>
        <w:tc>
          <w:tcPr>
            <w:tcW w:w="1511" w:type="pct"/>
            <w:shd w:val="clear" w:color="auto" w:fill="auto"/>
            <w:vAlign w:val="center"/>
            <w:tcPrChange w:id="2057" w:author="11046017_鄭兆媗" w:date="2024-03-31T15:51:00Z">
              <w:tcPr>
                <w:tcW w:w="1510" w:type="pct"/>
                <w:gridSpan w:val="2"/>
                <w:shd w:val="clear" w:color="auto" w:fill="auto"/>
              </w:tcPr>
            </w:tcPrChange>
          </w:tcPr>
          <w:p w14:paraId="312712FB" w14:textId="77777777" w:rsidR="000226E4" w:rsidRPr="00E436C8" w:rsidRDefault="000226E4">
            <w:pPr>
              <w:spacing w:line="360" w:lineRule="exact"/>
              <w:rPr>
                <w:szCs w:val="22"/>
              </w:rPr>
              <w:pPrChange w:id="2058" w:author="11046017_鄭兆媗" w:date="2024-03-25T20:51:00Z">
                <w:pPr/>
              </w:pPrChange>
            </w:pPr>
            <w:r w:rsidRPr="00E436C8">
              <w:rPr>
                <w:rFonts w:hint="eastAsia"/>
                <w:szCs w:val="22"/>
              </w:rPr>
              <w:t>第</w:t>
            </w:r>
            <w:r w:rsidRPr="00E436C8">
              <w:rPr>
                <w:rFonts w:hint="eastAsia"/>
                <w:szCs w:val="22"/>
              </w:rPr>
              <w:t>9</w:t>
            </w:r>
            <w:r w:rsidRPr="00E436C8">
              <w:rPr>
                <w:rFonts w:hint="eastAsia"/>
                <w:szCs w:val="22"/>
              </w:rPr>
              <w:t>章</w:t>
            </w:r>
            <w:r w:rsidRPr="00E436C8">
              <w:rPr>
                <w:rFonts w:hint="eastAsia"/>
                <w:szCs w:val="22"/>
              </w:rPr>
              <w:t xml:space="preserve"> </w:t>
            </w:r>
            <w:r w:rsidRPr="00E436C8">
              <w:rPr>
                <w:rFonts w:hint="eastAsia"/>
                <w:szCs w:val="22"/>
              </w:rPr>
              <w:t>程式</w:t>
            </w:r>
          </w:p>
        </w:tc>
        <w:tc>
          <w:tcPr>
            <w:tcW w:w="759" w:type="pct"/>
            <w:shd w:val="clear" w:color="auto" w:fill="auto"/>
            <w:vAlign w:val="center"/>
            <w:tcPrChange w:id="2059" w:author="11046017_鄭兆媗" w:date="2024-03-31T15:51:00Z">
              <w:tcPr>
                <w:tcW w:w="759" w:type="pct"/>
                <w:gridSpan w:val="2"/>
                <w:shd w:val="clear" w:color="auto" w:fill="auto"/>
              </w:tcPr>
            </w:tcPrChange>
          </w:tcPr>
          <w:p w14:paraId="430FEE71" w14:textId="77777777" w:rsidR="000226E4" w:rsidRPr="00E436C8" w:rsidRDefault="000226E4">
            <w:pPr>
              <w:spacing w:line="360" w:lineRule="exact"/>
              <w:jc w:val="center"/>
              <w:rPr>
                <w:szCs w:val="22"/>
              </w:rPr>
              <w:pPrChange w:id="2060" w:author="11046017_鄭兆媗" w:date="2024-03-25T20:51:00Z">
                <w:pPr/>
              </w:pPrChange>
            </w:pPr>
          </w:p>
        </w:tc>
        <w:tc>
          <w:tcPr>
            <w:tcW w:w="760" w:type="pct"/>
            <w:shd w:val="clear" w:color="auto" w:fill="auto"/>
            <w:vAlign w:val="center"/>
            <w:tcPrChange w:id="2061" w:author="11046017_鄭兆媗" w:date="2024-03-31T15:51:00Z">
              <w:tcPr>
                <w:tcW w:w="760" w:type="pct"/>
                <w:gridSpan w:val="2"/>
                <w:shd w:val="clear" w:color="auto" w:fill="auto"/>
              </w:tcPr>
            </w:tcPrChange>
          </w:tcPr>
          <w:p w14:paraId="553B34EC" w14:textId="77777777" w:rsidR="000226E4" w:rsidRPr="00E436C8" w:rsidRDefault="000226E4">
            <w:pPr>
              <w:spacing w:line="360" w:lineRule="exact"/>
              <w:jc w:val="center"/>
              <w:rPr>
                <w:szCs w:val="22"/>
              </w:rPr>
              <w:pPrChange w:id="2062" w:author="11046017_鄭兆媗" w:date="2024-03-25T20:51:00Z">
                <w:pPr/>
              </w:pPrChange>
            </w:pPr>
          </w:p>
        </w:tc>
        <w:tc>
          <w:tcPr>
            <w:tcW w:w="760" w:type="pct"/>
            <w:shd w:val="clear" w:color="auto" w:fill="auto"/>
            <w:vAlign w:val="center"/>
            <w:tcPrChange w:id="2063" w:author="11046017_鄭兆媗" w:date="2024-03-31T15:51:00Z">
              <w:tcPr>
                <w:tcW w:w="760" w:type="pct"/>
                <w:gridSpan w:val="2"/>
                <w:shd w:val="clear" w:color="auto" w:fill="auto"/>
              </w:tcPr>
            </w:tcPrChange>
          </w:tcPr>
          <w:p w14:paraId="5B6A33B3" w14:textId="77777777" w:rsidR="000226E4" w:rsidRPr="00E436C8" w:rsidRDefault="000226E4">
            <w:pPr>
              <w:spacing w:line="360" w:lineRule="exact"/>
              <w:jc w:val="center"/>
              <w:rPr>
                <w:szCs w:val="22"/>
              </w:rPr>
              <w:pPrChange w:id="2064" w:author="11046017_鄭兆媗" w:date="2024-03-25T20:51:00Z">
                <w:pPr/>
              </w:pPrChange>
            </w:pPr>
          </w:p>
        </w:tc>
        <w:tc>
          <w:tcPr>
            <w:tcW w:w="756" w:type="pct"/>
            <w:shd w:val="clear" w:color="auto" w:fill="auto"/>
            <w:vAlign w:val="center"/>
            <w:tcPrChange w:id="2065" w:author="11046017_鄭兆媗" w:date="2024-03-31T15:51:00Z">
              <w:tcPr>
                <w:tcW w:w="756" w:type="pct"/>
                <w:shd w:val="clear" w:color="auto" w:fill="auto"/>
              </w:tcPr>
            </w:tcPrChange>
          </w:tcPr>
          <w:p w14:paraId="144E3E6F" w14:textId="77777777" w:rsidR="000226E4" w:rsidRPr="00E436C8" w:rsidRDefault="000226E4">
            <w:pPr>
              <w:spacing w:line="360" w:lineRule="exact"/>
              <w:jc w:val="center"/>
              <w:rPr>
                <w:szCs w:val="22"/>
              </w:rPr>
              <w:pPrChange w:id="2066" w:author="11046017_鄭兆媗" w:date="2024-03-25T20:51:00Z">
                <w:pPr/>
              </w:pPrChange>
            </w:pPr>
          </w:p>
        </w:tc>
      </w:tr>
      <w:tr w:rsidR="000226E4" w14:paraId="0455448A" w14:textId="77777777" w:rsidTr="00812B00">
        <w:trPr>
          <w:jc w:val="center"/>
          <w:trPrChange w:id="2067" w:author="11046017_鄭兆媗" w:date="2024-03-31T15:51:00Z">
            <w:trPr>
              <w:jc w:val="center"/>
            </w:trPr>
          </w:trPrChange>
        </w:trPr>
        <w:tc>
          <w:tcPr>
            <w:tcW w:w="453" w:type="pct"/>
            <w:vMerge/>
            <w:shd w:val="clear" w:color="auto" w:fill="auto"/>
            <w:textDirection w:val="tbRlV"/>
            <w:vAlign w:val="center"/>
            <w:tcPrChange w:id="2068" w:author="11046017_鄭兆媗" w:date="2024-03-31T15:51:00Z">
              <w:tcPr>
                <w:tcW w:w="454" w:type="pct"/>
                <w:gridSpan w:val="2"/>
                <w:vMerge/>
                <w:shd w:val="clear" w:color="auto" w:fill="auto"/>
                <w:textDirection w:val="tbRlV"/>
                <w:vAlign w:val="center"/>
              </w:tcPr>
            </w:tcPrChange>
          </w:tcPr>
          <w:p w14:paraId="48F07EC3" w14:textId="77777777" w:rsidR="000226E4" w:rsidRPr="00E436C8" w:rsidRDefault="000226E4">
            <w:pPr>
              <w:spacing w:line="360" w:lineRule="exact"/>
              <w:jc w:val="center"/>
              <w:rPr>
                <w:szCs w:val="22"/>
              </w:rPr>
              <w:pPrChange w:id="2069" w:author="11046017_鄭兆媗" w:date="2024-03-25T20:17:00Z">
                <w:pPr>
                  <w:ind w:left="113" w:right="113"/>
                  <w:jc w:val="center"/>
                </w:pPr>
              </w:pPrChange>
            </w:pPr>
          </w:p>
        </w:tc>
        <w:tc>
          <w:tcPr>
            <w:tcW w:w="1511" w:type="pct"/>
            <w:shd w:val="clear" w:color="auto" w:fill="auto"/>
            <w:vAlign w:val="center"/>
            <w:tcPrChange w:id="2070" w:author="11046017_鄭兆媗" w:date="2024-03-31T15:51:00Z">
              <w:tcPr>
                <w:tcW w:w="1510" w:type="pct"/>
                <w:gridSpan w:val="2"/>
                <w:shd w:val="clear" w:color="auto" w:fill="auto"/>
              </w:tcPr>
            </w:tcPrChange>
          </w:tcPr>
          <w:p w14:paraId="4D3BDB87" w14:textId="77777777" w:rsidR="000226E4" w:rsidRPr="00E436C8" w:rsidRDefault="000226E4">
            <w:pPr>
              <w:spacing w:line="360" w:lineRule="exact"/>
              <w:rPr>
                <w:szCs w:val="22"/>
              </w:rPr>
              <w:pPrChange w:id="2071" w:author="11046017_鄭兆媗" w:date="2024-03-25T20:51:00Z">
                <w:pPr/>
              </w:pPrChange>
            </w:pPr>
            <w:r w:rsidRPr="00E436C8">
              <w:rPr>
                <w:rFonts w:hint="eastAsia"/>
                <w:szCs w:val="22"/>
              </w:rPr>
              <w:t>第</w:t>
            </w:r>
            <w:r w:rsidRPr="00E436C8">
              <w:rPr>
                <w:rFonts w:hint="eastAsia"/>
                <w:szCs w:val="22"/>
              </w:rPr>
              <w:t>10</w:t>
            </w:r>
            <w:r w:rsidRPr="00E436C8">
              <w:rPr>
                <w:rFonts w:hint="eastAsia"/>
                <w:szCs w:val="22"/>
              </w:rPr>
              <w:t>章</w:t>
            </w:r>
            <w:r w:rsidRPr="00E436C8">
              <w:rPr>
                <w:rFonts w:hint="eastAsia"/>
                <w:szCs w:val="22"/>
              </w:rPr>
              <w:t xml:space="preserve"> </w:t>
            </w:r>
            <w:r w:rsidRPr="00E436C8">
              <w:rPr>
                <w:rFonts w:hint="eastAsia"/>
                <w:szCs w:val="22"/>
              </w:rPr>
              <w:t>測試模型</w:t>
            </w:r>
          </w:p>
        </w:tc>
        <w:tc>
          <w:tcPr>
            <w:tcW w:w="759" w:type="pct"/>
            <w:shd w:val="clear" w:color="auto" w:fill="auto"/>
            <w:vAlign w:val="center"/>
            <w:tcPrChange w:id="2072" w:author="11046017_鄭兆媗" w:date="2024-03-31T15:51:00Z">
              <w:tcPr>
                <w:tcW w:w="759" w:type="pct"/>
                <w:gridSpan w:val="2"/>
                <w:shd w:val="clear" w:color="auto" w:fill="auto"/>
              </w:tcPr>
            </w:tcPrChange>
          </w:tcPr>
          <w:p w14:paraId="0C6197F9" w14:textId="77777777" w:rsidR="000226E4" w:rsidRPr="00E436C8" w:rsidRDefault="000226E4">
            <w:pPr>
              <w:spacing w:line="360" w:lineRule="exact"/>
              <w:jc w:val="center"/>
              <w:rPr>
                <w:szCs w:val="22"/>
              </w:rPr>
              <w:pPrChange w:id="2073" w:author="11046017_鄭兆媗" w:date="2024-03-25T20:51:00Z">
                <w:pPr/>
              </w:pPrChange>
            </w:pPr>
          </w:p>
        </w:tc>
        <w:tc>
          <w:tcPr>
            <w:tcW w:w="760" w:type="pct"/>
            <w:shd w:val="clear" w:color="auto" w:fill="auto"/>
            <w:vAlign w:val="center"/>
            <w:tcPrChange w:id="2074" w:author="11046017_鄭兆媗" w:date="2024-03-31T15:51:00Z">
              <w:tcPr>
                <w:tcW w:w="760" w:type="pct"/>
                <w:gridSpan w:val="2"/>
                <w:shd w:val="clear" w:color="auto" w:fill="auto"/>
              </w:tcPr>
            </w:tcPrChange>
          </w:tcPr>
          <w:p w14:paraId="170FDB57" w14:textId="77777777" w:rsidR="000226E4" w:rsidRPr="00E436C8" w:rsidRDefault="000226E4">
            <w:pPr>
              <w:spacing w:line="360" w:lineRule="exact"/>
              <w:jc w:val="center"/>
              <w:rPr>
                <w:szCs w:val="22"/>
              </w:rPr>
              <w:pPrChange w:id="2075" w:author="11046017_鄭兆媗" w:date="2024-03-25T20:51:00Z">
                <w:pPr/>
              </w:pPrChange>
            </w:pPr>
          </w:p>
        </w:tc>
        <w:tc>
          <w:tcPr>
            <w:tcW w:w="760" w:type="pct"/>
            <w:shd w:val="clear" w:color="auto" w:fill="auto"/>
            <w:vAlign w:val="center"/>
            <w:tcPrChange w:id="2076" w:author="11046017_鄭兆媗" w:date="2024-03-31T15:51:00Z">
              <w:tcPr>
                <w:tcW w:w="760" w:type="pct"/>
                <w:gridSpan w:val="2"/>
                <w:shd w:val="clear" w:color="auto" w:fill="auto"/>
              </w:tcPr>
            </w:tcPrChange>
          </w:tcPr>
          <w:p w14:paraId="565E4EB4" w14:textId="77777777" w:rsidR="000226E4" w:rsidRPr="00E436C8" w:rsidRDefault="000226E4">
            <w:pPr>
              <w:spacing w:line="360" w:lineRule="exact"/>
              <w:jc w:val="center"/>
              <w:rPr>
                <w:szCs w:val="22"/>
              </w:rPr>
              <w:pPrChange w:id="2077" w:author="11046017_鄭兆媗" w:date="2024-03-25T20:51:00Z">
                <w:pPr/>
              </w:pPrChange>
            </w:pPr>
          </w:p>
        </w:tc>
        <w:tc>
          <w:tcPr>
            <w:tcW w:w="756" w:type="pct"/>
            <w:shd w:val="clear" w:color="auto" w:fill="auto"/>
            <w:vAlign w:val="center"/>
            <w:tcPrChange w:id="2078" w:author="11046017_鄭兆媗" w:date="2024-03-31T15:51:00Z">
              <w:tcPr>
                <w:tcW w:w="756" w:type="pct"/>
                <w:shd w:val="clear" w:color="auto" w:fill="auto"/>
              </w:tcPr>
            </w:tcPrChange>
          </w:tcPr>
          <w:p w14:paraId="7AFE2EC5" w14:textId="77777777" w:rsidR="000226E4" w:rsidRPr="00E436C8" w:rsidRDefault="000226E4">
            <w:pPr>
              <w:spacing w:line="360" w:lineRule="exact"/>
              <w:jc w:val="center"/>
              <w:rPr>
                <w:szCs w:val="22"/>
              </w:rPr>
              <w:pPrChange w:id="2079" w:author="11046017_鄭兆媗" w:date="2024-03-25T20:51:00Z">
                <w:pPr/>
              </w:pPrChange>
            </w:pPr>
          </w:p>
        </w:tc>
      </w:tr>
      <w:tr w:rsidR="000226E4" w14:paraId="585EE520" w14:textId="77777777" w:rsidTr="00812B00">
        <w:trPr>
          <w:jc w:val="center"/>
          <w:trPrChange w:id="2080" w:author="11046017_鄭兆媗" w:date="2024-03-31T15:51:00Z">
            <w:trPr>
              <w:jc w:val="center"/>
            </w:trPr>
          </w:trPrChange>
        </w:trPr>
        <w:tc>
          <w:tcPr>
            <w:tcW w:w="453" w:type="pct"/>
            <w:vMerge/>
            <w:shd w:val="clear" w:color="auto" w:fill="auto"/>
            <w:textDirection w:val="tbRlV"/>
            <w:vAlign w:val="center"/>
            <w:tcPrChange w:id="2081" w:author="11046017_鄭兆媗" w:date="2024-03-31T15:51:00Z">
              <w:tcPr>
                <w:tcW w:w="454" w:type="pct"/>
                <w:gridSpan w:val="2"/>
                <w:vMerge/>
                <w:shd w:val="clear" w:color="auto" w:fill="auto"/>
                <w:textDirection w:val="tbRlV"/>
                <w:vAlign w:val="center"/>
              </w:tcPr>
            </w:tcPrChange>
          </w:tcPr>
          <w:p w14:paraId="5633171B" w14:textId="77777777" w:rsidR="000226E4" w:rsidRPr="00E436C8" w:rsidRDefault="000226E4">
            <w:pPr>
              <w:spacing w:line="360" w:lineRule="exact"/>
              <w:jc w:val="center"/>
              <w:rPr>
                <w:szCs w:val="22"/>
              </w:rPr>
              <w:pPrChange w:id="2082" w:author="11046017_鄭兆媗" w:date="2024-03-25T20:17:00Z">
                <w:pPr>
                  <w:ind w:left="113" w:right="113"/>
                  <w:jc w:val="center"/>
                </w:pPr>
              </w:pPrChange>
            </w:pPr>
          </w:p>
        </w:tc>
        <w:tc>
          <w:tcPr>
            <w:tcW w:w="1511" w:type="pct"/>
            <w:shd w:val="clear" w:color="auto" w:fill="auto"/>
            <w:vAlign w:val="center"/>
            <w:tcPrChange w:id="2083" w:author="11046017_鄭兆媗" w:date="2024-03-31T15:51:00Z">
              <w:tcPr>
                <w:tcW w:w="1510" w:type="pct"/>
                <w:gridSpan w:val="2"/>
                <w:shd w:val="clear" w:color="auto" w:fill="auto"/>
              </w:tcPr>
            </w:tcPrChange>
          </w:tcPr>
          <w:p w14:paraId="010A50C3" w14:textId="77777777" w:rsidR="000226E4" w:rsidRPr="00E436C8" w:rsidRDefault="000226E4">
            <w:pPr>
              <w:spacing w:line="360" w:lineRule="exact"/>
              <w:rPr>
                <w:szCs w:val="22"/>
              </w:rPr>
              <w:pPrChange w:id="2084" w:author="11046017_鄭兆媗" w:date="2024-03-25T20:51:00Z">
                <w:pPr/>
              </w:pPrChange>
            </w:pPr>
            <w:r w:rsidRPr="00E436C8">
              <w:rPr>
                <w:rFonts w:hint="eastAsia"/>
                <w:szCs w:val="22"/>
              </w:rPr>
              <w:t>第</w:t>
            </w:r>
            <w:r w:rsidRPr="00E436C8">
              <w:rPr>
                <w:rFonts w:hint="eastAsia"/>
                <w:szCs w:val="22"/>
              </w:rPr>
              <w:t>11</w:t>
            </w:r>
            <w:r w:rsidRPr="00E436C8">
              <w:rPr>
                <w:rFonts w:hint="eastAsia"/>
                <w:szCs w:val="22"/>
              </w:rPr>
              <w:t>章</w:t>
            </w:r>
            <w:r w:rsidRPr="00E436C8">
              <w:rPr>
                <w:rFonts w:hint="eastAsia"/>
                <w:szCs w:val="22"/>
              </w:rPr>
              <w:t xml:space="preserve"> </w:t>
            </w:r>
            <w:r w:rsidRPr="00E436C8">
              <w:rPr>
                <w:rFonts w:hint="eastAsia"/>
                <w:szCs w:val="22"/>
              </w:rPr>
              <w:t>操作手冊</w:t>
            </w:r>
          </w:p>
        </w:tc>
        <w:tc>
          <w:tcPr>
            <w:tcW w:w="759" w:type="pct"/>
            <w:shd w:val="clear" w:color="auto" w:fill="auto"/>
            <w:vAlign w:val="center"/>
            <w:tcPrChange w:id="2085" w:author="11046017_鄭兆媗" w:date="2024-03-31T15:51:00Z">
              <w:tcPr>
                <w:tcW w:w="759" w:type="pct"/>
                <w:gridSpan w:val="2"/>
                <w:shd w:val="clear" w:color="auto" w:fill="auto"/>
              </w:tcPr>
            </w:tcPrChange>
          </w:tcPr>
          <w:p w14:paraId="03C8F62D" w14:textId="77777777" w:rsidR="000226E4" w:rsidRPr="00E436C8" w:rsidRDefault="000226E4">
            <w:pPr>
              <w:spacing w:line="360" w:lineRule="exact"/>
              <w:jc w:val="center"/>
              <w:rPr>
                <w:szCs w:val="22"/>
              </w:rPr>
              <w:pPrChange w:id="2086" w:author="11046017_鄭兆媗" w:date="2024-03-25T20:51:00Z">
                <w:pPr/>
              </w:pPrChange>
            </w:pPr>
          </w:p>
        </w:tc>
        <w:tc>
          <w:tcPr>
            <w:tcW w:w="760" w:type="pct"/>
            <w:shd w:val="clear" w:color="auto" w:fill="auto"/>
            <w:vAlign w:val="center"/>
            <w:tcPrChange w:id="2087" w:author="11046017_鄭兆媗" w:date="2024-03-31T15:51:00Z">
              <w:tcPr>
                <w:tcW w:w="760" w:type="pct"/>
                <w:gridSpan w:val="2"/>
                <w:shd w:val="clear" w:color="auto" w:fill="auto"/>
              </w:tcPr>
            </w:tcPrChange>
          </w:tcPr>
          <w:p w14:paraId="4F98CBB4" w14:textId="77777777" w:rsidR="000226E4" w:rsidRPr="00E436C8" w:rsidRDefault="000226E4">
            <w:pPr>
              <w:spacing w:line="360" w:lineRule="exact"/>
              <w:jc w:val="center"/>
              <w:rPr>
                <w:szCs w:val="22"/>
              </w:rPr>
              <w:pPrChange w:id="2088" w:author="11046017_鄭兆媗" w:date="2024-03-25T20:51:00Z">
                <w:pPr/>
              </w:pPrChange>
            </w:pPr>
          </w:p>
        </w:tc>
        <w:tc>
          <w:tcPr>
            <w:tcW w:w="760" w:type="pct"/>
            <w:shd w:val="clear" w:color="auto" w:fill="auto"/>
            <w:vAlign w:val="center"/>
            <w:tcPrChange w:id="2089" w:author="11046017_鄭兆媗" w:date="2024-03-31T15:51:00Z">
              <w:tcPr>
                <w:tcW w:w="760" w:type="pct"/>
                <w:gridSpan w:val="2"/>
                <w:shd w:val="clear" w:color="auto" w:fill="auto"/>
              </w:tcPr>
            </w:tcPrChange>
          </w:tcPr>
          <w:p w14:paraId="33CB95EF" w14:textId="77777777" w:rsidR="000226E4" w:rsidRPr="00E436C8" w:rsidRDefault="000226E4">
            <w:pPr>
              <w:spacing w:line="360" w:lineRule="exact"/>
              <w:jc w:val="center"/>
              <w:rPr>
                <w:szCs w:val="22"/>
              </w:rPr>
              <w:pPrChange w:id="2090" w:author="11046017_鄭兆媗" w:date="2024-03-25T20:51:00Z">
                <w:pPr/>
              </w:pPrChange>
            </w:pPr>
          </w:p>
        </w:tc>
        <w:tc>
          <w:tcPr>
            <w:tcW w:w="756" w:type="pct"/>
            <w:shd w:val="clear" w:color="auto" w:fill="auto"/>
            <w:vAlign w:val="center"/>
            <w:tcPrChange w:id="2091" w:author="11046017_鄭兆媗" w:date="2024-03-31T15:51:00Z">
              <w:tcPr>
                <w:tcW w:w="756" w:type="pct"/>
                <w:shd w:val="clear" w:color="auto" w:fill="auto"/>
              </w:tcPr>
            </w:tcPrChange>
          </w:tcPr>
          <w:p w14:paraId="2443CEBD" w14:textId="77777777" w:rsidR="000226E4" w:rsidRPr="00E436C8" w:rsidRDefault="000226E4">
            <w:pPr>
              <w:spacing w:line="360" w:lineRule="exact"/>
              <w:jc w:val="center"/>
              <w:rPr>
                <w:szCs w:val="22"/>
              </w:rPr>
              <w:pPrChange w:id="2092" w:author="11046017_鄭兆媗" w:date="2024-03-25T20:51:00Z">
                <w:pPr/>
              </w:pPrChange>
            </w:pPr>
          </w:p>
        </w:tc>
      </w:tr>
      <w:tr w:rsidR="000226E4" w14:paraId="3B80180D" w14:textId="77777777" w:rsidTr="00812B00">
        <w:trPr>
          <w:jc w:val="center"/>
          <w:trPrChange w:id="2093" w:author="11046017_鄭兆媗" w:date="2024-03-31T15:51:00Z">
            <w:trPr>
              <w:jc w:val="center"/>
            </w:trPr>
          </w:trPrChange>
        </w:trPr>
        <w:tc>
          <w:tcPr>
            <w:tcW w:w="453" w:type="pct"/>
            <w:vMerge/>
            <w:shd w:val="clear" w:color="auto" w:fill="auto"/>
            <w:textDirection w:val="tbRlV"/>
            <w:vAlign w:val="center"/>
            <w:tcPrChange w:id="2094" w:author="11046017_鄭兆媗" w:date="2024-03-31T15:51:00Z">
              <w:tcPr>
                <w:tcW w:w="454" w:type="pct"/>
                <w:gridSpan w:val="2"/>
                <w:vMerge/>
                <w:shd w:val="clear" w:color="auto" w:fill="auto"/>
                <w:textDirection w:val="tbRlV"/>
                <w:vAlign w:val="center"/>
              </w:tcPr>
            </w:tcPrChange>
          </w:tcPr>
          <w:p w14:paraId="4B88ECDE" w14:textId="77777777" w:rsidR="000226E4" w:rsidRPr="00E436C8" w:rsidRDefault="000226E4">
            <w:pPr>
              <w:spacing w:line="360" w:lineRule="exact"/>
              <w:jc w:val="center"/>
              <w:rPr>
                <w:szCs w:val="22"/>
              </w:rPr>
              <w:pPrChange w:id="2095" w:author="11046017_鄭兆媗" w:date="2024-03-25T20:17:00Z">
                <w:pPr>
                  <w:ind w:left="113" w:right="113"/>
                  <w:jc w:val="center"/>
                </w:pPr>
              </w:pPrChange>
            </w:pPr>
          </w:p>
        </w:tc>
        <w:tc>
          <w:tcPr>
            <w:tcW w:w="1511" w:type="pct"/>
            <w:shd w:val="clear" w:color="auto" w:fill="auto"/>
            <w:vAlign w:val="center"/>
            <w:tcPrChange w:id="2096" w:author="11046017_鄭兆媗" w:date="2024-03-31T15:51:00Z">
              <w:tcPr>
                <w:tcW w:w="1510" w:type="pct"/>
                <w:gridSpan w:val="2"/>
                <w:shd w:val="clear" w:color="auto" w:fill="auto"/>
              </w:tcPr>
            </w:tcPrChange>
          </w:tcPr>
          <w:p w14:paraId="5EF3DE3B" w14:textId="77777777" w:rsidR="000226E4" w:rsidRPr="00E436C8" w:rsidRDefault="000226E4">
            <w:pPr>
              <w:spacing w:line="360" w:lineRule="exact"/>
              <w:rPr>
                <w:szCs w:val="22"/>
              </w:rPr>
              <w:pPrChange w:id="2097" w:author="11046017_鄭兆媗" w:date="2024-03-25T20:51:00Z">
                <w:pPr/>
              </w:pPrChange>
            </w:pPr>
            <w:r w:rsidRPr="00E436C8">
              <w:rPr>
                <w:rFonts w:hint="eastAsia"/>
                <w:szCs w:val="22"/>
              </w:rPr>
              <w:t>第</w:t>
            </w:r>
            <w:r w:rsidRPr="00E436C8">
              <w:rPr>
                <w:rFonts w:hint="eastAsia"/>
                <w:szCs w:val="22"/>
              </w:rPr>
              <w:t>12</w:t>
            </w:r>
            <w:r w:rsidRPr="00E436C8">
              <w:rPr>
                <w:rFonts w:hint="eastAsia"/>
                <w:szCs w:val="22"/>
              </w:rPr>
              <w:t>章</w:t>
            </w:r>
            <w:r w:rsidRPr="00E436C8">
              <w:rPr>
                <w:rFonts w:hint="eastAsia"/>
                <w:szCs w:val="22"/>
              </w:rPr>
              <w:t xml:space="preserve"> </w:t>
            </w:r>
            <w:r w:rsidRPr="00E436C8">
              <w:rPr>
                <w:rFonts w:hint="eastAsia"/>
                <w:szCs w:val="22"/>
              </w:rPr>
              <w:t>使用手冊</w:t>
            </w:r>
          </w:p>
        </w:tc>
        <w:tc>
          <w:tcPr>
            <w:tcW w:w="759" w:type="pct"/>
            <w:shd w:val="clear" w:color="auto" w:fill="auto"/>
            <w:vAlign w:val="center"/>
            <w:tcPrChange w:id="2098" w:author="11046017_鄭兆媗" w:date="2024-03-31T15:51:00Z">
              <w:tcPr>
                <w:tcW w:w="759" w:type="pct"/>
                <w:gridSpan w:val="2"/>
                <w:shd w:val="clear" w:color="auto" w:fill="auto"/>
              </w:tcPr>
            </w:tcPrChange>
          </w:tcPr>
          <w:p w14:paraId="4CA1789E" w14:textId="77777777" w:rsidR="000226E4" w:rsidRPr="00E436C8" w:rsidRDefault="000226E4">
            <w:pPr>
              <w:spacing w:line="360" w:lineRule="exact"/>
              <w:jc w:val="center"/>
              <w:rPr>
                <w:szCs w:val="22"/>
              </w:rPr>
              <w:pPrChange w:id="2099" w:author="11046017_鄭兆媗" w:date="2024-03-25T20:51:00Z">
                <w:pPr/>
              </w:pPrChange>
            </w:pPr>
          </w:p>
        </w:tc>
        <w:tc>
          <w:tcPr>
            <w:tcW w:w="760" w:type="pct"/>
            <w:shd w:val="clear" w:color="auto" w:fill="auto"/>
            <w:vAlign w:val="center"/>
            <w:tcPrChange w:id="2100" w:author="11046017_鄭兆媗" w:date="2024-03-31T15:51:00Z">
              <w:tcPr>
                <w:tcW w:w="760" w:type="pct"/>
                <w:gridSpan w:val="2"/>
                <w:shd w:val="clear" w:color="auto" w:fill="auto"/>
              </w:tcPr>
            </w:tcPrChange>
          </w:tcPr>
          <w:p w14:paraId="699D108D" w14:textId="77777777" w:rsidR="000226E4" w:rsidRPr="00E436C8" w:rsidRDefault="000226E4">
            <w:pPr>
              <w:spacing w:line="360" w:lineRule="exact"/>
              <w:jc w:val="center"/>
              <w:rPr>
                <w:szCs w:val="22"/>
              </w:rPr>
              <w:pPrChange w:id="2101" w:author="11046017_鄭兆媗" w:date="2024-03-25T20:51:00Z">
                <w:pPr/>
              </w:pPrChange>
            </w:pPr>
          </w:p>
        </w:tc>
        <w:tc>
          <w:tcPr>
            <w:tcW w:w="760" w:type="pct"/>
            <w:shd w:val="clear" w:color="auto" w:fill="auto"/>
            <w:vAlign w:val="center"/>
            <w:tcPrChange w:id="2102" w:author="11046017_鄭兆媗" w:date="2024-03-31T15:51:00Z">
              <w:tcPr>
                <w:tcW w:w="760" w:type="pct"/>
                <w:gridSpan w:val="2"/>
                <w:shd w:val="clear" w:color="auto" w:fill="auto"/>
              </w:tcPr>
            </w:tcPrChange>
          </w:tcPr>
          <w:p w14:paraId="4990D22E" w14:textId="77777777" w:rsidR="000226E4" w:rsidRPr="00E436C8" w:rsidRDefault="000226E4">
            <w:pPr>
              <w:spacing w:line="360" w:lineRule="exact"/>
              <w:jc w:val="center"/>
              <w:rPr>
                <w:szCs w:val="22"/>
              </w:rPr>
              <w:pPrChange w:id="2103" w:author="11046017_鄭兆媗" w:date="2024-03-25T20:51:00Z">
                <w:pPr/>
              </w:pPrChange>
            </w:pPr>
          </w:p>
        </w:tc>
        <w:tc>
          <w:tcPr>
            <w:tcW w:w="756" w:type="pct"/>
            <w:shd w:val="clear" w:color="auto" w:fill="auto"/>
            <w:vAlign w:val="center"/>
            <w:tcPrChange w:id="2104" w:author="11046017_鄭兆媗" w:date="2024-03-31T15:51:00Z">
              <w:tcPr>
                <w:tcW w:w="756" w:type="pct"/>
                <w:shd w:val="clear" w:color="auto" w:fill="auto"/>
              </w:tcPr>
            </w:tcPrChange>
          </w:tcPr>
          <w:p w14:paraId="53DC0A33" w14:textId="77777777" w:rsidR="000226E4" w:rsidRPr="00E436C8" w:rsidRDefault="000226E4">
            <w:pPr>
              <w:spacing w:line="360" w:lineRule="exact"/>
              <w:jc w:val="center"/>
              <w:rPr>
                <w:szCs w:val="22"/>
              </w:rPr>
              <w:pPrChange w:id="2105" w:author="11046017_鄭兆媗" w:date="2024-03-25T20:51:00Z">
                <w:pPr/>
              </w:pPrChange>
            </w:pPr>
          </w:p>
        </w:tc>
      </w:tr>
      <w:tr w:rsidR="000226E4" w14:paraId="76A6BC85" w14:textId="77777777" w:rsidTr="00812B00">
        <w:trPr>
          <w:trHeight w:val="536"/>
          <w:jc w:val="center"/>
          <w:trPrChange w:id="2106" w:author="11046017_鄭兆媗" w:date="2024-03-25T20:51:00Z">
            <w:trPr>
              <w:trHeight w:val="356"/>
              <w:jc w:val="center"/>
            </w:trPr>
          </w:trPrChange>
        </w:trPr>
        <w:tc>
          <w:tcPr>
            <w:tcW w:w="453" w:type="pct"/>
            <w:vMerge w:val="restart"/>
            <w:shd w:val="clear" w:color="auto" w:fill="auto"/>
            <w:textDirection w:val="tbRlV"/>
            <w:vAlign w:val="center"/>
            <w:tcPrChange w:id="2107" w:author="11046017_鄭兆媗" w:date="2024-03-25T20:51:00Z">
              <w:tcPr>
                <w:tcW w:w="461" w:type="pct"/>
                <w:gridSpan w:val="3"/>
                <w:vMerge w:val="restart"/>
                <w:shd w:val="clear" w:color="auto" w:fill="auto"/>
                <w:textDirection w:val="tbRlV"/>
                <w:vAlign w:val="center"/>
              </w:tcPr>
            </w:tcPrChange>
          </w:tcPr>
          <w:p w14:paraId="3C27762D" w14:textId="77777777" w:rsidR="000226E4" w:rsidRPr="00E436C8" w:rsidRDefault="000226E4">
            <w:pPr>
              <w:spacing w:line="360" w:lineRule="exact"/>
              <w:ind w:left="113" w:right="113"/>
              <w:jc w:val="center"/>
              <w:rPr>
                <w:szCs w:val="22"/>
              </w:rPr>
              <w:pPrChange w:id="2108" w:author="11046017_鄭兆媗" w:date="2024-03-25T20:17:00Z">
                <w:pPr>
                  <w:jc w:val="center"/>
                </w:pPr>
              </w:pPrChange>
            </w:pPr>
            <w:r w:rsidRPr="00E436C8">
              <w:rPr>
                <w:rFonts w:hint="eastAsia"/>
                <w:szCs w:val="22"/>
              </w:rPr>
              <w:lastRenderedPageBreak/>
              <w:t>報告</w:t>
            </w:r>
          </w:p>
        </w:tc>
        <w:tc>
          <w:tcPr>
            <w:tcW w:w="1511" w:type="pct"/>
            <w:shd w:val="clear" w:color="auto" w:fill="auto"/>
            <w:vAlign w:val="center"/>
            <w:tcPrChange w:id="2109" w:author="11046017_鄭兆媗" w:date="2024-03-25T20:51:00Z">
              <w:tcPr>
                <w:tcW w:w="1503" w:type="pct"/>
                <w:gridSpan w:val="2"/>
                <w:shd w:val="clear" w:color="auto" w:fill="auto"/>
                <w:vAlign w:val="center"/>
              </w:tcPr>
            </w:tcPrChange>
          </w:tcPr>
          <w:p w14:paraId="50ED72D0" w14:textId="77777777" w:rsidR="000226E4" w:rsidRPr="00E436C8" w:rsidRDefault="000226E4">
            <w:pPr>
              <w:spacing w:line="360" w:lineRule="exact"/>
              <w:rPr>
                <w:szCs w:val="22"/>
              </w:rPr>
              <w:pPrChange w:id="2110" w:author="11046017_鄭兆媗" w:date="2024-03-25T20:51:00Z">
                <w:pPr/>
              </w:pPrChange>
            </w:pPr>
            <w:r w:rsidRPr="00E436C8">
              <w:rPr>
                <w:rFonts w:hint="eastAsia"/>
                <w:szCs w:val="22"/>
              </w:rPr>
              <w:t>簡報製作</w:t>
            </w:r>
          </w:p>
        </w:tc>
        <w:tc>
          <w:tcPr>
            <w:tcW w:w="759" w:type="pct"/>
            <w:shd w:val="clear" w:color="auto" w:fill="auto"/>
            <w:vAlign w:val="center"/>
            <w:tcPrChange w:id="2111" w:author="11046017_鄭兆媗" w:date="2024-03-25T20:51:00Z">
              <w:tcPr>
                <w:tcW w:w="759" w:type="pct"/>
                <w:gridSpan w:val="2"/>
                <w:shd w:val="clear" w:color="auto" w:fill="auto"/>
              </w:tcPr>
            </w:tcPrChange>
          </w:tcPr>
          <w:p w14:paraId="405A86EE" w14:textId="2C76018E" w:rsidR="000226E4" w:rsidRPr="00E436C8" w:rsidRDefault="00323100">
            <w:pPr>
              <w:spacing w:line="360" w:lineRule="exact"/>
              <w:jc w:val="center"/>
              <w:rPr>
                <w:szCs w:val="22"/>
              </w:rPr>
              <w:pPrChange w:id="2112" w:author="11046017_鄭兆媗" w:date="2024-03-25T20:51:00Z">
                <w:pPr/>
              </w:pPrChange>
            </w:pPr>
            <w:ins w:id="2113" w:author="11046017_鄭兆媗" w:date="2024-03-29T12:28:00Z">
              <w:r w:rsidRPr="0075669A">
                <w:rPr>
                  <w:rFonts w:ascii="新細明體" w:eastAsia="新細明體" w:hAnsi="新細明體" w:cs="新細明體" w:hint="eastAsia"/>
                </w:rPr>
                <w:t>〇</w:t>
              </w:r>
            </w:ins>
          </w:p>
        </w:tc>
        <w:tc>
          <w:tcPr>
            <w:tcW w:w="760" w:type="pct"/>
            <w:shd w:val="clear" w:color="auto" w:fill="auto"/>
            <w:vAlign w:val="center"/>
            <w:tcPrChange w:id="2114" w:author="11046017_鄭兆媗" w:date="2024-03-25T20:51:00Z">
              <w:tcPr>
                <w:tcW w:w="760" w:type="pct"/>
                <w:gridSpan w:val="2"/>
                <w:shd w:val="clear" w:color="auto" w:fill="auto"/>
              </w:tcPr>
            </w:tcPrChange>
          </w:tcPr>
          <w:p w14:paraId="6BF72B7B" w14:textId="3C60815B" w:rsidR="000226E4" w:rsidRPr="00E436C8" w:rsidRDefault="00323100">
            <w:pPr>
              <w:spacing w:line="360" w:lineRule="exact"/>
              <w:jc w:val="center"/>
              <w:rPr>
                <w:szCs w:val="22"/>
              </w:rPr>
              <w:pPrChange w:id="2115" w:author="11046017_鄭兆媗" w:date="2024-03-25T20:51:00Z">
                <w:pPr/>
              </w:pPrChange>
            </w:pPr>
            <w:ins w:id="2116" w:author="11046017_鄭兆媗" w:date="2024-03-29T12:28:00Z">
              <w:r w:rsidRPr="00205A1F">
                <w:rPr>
                  <w:rFonts w:hint="eastAsia"/>
                </w:rPr>
                <w:t>●</w:t>
              </w:r>
            </w:ins>
          </w:p>
        </w:tc>
        <w:tc>
          <w:tcPr>
            <w:tcW w:w="760" w:type="pct"/>
            <w:shd w:val="clear" w:color="auto" w:fill="auto"/>
            <w:vAlign w:val="center"/>
            <w:tcPrChange w:id="2117" w:author="11046017_鄭兆媗" w:date="2024-03-25T20:51:00Z">
              <w:tcPr>
                <w:tcW w:w="760" w:type="pct"/>
                <w:shd w:val="clear" w:color="auto" w:fill="auto"/>
              </w:tcPr>
            </w:tcPrChange>
          </w:tcPr>
          <w:p w14:paraId="044BF16B" w14:textId="14B8583C" w:rsidR="000226E4" w:rsidRPr="00E436C8" w:rsidRDefault="000226E4">
            <w:pPr>
              <w:spacing w:line="360" w:lineRule="exact"/>
              <w:jc w:val="center"/>
              <w:rPr>
                <w:szCs w:val="22"/>
              </w:rPr>
              <w:pPrChange w:id="2118" w:author="11046017_鄭兆媗" w:date="2024-03-25T20:51:00Z">
                <w:pPr/>
              </w:pPrChange>
            </w:pPr>
          </w:p>
        </w:tc>
        <w:tc>
          <w:tcPr>
            <w:tcW w:w="756" w:type="pct"/>
            <w:shd w:val="clear" w:color="auto" w:fill="auto"/>
            <w:vAlign w:val="center"/>
            <w:tcPrChange w:id="2119" w:author="11046017_鄭兆媗" w:date="2024-03-25T20:51:00Z">
              <w:tcPr>
                <w:tcW w:w="756" w:type="pct"/>
                <w:shd w:val="clear" w:color="auto" w:fill="auto"/>
              </w:tcPr>
            </w:tcPrChange>
          </w:tcPr>
          <w:p w14:paraId="7079405A" w14:textId="374EE394" w:rsidR="000226E4" w:rsidRPr="00E436C8" w:rsidRDefault="005A7ED0">
            <w:pPr>
              <w:spacing w:line="360" w:lineRule="exact"/>
              <w:jc w:val="center"/>
              <w:rPr>
                <w:szCs w:val="22"/>
              </w:rPr>
              <w:pPrChange w:id="2120" w:author="11046017_鄭兆媗" w:date="2024-03-25T20:51:00Z">
                <w:pPr/>
              </w:pPrChange>
            </w:pPr>
            <w:ins w:id="2121" w:author="11046017_鄭兆媗" w:date="2024-03-29T14:51:00Z">
              <w:r w:rsidRPr="0075669A">
                <w:rPr>
                  <w:rFonts w:ascii="新細明體" w:eastAsia="新細明體" w:hAnsi="新細明體" w:cs="新細明體" w:hint="eastAsia"/>
                </w:rPr>
                <w:t>〇</w:t>
              </w:r>
            </w:ins>
          </w:p>
        </w:tc>
      </w:tr>
      <w:tr w:rsidR="00812B00" w14:paraId="29E11C0C" w14:textId="77777777" w:rsidTr="00812B00">
        <w:trPr>
          <w:trHeight w:val="400"/>
          <w:jc w:val="center"/>
          <w:ins w:id="2122" w:author="11046017_鄭兆媗" w:date="2024-03-31T15:49:00Z"/>
          <w:trPrChange w:id="2123" w:author="11046017_鄭兆媗" w:date="2024-03-31T15:50:00Z">
            <w:trPr>
              <w:trHeight w:val="490"/>
              <w:jc w:val="center"/>
            </w:trPr>
          </w:trPrChange>
        </w:trPr>
        <w:tc>
          <w:tcPr>
            <w:tcW w:w="453" w:type="pct"/>
            <w:vMerge/>
            <w:shd w:val="clear" w:color="auto" w:fill="auto"/>
            <w:textDirection w:val="tbRlV"/>
            <w:vAlign w:val="center"/>
            <w:tcPrChange w:id="2124" w:author="11046017_鄭兆媗" w:date="2024-03-31T15:50:00Z">
              <w:tcPr>
                <w:tcW w:w="453" w:type="pct"/>
                <w:vMerge/>
                <w:shd w:val="clear" w:color="auto" w:fill="auto"/>
                <w:textDirection w:val="tbRlV"/>
                <w:vAlign w:val="center"/>
              </w:tcPr>
            </w:tcPrChange>
          </w:tcPr>
          <w:p w14:paraId="7592D860" w14:textId="77777777" w:rsidR="00812B00" w:rsidRPr="00E436C8" w:rsidRDefault="00812B00">
            <w:pPr>
              <w:spacing w:line="360" w:lineRule="exact"/>
              <w:ind w:left="113" w:right="113"/>
              <w:jc w:val="center"/>
              <w:rPr>
                <w:ins w:id="2125" w:author="11046017_鄭兆媗" w:date="2024-03-31T15:49:00Z"/>
                <w:szCs w:val="22"/>
              </w:rPr>
              <w:pPrChange w:id="2126" w:author="11046017_鄭兆媗" w:date="2024-03-31T15:50:00Z">
                <w:pPr>
                  <w:spacing w:line="360" w:lineRule="exact"/>
                  <w:ind w:left="113" w:right="113"/>
                </w:pPr>
              </w:pPrChange>
            </w:pPr>
          </w:p>
        </w:tc>
        <w:tc>
          <w:tcPr>
            <w:tcW w:w="1511" w:type="pct"/>
            <w:shd w:val="clear" w:color="auto" w:fill="auto"/>
            <w:vAlign w:val="center"/>
            <w:tcPrChange w:id="2127" w:author="11046017_鄭兆媗" w:date="2024-03-31T15:50:00Z">
              <w:tcPr>
                <w:tcW w:w="1511" w:type="pct"/>
                <w:gridSpan w:val="3"/>
                <w:shd w:val="clear" w:color="auto" w:fill="auto"/>
                <w:vAlign w:val="center"/>
              </w:tcPr>
            </w:tcPrChange>
          </w:tcPr>
          <w:p w14:paraId="1D83E485" w14:textId="77777777" w:rsidR="00812B00" w:rsidRPr="00E436C8" w:rsidRDefault="00812B00">
            <w:pPr>
              <w:spacing w:line="360" w:lineRule="exact"/>
              <w:rPr>
                <w:ins w:id="2128" w:author="11046017_鄭兆媗" w:date="2024-03-31T15:49:00Z"/>
                <w:szCs w:val="22"/>
              </w:rPr>
              <w:pPrChange w:id="2129" w:author="11046017_鄭兆媗" w:date="2024-03-31T15:50:00Z">
                <w:pPr>
                  <w:spacing w:line="360" w:lineRule="exact"/>
                  <w:jc w:val="left"/>
                </w:pPr>
              </w:pPrChange>
            </w:pPr>
          </w:p>
        </w:tc>
        <w:tc>
          <w:tcPr>
            <w:tcW w:w="759" w:type="pct"/>
            <w:shd w:val="clear" w:color="auto" w:fill="auto"/>
            <w:vAlign w:val="center"/>
            <w:tcPrChange w:id="2130" w:author="11046017_鄭兆媗" w:date="2024-03-31T15:50:00Z">
              <w:tcPr>
                <w:tcW w:w="759" w:type="pct"/>
                <w:gridSpan w:val="2"/>
                <w:shd w:val="clear" w:color="auto" w:fill="auto"/>
              </w:tcPr>
            </w:tcPrChange>
          </w:tcPr>
          <w:p w14:paraId="67E28FB7" w14:textId="77777777" w:rsidR="00812B00" w:rsidRPr="008E1EC9" w:rsidRDefault="00812B00" w:rsidP="00812B00">
            <w:pPr>
              <w:spacing w:line="360" w:lineRule="exact"/>
              <w:jc w:val="center"/>
              <w:rPr>
                <w:ins w:id="2131" w:author="11046017_鄭兆媗" w:date="2024-03-31T15:49:00Z"/>
                <w:rFonts w:cs="新細明體"/>
              </w:rPr>
            </w:pPr>
          </w:p>
        </w:tc>
        <w:tc>
          <w:tcPr>
            <w:tcW w:w="760" w:type="pct"/>
            <w:shd w:val="clear" w:color="auto" w:fill="auto"/>
            <w:vAlign w:val="center"/>
            <w:tcPrChange w:id="2132" w:author="11046017_鄭兆媗" w:date="2024-03-31T15:50:00Z">
              <w:tcPr>
                <w:tcW w:w="760" w:type="pct"/>
                <w:gridSpan w:val="2"/>
                <w:shd w:val="clear" w:color="auto" w:fill="auto"/>
              </w:tcPr>
            </w:tcPrChange>
          </w:tcPr>
          <w:p w14:paraId="79B051AB" w14:textId="77777777" w:rsidR="00812B00" w:rsidRPr="00205A1F" w:rsidRDefault="00812B00" w:rsidP="00812B00">
            <w:pPr>
              <w:spacing w:line="360" w:lineRule="exact"/>
              <w:jc w:val="center"/>
              <w:rPr>
                <w:ins w:id="2133" w:author="11046017_鄭兆媗" w:date="2024-03-31T15:49:00Z"/>
              </w:rPr>
            </w:pPr>
          </w:p>
        </w:tc>
        <w:tc>
          <w:tcPr>
            <w:tcW w:w="760" w:type="pct"/>
            <w:shd w:val="clear" w:color="auto" w:fill="auto"/>
            <w:vAlign w:val="center"/>
            <w:tcPrChange w:id="2134" w:author="11046017_鄭兆媗" w:date="2024-03-31T15:50:00Z">
              <w:tcPr>
                <w:tcW w:w="760" w:type="pct"/>
                <w:gridSpan w:val="2"/>
                <w:shd w:val="clear" w:color="auto" w:fill="auto"/>
              </w:tcPr>
            </w:tcPrChange>
          </w:tcPr>
          <w:p w14:paraId="7C3A066D" w14:textId="77777777" w:rsidR="00812B00" w:rsidRPr="00E436C8" w:rsidRDefault="00812B00" w:rsidP="00812B00">
            <w:pPr>
              <w:spacing w:line="360" w:lineRule="exact"/>
              <w:jc w:val="center"/>
              <w:rPr>
                <w:ins w:id="2135" w:author="11046017_鄭兆媗" w:date="2024-03-31T15:49:00Z"/>
                <w:szCs w:val="22"/>
              </w:rPr>
            </w:pPr>
          </w:p>
        </w:tc>
        <w:tc>
          <w:tcPr>
            <w:tcW w:w="756" w:type="pct"/>
            <w:shd w:val="clear" w:color="auto" w:fill="auto"/>
            <w:vAlign w:val="center"/>
            <w:tcPrChange w:id="2136" w:author="11046017_鄭兆媗" w:date="2024-03-31T15:50:00Z">
              <w:tcPr>
                <w:tcW w:w="756" w:type="pct"/>
                <w:shd w:val="clear" w:color="auto" w:fill="auto"/>
              </w:tcPr>
            </w:tcPrChange>
          </w:tcPr>
          <w:p w14:paraId="591586CC" w14:textId="77777777" w:rsidR="00812B00" w:rsidRPr="008E1EC9" w:rsidRDefault="00812B00" w:rsidP="00812B00">
            <w:pPr>
              <w:spacing w:line="360" w:lineRule="exact"/>
              <w:jc w:val="center"/>
              <w:rPr>
                <w:ins w:id="2137" w:author="11046017_鄭兆媗" w:date="2024-03-31T15:49:00Z"/>
                <w:rFonts w:cs="新細明體"/>
              </w:rPr>
            </w:pPr>
          </w:p>
        </w:tc>
      </w:tr>
    </w:tbl>
    <w:p w14:paraId="759B3605" w14:textId="7A3C0290" w:rsidR="00DF044C" w:rsidRPr="003E7632" w:rsidRDefault="000071FB" w:rsidP="000071FB">
      <w:pPr>
        <w:jc w:val="right"/>
        <w:rPr>
          <w:del w:id="2138" w:author="11046017_鄭兆媗" w:date="2024-03-31T16:34:00Z"/>
          <w:rPrChange w:id="2139" w:author="11046014_劉育彤" w:date="2024-03-25T20:17:00Z">
            <w:rPr>
              <w:del w:id="2140" w:author="11046017_鄭兆媗" w:date="2024-03-31T16:34:00Z"/>
              <w:rFonts w:ascii="標楷體" w:hAnsi="標楷體"/>
            </w:rPr>
          </w:rPrChange>
        </w:rPr>
      </w:pPr>
      <w:ins w:id="2141" w:author="11046017_鄭兆媗" w:date="2024-03-29T12:35:00Z">
        <w:r w:rsidRPr="000071FB">
          <w:rPr>
            <w:rFonts w:hint="eastAsia"/>
          </w:rPr>
          <w:t>●</w:t>
        </w:r>
        <w:r w:rsidRPr="000071FB">
          <w:rPr>
            <w:rFonts w:hint="eastAsia"/>
          </w:rPr>
          <w:t>:</w:t>
        </w:r>
        <w:r w:rsidRPr="000071FB">
          <w:rPr>
            <w:rFonts w:hint="eastAsia"/>
          </w:rPr>
          <w:t>主要負責人</w:t>
        </w:r>
        <w:r w:rsidRPr="000071FB">
          <w:rPr>
            <w:rFonts w:hint="eastAsia"/>
          </w:rPr>
          <w:t xml:space="preserve"> </w:t>
        </w:r>
        <w:r w:rsidRPr="000071FB">
          <w:rPr>
            <w:rFonts w:hint="eastAsia"/>
          </w:rPr>
          <w:t>○</w:t>
        </w:r>
        <w:r w:rsidRPr="000071FB">
          <w:rPr>
            <w:rFonts w:hint="eastAsia"/>
          </w:rPr>
          <w:t>:</w:t>
        </w:r>
        <w:r w:rsidRPr="000071FB">
          <w:rPr>
            <w:rFonts w:hint="eastAsia"/>
          </w:rPr>
          <w:t>次要負責人</w:t>
        </w:r>
        <w:r w:rsidRPr="000071FB">
          <w:cr/>
        </w:r>
      </w:ins>
      <w:del w:id="2142" w:author="11046017_鄭兆媗" w:date="2024-03-29T12:35:00Z">
        <w:r w:rsidR="003267ED" w:rsidRPr="003E7632">
          <w:rPr>
            <w:rFonts w:hint="eastAsia"/>
            <w:rPrChange w:id="2143" w:author="11046014_劉育彤" w:date="2024-03-25T20:17:00Z">
              <w:rPr>
                <w:rFonts w:ascii="標楷體" w:hAnsi="標楷體" w:hint="eastAsia"/>
              </w:rPr>
            </w:rPrChange>
          </w:rPr>
          <w:delText>註</w:delText>
        </w:r>
        <w:r w:rsidR="003267ED" w:rsidRPr="003E7632">
          <w:rPr>
            <w:rPrChange w:id="2144" w:author="11046014_劉育彤" w:date="2024-03-25T20:17:00Z">
              <w:rPr>
                <w:rFonts w:ascii="標楷體" w:hAnsi="標楷體"/>
              </w:rPr>
            </w:rPrChange>
          </w:rPr>
          <w:delText>：</w:delText>
        </w:r>
        <w:r w:rsidR="003267ED" w:rsidRPr="003E7632">
          <w:rPr>
            <w:rFonts w:hint="eastAsia"/>
            <w:bdr w:val="single" w:sz="4" w:space="0" w:color="auto"/>
            <w:rPrChange w:id="2145" w:author="11046014_劉育彤" w:date="2024-03-25T20:17:00Z">
              <w:rPr>
                <w:rFonts w:ascii="標楷體" w:hAnsi="標楷體" w:hint="eastAsia"/>
                <w:bdr w:val="single" w:sz="4" w:space="0" w:color="auto"/>
              </w:rPr>
            </w:rPrChange>
          </w:rPr>
          <w:delText>後</w:delText>
        </w:r>
        <w:r w:rsidR="003267ED" w:rsidRPr="003E7632">
          <w:rPr>
            <w:bdr w:val="single" w:sz="4" w:space="0" w:color="auto"/>
            <w:rPrChange w:id="2146" w:author="11046014_劉育彤" w:date="2024-03-25T20:17:00Z">
              <w:rPr>
                <w:rFonts w:ascii="標楷體" w:hAnsi="標楷體"/>
                <w:bdr w:val="single" w:sz="4" w:space="0" w:color="auto"/>
              </w:rPr>
            </w:rPrChange>
          </w:rPr>
          <w:delText>端</w:delText>
        </w:r>
        <w:r w:rsidR="003267ED" w:rsidRPr="003E7632">
          <w:rPr>
            <w:rFonts w:hint="eastAsia"/>
            <w:bdr w:val="single" w:sz="4" w:space="0" w:color="auto"/>
            <w:rPrChange w:id="2147" w:author="11046014_劉育彤" w:date="2024-03-25T20:17:00Z">
              <w:rPr>
                <w:rFonts w:ascii="標楷體" w:hAnsi="標楷體" w:hint="eastAsia"/>
                <w:bdr w:val="single" w:sz="4" w:space="0" w:color="auto"/>
              </w:rPr>
            </w:rPrChange>
          </w:rPr>
          <w:delText>開</w:delText>
        </w:r>
        <w:r w:rsidR="003267ED" w:rsidRPr="003E7632">
          <w:rPr>
            <w:bdr w:val="single" w:sz="4" w:space="0" w:color="auto"/>
            <w:rPrChange w:id="2148" w:author="11046014_劉育彤" w:date="2024-03-25T20:17:00Z">
              <w:rPr>
                <w:rFonts w:ascii="標楷體" w:hAnsi="標楷體"/>
                <w:bdr w:val="single" w:sz="4" w:space="0" w:color="auto"/>
              </w:rPr>
            </w:rPrChange>
          </w:rPr>
          <w:delText>發</w:delText>
        </w:r>
        <w:r w:rsidR="00B9296B" w:rsidRPr="003E7632">
          <w:rPr>
            <w:rFonts w:hint="eastAsia"/>
            <w:rPrChange w:id="2149" w:author="11046014_劉育彤" w:date="2024-03-25T20:17:00Z">
              <w:rPr>
                <w:rFonts w:ascii="標楷體" w:hAnsi="標楷體" w:hint="eastAsia"/>
              </w:rPr>
            </w:rPrChange>
          </w:rPr>
          <w:delText>、</w:delText>
        </w:r>
        <w:r w:rsidR="003267ED" w:rsidRPr="003E7632">
          <w:rPr>
            <w:bdr w:val="single" w:sz="4" w:space="0" w:color="auto"/>
            <w:rPrChange w:id="2150" w:author="11046014_劉育彤" w:date="2024-03-25T20:17:00Z">
              <w:rPr>
                <w:rFonts w:ascii="標楷體" w:hAnsi="標楷體"/>
                <w:bdr w:val="single" w:sz="4" w:space="0" w:color="auto"/>
              </w:rPr>
            </w:rPrChange>
          </w:rPr>
          <w:delText>前端開發</w:delText>
        </w:r>
        <w:r w:rsidR="00B9296B" w:rsidRPr="003E7632">
          <w:rPr>
            <w:rFonts w:hint="eastAsia"/>
            <w:rPrChange w:id="2151" w:author="11046014_劉育彤" w:date="2024-03-25T20:17:00Z">
              <w:rPr>
                <w:rFonts w:ascii="標楷體" w:hAnsi="標楷體" w:hint="eastAsia"/>
              </w:rPr>
            </w:rPrChange>
          </w:rPr>
          <w:delText>及</w:delText>
        </w:r>
        <w:r w:rsidR="00B9296B" w:rsidRPr="003E7632">
          <w:rPr>
            <w:bdr w:val="single" w:sz="4" w:space="0" w:color="auto"/>
            <w:rPrChange w:id="2152" w:author="11046014_劉育彤" w:date="2024-03-25T20:17:00Z">
              <w:rPr>
                <w:rFonts w:ascii="標楷體" w:hAnsi="標楷體"/>
                <w:bdr w:val="single" w:sz="4" w:space="0" w:color="auto"/>
              </w:rPr>
            </w:rPrChange>
          </w:rPr>
          <w:delText>美術設</w:delText>
        </w:r>
        <w:r w:rsidR="00B9296B" w:rsidRPr="003E7632">
          <w:rPr>
            <w:rFonts w:hint="eastAsia"/>
            <w:bdr w:val="single" w:sz="4" w:space="0" w:color="auto"/>
            <w:rPrChange w:id="2153" w:author="11046014_劉育彤" w:date="2024-03-25T20:17:00Z">
              <w:rPr>
                <w:rFonts w:ascii="標楷體" w:hAnsi="標楷體" w:hint="eastAsia"/>
                <w:bdr w:val="single" w:sz="4" w:space="0" w:color="auto"/>
              </w:rPr>
            </w:rPrChange>
          </w:rPr>
          <w:delText>計</w:delText>
        </w:r>
        <w:r w:rsidR="003267ED" w:rsidRPr="003E7632">
          <w:rPr>
            <w:rPrChange w:id="2154" w:author="11046014_劉育彤" w:date="2024-03-25T20:17:00Z">
              <w:rPr>
                <w:rFonts w:ascii="標楷體" w:hAnsi="標楷體"/>
              </w:rPr>
            </w:rPrChange>
          </w:rPr>
          <w:delText>視各組專題</w:delText>
        </w:r>
        <w:r w:rsidR="004A13E3" w:rsidRPr="003E7632">
          <w:rPr>
            <w:rFonts w:hint="eastAsia"/>
            <w:rPrChange w:id="2155" w:author="11046014_劉育彤" w:date="2024-03-25T20:17:00Z">
              <w:rPr>
                <w:rFonts w:ascii="標楷體" w:hAnsi="標楷體" w:hint="eastAsia"/>
              </w:rPr>
            </w:rPrChange>
          </w:rPr>
          <w:delText>功</w:delText>
        </w:r>
        <w:r w:rsidR="004A13E3" w:rsidRPr="003E7632">
          <w:rPr>
            <w:rPrChange w:id="2156" w:author="11046014_劉育彤" w:date="2024-03-25T20:17:00Z">
              <w:rPr>
                <w:rFonts w:ascii="標楷體" w:hAnsi="標楷體"/>
              </w:rPr>
            </w:rPrChange>
          </w:rPr>
          <w:delText>能</w:delText>
        </w:r>
        <w:r w:rsidR="008B4A3E" w:rsidRPr="003E7632">
          <w:rPr>
            <w:rFonts w:hint="eastAsia"/>
            <w:rPrChange w:id="2157" w:author="11046014_劉育彤" w:date="2024-03-25T20:17:00Z">
              <w:rPr>
                <w:rFonts w:ascii="標楷體" w:hAnsi="標楷體" w:hint="eastAsia"/>
              </w:rPr>
            </w:rPrChange>
          </w:rPr>
          <w:delText>新</w:delText>
        </w:r>
        <w:r w:rsidR="003267ED" w:rsidRPr="003E7632">
          <w:rPr>
            <w:rFonts w:hint="eastAsia"/>
            <w:rPrChange w:id="2158" w:author="11046014_劉育彤" w:date="2024-03-25T20:17:00Z">
              <w:rPr>
                <w:rFonts w:ascii="標楷體" w:hAnsi="標楷體" w:hint="eastAsia"/>
              </w:rPr>
            </w:rPrChange>
          </w:rPr>
          <w:delText>增</w:delText>
        </w:r>
        <w:r w:rsidR="0001544C" w:rsidRPr="003E7632">
          <w:rPr>
            <w:rFonts w:hint="eastAsia"/>
            <w:rPrChange w:id="2159" w:author="11046014_劉育彤" w:date="2024-03-25T20:17:00Z">
              <w:rPr>
                <w:rFonts w:ascii="標楷體" w:hAnsi="標楷體" w:hint="eastAsia"/>
              </w:rPr>
            </w:rPrChange>
          </w:rPr>
          <w:delText>項</w:delText>
        </w:r>
        <w:r w:rsidR="0001544C" w:rsidRPr="003E7632">
          <w:rPr>
            <w:rPrChange w:id="2160" w:author="11046014_劉育彤" w:date="2024-03-25T20:17:00Z">
              <w:rPr>
                <w:rFonts w:ascii="標楷體" w:hAnsi="標楷體"/>
              </w:rPr>
            </w:rPrChange>
          </w:rPr>
          <w:delText>目</w:delText>
        </w:r>
        <w:r w:rsidR="003267ED" w:rsidRPr="003E7632">
          <w:rPr>
            <w:rPrChange w:id="2161" w:author="11046014_劉育彤" w:date="2024-03-25T20:17:00Z">
              <w:rPr>
                <w:rFonts w:ascii="標楷體" w:hAnsi="標楷體"/>
              </w:rPr>
            </w:rPrChange>
          </w:rPr>
          <w:delText>，</w:delText>
        </w:r>
        <w:r w:rsidR="003267ED" w:rsidRPr="003E7632">
          <w:rPr>
            <w:u w:val="single"/>
            <w:rPrChange w:id="2162" w:author="11046014_劉育彤" w:date="2024-03-25T20:17:00Z">
              <w:rPr>
                <w:rFonts w:ascii="標楷體" w:hAnsi="標楷體"/>
                <w:u w:val="single"/>
              </w:rPr>
            </w:rPrChange>
          </w:rPr>
          <w:delText>文件撰</w:delText>
        </w:r>
        <w:r w:rsidR="003267ED" w:rsidRPr="003E7632">
          <w:rPr>
            <w:rFonts w:hint="eastAsia"/>
            <w:u w:val="single"/>
            <w:rPrChange w:id="2163" w:author="11046014_劉育彤" w:date="2024-03-25T20:17:00Z">
              <w:rPr>
                <w:rFonts w:ascii="標楷體" w:hAnsi="標楷體" w:hint="eastAsia"/>
                <w:u w:val="single"/>
              </w:rPr>
            </w:rPrChange>
          </w:rPr>
          <w:delText>寫</w:delText>
        </w:r>
        <w:r w:rsidR="003267ED" w:rsidRPr="003E7632">
          <w:rPr>
            <w:rPrChange w:id="2164" w:author="11046014_劉育彤" w:date="2024-03-25T20:17:00Z">
              <w:rPr>
                <w:rFonts w:ascii="標楷體" w:hAnsi="標楷體"/>
              </w:rPr>
            </w:rPrChange>
          </w:rPr>
          <w:delText>及</w:delText>
        </w:r>
        <w:r w:rsidR="003267ED" w:rsidRPr="003E7632">
          <w:rPr>
            <w:u w:val="single"/>
            <w:rPrChange w:id="2165" w:author="11046014_劉育彤" w:date="2024-03-25T20:17:00Z">
              <w:rPr>
                <w:rFonts w:ascii="標楷體" w:hAnsi="標楷體"/>
                <w:u w:val="single"/>
              </w:rPr>
            </w:rPrChange>
          </w:rPr>
          <w:delText>報告</w:delText>
        </w:r>
        <w:r w:rsidR="003267ED" w:rsidRPr="003E7632">
          <w:rPr>
            <w:rFonts w:hint="eastAsia"/>
            <w:rPrChange w:id="2166" w:author="11046014_劉育彤" w:date="2024-03-25T20:17:00Z">
              <w:rPr>
                <w:rFonts w:ascii="標楷體" w:hAnsi="標楷體" w:hint="eastAsia"/>
              </w:rPr>
            </w:rPrChange>
          </w:rPr>
          <w:delText>則</w:delText>
        </w:r>
        <w:r w:rsidR="003267ED" w:rsidRPr="003E7632">
          <w:rPr>
            <w:rPrChange w:id="2167" w:author="11046014_劉育彤" w:date="2024-03-25T20:17:00Z">
              <w:rPr>
                <w:rFonts w:ascii="標楷體" w:hAnsi="標楷體"/>
              </w:rPr>
            </w:rPrChange>
          </w:rPr>
          <w:delText>應固定</w:delText>
        </w:r>
        <w:r w:rsidR="003267ED" w:rsidRPr="003E7632">
          <w:rPr>
            <w:rFonts w:hint="eastAsia"/>
            <w:rPrChange w:id="2168" w:author="11046014_劉育彤" w:date="2024-03-25T20:17:00Z">
              <w:rPr>
                <w:rFonts w:ascii="標楷體" w:hAnsi="標楷體" w:hint="eastAsia"/>
              </w:rPr>
            </w:rPrChange>
          </w:rPr>
          <w:delText>欄位</w:delText>
        </w:r>
      </w:del>
    </w:p>
    <w:p w14:paraId="5E7459D2" w14:textId="3602494E" w:rsidR="00DF044C" w:rsidRDefault="00DF044C">
      <w:pPr>
        <w:jc w:val="right"/>
        <w:rPr>
          <w:ins w:id="2169" w:author="11046017_鄭兆媗" w:date="2024-03-25T23:42:00Z"/>
          <w:sz w:val="32"/>
        </w:rPr>
        <w:pPrChange w:id="2170" w:author="11046017_鄭兆媗" w:date="2024-03-25T20:17:00Z">
          <w:pPr>
            <w:jc w:val="center"/>
          </w:pPr>
        </w:pPrChange>
      </w:pPr>
      <w:del w:id="2171" w:author="11046017_鄭兆媗" w:date="2024-03-31T16:34:00Z">
        <w:r w:rsidRPr="003E7632">
          <w:rPr>
            <w:rPrChange w:id="2172" w:author="11046014_劉育彤" w:date="2024-03-25T20:17:00Z">
              <w:rPr>
                <w:rFonts w:ascii="標楷體" w:hAnsi="標楷體"/>
              </w:rPr>
            </w:rPrChange>
          </w:rPr>
          <w:br w:type="page"/>
        </w:r>
      </w:del>
      <w:del w:id="2173" w:author="11046017_鄭兆媗" w:date="2024-03-25T23:42:00Z">
        <w:r w:rsidRPr="001023F5">
          <w:rPr>
            <w:rFonts w:hint="eastAsia"/>
            <w:sz w:val="32"/>
            <w:rPrChange w:id="2174" w:author="11046017_鄭兆媗" w:date="2024-03-25T23:41:00Z">
              <w:rPr>
                <w:rFonts w:hint="eastAsia"/>
                <w:b/>
                <w:color w:val="FF0000"/>
                <w:sz w:val="32"/>
              </w:rPr>
            </w:rPrChange>
          </w:rPr>
          <w:delText>專題成果工作內容與貢獻度表</w:delText>
        </w:r>
      </w:del>
    </w:p>
    <w:p w14:paraId="580FB5E8" w14:textId="56AEFA85" w:rsidR="001023F5" w:rsidRDefault="00896D7A">
      <w:pPr>
        <w:pStyle w:val="2"/>
        <w:rPr>
          <w:ins w:id="2175" w:author="11046017_鄭兆媗" w:date="2024-03-25T23:41:00Z"/>
        </w:rPr>
        <w:pPrChange w:id="2176" w:author="11046021_蔡元振" w:date="2024-03-26T14:25:00Z">
          <w:pPr/>
        </w:pPrChange>
      </w:pPr>
      <w:r>
        <w:rPr>
          <w:rFonts w:hint="eastAsia"/>
        </w:rPr>
        <w:t xml:space="preserve"> </w:t>
      </w:r>
      <w:bookmarkStart w:id="2177" w:name="_Toc166433946"/>
      <w:ins w:id="2178" w:author="11046017_鄭兆媗" w:date="2024-03-25T23:42:00Z">
        <w:r>
          <w:rPr>
            <w:rFonts w:hint="eastAsia"/>
          </w:rPr>
          <w:t>專題成果工作內容與貢獻度表</w:t>
        </w:r>
      </w:ins>
      <w:bookmarkEnd w:id="2177"/>
    </w:p>
    <w:p w14:paraId="79AA4451" w14:textId="66BE6290" w:rsidR="001023F5" w:rsidRPr="001023F5" w:rsidDel="001023F5" w:rsidRDefault="001023F5">
      <w:pPr>
        <w:rPr>
          <w:del w:id="2179" w:author="11046017_鄭兆媗" w:date="2024-03-25T23:41:00Z"/>
          <w:bCs/>
          <w:color w:val="FF0000"/>
          <w:sz w:val="32"/>
          <w:rPrChange w:id="2180" w:author="11046017_鄭兆媗" w:date="2024-03-25T23:41:00Z">
            <w:rPr>
              <w:del w:id="2181" w:author="11046017_鄭兆媗" w:date="2024-03-25T23:41:00Z"/>
              <w:b/>
              <w:color w:val="FF0000"/>
              <w:sz w:val="32"/>
            </w:rPr>
          </w:rPrChange>
        </w:rPr>
        <w:pPrChange w:id="2182" w:author="11046017_鄭兆媗" w:date="2024-03-25T17:26:00Z">
          <w:pPr>
            <w:jc w:val="center"/>
          </w:pPr>
        </w:pPrChange>
      </w:pPr>
    </w:p>
    <w:p w14:paraId="30A6BECF" w14:textId="77777777" w:rsidR="00DF044C" w:rsidRPr="004D343C" w:rsidRDefault="00DF044C" w:rsidP="00DF044C">
      <w:pPr>
        <w:rPr>
          <w:del w:id="2183" w:author="11046017_鄭兆媗" w:date="2024-03-25T23:41:00Z"/>
          <w:b/>
          <w:color w:val="FF0000"/>
        </w:rPr>
      </w:pPr>
      <w:del w:id="2184" w:author="11046017_鄭兆媗" w:date="2024-03-25T23:41:00Z">
        <w:r w:rsidRPr="004D343C">
          <w:rPr>
            <w:rFonts w:hint="eastAsia"/>
            <w:b/>
            <w:color w:val="FF0000"/>
          </w:rPr>
          <w:delText>本組成員之工作內容與貢獻度</w:delText>
        </w:r>
        <w:r w:rsidRPr="004D343C">
          <w:rPr>
            <w:rFonts w:hint="eastAsia"/>
            <w:b/>
            <w:color w:val="FF0000"/>
          </w:rPr>
          <w:delText>(</w:delText>
        </w:r>
        <w:r w:rsidRPr="004D343C">
          <w:rPr>
            <w:rFonts w:hint="eastAsia"/>
            <w:b/>
            <w:color w:val="FF0000"/>
          </w:rPr>
          <w:delText>加總為</w:delText>
        </w:r>
        <w:r w:rsidRPr="004D343C">
          <w:rPr>
            <w:rFonts w:hint="eastAsia"/>
            <w:b/>
            <w:color w:val="FF0000"/>
          </w:rPr>
          <w:delText>100%)</w:delText>
        </w:r>
        <w:r w:rsidRPr="004D343C">
          <w:rPr>
            <w:rFonts w:hint="eastAsia"/>
            <w:b/>
            <w:color w:val="FF0000"/>
          </w:rPr>
          <w:delText>，請依組員人數自行調整欄位</w:delText>
        </w:r>
      </w:del>
    </w:p>
    <w:p w14:paraId="290EF346" w14:textId="1BA935C0" w:rsidR="00C447B9" w:rsidRDefault="00C447B9">
      <w:pPr>
        <w:pStyle w:val="af0"/>
        <w:jc w:val="center"/>
        <w:rPr>
          <w:ins w:id="2185" w:author="11046017_鄭兆媗" w:date="2024-03-25T23:40:00Z"/>
        </w:rPr>
        <w:pPrChange w:id="2186" w:author="11046017_鄭兆媗" w:date="2024-03-25T23:41:00Z">
          <w:pPr/>
        </w:pPrChange>
      </w:pPr>
      <w:bookmarkStart w:id="2187" w:name="_Hlk166187595"/>
      <w:bookmarkStart w:id="2188" w:name="_Toc162302672"/>
      <w:proofErr w:type="gramStart"/>
      <w:ins w:id="2189" w:author="11046017_鄭兆媗" w:date="2024-03-25T23:41:00Z">
        <w:r>
          <w:rPr>
            <w:rFonts w:hint="eastAsia"/>
            <w:lang w:eastAsia="zh-TW"/>
          </w:rPr>
          <w:t>▼</w:t>
        </w:r>
      </w:ins>
      <w:bookmarkEnd w:id="2187"/>
      <w:proofErr w:type="gramEnd"/>
      <w:ins w:id="2190" w:author="11046017_鄭兆媗" w:date="2024-03-25T23:40:00Z">
        <w:r>
          <w:rPr>
            <w:rFonts w:hint="eastAsia"/>
            <w:lang w:eastAsia="zh-TW"/>
          </w:rPr>
          <w:t>表</w:t>
        </w:r>
        <w:r>
          <w:rPr>
            <w:rFonts w:hint="eastAsia"/>
            <w:lang w:eastAsia="zh-TW"/>
          </w:rPr>
          <w:t xml:space="preserve"> </w:t>
        </w:r>
      </w:ins>
      <w:r w:rsidR="009C5D48">
        <w:rPr>
          <w:lang w:eastAsia="zh-TW"/>
        </w:rPr>
        <w:fldChar w:fldCharType="begin"/>
      </w:r>
      <w:r w:rsidR="009C5D48">
        <w:rPr>
          <w:lang w:eastAsia="zh-TW"/>
        </w:rPr>
        <w:instrText xml:space="preserve"> </w:instrText>
      </w:r>
      <w:r w:rsidR="009C5D48">
        <w:rPr>
          <w:rFonts w:hint="eastAsia"/>
          <w:lang w:eastAsia="zh-TW"/>
        </w:rPr>
        <w:instrText>STYLEREF 2 \s</w:instrText>
      </w:r>
      <w:r w:rsidR="009C5D48">
        <w:rPr>
          <w:lang w:eastAsia="zh-TW"/>
        </w:rPr>
        <w:instrText xml:space="preserve"> </w:instrText>
      </w:r>
      <w:r w:rsidR="009C5D48">
        <w:rPr>
          <w:lang w:eastAsia="zh-TW"/>
        </w:rPr>
        <w:fldChar w:fldCharType="separate"/>
      </w:r>
      <w:r w:rsidR="009C5D48">
        <w:rPr>
          <w:noProof/>
          <w:lang w:eastAsia="zh-TW"/>
        </w:rPr>
        <w:t>4-3</w:t>
      </w:r>
      <w:r w:rsidR="009C5D48">
        <w:rPr>
          <w:lang w:eastAsia="zh-TW"/>
        </w:rPr>
        <w:fldChar w:fldCharType="end"/>
      </w:r>
      <w:r w:rsidR="009C5D48">
        <w:rPr>
          <w:lang w:eastAsia="zh-TW"/>
        </w:rPr>
        <w:noBreakHyphen/>
      </w:r>
      <w:r w:rsidR="009C5D48">
        <w:rPr>
          <w:lang w:eastAsia="zh-TW"/>
        </w:rPr>
        <w:fldChar w:fldCharType="begin"/>
      </w:r>
      <w:r w:rsidR="009C5D48">
        <w:rPr>
          <w:lang w:eastAsia="zh-TW"/>
        </w:rPr>
        <w:instrText xml:space="preserve"> </w:instrText>
      </w:r>
      <w:r w:rsidR="009C5D48">
        <w:rPr>
          <w:rFonts w:hint="eastAsia"/>
          <w:lang w:eastAsia="zh-TW"/>
        </w:rPr>
        <w:instrText xml:space="preserve">SEQ </w:instrText>
      </w:r>
      <w:r w:rsidR="009C5D48">
        <w:rPr>
          <w:rFonts w:hint="eastAsia"/>
          <w:lang w:eastAsia="zh-TW"/>
        </w:rPr>
        <w:instrText>表</w:instrText>
      </w:r>
      <w:r w:rsidR="009C5D48">
        <w:rPr>
          <w:rFonts w:hint="eastAsia"/>
          <w:lang w:eastAsia="zh-TW"/>
        </w:rPr>
        <w:instrText xml:space="preserve"> \* ARABIC \s 2</w:instrText>
      </w:r>
      <w:r w:rsidR="009C5D48">
        <w:rPr>
          <w:lang w:eastAsia="zh-TW"/>
        </w:rPr>
        <w:instrText xml:space="preserve"> </w:instrText>
      </w:r>
      <w:r w:rsidR="009C5D48">
        <w:rPr>
          <w:lang w:eastAsia="zh-TW"/>
        </w:rPr>
        <w:fldChar w:fldCharType="separate"/>
      </w:r>
      <w:r w:rsidR="009C5D48">
        <w:rPr>
          <w:noProof/>
          <w:lang w:eastAsia="zh-TW"/>
        </w:rPr>
        <w:t>1</w:t>
      </w:r>
      <w:r w:rsidR="009C5D48">
        <w:rPr>
          <w:lang w:eastAsia="zh-TW"/>
        </w:rPr>
        <w:fldChar w:fldCharType="end"/>
      </w:r>
      <w:ins w:id="2191" w:author="11046017_鄭兆媗" w:date="2024-03-29T12:24:00Z">
        <w:r w:rsidR="00AB0469">
          <w:rPr>
            <w:rFonts w:hint="eastAsia"/>
            <w:lang w:eastAsia="zh-TW"/>
          </w:rPr>
          <w:t xml:space="preserve"> </w:t>
        </w:r>
      </w:ins>
      <w:ins w:id="2192" w:author="11046017_鄭兆媗" w:date="2024-03-25T23:40:00Z">
        <w:r>
          <w:rPr>
            <w:rFonts w:hint="eastAsia"/>
            <w:lang w:eastAsia="zh-TW"/>
          </w:rPr>
          <w:t>分工貢獻表</w:t>
        </w:r>
        <w:bookmarkEnd w:id="2188"/>
      </w:ins>
    </w:p>
    <w:tbl>
      <w:tblPr>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57" w:type="dxa"/>
          <w:bottom w:w="57" w:type="dxa"/>
        </w:tblCellMar>
        <w:tblLook w:val="04A0" w:firstRow="1" w:lastRow="0" w:firstColumn="1" w:lastColumn="0" w:noHBand="0" w:noVBand="1"/>
        <w:tblPrChange w:id="2193" w:author="11046017_鄭兆媗" w:date="2024-03-30T12:55:00Z">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57" w:type="dxa"/>
              <w:bottom w:w="57" w:type="dxa"/>
            </w:tblCellMar>
            <w:tblLook w:val="04A0" w:firstRow="1" w:lastRow="0" w:firstColumn="1" w:lastColumn="0" w:noHBand="0" w:noVBand="1"/>
          </w:tblPr>
        </w:tblPrChange>
      </w:tblPr>
      <w:tblGrid>
        <w:gridCol w:w="799"/>
        <w:gridCol w:w="1267"/>
        <w:gridCol w:w="6573"/>
        <w:gridCol w:w="1549"/>
        <w:tblGridChange w:id="2194">
          <w:tblGrid>
            <w:gridCol w:w="799"/>
            <w:gridCol w:w="1267"/>
            <w:gridCol w:w="6573"/>
            <w:gridCol w:w="220"/>
            <w:gridCol w:w="1329"/>
          </w:tblGrid>
        </w:tblGridChange>
      </w:tblGrid>
      <w:tr w:rsidR="00DF044C" w:rsidRPr="00F84482" w14:paraId="220980FE" w14:textId="77777777" w:rsidTr="00AC644C">
        <w:trPr>
          <w:jc w:val="center"/>
        </w:trPr>
        <w:tc>
          <w:tcPr>
            <w:tcW w:w="392" w:type="pct"/>
            <w:shd w:val="pct15" w:color="auto" w:fill="auto"/>
            <w:vAlign w:val="center"/>
            <w:tcPrChange w:id="2195" w:author="11046017_鄭兆媗" w:date="2024-03-30T12:55:00Z">
              <w:tcPr>
                <w:tcW w:w="392" w:type="pct"/>
                <w:shd w:val="pct15" w:color="auto" w:fill="auto"/>
                <w:vAlign w:val="center"/>
              </w:tcPr>
            </w:tcPrChange>
          </w:tcPr>
          <w:p w14:paraId="07F2C5CC" w14:textId="77777777" w:rsidR="00DF044C" w:rsidRPr="00BC41E3" w:rsidRDefault="00DF044C">
            <w:pPr>
              <w:spacing w:line="360" w:lineRule="exact"/>
              <w:jc w:val="center"/>
              <w:rPr>
                <w:szCs w:val="22"/>
              </w:rPr>
              <w:pPrChange w:id="2196" w:author="11046017_鄭兆媗" w:date="2024-03-25T20:17:00Z">
                <w:pPr>
                  <w:jc w:val="center"/>
                </w:pPr>
              </w:pPrChange>
            </w:pPr>
            <w:r w:rsidRPr="00BC41E3">
              <w:rPr>
                <w:rFonts w:hint="eastAsia"/>
                <w:szCs w:val="22"/>
              </w:rPr>
              <w:t>序號</w:t>
            </w:r>
          </w:p>
        </w:tc>
        <w:tc>
          <w:tcPr>
            <w:tcW w:w="622" w:type="pct"/>
            <w:shd w:val="pct15" w:color="auto" w:fill="auto"/>
            <w:vAlign w:val="center"/>
            <w:tcPrChange w:id="2197" w:author="11046017_鄭兆媗" w:date="2024-03-30T12:55:00Z">
              <w:tcPr>
                <w:tcW w:w="622" w:type="pct"/>
                <w:shd w:val="pct15" w:color="auto" w:fill="auto"/>
                <w:vAlign w:val="center"/>
              </w:tcPr>
            </w:tcPrChange>
          </w:tcPr>
          <w:p w14:paraId="079AD83D" w14:textId="77777777" w:rsidR="00DF044C" w:rsidRPr="00BC41E3" w:rsidRDefault="00DF044C">
            <w:pPr>
              <w:spacing w:line="360" w:lineRule="exact"/>
              <w:jc w:val="center"/>
              <w:rPr>
                <w:szCs w:val="22"/>
              </w:rPr>
              <w:pPrChange w:id="2198" w:author="11046017_鄭兆媗" w:date="2024-03-25T20:17:00Z">
                <w:pPr>
                  <w:jc w:val="center"/>
                </w:pPr>
              </w:pPrChange>
            </w:pPr>
            <w:r w:rsidRPr="00BC41E3">
              <w:rPr>
                <w:rFonts w:hint="eastAsia"/>
                <w:szCs w:val="22"/>
              </w:rPr>
              <w:t>姓名</w:t>
            </w:r>
          </w:p>
        </w:tc>
        <w:tc>
          <w:tcPr>
            <w:tcW w:w="3226" w:type="pct"/>
            <w:shd w:val="pct15" w:color="auto" w:fill="auto"/>
            <w:vAlign w:val="center"/>
            <w:tcPrChange w:id="2199" w:author="11046017_鄭兆媗" w:date="2024-03-30T12:55:00Z">
              <w:tcPr>
                <w:tcW w:w="3334" w:type="pct"/>
                <w:gridSpan w:val="2"/>
                <w:shd w:val="pct15" w:color="auto" w:fill="auto"/>
                <w:vAlign w:val="center"/>
              </w:tcPr>
            </w:tcPrChange>
          </w:tcPr>
          <w:p w14:paraId="5A664751" w14:textId="4CA6E837" w:rsidR="00DF044C" w:rsidRPr="00BC41E3" w:rsidRDefault="00DF044C">
            <w:pPr>
              <w:spacing w:line="360" w:lineRule="exact"/>
              <w:jc w:val="center"/>
              <w:rPr>
                <w:szCs w:val="22"/>
              </w:rPr>
              <w:pPrChange w:id="2200" w:author="11046017_鄭兆媗" w:date="2024-03-25T20:17:00Z">
                <w:pPr>
                  <w:jc w:val="center"/>
                </w:pPr>
              </w:pPrChange>
            </w:pPr>
            <w:r w:rsidRPr="00BC41E3">
              <w:rPr>
                <w:rFonts w:hint="eastAsia"/>
                <w:szCs w:val="22"/>
              </w:rPr>
              <w:t>工作內容</w:t>
            </w:r>
            <w:del w:id="2201" w:author="11046017_鄭兆媗" w:date="2024-03-29T12:24:00Z">
              <w:r w:rsidRPr="00BC41E3">
                <w:rPr>
                  <w:rFonts w:hint="eastAsia"/>
                  <w:szCs w:val="22"/>
                </w:rPr>
                <w:delText>&lt;</w:delText>
              </w:r>
              <w:r w:rsidRPr="00BC41E3">
                <w:rPr>
                  <w:rFonts w:hint="eastAsia"/>
                  <w:szCs w:val="22"/>
                </w:rPr>
                <w:delText>各限</w:delText>
              </w:r>
              <w:r w:rsidRPr="00BC41E3">
                <w:rPr>
                  <w:rFonts w:hint="eastAsia"/>
                  <w:szCs w:val="22"/>
                </w:rPr>
                <w:delText>100</w:delText>
              </w:r>
              <w:r w:rsidRPr="00BC41E3">
                <w:rPr>
                  <w:rFonts w:hint="eastAsia"/>
                  <w:szCs w:val="22"/>
                </w:rPr>
                <w:delText>字以內</w:delText>
              </w:r>
              <w:r w:rsidRPr="00BC41E3">
                <w:rPr>
                  <w:rFonts w:hint="eastAsia"/>
                  <w:szCs w:val="22"/>
                </w:rPr>
                <w:delText>&gt;</w:delText>
              </w:r>
            </w:del>
          </w:p>
        </w:tc>
        <w:tc>
          <w:tcPr>
            <w:tcW w:w="760" w:type="pct"/>
            <w:shd w:val="pct15" w:color="auto" w:fill="auto"/>
            <w:vAlign w:val="center"/>
            <w:tcPrChange w:id="2202" w:author="11046017_鄭兆媗" w:date="2024-03-30T12:55:00Z">
              <w:tcPr>
                <w:tcW w:w="652" w:type="pct"/>
                <w:shd w:val="pct15" w:color="auto" w:fill="auto"/>
                <w:vAlign w:val="center"/>
              </w:tcPr>
            </w:tcPrChange>
          </w:tcPr>
          <w:p w14:paraId="20CAE03E" w14:textId="77777777" w:rsidR="00DF044C" w:rsidRPr="00BC41E3" w:rsidRDefault="00DF044C">
            <w:pPr>
              <w:spacing w:line="360" w:lineRule="exact"/>
              <w:jc w:val="center"/>
              <w:rPr>
                <w:szCs w:val="22"/>
              </w:rPr>
              <w:pPrChange w:id="2203" w:author="11046017_鄭兆媗" w:date="2024-03-25T20:17:00Z">
                <w:pPr>
                  <w:jc w:val="center"/>
                </w:pPr>
              </w:pPrChange>
            </w:pPr>
            <w:r w:rsidRPr="00BC41E3">
              <w:rPr>
                <w:rFonts w:hint="eastAsia"/>
                <w:szCs w:val="22"/>
              </w:rPr>
              <w:t>貢獻度</w:t>
            </w:r>
          </w:p>
        </w:tc>
      </w:tr>
      <w:tr w:rsidR="00DF044C" w:rsidRPr="00F84482" w14:paraId="77F7BE60" w14:textId="77777777" w:rsidTr="00AC644C">
        <w:trPr>
          <w:jc w:val="center"/>
        </w:trPr>
        <w:tc>
          <w:tcPr>
            <w:tcW w:w="392" w:type="pct"/>
            <w:shd w:val="clear" w:color="auto" w:fill="auto"/>
            <w:vAlign w:val="center"/>
            <w:tcPrChange w:id="2204" w:author="11046017_鄭兆媗" w:date="2024-03-30T12:55:00Z">
              <w:tcPr>
                <w:tcW w:w="392" w:type="pct"/>
                <w:shd w:val="clear" w:color="auto" w:fill="auto"/>
                <w:vAlign w:val="center"/>
              </w:tcPr>
            </w:tcPrChange>
          </w:tcPr>
          <w:p w14:paraId="61A65B46" w14:textId="77777777" w:rsidR="00DF044C" w:rsidRPr="00BC41E3" w:rsidRDefault="00DF044C">
            <w:pPr>
              <w:spacing w:line="360" w:lineRule="exact"/>
              <w:jc w:val="center"/>
              <w:rPr>
                <w:szCs w:val="22"/>
              </w:rPr>
              <w:pPrChange w:id="2205" w:author="11046017_鄭兆媗" w:date="2024-03-25T20:17:00Z">
                <w:pPr>
                  <w:jc w:val="center"/>
                </w:pPr>
              </w:pPrChange>
            </w:pPr>
            <w:r w:rsidRPr="00BC41E3">
              <w:rPr>
                <w:rFonts w:hint="eastAsia"/>
                <w:szCs w:val="22"/>
              </w:rPr>
              <w:t>1</w:t>
            </w:r>
          </w:p>
        </w:tc>
        <w:tc>
          <w:tcPr>
            <w:tcW w:w="622" w:type="pct"/>
            <w:shd w:val="clear" w:color="auto" w:fill="auto"/>
            <w:tcPrChange w:id="2206" w:author="11046017_鄭兆媗" w:date="2024-03-30T12:55:00Z">
              <w:tcPr>
                <w:tcW w:w="622" w:type="pct"/>
                <w:shd w:val="clear" w:color="auto" w:fill="auto"/>
              </w:tcPr>
            </w:tcPrChange>
          </w:tcPr>
          <w:p w14:paraId="460885D0" w14:textId="77777777" w:rsidR="00DF044C" w:rsidRPr="00BC41E3" w:rsidRDefault="00DF044C">
            <w:pPr>
              <w:spacing w:line="360" w:lineRule="exact"/>
              <w:jc w:val="center"/>
              <w:rPr>
                <w:szCs w:val="22"/>
              </w:rPr>
              <w:pPrChange w:id="2207" w:author="11046017_鄭兆媗" w:date="2024-03-25T23:40:00Z">
                <w:pPr/>
              </w:pPrChange>
            </w:pPr>
            <w:r w:rsidRPr="00BC41E3">
              <w:rPr>
                <w:rFonts w:hint="eastAsia"/>
                <w:szCs w:val="22"/>
              </w:rPr>
              <w:t>組長</w:t>
            </w:r>
          </w:p>
          <w:p w14:paraId="5002604B" w14:textId="28E4A10F" w:rsidR="00DF044C" w:rsidRPr="00AC644C" w:rsidRDefault="00303457">
            <w:pPr>
              <w:spacing w:line="360" w:lineRule="exact"/>
              <w:jc w:val="center"/>
              <w:rPr>
                <w:szCs w:val="22"/>
                <w:u w:val="single"/>
              </w:rPr>
              <w:pPrChange w:id="2208" w:author="11046017_鄭兆媗" w:date="2024-03-25T23:40:00Z">
                <w:pPr/>
              </w:pPrChange>
            </w:pPr>
            <w:ins w:id="2209" w:author="11046017_鄭兆媗" w:date="2024-03-25T14:38:00Z">
              <w:r w:rsidRPr="00AC644C">
                <w:rPr>
                  <w:rFonts w:hint="eastAsia"/>
                  <w:szCs w:val="22"/>
                  <w:u w:val="single"/>
                </w:rPr>
                <w:t>鄭兆</w:t>
              </w:r>
              <w:proofErr w:type="gramStart"/>
              <w:r w:rsidRPr="00AC644C">
                <w:rPr>
                  <w:rFonts w:hint="eastAsia"/>
                  <w:szCs w:val="22"/>
                  <w:u w:val="single"/>
                </w:rPr>
                <w:t>媗</w:t>
              </w:r>
            </w:ins>
            <w:proofErr w:type="gramEnd"/>
          </w:p>
        </w:tc>
        <w:tc>
          <w:tcPr>
            <w:tcW w:w="3226" w:type="pct"/>
            <w:shd w:val="clear" w:color="auto" w:fill="auto"/>
            <w:vAlign w:val="center"/>
            <w:tcPrChange w:id="2210" w:author="11046017_鄭兆媗" w:date="2024-03-30T12:55:00Z">
              <w:tcPr>
                <w:tcW w:w="3334" w:type="pct"/>
                <w:gridSpan w:val="2"/>
                <w:shd w:val="clear" w:color="auto" w:fill="auto"/>
                <w:vAlign w:val="center"/>
              </w:tcPr>
            </w:tcPrChange>
          </w:tcPr>
          <w:p w14:paraId="0634EE06" w14:textId="1C269F31" w:rsidR="00DF044C" w:rsidRPr="00BC41E3" w:rsidRDefault="00DF044C">
            <w:pPr>
              <w:spacing w:line="360" w:lineRule="exact"/>
              <w:jc w:val="center"/>
              <w:rPr>
                <w:szCs w:val="22"/>
              </w:rPr>
              <w:pPrChange w:id="2211" w:author="11046017_鄭兆媗" w:date="2024-03-25T23:40:00Z">
                <w:pPr/>
              </w:pPrChange>
            </w:pPr>
          </w:p>
        </w:tc>
        <w:tc>
          <w:tcPr>
            <w:tcW w:w="760" w:type="pct"/>
            <w:shd w:val="clear" w:color="auto" w:fill="auto"/>
            <w:vAlign w:val="center"/>
            <w:tcPrChange w:id="2212" w:author="11046017_鄭兆媗" w:date="2024-03-30T12:55:00Z">
              <w:tcPr>
                <w:tcW w:w="652" w:type="pct"/>
                <w:shd w:val="clear" w:color="auto" w:fill="auto"/>
                <w:vAlign w:val="center"/>
              </w:tcPr>
            </w:tcPrChange>
          </w:tcPr>
          <w:p w14:paraId="379C0850" w14:textId="505B1ADE" w:rsidR="00DF044C" w:rsidRPr="00BC41E3" w:rsidRDefault="00AC644C">
            <w:pPr>
              <w:spacing w:line="360" w:lineRule="exact"/>
              <w:jc w:val="center"/>
              <w:rPr>
                <w:szCs w:val="22"/>
              </w:rPr>
              <w:pPrChange w:id="2213" w:author="11046017_鄭兆媗" w:date="2024-03-25T23:40:00Z">
                <w:pPr/>
              </w:pPrChange>
            </w:pPr>
            <w:ins w:id="2214" w:author="11046017_鄭兆媗" w:date="2024-03-29T12:25:00Z">
              <w:r>
                <w:rPr>
                  <w:rFonts w:hint="eastAsia"/>
                  <w:szCs w:val="22"/>
                </w:rPr>
                <w:t>25</w:t>
              </w:r>
            </w:ins>
            <w:r w:rsidR="00DF044C" w:rsidRPr="00BC41E3">
              <w:rPr>
                <w:rFonts w:hint="eastAsia"/>
                <w:szCs w:val="22"/>
              </w:rPr>
              <w:t>%</w:t>
            </w:r>
          </w:p>
        </w:tc>
      </w:tr>
      <w:tr w:rsidR="00DF044C" w:rsidRPr="00F84482" w14:paraId="1C7F435F" w14:textId="77777777" w:rsidTr="00AC644C">
        <w:trPr>
          <w:jc w:val="center"/>
        </w:trPr>
        <w:tc>
          <w:tcPr>
            <w:tcW w:w="392" w:type="pct"/>
            <w:shd w:val="clear" w:color="auto" w:fill="auto"/>
            <w:vAlign w:val="center"/>
            <w:tcPrChange w:id="2215" w:author="11046017_鄭兆媗" w:date="2024-03-30T12:55:00Z">
              <w:tcPr>
                <w:tcW w:w="392" w:type="pct"/>
                <w:shd w:val="clear" w:color="auto" w:fill="auto"/>
                <w:vAlign w:val="center"/>
              </w:tcPr>
            </w:tcPrChange>
          </w:tcPr>
          <w:p w14:paraId="764F567E" w14:textId="77777777" w:rsidR="00DF044C" w:rsidRPr="00BC41E3" w:rsidRDefault="00DF044C">
            <w:pPr>
              <w:spacing w:line="360" w:lineRule="exact"/>
              <w:jc w:val="center"/>
              <w:rPr>
                <w:szCs w:val="22"/>
              </w:rPr>
              <w:pPrChange w:id="2216" w:author="11046017_鄭兆媗" w:date="2024-03-25T20:17:00Z">
                <w:pPr>
                  <w:jc w:val="center"/>
                </w:pPr>
              </w:pPrChange>
            </w:pPr>
            <w:r w:rsidRPr="00BC41E3">
              <w:rPr>
                <w:rFonts w:hint="eastAsia"/>
                <w:szCs w:val="22"/>
              </w:rPr>
              <w:t>2</w:t>
            </w:r>
          </w:p>
        </w:tc>
        <w:tc>
          <w:tcPr>
            <w:tcW w:w="622" w:type="pct"/>
            <w:shd w:val="clear" w:color="auto" w:fill="auto"/>
            <w:tcPrChange w:id="2217" w:author="11046017_鄭兆媗" w:date="2024-03-30T12:55:00Z">
              <w:tcPr>
                <w:tcW w:w="622" w:type="pct"/>
                <w:shd w:val="clear" w:color="auto" w:fill="auto"/>
              </w:tcPr>
            </w:tcPrChange>
          </w:tcPr>
          <w:p w14:paraId="5CB61615" w14:textId="77777777" w:rsidR="00DF044C" w:rsidRPr="00303457" w:rsidRDefault="00DF044C">
            <w:pPr>
              <w:spacing w:line="360" w:lineRule="exact"/>
              <w:jc w:val="center"/>
              <w:rPr>
                <w:szCs w:val="22"/>
              </w:rPr>
              <w:pPrChange w:id="2218" w:author="11046017_鄭兆媗" w:date="2024-03-25T23:40:00Z">
                <w:pPr/>
              </w:pPrChange>
            </w:pPr>
            <w:r w:rsidRPr="00303457">
              <w:rPr>
                <w:rFonts w:hint="eastAsia"/>
                <w:szCs w:val="22"/>
              </w:rPr>
              <w:t>組員</w:t>
            </w:r>
          </w:p>
          <w:p w14:paraId="507A1CA3" w14:textId="6603801C" w:rsidR="00DF044C" w:rsidRPr="00AC644C" w:rsidRDefault="00303457">
            <w:pPr>
              <w:spacing w:line="360" w:lineRule="exact"/>
              <w:jc w:val="center"/>
              <w:rPr>
                <w:szCs w:val="22"/>
                <w:u w:val="single"/>
              </w:rPr>
              <w:pPrChange w:id="2219" w:author="11046017_鄭兆媗" w:date="2024-03-25T23:40:00Z">
                <w:pPr/>
              </w:pPrChange>
            </w:pPr>
            <w:ins w:id="2220" w:author="11046017_鄭兆媗" w:date="2024-03-25T14:38:00Z">
              <w:r w:rsidRPr="00AC644C">
                <w:rPr>
                  <w:rFonts w:hint="eastAsia"/>
                  <w:szCs w:val="22"/>
                  <w:u w:val="single"/>
                  <w:rPrChange w:id="2221" w:author="11046017_鄭兆媗" w:date="2024-03-29T12:25:00Z">
                    <w:rPr>
                      <w:rFonts w:hint="eastAsia"/>
                      <w:szCs w:val="22"/>
                    </w:rPr>
                  </w:rPrChange>
                </w:rPr>
                <w:t>陳冠廷</w:t>
              </w:r>
            </w:ins>
          </w:p>
        </w:tc>
        <w:tc>
          <w:tcPr>
            <w:tcW w:w="3226" w:type="pct"/>
            <w:shd w:val="clear" w:color="auto" w:fill="auto"/>
            <w:vAlign w:val="center"/>
            <w:tcPrChange w:id="2222" w:author="11046017_鄭兆媗" w:date="2024-03-30T12:55:00Z">
              <w:tcPr>
                <w:tcW w:w="3334" w:type="pct"/>
                <w:gridSpan w:val="2"/>
                <w:shd w:val="clear" w:color="auto" w:fill="auto"/>
                <w:vAlign w:val="center"/>
              </w:tcPr>
            </w:tcPrChange>
          </w:tcPr>
          <w:p w14:paraId="77A98077" w14:textId="647451A7" w:rsidR="00DF044C" w:rsidRPr="00BC41E3" w:rsidRDefault="00DF044C">
            <w:pPr>
              <w:spacing w:line="360" w:lineRule="exact"/>
              <w:jc w:val="center"/>
              <w:rPr>
                <w:szCs w:val="22"/>
              </w:rPr>
              <w:pPrChange w:id="2223" w:author="11046017_鄭兆媗" w:date="2024-03-25T23:40:00Z">
                <w:pPr/>
              </w:pPrChange>
            </w:pPr>
          </w:p>
        </w:tc>
        <w:tc>
          <w:tcPr>
            <w:tcW w:w="760" w:type="pct"/>
            <w:shd w:val="clear" w:color="auto" w:fill="auto"/>
            <w:vAlign w:val="center"/>
            <w:tcPrChange w:id="2224" w:author="11046017_鄭兆媗" w:date="2024-03-30T12:55:00Z">
              <w:tcPr>
                <w:tcW w:w="652" w:type="pct"/>
                <w:shd w:val="clear" w:color="auto" w:fill="auto"/>
                <w:vAlign w:val="center"/>
              </w:tcPr>
            </w:tcPrChange>
          </w:tcPr>
          <w:p w14:paraId="3CB23A9C" w14:textId="6E365B19" w:rsidR="00DF044C" w:rsidRPr="00BC41E3" w:rsidRDefault="00AC644C">
            <w:pPr>
              <w:spacing w:line="360" w:lineRule="exact"/>
              <w:jc w:val="center"/>
              <w:rPr>
                <w:szCs w:val="22"/>
              </w:rPr>
              <w:pPrChange w:id="2225" w:author="11046017_鄭兆媗" w:date="2024-03-25T23:40:00Z">
                <w:pPr/>
              </w:pPrChange>
            </w:pPr>
            <w:ins w:id="2226" w:author="11046017_鄭兆媗" w:date="2024-03-29T12:25:00Z">
              <w:r>
                <w:rPr>
                  <w:rFonts w:hint="eastAsia"/>
                  <w:szCs w:val="22"/>
                </w:rPr>
                <w:t>25</w:t>
              </w:r>
            </w:ins>
            <w:r w:rsidR="00DF044C" w:rsidRPr="00BC41E3">
              <w:rPr>
                <w:szCs w:val="22"/>
              </w:rPr>
              <w:t>%</w:t>
            </w:r>
          </w:p>
        </w:tc>
      </w:tr>
      <w:tr w:rsidR="00DF044C" w:rsidRPr="00F84482" w14:paraId="5E9A3E10" w14:textId="77777777" w:rsidTr="00AC644C">
        <w:trPr>
          <w:jc w:val="center"/>
        </w:trPr>
        <w:tc>
          <w:tcPr>
            <w:tcW w:w="392" w:type="pct"/>
            <w:shd w:val="clear" w:color="auto" w:fill="auto"/>
            <w:vAlign w:val="center"/>
            <w:tcPrChange w:id="2227" w:author="11046017_鄭兆媗" w:date="2024-03-30T12:55:00Z">
              <w:tcPr>
                <w:tcW w:w="392" w:type="pct"/>
                <w:shd w:val="clear" w:color="auto" w:fill="auto"/>
                <w:vAlign w:val="center"/>
              </w:tcPr>
            </w:tcPrChange>
          </w:tcPr>
          <w:p w14:paraId="59485F0A" w14:textId="77777777" w:rsidR="00DF044C" w:rsidRPr="00BC41E3" w:rsidRDefault="00DF044C">
            <w:pPr>
              <w:spacing w:line="360" w:lineRule="exact"/>
              <w:jc w:val="center"/>
              <w:rPr>
                <w:szCs w:val="22"/>
              </w:rPr>
              <w:pPrChange w:id="2228" w:author="11046017_鄭兆媗" w:date="2024-03-25T20:17:00Z">
                <w:pPr>
                  <w:jc w:val="center"/>
                </w:pPr>
              </w:pPrChange>
            </w:pPr>
            <w:r w:rsidRPr="00BC41E3">
              <w:rPr>
                <w:rFonts w:hint="eastAsia"/>
                <w:szCs w:val="22"/>
              </w:rPr>
              <w:t>3</w:t>
            </w:r>
          </w:p>
        </w:tc>
        <w:tc>
          <w:tcPr>
            <w:tcW w:w="622" w:type="pct"/>
            <w:shd w:val="clear" w:color="auto" w:fill="auto"/>
            <w:tcPrChange w:id="2229" w:author="11046017_鄭兆媗" w:date="2024-03-30T12:55:00Z">
              <w:tcPr>
                <w:tcW w:w="622" w:type="pct"/>
                <w:shd w:val="clear" w:color="auto" w:fill="auto"/>
              </w:tcPr>
            </w:tcPrChange>
          </w:tcPr>
          <w:p w14:paraId="4872E011" w14:textId="77777777" w:rsidR="00DF044C" w:rsidRPr="00303457" w:rsidRDefault="00DF044C">
            <w:pPr>
              <w:spacing w:line="360" w:lineRule="exact"/>
              <w:jc w:val="center"/>
              <w:rPr>
                <w:szCs w:val="22"/>
              </w:rPr>
              <w:pPrChange w:id="2230" w:author="11046017_鄭兆媗" w:date="2024-03-25T23:40:00Z">
                <w:pPr/>
              </w:pPrChange>
            </w:pPr>
            <w:r w:rsidRPr="00303457">
              <w:rPr>
                <w:rFonts w:hint="eastAsia"/>
                <w:szCs w:val="22"/>
              </w:rPr>
              <w:t>組員</w:t>
            </w:r>
          </w:p>
          <w:p w14:paraId="7A0AD96B" w14:textId="2F568CD6" w:rsidR="00DF044C" w:rsidRPr="008E1EC9" w:rsidRDefault="00303457">
            <w:pPr>
              <w:spacing w:line="360" w:lineRule="exact"/>
              <w:jc w:val="center"/>
              <w:rPr>
                <w:sz w:val="24"/>
                <w:szCs w:val="22"/>
                <w:u w:val="single"/>
                <w:rPrChange w:id="2231" w:author="11046017_鄭兆媗" w:date="2024-03-25T14:39:00Z">
                  <w:rPr>
                    <w:szCs w:val="22"/>
                    <w:u w:val="single"/>
                  </w:rPr>
                </w:rPrChange>
              </w:rPr>
              <w:pPrChange w:id="2232" w:author="11046017_鄭兆媗" w:date="2024-03-25T23:40:00Z">
                <w:pPr/>
              </w:pPrChange>
            </w:pPr>
            <w:ins w:id="2233" w:author="11046017_鄭兆媗" w:date="2024-03-25T14:38:00Z">
              <w:r w:rsidRPr="00AC644C">
                <w:rPr>
                  <w:rFonts w:hint="eastAsia"/>
                  <w:szCs w:val="22"/>
                  <w:u w:val="single"/>
                </w:rPr>
                <w:t>劉育彤</w:t>
              </w:r>
            </w:ins>
          </w:p>
        </w:tc>
        <w:tc>
          <w:tcPr>
            <w:tcW w:w="3226" w:type="pct"/>
            <w:shd w:val="clear" w:color="auto" w:fill="auto"/>
            <w:vAlign w:val="center"/>
            <w:tcPrChange w:id="2234" w:author="11046017_鄭兆媗" w:date="2024-03-30T12:55:00Z">
              <w:tcPr>
                <w:tcW w:w="3334" w:type="pct"/>
                <w:gridSpan w:val="2"/>
                <w:shd w:val="clear" w:color="auto" w:fill="auto"/>
                <w:vAlign w:val="center"/>
              </w:tcPr>
            </w:tcPrChange>
          </w:tcPr>
          <w:p w14:paraId="0D43D7A2" w14:textId="359AF425" w:rsidR="00DF044C" w:rsidRPr="00BC41E3" w:rsidRDefault="00DF044C">
            <w:pPr>
              <w:spacing w:line="360" w:lineRule="exact"/>
              <w:jc w:val="center"/>
              <w:rPr>
                <w:szCs w:val="22"/>
              </w:rPr>
              <w:pPrChange w:id="2235" w:author="11046017_鄭兆媗" w:date="2024-03-25T23:40:00Z">
                <w:pPr/>
              </w:pPrChange>
            </w:pPr>
          </w:p>
        </w:tc>
        <w:tc>
          <w:tcPr>
            <w:tcW w:w="760" w:type="pct"/>
            <w:shd w:val="clear" w:color="auto" w:fill="auto"/>
            <w:vAlign w:val="center"/>
            <w:tcPrChange w:id="2236" w:author="11046017_鄭兆媗" w:date="2024-03-30T12:55:00Z">
              <w:tcPr>
                <w:tcW w:w="652" w:type="pct"/>
                <w:shd w:val="clear" w:color="auto" w:fill="auto"/>
                <w:vAlign w:val="center"/>
              </w:tcPr>
            </w:tcPrChange>
          </w:tcPr>
          <w:p w14:paraId="7EB41BC5" w14:textId="14CBEB8B" w:rsidR="00DF044C" w:rsidRPr="00BC41E3" w:rsidRDefault="00AC644C">
            <w:pPr>
              <w:spacing w:line="360" w:lineRule="exact"/>
              <w:jc w:val="center"/>
              <w:rPr>
                <w:szCs w:val="22"/>
              </w:rPr>
              <w:pPrChange w:id="2237" w:author="11046017_鄭兆媗" w:date="2024-03-25T23:40:00Z">
                <w:pPr/>
              </w:pPrChange>
            </w:pPr>
            <w:ins w:id="2238" w:author="11046017_鄭兆媗" w:date="2024-03-29T12:25:00Z">
              <w:r>
                <w:rPr>
                  <w:rFonts w:hint="eastAsia"/>
                  <w:szCs w:val="22"/>
                </w:rPr>
                <w:t>25</w:t>
              </w:r>
            </w:ins>
            <w:r w:rsidR="00DF044C" w:rsidRPr="00BC41E3">
              <w:rPr>
                <w:szCs w:val="22"/>
              </w:rPr>
              <w:t>%</w:t>
            </w:r>
          </w:p>
        </w:tc>
      </w:tr>
      <w:tr w:rsidR="00DF044C" w:rsidRPr="00F84482" w14:paraId="268EF0AF" w14:textId="77777777" w:rsidTr="00AC644C">
        <w:trPr>
          <w:jc w:val="center"/>
        </w:trPr>
        <w:tc>
          <w:tcPr>
            <w:tcW w:w="392" w:type="pct"/>
            <w:shd w:val="clear" w:color="auto" w:fill="auto"/>
            <w:vAlign w:val="center"/>
            <w:tcPrChange w:id="2239" w:author="11046017_鄭兆媗" w:date="2024-03-30T12:55:00Z">
              <w:tcPr>
                <w:tcW w:w="392" w:type="pct"/>
                <w:shd w:val="clear" w:color="auto" w:fill="auto"/>
                <w:vAlign w:val="center"/>
              </w:tcPr>
            </w:tcPrChange>
          </w:tcPr>
          <w:p w14:paraId="5E4BE26C" w14:textId="78891995" w:rsidR="00DF044C" w:rsidRPr="00BC41E3" w:rsidRDefault="0066780A">
            <w:pPr>
              <w:spacing w:line="360" w:lineRule="exact"/>
              <w:jc w:val="center"/>
              <w:rPr>
                <w:szCs w:val="22"/>
              </w:rPr>
              <w:pPrChange w:id="2240" w:author="11046017_鄭兆媗" w:date="2024-03-25T20:17:00Z">
                <w:pPr>
                  <w:jc w:val="center"/>
                </w:pPr>
              </w:pPrChange>
            </w:pPr>
            <w:ins w:id="2241" w:author="11046014_劉育彤" w:date="2024-03-25T16:00:00Z">
              <w:r>
                <w:rPr>
                  <w:rFonts w:hint="eastAsia"/>
                  <w:szCs w:val="22"/>
                </w:rPr>
                <w:t>4</w:t>
              </w:r>
            </w:ins>
            <w:del w:id="2242" w:author="11046014_劉育彤" w:date="2024-03-25T16:00:00Z">
              <w:r w:rsidR="00DF044C" w:rsidRPr="00BC41E3">
                <w:rPr>
                  <w:rFonts w:hint="eastAsia"/>
                  <w:szCs w:val="22"/>
                </w:rPr>
                <w:delText>4</w:delText>
              </w:r>
            </w:del>
          </w:p>
        </w:tc>
        <w:tc>
          <w:tcPr>
            <w:tcW w:w="622" w:type="pct"/>
            <w:shd w:val="clear" w:color="auto" w:fill="auto"/>
            <w:tcPrChange w:id="2243" w:author="11046017_鄭兆媗" w:date="2024-03-30T12:55:00Z">
              <w:tcPr>
                <w:tcW w:w="622" w:type="pct"/>
                <w:shd w:val="clear" w:color="auto" w:fill="auto"/>
              </w:tcPr>
            </w:tcPrChange>
          </w:tcPr>
          <w:p w14:paraId="203A37AE" w14:textId="77777777" w:rsidR="00DF044C" w:rsidRPr="00303457" w:rsidRDefault="00DF044C">
            <w:pPr>
              <w:spacing w:line="360" w:lineRule="exact"/>
              <w:jc w:val="center"/>
              <w:rPr>
                <w:szCs w:val="22"/>
              </w:rPr>
              <w:pPrChange w:id="2244" w:author="11046017_鄭兆媗" w:date="2024-03-25T23:40:00Z">
                <w:pPr/>
              </w:pPrChange>
            </w:pPr>
            <w:r w:rsidRPr="00303457">
              <w:rPr>
                <w:rFonts w:hint="eastAsia"/>
                <w:szCs w:val="22"/>
              </w:rPr>
              <w:t>組員</w:t>
            </w:r>
          </w:p>
          <w:p w14:paraId="7476DE02" w14:textId="2665BF57" w:rsidR="00DF044C" w:rsidRPr="008E1EC9" w:rsidRDefault="00303457">
            <w:pPr>
              <w:spacing w:line="360" w:lineRule="exact"/>
              <w:jc w:val="center"/>
              <w:rPr>
                <w:sz w:val="24"/>
                <w:szCs w:val="22"/>
                <w:u w:val="single"/>
                <w:rPrChange w:id="2245" w:author="11046017_鄭兆媗" w:date="2024-03-25T14:39:00Z">
                  <w:rPr>
                    <w:szCs w:val="22"/>
                    <w:u w:val="single"/>
                  </w:rPr>
                </w:rPrChange>
              </w:rPr>
              <w:pPrChange w:id="2246" w:author="11046017_鄭兆媗" w:date="2024-03-25T23:40:00Z">
                <w:pPr/>
              </w:pPrChange>
            </w:pPr>
            <w:ins w:id="2247" w:author="11046017_鄭兆媗" w:date="2024-03-25T14:38:00Z">
              <w:r w:rsidRPr="00AC644C">
                <w:rPr>
                  <w:rFonts w:hint="eastAsia"/>
                  <w:szCs w:val="22"/>
                  <w:u w:val="single"/>
                </w:rPr>
                <w:t>蔡元振</w:t>
              </w:r>
            </w:ins>
          </w:p>
        </w:tc>
        <w:tc>
          <w:tcPr>
            <w:tcW w:w="3226" w:type="pct"/>
            <w:shd w:val="clear" w:color="auto" w:fill="auto"/>
            <w:vAlign w:val="center"/>
            <w:tcPrChange w:id="2248" w:author="11046017_鄭兆媗" w:date="2024-03-30T12:55:00Z">
              <w:tcPr>
                <w:tcW w:w="3334" w:type="pct"/>
                <w:gridSpan w:val="2"/>
                <w:shd w:val="clear" w:color="auto" w:fill="auto"/>
                <w:vAlign w:val="center"/>
              </w:tcPr>
            </w:tcPrChange>
          </w:tcPr>
          <w:p w14:paraId="0F2FDDBA" w14:textId="07A40700" w:rsidR="00DF044C" w:rsidRPr="00BC41E3" w:rsidRDefault="00DF044C">
            <w:pPr>
              <w:spacing w:line="360" w:lineRule="exact"/>
              <w:jc w:val="center"/>
              <w:rPr>
                <w:szCs w:val="22"/>
              </w:rPr>
              <w:pPrChange w:id="2249" w:author="11046017_鄭兆媗" w:date="2024-03-25T23:40:00Z">
                <w:pPr/>
              </w:pPrChange>
            </w:pPr>
          </w:p>
        </w:tc>
        <w:tc>
          <w:tcPr>
            <w:tcW w:w="760" w:type="pct"/>
            <w:shd w:val="clear" w:color="auto" w:fill="auto"/>
            <w:vAlign w:val="center"/>
            <w:tcPrChange w:id="2250" w:author="11046017_鄭兆媗" w:date="2024-03-30T12:55:00Z">
              <w:tcPr>
                <w:tcW w:w="652" w:type="pct"/>
                <w:shd w:val="clear" w:color="auto" w:fill="auto"/>
                <w:vAlign w:val="center"/>
              </w:tcPr>
            </w:tcPrChange>
          </w:tcPr>
          <w:p w14:paraId="3A59EABC" w14:textId="4FD57661" w:rsidR="00DF044C" w:rsidRPr="00BC41E3" w:rsidRDefault="00AC644C">
            <w:pPr>
              <w:spacing w:line="360" w:lineRule="exact"/>
              <w:jc w:val="center"/>
              <w:rPr>
                <w:szCs w:val="22"/>
              </w:rPr>
              <w:pPrChange w:id="2251" w:author="11046017_鄭兆媗" w:date="2024-03-25T23:40:00Z">
                <w:pPr/>
              </w:pPrChange>
            </w:pPr>
            <w:ins w:id="2252" w:author="11046017_鄭兆媗" w:date="2024-03-29T12:25:00Z">
              <w:r>
                <w:rPr>
                  <w:rFonts w:hint="eastAsia"/>
                  <w:szCs w:val="22"/>
                </w:rPr>
                <w:t>25</w:t>
              </w:r>
            </w:ins>
            <w:r w:rsidR="00DF044C" w:rsidRPr="00BC41E3">
              <w:rPr>
                <w:szCs w:val="22"/>
              </w:rPr>
              <w:t>%</w:t>
            </w:r>
          </w:p>
        </w:tc>
      </w:tr>
      <w:tr w:rsidR="00DF044C" w:rsidRPr="00F84482" w14:paraId="48375351" w14:textId="77777777" w:rsidTr="00AC644C">
        <w:trPr>
          <w:jc w:val="center"/>
          <w:del w:id="2253" w:author="11046017_鄭兆媗" w:date="2024-03-25T14:39:00Z"/>
        </w:trPr>
        <w:tc>
          <w:tcPr>
            <w:tcW w:w="392" w:type="pct"/>
            <w:shd w:val="clear" w:color="auto" w:fill="auto"/>
            <w:vAlign w:val="center"/>
            <w:tcPrChange w:id="2254" w:author="11046017_鄭兆媗" w:date="2024-03-30T12:55:00Z">
              <w:tcPr>
                <w:tcW w:w="392" w:type="pct"/>
                <w:shd w:val="clear" w:color="auto" w:fill="auto"/>
                <w:vAlign w:val="center"/>
              </w:tcPr>
            </w:tcPrChange>
          </w:tcPr>
          <w:p w14:paraId="54B440DD" w14:textId="77777777" w:rsidR="00DF044C" w:rsidRPr="00BC41E3" w:rsidRDefault="00DF044C">
            <w:pPr>
              <w:spacing w:line="360" w:lineRule="exact"/>
              <w:jc w:val="center"/>
              <w:rPr>
                <w:del w:id="2255" w:author="11046017_鄭兆媗" w:date="2024-03-25T14:39:00Z"/>
                <w:szCs w:val="22"/>
              </w:rPr>
              <w:pPrChange w:id="2256" w:author="11046017_鄭兆媗" w:date="2024-03-25T20:17:00Z">
                <w:pPr>
                  <w:jc w:val="center"/>
                </w:pPr>
              </w:pPrChange>
            </w:pPr>
            <w:del w:id="2257" w:author="11046017_鄭兆媗" w:date="2024-03-25T14:39:00Z">
              <w:r w:rsidRPr="00BC41E3">
                <w:rPr>
                  <w:rFonts w:hint="eastAsia"/>
                  <w:szCs w:val="22"/>
                </w:rPr>
                <w:delText>5</w:delText>
              </w:r>
            </w:del>
          </w:p>
        </w:tc>
        <w:tc>
          <w:tcPr>
            <w:tcW w:w="622" w:type="pct"/>
            <w:shd w:val="clear" w:color="auto" w:fill="auto"/>
            <w:tcPrChange w:id="2258" w:author="11046017_鄭兆媗" w:date="2024-03-30T12:55:00Z">
              <w:tcPr>
                <w:tcW w:w="622" w:type="pct"/>
                <w:shd w:val="clear" w:color="auto" w:fill="auto"/>
              </w:tcPr>
            </w:tcPrChange>
          </w:tcPr>
          <w:p w14:paraId="22294F94" w14:textId="77777777" w:rsidR="00DF044C" w:rsidRPr="00BC41E3" w:rsidRDefault="00DF044C">
            <w:pPr>
              <w:spacing w:line="360" w:lineRule="exact"/>
              <w:jc w:val="center"/>
              <w:rPr>
                <w:del w:id="2259" w:author="11046017_鄭兆媗" w:date="2024-03-25T14:39:00Z"/>
                <w:szCs w:val="22"/>
              </w:rPr>
              <w:pPrChange w:id="2260" w:author="11046017_鄭兆媗" w:date="2024-03-25T23:40:00Z">
                <w:pPr/>
              </w:pPrChange>
            </w:pPr>
            <w:del w:id="2261" w:author="11046017_鄭兆媗" w:date="2024-03-25T14:39:00Z">
              <w:r w:rsidRPr="00BC41E3">
                <w:rPr>
                  <w:rFonts w:hint="eastAsia"/>
                  <w:szCs w:val="22"/>
                </w:rPr>
                <w:delText>組員</w:delText>
              </w:r>
            </w:del>
          </w:p>
          <w:p w14:paraId="25DEACD2" w14:textId="5CD6C4AA" w:rsidR="00DF044C" w:rsidRPr="00BC41E3" w:rsidRDefault="00DF044C">
            <w:pPr>
              <w:spacing w:line="360" w:lineRule="exact"/>
              <w:jc w:val="center"/>
              <w:rPr>
                <w:del w:id="2262" w:author="11046017_鄭兆媗" w:date="2024-03-25T14:39:00Z"/>
                <w:szCs w:val="22"/>
                <w:u w:val="single"/>
              </w:rPr>
              <w:pPrChange w:id="2263" w:author="11046017_鄭兆媗" w:date="2024-03-25T23:40:00Z">
                <w:pPr/>
              </w:pPrChange>
            </w:pPr>
          </w:p>
        </w:tc>
        <w:tc>
          <w:tcPr>
            <w:tcW w:w="3226" w:type="pct"/>
            <w:shd w:val="clear" w:color="auto" w:fill="auto"/>
            <w:vAlign w:val="center"/>
            <w:tcPrChange w:id="2264" w:author="11046017_鄭兆媗" w:date="2024-03-30T12:55:00Z">
              <w:tcPr>
                <w:tcW w:w="3334" w:type="pct"/>
                <w:gridSpan w:val="2"/>
                <w:shd w:val="clear" w:color="auto" w:fill="auto"/>
                <w:vAlign w:val="center"/>
              </w:tcPr>
            </w:tcPrChange>
          </w:tcPr>
          <w:p w14:paraId="6A98B5C6" w14:textId="364389EC" w:rsidR="00DF044C" w:rsidRPr="00BC41E3" w:rsidRDefault="00DF044C">
            <w:pPr>
              <w:spacing w:line="360" w:lineRule="exact"/>
              <w:jc w:val="center"/>
              <w:rPr>
                <w:del w:id="2265" w:author="11046017_鄭兆媗" w:date="2024-03-25T14:39:00Z"/>
                <w:szCs w:val="22"/>
              </w:rPr>
              <w:pPrChange w:id="2266" w:author="11046017_鄭兆媗" w:date="2024-03-25T23:40:00Z">
                <w:pPr/>
              </w:pPrChange>
            </w:pPr>
          </w:p>
        </w:tc>
        <w:tc>
          <w:tcPr>
            <w:tcW w:w="760" w:type="pct"/>
            <w:shd w:val="clear" w:color="auto" w:fill="auto"/>
            <w:vAlign w:val="center"/>
            <w:tcPrChange w:id="2267" w:author="11046017_鄭兆媗" w:date="2024-03-30T12:55:00Z">
              <w:tcPr>
                <w:tcW w:w="652" w:type="pct"/>
                <w:shd w:val="clear" w:color="auto" w:fill="auto"/>
                <w:vAlign w:val="center"/>
              </w:tcPr>
            </w:tcPrChange>
          </w:tcPr>
          <w:p w14:paraId="7F8263B0" w14:textId="580EE63E" w:rsidR="00DF044C" w:rsidRPr="00BC41E3" w:rsidRDefault="00DF044C">
            <w:pPr>
              <w:spacing w:line="360" w:lineRule="exact"/>
              <w:jc w:val="center"/>
              <w:rPr>
                <w:del w:id="2268" w:author="11046017_鄭兆媗" w:date="2024-03-25T14:39:00Z"/>
                <w:szCs w:val="22"/>
              </w:rPr>
              <w:pPrChange w:id="2269" w:author="11046017_鄭兆媗" w:date="2024-03-25T23:40:00Z">
                <w:pPr/>
              </w:pPrChange>
            </w:pPr>
            <w:del w:id="2270" w:author="11046017_鄭兆媗" w:date="2024-03-25T14:39:00Z">
              <w:r w:rsidRPr="00BC41E3">
                <w:rPr>
                  <w:szCs w:val="22"/>
                </w:rPr>
                <w:delText>%</w:delText>
              </w:r>
            </w:del>
          </w:p>
        </w:tc>
      </w:tr>
      <w:tr w:rsidR="00DF044C" w:rsidRPr="00F84482" w14:paraId="209982E3" w14:textId="77777777" w:rsidTr="00AC644C">
        <w:trPr>
          <w:jc w:val="center"/>
          <w:del w:id="2271" w:author="11046017_鄭兆媗" w:date="2024-03-25T14:39:00Z"/>
        </w:trPr>
        <w:tc>
          <w:tcPr>
            <w:tcW w:w="392" w:type="pct"/>
            <w:shd w:val="clear" w:color="auto" w:fill="auto"/>
            <w:vAlign w:val="center"/>
            <w:tcPrChange w:id="2272" w:author="11046017_鄭兆媗" w:date="2024-03-30T12:55:00Z">
              <w:tcPr>
                <w:tcW w:w="392" w:type="pct"/>
                <w:shd w:val="clear" w:color="auto" w:fill="auto"/>
                <w:vAlign w:val="center"/>
              </w:tcPr>
            </w:tcPrChange>
          </w:tcPr>
          <w:p w14:paraId="0D843859" w14:textId="77777777" w:rsidR="00DF044C" w:rsidRPr="00BC41E3" w:rsidRDefault="00DF044C">
            <w:pPr>
              <w:spacing w:line="360" w:lineRule="exact"/>
              <w:jc w:val="center"/>
              <w:rPr>
                <w:del w:id="2273" w:author="11046017_鄭兆媗" w:date="2024-03-25T14:39:00Z"/>
                <w:szCs w:val="22"/>
              </w:rPr>
              <w:pPrChange w:id="2274" w:author="11046017_鄭兆媗" w:date="2024-03-25T20:17:00Z">
                <w:pPr>
                  <w:jc w:val="center"/>
                </w:pPr>
              </w:pPrChange>
            </w:pPr>
            <w:del w:id="2275" w:author="11046017_鄭兆媗" w:date="2024-03-25T14:39:00Z">
              <w:r w:rsidRPr="00BC41E3">
                <w:rPr>
                  <w:rFonts w:hint="eastAsia"/>
                  <w:szCs w:val="22"/>
                </w:rPr>
                <w:delText>6</w:delText>
              </w:r>
            </w:del>
          </w:p>
        </w:tc>
        <w:tc>
          <w:tcPr>
            <w:tcW w:w="622" w:type="pct"/>
            <w:shd w:val="clear" w:color="auto" w:fill="auto"/>
            <w:tcPrChange w:id="2276" w:author="11046017_鄭兆媗" w:date="2024-03-30T12:55:00Z">
              <w:tcPr>
                <w:tcW w:w="622" w:type="pct"/>
                <w:shd w:val="clear" w:color="auto" w:fill="auto"/>
              </w:tcPr>
            </w:tcPrChange>
          </w:tcPr>
          <w:p w14:paraId="247273B8" w14:textId="77777777" w:rsidR="00DF044C" w:rsidRPr="00BC41E3" w:rsidRDefault="00DF044C">
            <w:pPr>
              <w:spacing w:line="360" w:lineRule="exact"/>
              <w:jc w:val="center"/>
              <w:rPr>
                <w:del w:id="2277" w:author="11046017_鄭兆媗" w:date="2024-03-25T14:39:00Z"/>
                <w:szCs w:val="22"/>
              </w:rPr>
              <w:pPrChange w:id="2278" w:author="11046017_鄭兆媗" w:date="2024-03-25T23:40:00Z">
                <w:pPr/>
              </w:pPrChange>
            </w:pPr>
            <w:del w:id="2279" w:author="11046017_鄭兆媗" w:date="2024-03-25T14:39:00Z">
              <w:r w:rsidRPr="00BC41E3">
                <w:rPr>
                  <w:rFonts w:hint="eastAsia"/>
                  <w:szCs w:val="22"/>
                </w:rPr>
                <w:delText>組員</w:delText>
              </w:r>
            </w:del>
          </w:p>
          <w:p w14:paraId="55CE14F6" w14:textId="4EA3CB9D" w:rsidR="00DF044C" w:rsidRPr="00BC41E3" w:rsidRDefault="00DF044C">
            <w:pPr>
              <w:spacing w:line="360" w:lineRule="exact"/>
              <w:jc w:val="center"/>
              <w:rPr>
                <w:del w:id="2280" w:author="11046017_鄭兆媗" w:date="2024-03-25T14:39:00Z"/>
                <w:szCs w:val="22"/>
                <w:u w:val="single"/>
              </w:rPr>
              <w:pPrChange w:id="2281" w:author="11046017_鄭兆媗" w:date="2024-03-25T23:40:00Z">
                <w:pPr/>
              </w:pPrChange>
            </w:pPr>
          </w:p>
        </w:tc>
        <w:tc>
          <w:tcPr>
            <w:tcW w:w="3226" w:type="pct"/>
            <w:shd w:val="clear" w:color="auto" w:fill="auto"/>
            <w:vAlign w:val="center"/>
            <w:tcPrChange w:id="2282" w:author="11046017_鄭兆媗" w:date="2024-03-30T12:55:00Z">
              <w:tcPr>
                <w:tcW w:w="3334" w:type="pct"/>
                <w:gridSpan w:val="2"/>
                <w:shd w:val="clear" w:color="auto" w:fill="auto"/>
                <w:vAlign w:val="center"/>
              </w:tcPr>
            </w:tcPrChange>
          </w:tcPr>
          <w:p w14:paraId="5E070745" w14:textId="7CC71FDF" w:rsidR="00DF044C" w:rsidRPr="00BC41E3" w:rsidRDefault="00DF044C">
            <w:pPr>
              <w:spacing w:line="360" w:lineRule="exact"/>
              <w:jc w:val="center"/>
              <w:rPr>
                <w:del w:id="2283" w:author="11046017_鄭兆媗" w:date="2024-03-25T14:39:00Z"/>
                <w:szCs w:val="22"/>
              </w:rPr>
              <w:pPrChange w:id="2284" w:author="11046017_鄭兆媗" w:date="2024-03-25T23:40:00Z">
                <w:pPr/>
              </w:pPrChange>
            </w:pPr>
          </w:p>
        </w:tc>
        <w:tc>
          <w:tcPr>
            <w:tcW w:w="760" w:type="pct"/>
            <w:shd w:val="clear" w:color="auto" w:fill="auto"/>
            <w:vAlign w:val="center"/>
            <w:tcPrChange w:id="2285" w:author="11046017_鄭兆媗" w:date="2024-03-30T12:55:00Z">
              <w:tcPr>
                <w:tcW w:w="652" w:type="pct"/>
                <w:shd w:val="clear" w:color="auto" w:fill="auto"/>
                <w:vAlign w:val="center"/>
              </w:tcPr>
            </w:tcPrChange>
          </w:tcPr>
          <w:p w14:paraId="4EAEBD1B" w14:textId="7E1EA60B" w:rsidR="00DF044C" w:rsidRPr="00BC41E3" w:rsidRDefault="00DF044C">
            <w:pPr>
              <w:spacing w:line="360" w:lineRule="exact"/>
              <w:jc w:val="center"/>
              <w:rPr>
                <w:del w:id="2286" w:author="11046017_鄭兆媗" w:date="2024-03-25T14:39:00Z"/>
                <w:szCs w:val="22"/>
              </w:rPr>
              <w:pPrChange w:id="2287" w:author="11046017_鄭兆媗" w:date="2024-03-25T23:40:00Z">
                <w:pPr/>
              </w:pPrChange>
            </w:pPr>
            <w:del w:id="2288" w:author="11046017_鄭兆媗" w:date="2024-03-25T14:39:00Z">
              <w:r w:rsidRPr="00BC41E3">
                <w:rPr>
                  <w:szCs w:val="22"/>
                </w:rPr>
                <w:delText>%</w:delText>
              </w:r>
            </w:del>
          </w:p>
        </w:tc>
      </w:tr>
      <w:tr w:rsidR="00DF044C" w:rsidRPr="00F84482" w14:paraId="45A38502" w14:textId="77777777" w:rsidTr="00AC644C">
        <w:trPr>
          <w:jc w:val="center"/>
        </w:trPr>
        <w:tc>
          <w:tcPr>
            <w:tcW w:w="4240" w:type="pct"/>
            <w:gridSpan w:val="3"/>
            <w:shd w:val="clear" w:color="auto" w:fill="auto"/>
            <w:vAlign w:val="center"/>
            <w:tcPrChange w:id="2289" w:author="11046017_鄭兆媗" w:date="2024-03-30T12:55:00Z">
              <w:tcPr>
                <w:tcW w:w="4348" w:type="pct"/>
                <w:gridSpan w:val="4"/>
                <w:shd w:val="clear" w:color="auto" w:fill="auto"/>
                <w:vAlign w:val="center"/>
              </w:tcPr>
            </w:tcPrChange>
          </w:tcPr>
          <w:p w14:paraId="3C3EFC48" w14:textId="77777777" w:rsidR="00DF044C" w:rsidRPr="00BC41E3" w:rsidRDefault="00DF044C">
            <w:pPr>
              <w:spacing w:line="360" w:lineRule="exact"/>
              <w:jc w:val="center"/>
              <w:rPr>
                <w:szCs w:val="22"/>
              </w:rPr>
              <w:pPrChange w:id="2290" w:author="11046017_鄭兆媗" w:date="2024-03-25T23:40:00Z">
                <w:pPr/>
              </w:pPrChange>
            </w:pPr>
          </w:p>
        </w:tc>
        <w:tc>
          <w:tcPr>
            <w:tcW w:w="760" w:type="pct"/>
            <w:shd w:val="clear" w:color="auto" w:fill="auto"/>
            <w:tcPrChange w:id="2291" w:author="11046017_鄭兆媗" w:date="2024-03-30T12:55:00Z">
              <w:tcPr>
                <w:tcW w:w="652" w:type="pct"/>
                <w:shd w:val="clear" w:color="auto" w:fill="auto"/>
              </w:tcPr>
            </w:tcPrChange>
          </w:tcPr>
          <w:p w14:paraId="57612A60" w14:textId="77777777" w:rsidR="00DF044C" w:rsidRPr="00BC41E3" w:rsidRDefault="00DF044C">
            <w:pPr>
              <w:spacing w:line="360" w:lineRule="exact"/>
              <w:jc w:val="center"/>
              <w:rPr>
                <w:spacing w:val="-10"/>
                <w:szCs w:val="22"/>
              </w:rPr>
              <w:pPrChange w:id="2292" w:author="11046017_鄭兆媗" w:date="2024-03-25T23:40:00Z">
                <w:pPr/>
              </w:pPrChange>
            </w:pPr>
            <w:r w:rsidRPr="00BC41E3">
              <w:rPr>
                <w:rFonts w:hint="eastAsia"/>
                <w:spacing w:val="-10"/>
                <w:szCs w:val="22"/>
              </w:rPr>
              <w:t>總計</w:t>
            </w:r>
            <w:r w:rsidRPr="00BC41E3">
              <w:rPr>
                <w:rFonts w:hint="eastAsia"/>
                <w:spacing w:val="-10"/>
                <w:szCs w:val="22"/>
              </w:rPr>
              <w:t>:100%</w:t>
            </w:r>
          </w:p>
        </w:tc>
      </w:tr>
    </w:tbl>
    <w:p w14:paraId="2D32794A" w14:textId="1FD9D623" w:rsidR="000071FB" w:rsidRDefault="000071FB">
      <w:pPr>
        <w:rPr>
          <w:ins w:id="2293" w:author="11046017_鄭兆媗" w:date="2024-03-29T12:35:00Z"/>
        </w:rPr>
      </w:pPr>
    </w:p>
    <w:p w14:paraId="5BCE993E" w14:textId="14C48CD5" w:rsidR="000226E4" w:rsidRDefault="000071FB" w:rsidP="001F55B5">
      <w:pPr>
        <w:widowControl/>
        <w:jc w:val="left"/>
        <w:rPr>
          <w:ins w:id="2294" w:author="11046017_鄭兆媗" w:date="2024-03-29T12:36:00Z"/>
        </w:rPr>
      </w:pPr>
      <w:ins w:id="2295" w:author="11046017_鄭兆媗" w:date="2024-03-29T12:35:00Z">
        <w:r>
          <w:br w:type="page"/>
        </w:r>
      </w:ins>
    </w:p>
    <w:p w14:paraId="72B5D59D" w14:textId="012F2268" w:rsidR="001F55B5" w:rsidRDefault="001F55B5">
      <w:pPr>
        <w:pStyle w:val="1"/>
        <w:rPr>
          <w:ins w:id="2296" w:author="11046017_鄭兆媗" w:date="2024-03-29T12:36:00Z"/>
        </w:rPr>
        <w:pPrChange w:id="2297" w:author="11046017_鄭兆媗" w:date="2024-03-29T12:36:00Z">
          <w:pPr/>
        </w:pPrChange>
      </w:pPr>
      <w:bookmarkStart w:id="2298" w:name="_Toc166433947"/>
      <w:ins w:id="2299" w:author="11046017_鄭兆媗" w:date="2024-03-29T12:36:00Z">
        <w:r>
          <w:rPr>
            <w:rFonts w:hint="eastAsia"/>
          </w:rPr>
          <w:lastRenderedPageBreak/>
          <w:t>需求模型</w:t>
        </w:r>
        <w:bookmarkEnd w:id="2298"/>
      </w:ins>
    </w:p>
    <w:p w14:paraId="38A7D744" w14:textId="6F5F6350" w:rsidR="001F55B5" w:rsidRDefault="00896D7A">
      <w:pPr>
        <w:pStyle w:val="2"/>
        <w:rPr>
          <w:ins w:id="2300" w:author="11046017_鄭兆媗" w:date="2024-03-29T12:36:00Z"/>
        </w:rPr>
        <w:pPrChange w:id="2301" w:author="11046017_鄭兆媗" w:date="2024-03-29T14:50:00Z">
          <w:pPr/>
        </w:pPrChange>
      </w:pPr>
      <w:r>
        <w:rPr>
          <w:rFonts w:hint="eastAsia"/>
        </w:rPr>
        <w:t xml:space="preserve"> </w:t>
      </w:r>
      <w:bookmarkStart w:id="2302" w:name="_Toc166433948"/>
      <w:ins w:id="2303" w:author="11046017_鄭兆媗" w:date="2024-03-29T12:36:00Z">
        <w:r w:rsidR="001F55B5">
          <w:rPr>
            <w:rFonts w:hint="eastAsia"/>
          </w:rPr>
          <w:t>使用者需求</w:t>
        </w:r>
        <w:bookmarkEnd w:id="2302"/>
      </w:ins>
    </w:p>
    <w:p w14:paraId="22B90A05" w14:textId="4055A4FD" w:rsidR="003774B4" w:rsidRDefault="00C41920">
      <w:r>
        <w:rPr>
          <w:rFonts w:hint="eastAsia"/>
        </w:rPr>
        <w:t>功能性需求</w:t>
      </w:r>
    </w:p>
    <w:p w14:paraId="306CDE58" w14:textId="3ED0143C" w:rsidR="00825479" w:rsidRDefault="00825479" w:rsidP="00825479">
      <w:pPr>
        <w:jc w:val="center"/>
      </w:pPr>
    </w:p>
    <w:tbl>
      <w:tblPr>
        <w:tblStyle w:val="ac"/>
        <w:tblW w:w="0" w:type="auto"/>
        <w:tblLook w:val="04A0" w:firstRow="1" w:lastRow="0" w:firstColumn="1" w:lastColumn="0" w:noHBand="0" w:noVBand="1"/>
      </w:tblPr>
      <w:tblGrid>
        <w:gridCol w:w="843"/>
        <w:gridCol w:w="2346"/>
        <w:gridCol w:w="6999"/>
      </w:tblGrid>
      <w:tr w:rsidR="00C41920" w14:paraId="4BDA169F" w14:textId="77777777" w:rsidTr="00EC7A64">
        <w:tc>
          <w:tcPr>
            <w:tcW w:w="843" w:type="dxa"/>
          </w:tcPr>
          <w:p w14:paraId="088D2C24" w14:textId="77777777" w:rsidR="00C41920" w:rsidRDefault="00C41920" w:rsidP="00CB7E32">
            <w:pPr>
              <w:spacing w:line="440" w:lineRule="exact"/>
            </w:pPr>
            <w:r>
              <w:rPr>
                <w:rFonts w:hint="eastAsia"/>
              </w:rPr>
              <w:t>身分</w:t>
            </w:r>
          </w:p>
        </w:tc>
        <w:tc>
          <w:tcPr>
            <w:tcW w:w="2346" w:type="dxa"/>
          </w:tcPr>
          <w:p w14:paraId="2AE31F58" w14:textId="77777777" w:rsidR="00C41920" w:rsidRDefault="00C41920" w:rsidP="00CB7E32">
            <w:pPr>
              <w:spacing w:line="440" w:lineRule="exact"/>
            </w:pPr>
            <w:r>
              <w:rPr>
                <w:rFonts w:hint="eastAsia"/>
              </w:rPr>
              <w:t>功能項目</w:t>
            </w:r>
          </w:p>
        </w:tc>
        <w:tc>
          <w:tcPr>
            <w:tcW w:w="6999" w:type="dxa"/>
          </w:tcPr>
          <w:p w14:paraId="66364AA2" w14:textId="77777777" w:rsidR="00C41920" w:rsidRDefault="00C41920" w:rsidP="00CB7E32">
            <w:pPr>
              <w:spacing w:line="440" w:lineRule="exact"/>
            </w:pPr>
            <w:r>
              <w:rPr>
                <w:rFonts w:hint="eastAsia"/>
              </w:rPr>
              <w:t>說明</w:t>
            </w:r>
          </w:p>
        </w:tc>
      </w:tr>
      <w:tr w:rsidR="00C41920" w14:paraId="0BD1C49F" w14:textId="77777777" w:rsidTr="00EC7A64">
        <w:tc>
          <w:tcPr>
            <w:tcW w:w="843" w:type="dxa"/>
            <w:vMerge w:val="restart"/>
            <w:textDirection w:val="tbRlV"/>
            <w:vAlign w:val="center"/>
          </w:tcPr>
          <w:p w14:paraId="08A2AF93" w14:textId="77777777" w:rsidR="00C41920" w:rsidRDefault="00C41920" w:rsidP="00EC7A64">
            <w:pPr>
              <w:spacing w:line="440" w:lineRule="exact"/>
              <w:ind w:left="113" w:right="113"/>
              <w:jc w:val="center"/>
            </w:pPr>
            <w:r>
              <w:rPr>
                <w:rFonts w:hint="eastAsia"/>
              </w:rPr>
              <w:t>使用者</w:t>
            </w:r>
          </w:p>
        </w:tc>
        <w:tc>
          <w:tcPr>
            <w:tcW w:w="2346" w:type="dxa"/>
          </w:tcPr>
          <w:p w14:paraId="64365DC3" w14:textId="77777777" w:rsidR="00C41920" w:rsidRDefault="00C41920" w:rsidP="00CB7E32">
            <w:pPr>
              <w:spacing w:line="440" w:lineRule="exact"/>
            </w:pPr>
            <w:r>
              <w:rPr>
                <w:rFonts w:hint="eastAsia"/>
              </w:rPr>
              <w:t>登入</w:t>
            </w:r>
          </w:p>
        </w:tc>
        <w:tc>
          <w:tcPr>
            <w:tcW w:w="6999" w:type="dxa"/>
          </w:tcPr>
          <w:p w14:paraId="14B7E6FF" w14:textId="77777777" w:rsidR="00C41920" w:rsidRDefault="00C41920" w:rsidP="00CB7E32">
            <w:pPr>
              <w:spacing w:line="440" w:lineRule="exact"/>
            </w:pPr>
            <w:r>
              <w:rPr>
                <w:rFonts w:hint="eastAsia"/>
              </w:rPr>
              <w:t>使用者首次登入需要註冊會員</w:t>
            </w:r>
          </w:p>
          <w:p w14:paraId="6E25805A" w14:textId="77777777" w:rsidR="00C41920" w:rsidRDefault="00C41920" w:rsidP="00CB7E32">
            <w:pPr>
              <w:spacing w:line="440" w:lineRule="exact"/>
            </w:pPr>
            <w:r>
              <w:rPr>
                <w:rFonts w:hint="eastAsia"/>
              </w:rPr>
              <w:t>使用者登入系統</w:t>
            </w:r>
          </w:p>
          <w:p w14:paraId="2FB9F3FC" w14:textId="77777777" w:rsidR="00C41920" w:rsidRPr="00845F4D" w:rsidRDefault="00C41920" w:rsidP="00CB7E32">
            <w:pPr>
              <w:spacing w:line="440" w:lineRule="exact"/>
            </w:pPr>
            <w:r>
              <w:rPr>
                <w:rFonts w:hint="eastAsia"/>
              </w:rPr>
              <w:t>使用者忘記密碼可以透過</w:t>
            </w:r>
            <w:r>
              <w:rPr>
                <w:rFonts w:hint="eastAsia"/>
              </w:rPr>
              <w:t>mail</w:t>
            </w:r>
            <w:r>
              <w:rPr>
                <w:rFonts w:hint="eastAsia"/>
              </w:rPr>
              <w:t>驗證重新設定密碼</w:t>
            </w:r>
          </w:p>
        </w:tc>
      </w:tr>
      <w:tr w:rsidR="00C41920" w14:paraId="40727906" w14:textId="77777777" w:rsidTr="00EC7A64">
        <w:tc>
          <w:tcPr>
            <w:tcW w:w="843" w:type="dxa"/>
            <w:vMerge/>
          </w:tcPr>
          <w:p w14:paraId="0970B279" w14:textId="77777777" w:rsidR="00C41920" w:rsidRDefault="00C41920" w:rsidP="00CB7E32">
            <w:pPr>
              <w:spacing w:line="440" w:lineRule="exact"/>
            </w:pPr>
          </w:p>
        </w:tc>
        <w:tc>
          <w:tcPr>
            <w:tcW w:w="2346" w:type="dxa"/>
          </w:tcPr>
          <w:p w14:paraId="437B93F7" w14:textId="77777777" w:rsidR="00C41920" w:rsidRDefault="00C41920" w:rsidP="00CB7E32">
            <w:pPr>
              <w:spacing w:line="440" w:lineRule="exact"/>
            </w:pPr>
            <w:r>
              <w:rPr>
                <w:rFonts w:hint="eastAsia"/>
              </w:rPr>
              <w:t>關於我們</w:t>
            </w:r>
          </w:p>
        </w:tc>
        <w:tc>
          <w:tcPr>
            <w:tcW w:w="6999" w:type="dxa"/>
          </w:tcPr>
          <w:p w14:paraId="76E8338F" w14:textId="77777777" w:rsidR="00C41920" w:rsidRDefault="00C41920" w:rsidP="00CB7E32">
            <w:pPr>
              <w:spacing w:line="440" w:lineRule="exact"/>
            </w:pPr>
            <w:r>
              <w:rPr>
                <w:rFonts w:hint="eastAsia"/>
              </w:rPr>
              <w:t>使用者可以</w:t>
            </w:r>
            <w:proofErr w:type="gramStart"/>
            <w:r>
              <w:rPr>
                <w:rFonts w:hint="eastAsia"/>
              </w:rPr>
              <w:t>點擊各課程</w:t>
            </w:r>
            <w:proofErr w:type="gramEnd"/>
            <w:r>
              <w:rPr>
                <w:rFonts w:hint="eastAsia"/>
              </w:rPr>
              <w:t>按鈕以了解課程內容</w:t>
            </w:r>
          </w:p>
          <w:p w14:paraId="450EE411" w14:textId="1F96CF2E" w:rsidR="00C41920" w:rsidRDefault="00C41920" w:rsidP="00CB7E32">
            <w:pPr>
              <w:spacing w:line="440" w:lineRule="exact"/>
            </w:pPr>
            <w:r>
              <w:rPr>
                <w:rFonts w:hint="eastAsia"/>
              </w:rPr>
              <w:t>使用者可以</w:t>
            </w:r>
            <w:proofErr w:type="gramStart"/>
            <w:r>
              <w:rPr>
                <w:rFonts w:hint="eastAsia"/>
              </w:rPr>
              <w:t>點擊各教練</w:t>
            </w:r>
            <w:proofErr w:type="gramEnd"/>
            <w:r>
              <w:rPr>
                <w:rFonts w:hint="eastAsia"/>
              </w:rPr>
              <w:t>名稱按鈕以了解</w:t>
            </w:r>
            <w:r w:rsidR="00233C0D">
              <w:rPr>
                <w:rFonts w:hint="eastAsia"/>
              </w:rPr>
              <w:t>教練的背景</w:t>
            </w:r>
          </w:p>
          <w:p w14:paraId="0DF6644C" w14:textId="6B051B8E" w:rsidR="00233C0D" w:rsidRPr="00845F4D" w:rsidRDefault="00C41920" w:rsidP="00CB7E32">
            <w:pPr>
              <w:spacing w:line="440" w:lineRule="exact"/>
            </w:pPr>
            <w:r>
              <w:rPr>
                <w:rFonts w:hint="eastAsia"/>
              </w:rPr>
              <w:t>使用者可以點擊</w:t>
            </w:r>
            <w:r w:rsidR="00233C0D">
              <w:rPr>
                <w:rFonts w:hint="eastAsia"/>
              </w:rPr>
              <w:t>羽球教學</w:t>
            </w:r>
            <w:r>
              <w:rPr>
                <w:rFonts w:hint="eastAsia"/>
              </w:rPr>
              <w:t>按鈕</w:t>
            </w:r>
            <w:r w:rsidR="00233C0D">
              <w:rPr>
                <w:rFonts w:hint="eastAsia"/>
              </w:rPr>
              <w:t>觀看教學影片學習球技</w:t>
            </w:r>
          </w:p>
        </w:tc>
      </w:tr>
      <w:tr w:rsidR="00C41920" w14:paraId="1570274C" w14:textId="77777777" w:rsidTr="00EC7A64">
        <w:tc>
          <w:tcPr>
            <w:tcW w:w="843" w:type="dxa"/>
            <w:vMerge/>
          </w:tcPr>
          <w:p w14:paraId="0299A49D" w14:textId="77777777" w:rsidR="00C41920" w:rsidRDefault="00C41920" w:rsidP="00CB7E32">
            <w:pPr>
              <w:spacing w:line="440" w:lineRule="exact"/>
            </w:pPr>
          </w:p>
        </w:tc>
        <w:tc>
          <w:tcPr>
            <w:tcW w:w="2346" w:type="dxa"/>
          </w:tcPr>
          <w:p w14:paraId="5B4CCECF" w14:textId="77777777" w:rsidR="00C41920" w:rsidRDefault="00C41920" w:rsidP="00CB7E32">
            <w:pPr>
              <w:spacing w:line="440" w:lineRule="exact"/>
            </w:pPr>
            <w:r>
              <w:rPr>
                <w:rFonts w:hint="eastAsia"/>
              </w:rPr>
              <w:t>報名課程</w:t>
            </w:r>
          </w:p>
        </w:tc>
        <w:tc>
          <w:tcPr>
            <w:tcW w:w="6999" w:type="dxa"/>
          </w:tcPr>
          <w:p w14:paraId="2CA6C8C0" w14:textId="60B6FBA7" w:rsidR="00C41920" w:rsidRDefault="00233C0D" w:rsidP="00CB7E32">
            <w:pPr>
              <w:spacing w:line="440" w:lineRule="exact"/>
            </w:pPr>
            <w:r>
              <w:rPr>
                <w:rFonts w:hint="eastAsia"/>
              </w:rPr>
              <w:t>使用者可以透過填寫報名課程的問題選擇出最適合自己的課程</w:t>
            </w:r>
          </w:p>
        </w:tc>
      </w:tr>
      <w:tr w:rsidR="00C41920" w14:paraId="0B61E9F1" w14:textId="77777777" w:rsidTr="00EC7A64">
        <w:tc>
          <w:tcPr>
            <w:tcW w:w="843" w:type="dxa"/>
            <w:vMerge/>
          </w:tcPr>
          <w:p w14:paraId="0AA05545" w14:textId="77777777" w:rsidR="00C41920" w:rsidRDefault="00C41920" w:rsidP="00CB7E32">
            <w:pPr>
              <w:spacing w:line="440" w:lineRule="exact"/>
            </w:pPr>
          </w:p>
        </w:tc>
        <w:tc>
          <w:tcPr>
            <w:tcW w:w="2346" w:type="dxa"/>
          </w:tcPr>
          <w:p w14:paraId="43F3F68F" w14:textId="77777777" w:rsidR="00C41920" w:rsidRDefault="00C41920" w:rsidP="00CB7E32">
            <w:pPr>
              <w:spacing w:line="440" w:lineRule="exact"/>
            </w:pPr>
            <w:r>
              <w:rPr>
                <w:rFonts w:hint="eastAsia"/>
              </w:rPr>
              <w:t>社群空間</w:t>
            </w:r>
          </w:p>
        </w:tc>
        <w:tc>
          <w:tcPr>
            <w:tcW w:w="6999" w:type="dxa"/>
          </w:tcPr>
          <w:p w14:paraId="01469229" w14:textId="79C55DC0" w:rsidR="00C41920" w:rsidRDefault="00233C0D" w:rsidP="00CB7E32">
            <w:pPr>
              <w:spacing w:line="440" w:lineRule="exact"/>
            </w:pPr>
            <w:r>
              <w:rPr>
                <w:rFonts w:hint="eastAsia"/>
              </w:rPr>
              <w:t>使用者可以透過社群空間跟其他會員</w:t>
            </w:r>
            <w:ins w:id="2304" w:author="11046014_劉育彤" w:date="2024-03-25T21:37:00Z">
              <w:r w:rsidRPr="008E1EC9">
                <w:rPr>
                  <w:rFonts w:cs="Segoe UI"/>
                  <w:color w:val="0D0D0D"/>
                  <w:shd w:val="clear" w:color="auto" w:fill="FFFFFF"/>
                </w:rPr>
                <w:t>交流資訊、分享心得、組織活動</w:t>
              </w:r>
            </w:ins>
          </w:p>
        </w:tc>
      </w:tr>
      <w:tr w:rsidR="00C41920" w14:paraId="6D5E5DCE" w14:textId="77777777" w:rsidTr="00EC7A64">
        <w:tc>
          <w:tcPr>
            <w:tcW w:w="843" w:type="dxa"/>
            <w:vMerge/>
          </w:tcPr>
          <w:p w14:paraId="46587B1F" w14:textId="77777777" w:rsidR="00C41920" w:rsidRDefault="00C41920" w:rsidP="00CB7E32">
            <w:pPr>
              <w:spacing w:line="440" w:lineRule="exact"/>
            </w:pPr>
          </w:p>
        </w:tc>
        <w:tc>
          <w:tcPr>
            <w:tcW w:w="2346" w:type="dxa"/>
          </w:tcPr>
          <w:p w14:paraId="4B783EEC" w14:textId="77777777" w:rsidR="00C41920" w:rsidRDefault="00C41920" w:rsidP="00CB7E32">
            <w:pPr>
              <w:spacing w:line="440" w:lineRule="exact"/>
            </w:pPr>
            <w:r>
              <w:rPr>
                <w:rFonts w:hint="eastAsia"/>
              </w:rPr>
              <w:t>會員中心</w:t>
            </w:r>
          </w:p>
        </w:tc>
        <w:tc>
          <w:tcPr>
            <w:tcW w:w="6999" w:type="dxa"/>
          </w:tcPr>
          <w:p w14:paraId="5F12C00B" w14:textId="0DE3FB83" w:rsidR="002B5C1F" w:rsidRDefault="002B5C1F" w:rsidP="00CB7E32">
            <w:pPr>
              <w:spacing w:line="440" w:lineRule="exact"/>
            </w:pPr>
            <w:r>
              <w:rPr>
                <w:rFonts w:hint="eastAsia"/>
              </w:rPr>
              <w:t>使用者可以透過編輯功能修改自己的個人資料</w:t>
            </w:r>
          </w:p>
        </w:tc>
      </w:tr>
      <w:tr w:rsidR="00C41920" w14:paraId="0392DDCB" w14:textId="77777777" w:rsidTr="00EC7A64">
        <w:tc>
          <w:tcPr>
            <w:tcW w:w="843" w:type="dxa"/>
            <w:vMerge w:val="restart"/>
            <w:textDirection w:val="tbRlV"/>
            <w:vAlign w:val="center"/>
          </w:tcPr>
          <w:p w14:paraId="584192AF" w14:textId="77777777" w:rsidR="00C41920" w:rsidRDefault="00C41920" w:rsidP="00EC7A64">
            <w:pPr>
              <w:spacing w:line="440" w:lineRule="exact"/>
              <w:ind w:left="113" w:right="113"/>
              <w:jc w:val="center"/>
            </w:pPr>
            <w:r>
              <w:rPr>
                <w:rFonts w:hint="eastAsia"/>
              </w:rPr>
              <w:t>管理者</w:t>
            </w:r>
          </w:p>
        </w:tc>
        <w:tc>
          <w:tcPr>
            <w:tcW w:w="2346" w:type="dxa"/>
          </w:tcPr>
          <w:p w14:paraId="66A51E4F" w14:textId="77777777" w:rsidR="00C41920" w:rsidRDefault="00C41920" w:rsidP="00CB7E32">
            <w:pPr>
              <w:spacing w:line="440" w:lineRule="exact"/>
            </w:pPr>
            <w:r>
              <w:rPr>
                <w:rFonts w:hint="eastAsia"/>
              </w:rPr>
              <w:t>登入</w:t>
            </w:r>
          </w:p>
        </w:tc>
        <w:tc>
          <w:tcPr>
            <w:tcW w:w="6999" w:type="dxa"/>
          </w:tcPr>
          <w:p w14:paraId="6788BBA0" w14:textId="72E75EE0" w:rsidR="00C41920" w:rsidRDefault="00BB3B57" w:rsidP="00CB7E32">
            <w:pPr>
              <w:spacing w:line="440" w:lineRule="exact"/>
            </w:pPr>
            <w:r>
              <w:rPr>
                <w:rFonts w:hint="eastAsia"/>
              </w:rPr>
              <w:t>管理者</w:t>
            </w:r>
            <w:r w:rsidR="002B5C1F">
              <w:rPr>
                <w:rFonts w:hint="eastAsia"/>
              </w:rPr>
              <w:t>登入系統</w:t>
            </w:r>
          </w:p>
        </w:tc>
      </w:tr>
      <w:tr w:rsidR="00C41920" w14:paraId="5EE40999" w14:textId="77777777" w:rsidTr="00EC7A64">
        <w:tc>
          <w:tcPr>
            <w:tcW w:w="843" w:type="dxa"/>
            <w:vMerge/>
          </w:tcPr>
          <w:p w14:paraId="3453611B" w14:textId="77777777" w:rsidR="00C41920" w:rsidRDefault="00C41920" w:rsidP="00CB7E32">
            <w:pPr>
              <w:spacing w:line="440" w:lineRule="exact"/>
            </w:pPr>
          </w:p>
        </w:tc>
        <w:tc>
          <w:tcPr>
            <w:tcW w:w="2346" w:type="dxa"/>
          </w:tcPr>
          <w:p w14:paraId="7DC110A9" w14:textId="77777777" w:rsidR="00C41920" w:rsidRDefault="00C41920" w:rsidP="00CB7E32">
            <w:pPr>
              <w:spacing w:line="440" w:lineRule="exact"/>
            </w:pPr>
            <w:r>
              <w:rPr>
                <w:rFonts w:hint="eastAsia"/>
              </w:rPr>
              <w:t>管理帳號</w:t>
            </w:r>
          </w:p>
        </w:tc>
        <w:tc>
          <w:tcPr>
            <w:tcW w:w="6999" w:type="dxa"/>
          </w:tcPr>
          <w:p w14:paraId="4F491733" w14:textId="77777777" w:rsidR="00C41920" w:rsidRDefault="00390928" w:rsidP="00CB7E32">
            <w:pPr>
              <w:spacing w:line="440" w:lineRule="exact"/>
            </w:pPr>
            <w:r>
              <w:rPr>
                <w:rFonts w:hint="eastAsia"/>
              </w:rPr>
              <w:t>管理者可在此管理使用者帳號</w:t>
            </w:r>
          </w:p>
          <w:p w14:paraId="72A92B03" w14:textId="1009F6EB" w:rsidR="00390928" w:rsidRDefault="00390928" w:rsidP="00CB7E32">
            <w:pPr>
              <w:spacing w:line="440" w:lineRule="exact"/>
            </w:pPr>
            <w:r>
              <w:rPr>
                <w:rFonts w:hint="eastAsia"/>
              </w:rPr>
              <w:t>透過停用帳號功能，若使用者有不當行為可將其停權</w:t>
            </w:r>
          </w:p>
        </w:tc>
      </w:tr>
      <w:tr w:rsidR="00C41920" w14:paraId="5533E411" w14:textId="77777777" w:rsidTr="00EC7A64">
        <w:tc>
          <w:tcPr>
            <w:tcW w:w="843" w:type="dxa"/>
            <w:vMerge/>
          </w:tcPr>
          <w:p w14:paraId="6D5127FE" w14:textId="77777777" w:rsidR="00C41920" w:rsidRDefault="00C41920" w:rsidP="00CB7E32">
            <w:pPr>
              <w:spacing w:line="440" w:lineRule="exact"/>
            </w:pPr>
          </w:p>
        </w:tc>
        <w:tc>
          <w:tcPr>
            <w:tcW w:w="2346" w:type="dxa"/>
          </w:tcPr>
          <w:p w14:paraId="5D782D50" w14:textId="77777777" w:rsidR="00C41920" w:rsidRDefault="00C41920" w:rsidP="00CB7E32">
            <w:pPr>
              <w:spacing w:line="440" w:lineRule="exact"/>
            </w:pPr>
            <w:r>
              <w:rPr>
                <w:rFonts w:hint="eastAsia"/>
              </w:rPr>
              <w:t>管理社群空間</w:t>
            </w:r>
          </w:p>
        </w:tc>
        <w:tc>
          <w:tcPr>
            <w:tcW w:w="6999" w:type="dxa"/>
          </w:tcPr>
          <w:p w14:paraId="666F4195" w14:textId="7B5586E1" w:rsidR="00C41920" w:rsidRPr="00390928" w:rsidRDefault="00390928" w:rsidP="00CB7E32">
            <w:pPr>
              <w:spacing w:line="440" w:lineRule="exact"/>
            </w:pPr>
            <w:r>
              <w:rPr>
                <w:rFonts w:hint="eastAsia"/>
              </w:rPr>
              <w:t>管理者可在此管理社群空間的留言板評論及留言</w:t>
            </w:r>
          </w:p>
        </w:tc>
      </w:tr>
      <w:tr w:rsidR="00C41920" w14:paraId="4DC09FC8" w14:textId="77777777" w:rsidTr="00EC7A64">
        <w:tc>
          <w:tcPr>
            <w:tcW w:w="843" w:type="dxa"/>
            <w:vMerge/>
          </w:tcPr>
          <w:p w14:paraId="42C15271" w14:textId="77777777" w:rsidR="00C41920" w:rsidRDefault="00C41920" w:rsidP="00CB7E32">
            <w:pPr>
              <w:spacing w:line="440" w:lineRule="exact"/>
            </w:pPr>
          </w:p>
        </w:tc>
        <w:tc>
          <w:tcPr>
            <w:tcW w:w="2346" w:type="dxa"/>
          </w:tcPr>
          <w:p w14:paraId="0D8492F8" w14:textId="77777777" w:rsidR="00C41920" w:rsidRDefault="00C41920" w:rsidP="00CB7E32">
            <w:pPr>
              <w:spacing w:line="440" w:lineRule="exact"/>
            </w:pPr>
            <w:r>
              <w:rPr>
                <w:rFonts w:hint="eastAsia"/>
              </w:rPr>
              <w:t>管理報名表</w:t>
            </w:r>
          </w:p>
        </w:tc>
        <w:tc>
          <w:tcPr>
            <w:tcW w:w="6999" w:type="dxa"/>
          </w:tcPr>
          <w:p w14:paraId="3206E65F" w14:textId="7B46F9DC" w:rsidR="00C41920" w:rsidRDefault="00233C0D" w:rsidP="009C5D48">
            <w:pPr>
              <w:keepNext/>
              <w:spacing w:line="440" w:lineRule="exact"/>
            </w:pPr>
            <w:r>
              <w:rPr>
                <w:rFonts w:hint="eastAsia"/>
              </w:rPr>
              <w:t>管理者可以在此管理使用者提交的報名課程表單，可協助修改內容或是刪除表單</w:t>
            </w:r>
          </w:p>
        </w:tc>
      </w:tr>
    </w:tbl>
    <w:p w14:paraId="1228F7DD" w14:textId="01707AC7" w:rsidR="00390928" w:rsidRDefault="009C5D48" w:rsidP="009C5D48">
      <w:pPr>
        <w:pStyle w:val="af0"/>
        <w:jc w:val="center"/>
      </w:pPr>
      <w:r>
        <w:rPr>
          <w:rFonts w:hint="eastAsia"/>
        </w:rPr>
        <w:t>表</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Pr>
          <w:noProof/>
        </w:rPr>
        <w:t>5-1</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fldChar w:fldCharType="separate"/>
      </w:r>
      <w:r>
        <w:rPr>
          <w:noProof/>
        </w:rPr>
        <w:t>1</w:t>
      </w:r>
      <w:r>
        <w:fldChar w:fldCharType="end"/>
      </w:r>
      <w:r>
        <w:rPr>
          <w:rFonts w:hint="eastAsia"/>
          <w:lang w:eastAsia="zh-TW"/>
        </w:rPr>
        <w:t xml:space="preserve"> </w:t>
      </w:r>
      <w:r w:rsidRPr="002D33A1">
        <w:rPr>
          <w:rFonts w:hint="eastAsia"/>
          <w:lang w:eastAsia="zh-TW"/>
        </w:rPr>
        <w:t>功能性需求表</w:t>
      </w:r>
    </w:p>
    <w:p w14:paraId="6DF3AB73" w14:textId="33002BC2" w:rsidR="002B5C1F" w:rsidRDefault="002B5C1F">
      <w:r>
        <w:rPr>
          <w:rFonts w:hint="eastAsia"/>
        </w:rPr>
        <w:t>非功能性需求</w:t>
      </w:r>
    </w:p>
    <w:p w14:paraId="67DFD190" w14:textId="26B4D76B" w:rsidR="002B5C1F" w:rsidRPr="002B5C1F" w:rsidRDefault="002B5C1F">
      <w:r>
        <w:rPr>
          <w:rFonts w:hint="eastAsia"/>
        </w:rPr>
        <w:t>需要註冊會員才能使用完整的系統功能</w:t>
      </w:r>
    </w:p>
    <w:p w14:paraId="26E7B1D1" w14:textId="4CEA7CF4" w:rsidR="003774B4" w:rsidRDefault="003774B4" w:rsidP="003774B4">
      <w:pPr>
        <w:widowControl/>
        <w:jc w:val="left"/>
      </w:pPr>
      <w:r>
        <w:br w:type="page"/>
      </w:r>
    </w:p>
    <w:p w14:paraId="481B4148" w14:textId="5D0CCB5D" w:rsidR="003774B4" w:rsidRDefault="003774B4" w:rsidP="0027530B">
      <w:pPr>
        <w:pStyle w:val="2"/>
      </w:pPr>
      <w:r>
        <w:rPr>
          <w:rFonts w:hint="eastAsia"/>
        </w:rPr>
        <w:lastRenderedPageBreak/>
        <w:t xml:space="preserve"> </w:t>
      </w:r>
      <w:bookmarkStart w:id="2305" w:name="_Toc166433949"/>
      <w:r w:rsidRPr="00E75106">
        <w:t>使用個案圖</w:t>
      </w:r>
      <w:r w:rsidRPr="00E75106">
        <w:t>(Use case diagram)</w:t>
      </w:r>
      <w:bookmarkEnd w:id="2305"/>
    </w:p>
    <w:p w14:paraId="64A1A919" w14:textId="28E10F88" w:rsidR="00825479" w:rsidRDefault="00825479">
      <w:proofErr w:type="gramStart"/>
      <w:r>
        <w:rPr>
          <w:rFonts w:hint="eastAsia"/>
        </w:rPr>
        <w:t>本組將</w:t>
      </w:r>
      <w:proofErr w:type="gramEnd"/>
      <w:r>
        <w:rPr>
          <w:rFonts w:hint="eastAsia"/>
        </w:rPr>
        <w:t>個案圖分為</w:t>
      </w:r>
      <w:r w:rsidRPr="00825479">
        <w:rPr>
          <w:rFonts w:hint="eastAsia"/>
          <w:b/>
          <w:bCs/>
        </w:rPr>
        <w:t>使用者</w:t>
      </w:r>
      <w:r>
        <w:rPr>
          <w:rFonts w:hint="eastAsia"/>
        </w:rPr>
        <w:t>及</w:t>
      </w:r>
      <w:r w:rsidRPr="00825479">
        <w:rPr>
          <w:rFonts w:hint="eastAsia"/>
          <w:b/>
          <w:bCs/>
        </w:rPr>
        <w:t>管理者</w:t>
      </w:r>
      <w:r>
        <w:rPr>
          <w:rFonts w:hint="eastAsia"/>
        </w:rPr>
        <w:t>兩類，如下：</w:t>
      </w:r>
    </w:p>
    <w:p w14:paraId="40A65983" w14:textId="384032E9" w:rsidR="002B5C1F" w:rsidRDefault="00825479">
      <w:r w:rsidRPr="00825479">
        <w:rPr>
          <w:noProof/>
        </w:rPr>
        <w:drawing>
          <wp:inline distT="0" distB="0" distL="0" distR="0" wp14:anchorId="11EDDCBB" wp14:editId="7DF30681">
            <wp:extent cx="4920343" cy="6401832"/>
            <wp:effectExtent l="0" t="0" r="0" b="0"/>
            <wp:docPr id="342384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3843" name=""/>
                    <pic:cNvPicPr/>
                  </pic:nvPicPr>
                  <pic:blipFill>
                    <a:blip r:embed="rId25"/>
                    <a:stretch>
                      <a:fillRect/>
                    </a:stretch>
                  </pic:blipFill>
                  <pic:spPr>
                    <a:xfrm>
                      <a:off x="0" y="0"/>
                      <a:ext cx="4937013" cy="6423522"/>
                    </a:xfrm>
                    <a:prstGeom prst="rect">
                      <a:avLst/>
                    </a:prstGeom>
                  </pic:spPr>
                </pic:pic>
              </a:graphicData>
            </a:graphic>
          </wp:inline>
        </w:drawing>
      </w:r>
    </w:p>
    <w:p w14:paraId="53AA5B7A" w14:textId="37982A53" w:rsidR="00825479" w:rsidRDefault="00825479" w:rsidP="00825479">
      <w:pPr>
        <w:jc w:val="center"/>
      </w:pPr>
      <w:r>
        <w:rPr>
          <w:rFonts w:hint="eastAsia"/>
          <w:szCs w:val="28"/>
        </w:rPr>
        <w:t>▲圖</w:t>
      </w:r>
      <w:r>
        <w:rPr>
          <w:rFonts w:hint="eastAsia"/>
          <w:szCs w:val="28"/>
        </w:rPr>
        <w:t xml:space="preserve"> 5-2-1</w:t>
      </w:r>
      <w:r>
        <w:rPr>
          <w:rFonts w:hint="eastAsia"/>
          <w:szCs w:val="28"/>
        </w:rPr>
        <w:t>使用者個案圖</w:t>
      </w:r>
    </w:p>
    <w:p w14:paraId="41C49689" w14:textId="41AB2739" w:rsidR="002863E9" w:rsidRDefault="002863E9" w:rsidP="002863E9">
      <w:pPr>
        <w:jc w:val="center"/>
      </w:pPr>
      <w:r w:rsidRPr="002863E9">
        <w:rPr>
          <w:noProof/>
        </w:rPr>
        <w:lastRenderedPageBreak/>
        <w:drawing>
          <wp:inline distT="0" distB="0" distL="0" distR="0" wp14:anchorId="5E0CA067" wp14:editId="2572826F">
            <wp:extent cx="3067478" cy="3048425"/>
            <wp:effectExtent l="0" t="0" r="0" b="0"/>
            <wp:docPr id="25566030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660302" name=""/>
                    <pic:cNvPicPr/>
                  </pic:nvPicPr>
                  <pic:blipFill>
                    <a:blip r:embed="rId26"/>
                    <a:stretch>
                      <a:fillRect/>
                    </a:stretch>
                  </pic:blipFill>
                  <pic:spPr>
                    <a:xfrm>
                      <a:off x="0" y="0"/>
                      <a:ext cx="3067478" cy="3048425"/>
                    </a:xfrm>
                    <a:prstGeom prst="rect">
                      <a:avLst/>
                    </a:prstGeom>
                  </pic:spPr>
                </pic:pic>
              </a:graphicData>
            </a:graphic>
          </wp:inline>
        </w:drawing>
      </w:r>
    </w:p>
    <w:p w14:paraId="60A7AFAB" w14:textId="7AAA8FE9" w:rsidR="002863E9" w:rsidRDefault="002863E9" w:rsidP="002863E9">
      <w:pPr>
        <w:jc w:val="center"/>
      </w:pPr>
      <w:r>
        <w:rPr>
          <w:rFonts w:hint="eastAsia"/>
          <w:szCs w:val="28"/>
        </w:rPr>
        <w:t>▲圖</w:t>
      </w:r>
      <w:r>
        <w:rPr>
          <w:rFonts w:hint="eastAsia"/>
          <w:szCs w:val="28"/>
        </w:rPr>
        <w:t xml:space="preserve"> 5-2-</w:t>
      </w:r>
      <w:r w:rsidR="00F80BC2">
        <w:rPr>
          <w:rFonts w:hint="eastAsia"/>
          <w:szCs w:val="28"/>
        </w:rPr>
        <w:t>2</w:t>
      </w:r>
      <w:r>
        <w:rPr>
          <w:rFonts w:hint="eastAsia"/>
          <w:szCs w:val="28"/>
        </w:rPr>
        <w:t>管理者個案圖</w:t>
      </w:r>
    </w:p>
    <w:p w14:paraId="4307E6F5" w14:textId="77777777" w:rsidR="002863E9" w:rsidRDefault="002863E9" w:rsidP="002863E9">
      <w:pPr>
        <w:jc w:val="left"/>
      </w:pPr>
    </w:p>
    <w:p w14:paraId="18389293" w14:textId="77777777" w:rsidR="002863E9" w:rsidRDefault="002863E9" w:rsidP="002863E9"/>
    <w:p w14:paraId="0B9FAAF8" w14:textId="7C03F90F" w:rsidR="003774B4" w:rsidRDefault="00896D7A">
      <w:pPr>
        <w:widowControl/>
        <w:jc w:val="left"/>
      </w:pPr>
      <w:r>
        <w:br w:type="page"/>
      </w:r>
    </w:p>
    <w:p w14:paraId="11FCA698" w14:textId="5704383F" w:rsidR="002863E9" w:rsidRDefault="00DC3155" w:rsidP="0027530B">
      <w:pPr>
        <w:pStyle w:val="2"/>
      </w:pPr>
      <w:r w:rsidRPr="006E09A2">
        <w:rPr>
          <w:rFonts w:hint="eastAsia"/>
          <w:highlight w:val="lightGray"/>
          <w:shd w:val="clear" w:color="auto" w:fill="FFFFFF" w:themeFill="background1"/>
        </w:rPr>
        <w:lastRenderedPageBreak/>
        <w:t xml:space="preserve"> </w:t>
      </w:r>
      <w:bookmarkStart w:id="2306" w:name="_Toc166433950"/>
      <w:r w:rsidR="003774B4" w:rsidRPr="00E75106">
        <w:t>使用個案描述</w:t>
      </w:r>
      <w:bookmarkEnd w:id="2306"/>
    </w:p>
    <w:p w14:paraId="49C8650F" w14:textId="660E1003" w:rsidR="002863E9" w:rsidRDefault="002863E9" w:rsidP="002863E9">
      <w:r>
        <w:rPr>
          <w:rFonts w:hint="eastAsia"/>
        </w:rPr>
        <w:t>分為使用者跟管理者兩個部分，以活動圖（</w:t>
      </w:r>
      <w:r>
        <w:rPr>
          <w:rFonts w:hint="eastAsia"/>
        </w:rPr>
        <w:t>Activity diagram</w:t>
      </w:r>
      <w:r>
        <w:rPr>
          <w:rFonts w:hint="eastAsia"/>
        </w:rPr>
        <w:t>）呈現。</w:t>
      </w:r>
    </w:p>
    <w:p w14:paraId="5FF310E9" w14:textId="7CD5DA3B" w:rsidR="002863E9" w:rsidRDefault="0027530B" w:rsidP="0027530B">
      <w:pPr>
        <w:pStyle w:val="3"/>
      </w:pPr>
      <w:r>
        <w:rPr>
          <w:rFonts w:hint="eastAsia"/>
        </w:rPr>
        <w:t xml:space="preserve"> </w:t>
      </w:r>
      <w:r w:rsidR="002863E9">
        <w:rPr>
          <w:rFonts w:hint="eastAsia"/>
        </w:rPr>
        <w:t>使用者</w:t>
      </w:r>
    </w:p>
    <w:p w14:paraId="6E7225BB" w14:textId="70307214" w:rsidR="002863E9" w:rsidRDefault="002863E9" w:rsidP="002863E9">
      <w:r>
        <w:rPr>
          <w:rFonts w:hint="eastAsia"/>
        </w:rPr>
        <w:t>使用者登入</w:t>
      </w:r>
    </w:p>
    <w:p w14:paraId="1E952961" w14:textId="60291095" w:rsidR="002863E9" w:rsidRDefault="002863E9" w:rsidP="00351BAE">
      <w:pPr>
        <w:jc w:val="center"/>
      </w:pPr>
      <w:r w:rsidRPr="002863E9">
        <w:rPr>
          <w:noProof/>
        </w:rPr>
        <w:drawing>
          <wp:inline distT="0" distB="0" distL="0" distR="0" wp14:anchorId="226E00D1" wp14:editId="57FC98C6">
            <wp:extent cx="6646613" cy="4648200"/>
            <wp:effectExtent l="0" t="0" r="1905" b="0"/>
            <wp:docPr id="176664175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641756" name=""/>
                    <pic:cNvPicPr/>
                  </pic:nvPicPr>
                  <pic:blipFill>
                    <a:blip r:embed="rId27"/>
                    <a:stretch>
                      <a:fillRect/>
                    </a:stretch>
                  </pic:blipFill>
                  <pic:spPr>
                    <a:xfrm>
                      <a:off x="0" y="0"/>
                      <a:ext cx="6670420" cy="4664849"/>
                    </a:xfrm>
                    <a:prstGeom prst="rect">
                      <a:avLst/>
                    </a:prstGeom>
                  </pic:spPr>
                </pic:pic>
              </a:graphicData>
            </a:graphic>
          </wp:inline>
        </w:drawing>
      </w:r>
    </w:p>
    <w:p w14:paraId="6A516362" w14:textId="3205A173" w:rsidR="00351BAE" w:rsidRPr="00351BAE" w:rsidRDefault="00F80BC2" w:rsidP="00351BAE">
      <w:pPr>
        <w:jc w:val="center"/>
        <w:rPr>
          <w:szCs w:val="28"/>
        </w:rPr>
      </w:pPr>
      <w:r>
        <w:rPr>
          <w:rFonts w:hint="eastAsia"/>
          <w:szCs w:val="28"/>
        </w:rPr>
        <w:t>▲圖</w:t>
      </w:r>
      <w:r>
        <w:rPr>
          <w:rFonts w:hint="eastAsia"/>
          <w:szCs w:val="28"/>
        </w:rPr>
        <w:t>5-3-1</w:t>
      </w:r>
      <w:r>
        <w:rPr>
          <w:rFonts w:hint="eastAsia"/>
          <w:szCs w:val="28"/>
        </w:rPr>
        <w:t>使用者登入活動圖</w:t>
      </w:r>
    </w:p>
    <w:p w14:paraId="0915F803" w14:textId="77777777" w:rsidR="00FE400E" w:rsidRDefault="00FE400E">
      <w:pPr>
        <w:widowControl/>
        <w:jc w:val="left"/>
      </w:pPr>
      <w:r>
        <w:br w:type="page"/>
      </w:r>
    </w:p>
    <w:p w14:paraId="00D6B0D6" w14:textId="6CDD83CB" w:rsidR="00351BAE" w:rsidRDefault="00351BAE" w:rsidP="00351BAE">
      <w:pPr>
        <w:jc w:val="left"/>
      </w:pPr>
      <w:r>
        <w:rPr>
          <w:rFonts w:hint="eastAsia"/>
        </w:rPr>
        <w:lastRenderedPageBreak/>
        <w:t>關於我們</w:t>
      </w:r>
    </w:p>
    <w:p w14:paraId="76F9B02A" w14:textId="4AD8088A" w:rsidR="00351BAE" w:rsidRDefault="00E42975" w:rsidP="00351BAE">
      <w:pPr>
        <w:jc w:val="center"/>
      </w:pPr>
      <w:r>
        <w:rPr>
          <w:noProof/>
        </w:rPr>
        <w:drawing>
          <wp:inline distT="0" distB="0" distL="0" distR="0" wp14:anchorId="5CCC645B" wp14:editId="193D10B9">
            <wp:extent cx="2805918" cy="3649469"/>
            <wp:effectExtent l="0" t="0" r="0" b="8255"/>
            <wp:docPr id="1559269533" name="圖片 1" descr="一張含有 螢幕擷取畫面, 文字, 字型, 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269533" name="圖片 1" descr="一張含有 螢幕擷取畫面, 文字, 字型, 行 的圖片&#10;&#10;自動產生的描述"/>
                    <pic:cNvPicPr/>
                  </pic:nvPicPr>
                  <pic:blipFill>
                    <a:blip r:embed="rId28">
                      <a:extLst>
                        <a:ext uri="{28A0092B-C50C-407E-A947-70E740481C1C}">
                          <a14:useLocalDpi xmlns:a14="http://schemas.microsoft.com/office/drawing/2010/main" val="0"/>
                        </a:ext>
                      </a:extLst>
                    </a:blip>
                    <a:stretch>
                      <a:fillRect/>
                    </a:stretch>
                  </pic:blipFill>
                  <pic:spPr>
                    <a:xfrm>
                      <a:off x="0" y="0"/>
                      <a:ext cx="2809797" cy="3654514"/>
                    </a:xfrm>
                    <a:prstGeom prst="rect">
                      <a:avLst/>
                    </a:prstGeom>
                  </pic:spPr>
                </pic:pic>
              </a:graphicData>
            </a:graphic>
          </wp:inline>
        </w:drawing>
      </w:r>
    </w:p>
    <w:p w14:paraId="0A88BBDE" w14:textId="64DEC3EE" w:rsidR="00F80BC2" w:rsidRDefault="00351BAE" w:rsidP="00351BAE">
      <w:pPr>
        <w:jc w:val="center"/>
      </w:pPr>
      <w:r>
        <w:rPr>
          <w:rFonts w:hint="eastAsia"/>
          <w:szCs w:val="28"/>
        </w:rPr>
        <w:t>▲圖</w:t>
      </w:r>
      <w:r>
        <w:rPr>
          <w:rFonts w:hint="eastAsia"/>
          <w:szCs w:val="28"/>
        </w:rPr>
        <w:t>5-3-2</w:t>
      </w:r>
      <w:r>
        <w:rPr>
          <w:rFonts w:hint="eastAsia"/>
          <w:szCs w:val="28"/>
        </w:rPr>
        <w:t>關於我們活動圖</w:t>
      </w:r>
    </w:p>
    <w:p w14:paraId="0A12A765" w14:textId="05BBE6CE" w:rsidR="00F80BC2" w:rsidRDefault="00351BAE" w:rsidP="002863E9">
      <w:r>
        <w:rPr>
          <w:rFonts w:hint="eastAsia"/>
        </w:rPr>
        <w:t>報名課程</w:t>
      </w:r>
    </w:p>
    <w:p w14:paraId="4707F68D" w14:textId="18A8FBFC" w:rsidR="00351BAE" w:rsidRDefault="00E42975" w:rsidP="00351BAE">
      <w:pPr>
        <w:jc w:val="center"/>
      </w:pPr>
      <w:r>
        <w:rPr>
          <w:noProof/>
        </w:rPr>
        <w:drawing>
          <wp:inline distT="0" distB="0" distL="0" distR="0" wp14:anchorId="402B6641" wp14:editId="6B120FC7">
            <wp:extent cx="3006258" cy="3453618"/>
            <wp:effectExtent l="0" t="0" r="3810" b="0"/>
            <wp:docPr id="1889925559" name="圖片 2" descr="一張含有 螢幕擷取畫面, 文字, 圖表,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925559" name="圖片 2" descr="一張含有 螢幕擷取畫面, 文字, 圖表, 設計 的圖片&#10;&#10;自動產生的描述"/>
                    <pic:cNvPicPr/>
                  </pic:nvPicPr>
                  <pic:blipFill rotWithShape="1">
                    <a:blip r:embed="rId29">
                      <a:extLst>
                        <a:ext uri="{28A0092B-C50C-407E-A947-70E740481C1C}">
                          <a14:useLocalDpi xmlns:a14="http://schemas.microsoft.com/office/drawing/2010/main" val="0"/>
                        </a:ext>
                      </a:extLst>
                    </a:blip>
                    <a:srcRect l="40491" t="19904" r="23029" b="14976"/>
                    <a:stretch/>
                  </pic:blipFill>
                  <pic:spPr bwMode="auto">
                    <a:xfrm>
                      <a:off x="0" y="0"/>
                      <a:ext cx="3061446" cy="3517018"/>
                    </a:xfrm>
                    <a:prstGeom prst="rect">
                      <a:avLst/>
                    </a:prstGeom>
                    <a:ln>
                      <a:noFill/>
                    </a:ln>
                    <a:extLst>
                      <a:ext uri="{53640926-AAD7-44D8-BBD7-CCE9431645EC}">
                        <a14:shadowObscured xmlns:a14="http://schemas.microsoft.com/office/drawing/2010/main"/>
                      </a:ext>
                    </a:extLst>
                  </pic:spPr>
                </pic:pic>
              </a:graphicData>
            </a:graphic>
          </wp:inline>
        </w:drawing>
      </w:r>
    </w:p>
    <w:p w14:paraId="54E6795E" w14:textId="58BF97FE" w:rsidR="00351BAE" w:rsidRDefault="00351BAE" w:rsidP="00351BAE">
      <w:pPr>
        <w:jc w:val="center"/>
      </w:pPr>
      <w:r>
        <w:rPr>
          <w:rFonts w:hint="eastAsia"/>
          <w:szCs w:val="28"/>
        </w:rPr>
        <w:t>▲圖</w:t>
      </w:r>
      <w:r>
        <w:rPr>
          <w:rFonts w:hint="eastAsia"/>
          <w:szCs w:val="28"/>
        </w:rPr>
        <w:t>5-3-</w:t>
      </w:r>
      <w:r w:rsidR="00FE400E">
        <w:rPr>
          <w:rFonts w:hint="eastAsia"/>
          <w:szCs w:val="28"/>
        </w:rPr>
        <w:t>3</w:t>
      </w:r>
      <w:r>
        <w:rPr>
          <w:rFonts w:hint="eastAsia"/>
          <w:szCs w:val="28"/>
        </w:rPr>
        <w:t>報名課程活動圖</w:t>
      </w:r>
    </w:p>
    <w:p w14:paraId="4671C080" w14:textId="77777777" w:rsidR="00FE400E" w:rsidRDefault="00FE400E">
      <w:pPr>
        <w:widowControl/>
        <w:jc w:val="left"/>
      </w:pPr>
      <w:r>
        <w:br w:type="page"/>
      </w:r>
    </w:p>
    <w:p w14:paraId="5E3FF0A5" w14:textId="2AD848E8" w:rsidR="00F80BC2" w:rsidRDefault="00FE400E" w:rsidP="002863E9">
      <w:r>
        <w:rPr>
          <w:rFonts w:hint="eastAsia"/>
        </w:rPr>
        <w:lastRenderedPageBreak/>
        <w:t>社群空間</w:t>
      </w:r>
    </w:p>
    <w:p w14:paraId="60D71F97" w14:textId="2B770722" w:rsidR="00FE400E" w:rsidRDefault="00E42975" w:rsidP="00E42975">
      <w:pPr>
        <w:jc w:val="center"/>
      </w:pPr>
      <w:r>
        <w:rPr>
          <w:noProof/>
        </w:rPr>
        <w:drawing>
          <wp:inline distT="0" distB="0" distL="0" distR="0" wp14:anchorId="09EB5619" wp14:editId="59BD9C7C">
            <wp:extent cx="6481190" cy="5275385"/>
            <wp:effectExtent l="0" t="0" r="0" b="1905"/>
            <wp:docPr id="20679520" name="圖片 3" descr="一張含有 圖表, 寫生, 工程製圖, 方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9520" name="圖片 3" descr="一張含有 圖表, 寫生, 工程製圖, 方案 的圖片&#10;&#10;自動產生的描述"/>
                    <pic:cNvPicPr/>
                  </pic:nvPicPr>
                  <pic:blipFill rotWithShape="1">
                    <a:blip r:embed="rId30">
                      <a:extLst>
                        <a:ext uri="{28A0092B-C50C-407E-A947-70E740481C1C}">
                          <a14:useLocalDpi xmlns:a14="http://schemas.microsoft.com/office/drawing/2010/main" val="0"/>
                        </a:ext>
                      </a:extLst>
                    </a:blip>
                    <a:srcRect l="50478" t="18079" r="7504" b="554"/>
                    <a:stretch/>
                  </pic:blipFill>
                  <pic:spPr bwMode="auto">
                    <a:xfrm>
                      <a:off x="0" y="0"/>
                      <a:ext cx="6509125" cy="5298123"/>
                    </a:xfrm>
                    <a:prstGeom prst="rect">
                      <a:avLst/>
                    </a:prstGeom>
                    <a:ln>
                      <a:noFill/>
                    </a:ln>
                    <a:extLst>
                      <a:ext uri="{53640926-AAD7-44D8-BBD7-CCE9431645EC}">
                        <a14:shadowObscured xmlns:a14="http://schemas.microsoft.com/office/drawing/2010/main"/>
                      </a:ext>
                    </a:extLst>
                  </pic:spPr>
                </pic:pic>
              </a:graphicData>
            </a:graphic>
          </wp:inline>
        </w:drawing>
      </w:r>
    </w:p>
    <w:p w14:paraId="12621B57" w14:textId="5F08A307" w:rsidR="00FE400E" w:rsidRDefault="00FE400E" w:rsidP="00FE400E">
      <w:pPr>
        <w:jc w:val="center"/>
      </w:pPr>
      <w:r>
        <w:rPr>
          <w:rFonts w:hint="eastAsia"/>
          <w:szCs w:val="28"/>
        </w:rPr>
        <w:t>▲圖</w:t>
      </w:r>
      <w:r>
        <w:rPr>
          <w:rFonts w:hint="eastAsia"/>
          <w:szCs w:val="28"/>
        </w:rPr>
        <w:t>5-3-4</w:t>
      </w:r>
      <w:r>
        <w:rPr>
          <w:rFonts w:hint="eastAsia"/>
          <w:szCs w:val="28"/>
        </w:rPr>
        <w:t>社群空間活動圖</w:t>
      </w:r>
    </w:p>
    <w:p w14:paraId="4FF841F9" w14:textId="534481A3" w:rsidR="00F80BC2" w:rsidRDefault="00FE400E" w:rsidP="002863E9">
      <w:r>
        <w:rPr>
          <w:rFonts w:hint="eastAsia"/>
        </w:rPr>
        <w:t>會員中心</w:t>
      </w:r>
    </w:p>
    <w:p w14:paraId="359F8270" w14:textId="18E0553F" w:rsidR="00FE400E" w:rsidRDefault="00E42975" w:rsidP="002863E9">
      <w:r>
        <w:rPr>
          <w:noProof/>
        </w:rPr>
        <w:drawing>
          <wp:inline distT="0" distB="0" distL="0" distR="0" wp14:anchorId="71332055" wp14:editId="52FFCB3E">
            <wp:extent cx="6479540" cy="663575"/>
            <wp:effectExtent l="0" t="0" r="0" b="3175"/>
            <wp:docPr id="116735837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358374" name="圖片 1167358374"/>
                    <pic:cNvPicPr/>
                  </pic:nvPicPr>
                  <pic:blipFill>
                    <a:blip r:embed="rId31">
                      <a:extLst>
                        <a:ext uri="{28A0092B-C50C-407E-A947-70E740481C1C}">
                          <a14:useLocalDpi xmlns:a14="http://schemas.microsoft.com/office/drawing/2010/main" val="0"/>
                        </a:ext>
                      </a:extLst>
                    </a:blip>
                    <a:stretch>
                      <a:fillRect/>
                    </a:stretch>
                  </pic:blipFill>
                  <pic:spPr>
                    <a:xfrm>
                      <a:off x="0" y="0"/>
                      <a:ext cx="6479540" cy="663575"/>
                    </a:xfrm>
                    <a:prstGeom prst="rect">
                      <a:avLst/>
                    </a:prstGeom>
                  </pic:spPr>
                </pic:pic>
              </a:graphicData>
            </a:graphic>
          </wp:inline>
        </w:drawing>
      </w:r>
    </w:p>
    <w:p w14:paraId="7E7021C9" w14:textId="1BCC7058" w:rsidR="00FE400E" w:rsidRDefault="00FE400E" w:rsidP="00FE400E">
      <w:pPr>
        <w:jc w:val="center"/>
      </w:pPr>
      <w:r>
        <w:rPr>
          <w:rFonts w:hint="eastAsia"/>
          <w:szCs w:val="28"/>
        </w:rPr>
        <w:t>▲圖</w:t>
      </w:r>
      <w:r>
        <w:rPr>
          <w:rFonts w:hint="eastAsia"/>
          <w:szCs w:val="28"/>
        </w:rPr>
        <w:t>5-3-5</w:t>
      </w:r>
      <w:r>
        <w:rPr>
          <w:rFonts w:hint="eastAsia"/>
          <w:szCs w:val="28"/>
        </w:rPr>
        <w:t>會員中心活動圖</w:t>
      </w:r>
    </w:p>
    <w:p w14:paraId="027ABD7F" w14:textId="0CFE99D1" w:rsidR="00FE400E" w:rsidRDefault="00FE400E">
      <w:pPr>
        <w:widowControl/>
        <w:jc w:val="left"/>
      </w:pPr>
      <w:r>
        <w:br w:type="page"/>
      </w:r>
    </w:p>
    <w:p w14:paraId="1E5FA318" w14:textId="15EF34ED" w:rsidR="00F80BC2" w:rsidRDefault="00FE400E" w:rsidP="0027530B">
      <w:pPr>
        <w:pStyle w:val="3"/>
      </w:pPr>
      <w:r>
        <w:rPr>
          <w:rFonts w:hint="eastAsia"/>
        </w:rPr>
        <w:lastRenderedPageBreak/>
        <w:t>管理者</w:t>
      </w:r>
    </w:p>
    <w:p w14:paraId="618838D1" w14:textId="3BFB9C15" w:rsidR="00FE400E" w:rsidRDefault="00FE400E" w:rsidP="002863E9">
      <w:r>
        <w:rPr>
          <w:rFonts w:hint="eastAsia"/>
        </w:rPr>
        <w:t>管理者登入</w:t>
      </w:r>
    </w:p>
    <w:p w14:paraId="0B996DC4" w14:textId="07DE5D42" w:rsidR="00FE400E" w:rsidRDefault="00FE400E" w:rsidP="002863E9">
      <w:r w:rsidRPr="00FE400E">
        <w:rPr>
          <w:noProof/>
        </w:rPr>
        <w:drawing>
          <wp:inline distT="0" distB="0" distL="0" distR="0" wp14:anchorId="78AC6F23" wp14:editId="180F7182">
            <wp:extent cx="6479540" cy="728345"/>
            <wp:effectExtent l="0" t="0" r="0" b="0"/>
            <wp:docPr id="125512149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121496" name=""/>
                    <pic:cNvPicPr/>
                  </pic:nvPicPr>
                  <pic:blipFill>
                    <a:blip r:embed="rId32"/>
                    <a:stretch>
                      <a:fillRect/>
                    </a:stretch>
                  </pic:blipFill>
                  <pic:spPr>
                    <a:xfrm>
                      <a:off x="0" y="0"/>
                      <a:ext cx="6479540" cy="728345"/>
                    </a:xfrm>
                    <a:prstGeom prst="rect">
                      <a:avLst/>
                    </a:prstGeom>
                  </pic:spPr>
                </pic:pic>
              </a:graphicData>
            </a:graphic>
          </wp:inline>
        </w:drawing>
      </w:r>
    </w:p>
    <w:p w14:paraId="20B37C1E" w14:textId="6A49B585" w:rsidR="00FE400E" w:rsidRDefault="00FE400E" w:rsidP="00FE400E">
      <w:pPr>
        <w:jc w:val="center"/>
      </w:pPr>
      <w:r>
        <w:rPr>
          <w:rFonts w:hint="eastAsia"/>
          <w:szCs w:val="28"/>
        </w:rPr>
        <w:t>▲圖</w:t>
      </w:r>
      <w:r>
        <w:rPr>
          <w:rFonts w:hint="eastAsia"/>
          <w:szCs w:val="28"/>
        </w:rPr>
        <w:t>5-3-6</w:t>
      </w:r>
      <w:r>
        <w:rPr>
          <w:rFonts w:hint="eastAsia"/>
          <w:szCs w:val="28"/>
        </w:rPr>
        <w:t>管理者登入活動圖</w:t>
      </w:r>
    </w:p>
    <w:p w14:paraId="5A274CCC" w14:textId="724D8012" w:rsidR="00FE400E" w:rsidRPr="00FE400E" w:rsidRDefault="00FE400E" w:rsidP="002863E9">
      <w:r>
        <w:rPr>
          <w:rFonts w:hint="eastAsia"/>
        </w:rPr>
        <w:t>管理者管理帳號</w:t>
      </w:r>
    </w:p>
    <w:p w14:paraId="6E0EAD15" w14:textId="7AB7F7A7" w:rsidR="00FE400E" w:rsidRDefault="00FE400E" w:rsidP="00FE400E">
      <w:pPr>
        <w:jc w:val="center"/>
      </w:pPr>
      <w:r w:rsidRPr="00FE400E">
        <w:rPr>
          <w:noProof/>
        </w:rPr>
        <w:drawing>
          <wp:inline distT="0" distB="0" distL="0" distR="0" wp14:anchorId="7EA4B55B" wp14:editId="0FCE4F49">
            <wp:extent cx="4277322" cy="5391902"/>
            <wp:effectExtent l="0" t="0" r="9525" b="0"/>
            <wp:docPr id="60292967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929672" name=""/>
                    <pic:cNvPicPr/>
                  </pic:nvPicPr>
                  <pic:blipFill>
                    <a:blip r:embed="rId33"/>
                    <a:stretch>
                      <a:fillRect/>
                    </a:stretch>
                  </pic:blipFill>
                  <pic:spPr>
                    <a:xfrm>
                      <a:off x="0" y="0"/>
                      <a:ext cx="4277322" cy="5391902"/>
                    </a:xfrm>
                    <a:prstGeom prst="rect">
                      <a:avLst/>
                    </a:prstGeom>
                  </pic:spPr>
                </pic:pic>
              </a:graphicData>
            </a:graphic>
          </wp:inline>
        </w:drawing>
      </w:r>
    </w:p>
    <w:p w14:paraId="24CDB3CE" w14:textId="7E8994E7" w:rsidR="00FE400E" w:rsidRDefault="00FE400E" w:rsidP="00FE400E">
      <w:pPr>
        <w:jc w:val="center"/>
        <w:rPr>
          <w:szCs w:val="28"/>
        </w:rPr>
      </w:pPr>
      <w:r>
        <w:rPr>
          <w:rFonts w:hint="eastAsia"/>
          <w:szCs w:val="28"/>
        </w:rPr>
        <w:t>▲圖</w:t>
      </w:r>
      <w:r>
        <w:rPr>
          <w:rFonts w:hint="eastAsia"/>
          <w:szCs w:val="28"/>
        </w:rPr>
        <w:t>5-3-7</w:t>
      </w:r>
      <w:r>
        <w:rPr>
          <w:rFonts w:hint="eastAsia"/>
          <w:szCs w:val="28"/>
        </w:rPr>
        <w:t>管理者管理帳號活動圖</w:t>
      </w:r>
    </w:p>
    <w:p w14:paraId="7F2252E8" w14:textId="77777777" w:rsidR="00FE400E" w:rsidRDefault="00FE400E">
      <w:pPr>
        <w:widowControl/>
        <w:jc w:val="left"/>
        <w:rPr>
          <w:szCs w:val="28"/>
        </w:rPr>
      </w:pPr>
      <w:r>
        <w:rPr>
          <w:szCs w:val="28"/>
        </w:rPr>
        <w:br w:type="page"/>
      </w:r>
    </w:p>
    <w:p w14:paraId="67673C84" w14:textId="101E76CE" w:rsidR="00FE400E" w:rsidRDefault="00FE400E" w:rsidP="00FE400E">
      <w:r>
        <w:rPr>
          <w:rFonts w:hint="eastAsia"/>
        </w:rPr>
        <w:lastRenderedPageBreak/>
        <w:t>管理者管理社群</w:t>
      </w:r>
      <w:r w:rsidR="00256920">
        <w:rPr>
          <w:rFonts w:hint="eastAsia"/>
        </w:rPr>
        <w:t>空間</w:t>
      </w:r>
    </w:p>
    <w:p w14:paraId="24ECE3FA" w14:textId="406539A0" w:rsidR="00FE400E" w:rsidRDefault="00256920" w:rsidP="002863E9">
      <w:r w:rsidRPr="00256920">
        <w:rPr>
          <w:noProof/>
        </w:rPr>
        <w:drawing>
          <wp:inline distT="0" distB="0" distL="0" distR="0" wp14:anchorId="06607A35" wp14:editId="718F90D0">
            <wp:extent cx="6375631" cy="1481686"/>
            <wp:effectExtent l="0" t="0" r="6350" b="4445"/>
            <wp:docPr id="155462113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621137" name=""/>
                    <pic:cNvPicPr/>
                  </pic:nvPicPr>
                  <pic:blipFill rotWithShape="1">
                    <a:blip r:embed="rId34"/>
                    <a:srcRect l="1604" t="6553"/>
                    <a:stretch/>
                  </pic:blipFill>
                  <pic:spPr bwMode="auto">
                    <a:xfrm>
                      <a:off x="0" y="0"/>
                      <a:ext cx="6375631" cy="1481686"/>
                    </a:xfrm>
                    <a:prstGeom prst="rect">
                      <a:avLst/>
                    </a:prstGeom>
                    <a:ln>
                      <a:noFill/>
                    </a:ln>
                    <a:extLst>
                      <a:ext uri="{53640926-AAD7-44D8-BBD7-CCE9431645EC}">
                        <a14:shadowObscured xmlns:a14="http://schemas.microsoft.com/office/drawing/2010/main"/>
                      </a:ext>
                    </a:extLst>
                  </pic:spPr>
                </pic:pic>
              </a:graphicData>
            </a:graphic>
          </wp:inline>
        </w:drawing>
      </w:r>
    </w:p>
    <w:p w14:paraId="19262400" w14:textId="0CF8EF9A" w:rsidR="003569C3" w:rsidRDefault="003569C3" w:rsidP="003569C3">
      <w:pPr>
        <w:jc w:val="center"/>
        <w:rPr>
          <w:szCs w:val="28"/>
        </w:rPr>
      </w:pPr>
      <w:r>
        <w:rPr>
          <w:rFonts w:hint="eastAsia"/>
          <w:szCs w:val="28"/>
        </w:rPr>
        <w:t>▲圖</w:t>
      </w:r>
      <w:r>
        <w:rPr>
          <w:rFonts w:hint="eastAsia"/>
          <w:szCs w:val="28"/>
        </w:rPr>
        <w:t>5-3-8</w:t>
      </w:r>
      <w:r>
        <w:rPr>
          <w:rFonts w:hint="eastAsia"/>
          <w:szCs w:val="28"/>
        </w:rPr>
        <w:t>管理者管理</w:t>
      </w:r>
      <w:r w:rsidR="00256920">
        <w:rPr>
          <w:rFonts w:hint="eastAsia"/>
          <w:szCs w:val="28"/>
        </w:rPr>
        <w:t>社群空間</w:t>
      </w:r>
      <w:r>
        <w:rPr>
          <w:rFonts w:hint="eastAsia"/>
          <w:szCs w:val="28"/>
        </w:rPr>
        <w:t>活動圖</w:t>
      </w:r>
    </w:p>
    <w:p w14:paraId="0BE8F479" w14:textId="07318A36" w:rsidR="00256920" w:rsidRDefault="00256920" w:rsidP="00256920">
      <w:r>
        <w:rPr>
          <w:rFonts w:hint="eastAsia"/>
        </w:rPr>
        <w:t>管理者管理課程表單</w:t>
      </w:r>
    </w:p>
    <w:p w14:paraId="2FC07426" w14:textId="7157E1C4" w:rsidR="00FE400E" w:rsidRPr="003569C3" w:rsidRDefault="00256920" w:rsidP="002863E9">
      <w:r w:rsidRPr="00256920">
        <w:rPr>
          <w:noProof/>
        </w:rPr>
        <w:drawing>
          <wp:inline distT="0" distB="0" distL="0" distR="0" wp14:anchorId="537D11B1" wp14:editId="367508BC">
            <wp:extent cx="6507249" cy="1159683"/>
            <wp:effectExtent l="0" t="0" r="8255" b="2540"/>
            <wp:docPr id="206769097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690972" name=""/>
                    <pic:cNvPicPr/>
                  </pic:nvPicPr>
                  <pic:blipFill rotWithShape="1">
                    <a:blip r:embed="rId35"/>
                    <a:srcRect l="-428" t="12994"/>
                    <a:stretch/>
                  </pic:blipFill>
                  <pic:spPr bwMode="auto">
                    <a:xfrm>
                      <a:off x="0" y="0"/>
                      <a:ext cx="6507249" cy="1159683"/>
                    </a:xfrm>
                    <a:prstGeom prst="rect">
                      <a:avLst/>
                    </a:prstGeom>
                    <a:ln>
                      <a:noFill/>
                    </a:ln>
                    <a:extLst>
                      <a:ext uri="{53640926-AAD7-44D8-BBD7-CCE9431645EC}">
                        <a14:shadowObscured xmlns:a14="http://schemas.microsoft.com/office/drawing/2010/main"/>
                      </a:ext>
                    </a:extLst>
                  </pic:spPr>
                </pic:pic>
              </a:graphicData>
            </a:graphic>
          </wp:inline>
        </w:drawing>
      </w:r>
    </w:p>
    <w:p w14:paraId="369E825B" w14:textId="78BAE39A" w:rsidR="00256920" w:rsidRDefault="00256920" w:rsidP="00256920">
      <w:pPr>
        <w:jc w:val="center"/>
        <w:rPr>
          <w:szCs w:val="28"/>
        </w:rPr>
      </w:pPr>
      <w:r>
        <w:rPr>
          <w:rFonts w:hint="eastAsia"/>
          <w:szCs w:val="28"/>
        </w:rPr>
        <w:t>▲圖</w:t>
      </w:r>
      <w:r>
        <w:rPr>
          <w:rFonts w:hint="eastAsia"/>
          <w:szCs w:val="28"/>
        </w:rPr>
        <w:t>5-3-9</w:t>
      </w:r>
      <w:r>
        <w:rPr>
          <w:rFonts w:hint="eastAsia"/>
          <w:szCs w:val="28"/>
        </w:rPr>
        <w:t>管理者管理課程表單活動圖</w:t>
      </w:r>
    </w:p>
    <w:p w14:paraId="5106C154" w14:textId="77777777" w:rsidR="00FE400E" w:rsidRPr="00256920" w:rsidRDefault="00FE400E" w:rsidP="002863E9"/>
    <w:p w14:paraId="5529FD90" w14:textId="77777777" w:rsidR="00FE400E" w:rsidRPr="002863E9" w:rsidRDefault="00FE400E" w:rsidP="002863E9"/>
    <w:p w14:paraId="4AF782FB" w14:textId="010B2581" w:rsidR="002863E9" w:rsidRPr="002863E9" w:rsidRDefault="003774B4" w:rsidP="0027530B">
      <w:pPr>
        <w:pStyle w:val="2"/>
        <w:numPr>
          <w:ilvl w:val="0"/>
          <w:numId w:val="0"/>
        </w:numPr>
        <w:ind w:left="960"/>
      </w:pPr>
      <w:r>
        <w:br w:type="page"/>
      </w:r>
    </w:p>
    <w:p w14:paraId="17A99815" w14:textId="494B41B7" w:rsidR="00896D7A" w:rsidRDefault="0027530B" w:rsidP="0027530B">
      <w:pPr>
        <w:pStyle w:val="2"/>
      </w:pPr>
      <w:r>
        <w:rPr>
          <w:rFonts w:hint="eastAsia"/>
        </w:rPr>
        <w:lastRenderedPageBreak/>
        <w:t xml:space="preserve"> </w:t>
      </w:r>
      <w:bookmarkStart w:id="2307" w:name="_Toc166433951"/>
      <w:r w:rsidR="003774B4" w:rsidRPr="00E75106">
        <w:t>分析類別圖</w:t>
      </w:r>
      <w:r w:rsidR="003774B4" w:rsidRPr="00E75106">
        <w:t>(Analysis class diagram)</w:t>
      </w:r>
      <w:bookmarkEnd w:id="2307"/>
      <w:r w:rsidR="00FC44EA" w:rsidRPr="00FC44EA">
        <w:t xml:space="preserve"> </w:t>
      </w:r>
    </w:p>
    <w:p w14:paraId="32E96B94" w14:textId="4D061BC5" w:rsidR="002C52F7" w:rsidRDefault="00FC1CD2" w:rsidP="007F21E7">
      <w:pPr>
        <w:widowControl/>
        <w:jc w:val="center"/>
      </w:pPr>
      <w:r w:rsidRPr="00FC1CD2">
        <w:rPr>
          <w:noProof/>
        </w:rPr>
        <w:drawing>
          <wp:inline distT="0" distB="0" distL="0" distR="0" wp14:anchorId="7E643BBD" wp14:editId="7B9FC948">
            <wp:extent cx="6479540" cy="5399405"/>
            <wp:effectExtent l="0" t="0" r="0" b="0"/>
            <wp:docPr id="120658225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582255" name=""/>
                    <pic:cNvPicPr/>
                  </pic:nvPicPr>
                  <pic:blipFill>
                    <a:blip r:embed="rId36"/>
                    <a:stretch>
                      <a:fillRect/>
                    </a:stretch>
                  </pic:blipFill>
                  <pic:spPr>
                    <a:xfrm>
                      <a:off x="0" y="0"/>
                      <a:ext cx="6479540" cy="5399405"/>
                    </a:xfrm>
                    <a:prstGeom prst="rect">
                      <a:avLst/>
                    </a:prstGeom>
                  </pic:spPr>
                </pic:pic>
              </a:graphicData>
            </a:graphic>
          </wp:inline>
        </w:drawing>
      </w:r>
    </w:p>
    <w:p w14:paraId="50EF9B67" w14:textId="0A1EE484" w:rsidR="00284E71" w:rsidRDefault="00284E71" w:rsidP="007F21E7">
      <w:pPr>
        <w:widowControl/>
        <w:jc w:val="center"/>
      </w:pPr>
      <w:r>
        <w:rPr>
          <w:rFonts w:hint="eastAsia"/>
          <w:szCs w:val="28"/>
        </w:rPr>
        <w:t>▲</w:t>
      </w:r>
      <w:r>
        <w:t>圖</w:t>
      </w:r>
      <w:r>
        <w:t xml:space="preserve"> 5-4</w:t>
      </w:r>
      <w:r>
        <w:noBreakHyphen/>
        <w:t xml:space="preserve">1 </w:t>
      </w:r>
      <w:r>
        <w:t>分析類別圖</w:t>
      </w:r>
    </w:p>
    <w:p w14:paraId="4324B9F6" w14:textId="77777777" w:rsidR="00284E71" w:rsidRDefault="00284E71" w:rsidP="00284E71">
      <w:pPr>
        <w:widowControl/>
        <w:jc w:val="left"/>
      </w:pPr>
    </w:p>
    <w:p w14:paraId="3F2297B2" w14:textId="2D224FD2" w:rsidR="00284E71" w:rsidRDefault="002C52F7" w:rsidP="002C52F7">
      <w:pPr>
        <w:widowControl/>
        <w:jc w:val="left"/>
      </w:pPr>
      <w:r>
        <w:br w:type="page"/>
      </w:r>
    </w:p>
    <w:p w14:paraId="36AD9608" w14:textId="7A604026" w:rsidR="00284E71" w:rsidRDefault="00284E71" w:rsidP="002C52F7">
      <w:pPr>
        <w:widowControl/>
        <w:jc w:val="left"/>
      </w:pPr>
      <w:r>
        <w:rPr>
          <w:rFonts w:hint="eastAsia"/>
        </w:rPr>
        <w:lastRenderedPageBreak/>
        <w:t>說明：</w:t>
      </w:r>
    </w:p>
    <w:p w14:paraId="54419EDD" w14:textId="74785FEB" w:rsidR="00261CE7" w:rsidRDefault="00261CE7" w:rsidP="00261CE7">
      <w:pPr>
        <w:widowControl/>
        <w:jc w:val="center"/>
      </w:pPr>
      <w:r w:rsidRPr="00975F0C">
        <w:rPr>
          <w:noProof/>
        </w:rPr>
        <w:drawing>
          <wp:inline distT="0" distB="0" distL="0" distR="0" wp14:anchorId="4904C031" wp14:editId="564E0186">
            <wp:extent cx="3311045" cy="3041073"/>
            <wp:effectExtent l="0" t="0" r="3810" b="6985"/>
            <wp:docPr id="82337253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372539" name=""/>
                    <pic:cNvPicPr/>
                  </pic:nvPicPr>
                  <pic:blipFill rotWithShape="1">
                    <a:blip r:embed="rId37"/>
                    <a:srcRect l="5039" t="2975" r="2319" b="3756"/>
                    <a:stretch/>
                  </pic:blipFill>
                  <pic:spPr bwMode="auto">
                    <a:xfrm>
                      <a:off x="0" y="0"/>
                      <a:ext cx="3320650" cy="3049895"/>
                    </a:xfrm>
                    <a:prstGeom prst="rect">
                      <a:avLst/>
                    </a:prstGeom>
                    <a:ln>
                      <a:noFill/>
                    </a:ln>
                    <a:extLst>
                      <a:ext uri="{53640926-AAD7-44D8-BBD7-CCE9431645EC}">
                        <a14:shadowObscured xmlns:a14="http://schemas.microsoft.com/office/drawing/2010/main"/>
                      </a:ext>
                    </a:extLst>
                  </pic:spPr>
                </pic:pic>
              </a:graphicData>
            </a:graphic>
          </wp:inline>
        </w:drawing>
      </w:r>
    </w:p>
    <w:p w14:paraId="527DA887" w14:textId="77777777" w:rsidR="00261CE7" w:rsidRPr="00284E71" w:rsidRDefault="00261CE7" w:rsidP="00261CE7">
      <w:pPr>
        <w:widowControl/>
        <w:jc w:val="center"/>
      </w:pPr>
      <w:r>
        <w:rPr>
          <w:rFonts w:hint="eastAsia"/>
          <w:szCs w:val="28"/>
        </w:rPr>
        <w:t>▲</w:t>
      </w:r>
      <w:r>
        <w:t>圖</w:t>
      </w:r>
      <w:r>
        <w:t xml:space="preserve"> 5-4</w:t>
      </w:r>
      <w:r>
        <w:noBreakHyphen/>
      </w:r>
      <w:r>
        <w:rPr>
          <w:rFonts w:hint="eastAsia"/>
        </w:rPr>
        <w:t>2</w:t>
      </w:r>
      <w:r>
        <w:t xml:space="preserve"> </w:t>
      </w:r>
      <w:r>
        <w:rPr>
          <w:rFonts w:hint="eastAsia"/>
        </w:rPr>
        <w:t>使用者註冊</w:t>
      </w:r>
    </w:p>
    <w:p w14:paraId="327F8487" w14:textId="6747CE01" w:rsidR="00261CE7" w:rsidRDefault="00261CE7" w:rsidP="00261CE7">
      <w:pPr>
        <w:widowControl/>
        <w:jc w:val="left"/>
        <w:rPr>
          <w:rFonts w:hint="eastAsia"/>
        </w:rPr>
      </w:pPr>
      <w:r>
        <w:rPr>
          <w:rFonts w:hint="eastAsia"/>
        </w:rPr>
        <w:t>由圖</w:t>
      </w:r>
      <w:r>
        <w:rPr>
          <w:rFonts w:hint="eastAsia"/>
        </w:rPr>
        <w:t>5-4-2</w:t>
      </w:r>
      <w:r>
        <w:rPr>
          <w:rFonts w:hint="eastAsia"/>
        </w:rPr>
        <w:t>得知，陌生</w:t>
      </w:r>
      <w:r>
        <w:t>訪客使用註冊的功能，判別此使用者名稱未成為會員且資料輸入正確後則成功註冊為會員。</w:t>
      </w:r>
    </w:p>
    <w:p w14:paraId="35014890" w14:textId="1A9059FC" w:rsidR="00284E71" w:rsidRDefault="0037688B" w:rsidP="0037688B">
      <w:pPr>
        <w:widowControl/>
        <w:jc w:val="center"/>
      </w:pPr>
      <w:r w:rsidRPr="0037688B">
        <w:rPr>
          <w:noProof/>
        </w:rPr>
        <w:drawing>
          <wp:inline distT="0" distB="0" distL="0" distR="0" wp14:anchorId="2ED8DF5B" wp14:editId="7020B036">
            <wp:extent cx="5013960" cy="2876000"/>
            <wp:effectExtent l="0" t="0" r="0" b="635"/>
            <wp:docPr id="167632786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327863" name=""/>
                    <pic:cNvPicPr/>
                  </pic:nvPicPr>
                  <pic:blipFill>
                    <a:blip r:embed="rId38"/>
                    <a:stretch>
                      <a:fillRect/>
                    </a:stretch>
                  </pic:blipFill>
                  <pic:spPr>
                    <a:xfrm>
                      <a:off x="0" y="0"/>
                      <a:ext cx="5025885" cy="2882840"/>
                    </a:xfrm>
                    <a:prstGeom prst="rect">
                      <a:avLst/>
                    </a:prstGeom>
                  </pic:spPr>
                </pic:pic>
              </a:graphicData>
            </a:graphic>
          </wp:inline>
        </w:drawing>
      </w:r>
    </w:p>
    <w:p w14:paraId="59D4580B" w14:textId="65B41782" w:rsidR="00284E71" w:rsidRPr="00284E71" w:rsidRDefault="00284E71" w:rsidP="00284E71">
      <w:pPr>
        <w:widowControl/>
        <w:jc w:val="center"/>
      </w:pPr>
      <w:r>
        <w:rPr>
          <w:rFonts w:hint="eastAsia"/>
          <w:szCs w:val="28"/>
        </w:rPr>
        <w:t>▲</w:t>
      </w:r>
      <w:r>
        <w:t>圖</w:t>
      </w:r>
      <w:r>
        <w:t xml:space="preserve"> 5-4</w:t>
      </w:r>
      <w:r>
        <w:noBreakHyphen/>
      </w:r>
      <w:r w:rsidR="00261CE7">
        <w:rPr>
          <w:rFonts w:hint="eastAsia"/>
        </w:rPr>
        <w:t>3</w:t>
      </w:r>
      <w:r>
        <w:t xml:space="preserve"> </w:t>
      </w:r>
      <w:r>
        <w:rPr>
          <w:rFonts w:hint="eastAsia"/>
        </w:rPr>
        <w:t>使用者查看關於我們</w:t>
      </w:r>
    </w:p>
    <w:p w14:paraId="011565F4" w14:textId="25FE67F5" w:rsidR="00284E71" w:rsidRPr="00284E71" w:rsidRDefault="00284E71" w:rsidP="002C52F7">
      <w:pPr>
        <w:widowControl/>
        <w:jc w:val="left"/>
      </w:pPr>
      <w:r>
        <w:rPr>
          <w:rFonts w:hint="eastAsia"/>
        </w:rPr>
        <w:t>由圖</w:t>
      </w:r>
      <w:r>
        <w:rPr>
          <w:rFonts w:hint="eastAsia"/>
        </w:rPr>
        <w:t>5-4-2</w:t>
      </w:r>
      <w:r>
        <w:rPr>
          <w:rFonts w:hint="eastAsia"/>
        </w:rPr>
        <w:t>得知，使用者可以透過關於我們查看課程介紹、教練團隊、羽球教學、羽球</w:t>
      </w:r>
      <w:r>
        <w:rPr>
          <w:rFonts w:hint="eastAsia"/>
        </w:rPr>
        <w:t>QA</w:t>
      </w:r>
      <w:r>
        <w:rPr>
          <w:rFonts w:hint="eastAsia"/>
        </w:rPr>
        <w:t>以及我們的聯絡資訊。</w:t>
      </w:r>
    </w:p>
    <w:p w14:paraId="4171F639" w14:textId="534A11A3" w:rsidR="00284E71" w:rsidRDefault="00261CE7" w:rsidP="004D2178">
      <w:pPr>
        <w:widowControl/>
        <w:jc w:val="center"/>
      </w:pPr>
      <w:r w:rsidRPr="00975F0C">
        <w:rPr>
          <w:noProof/>
        </w:rPr>
        <w:lastRenderedPageBreak/>
        <w:drawing>
          <wp:inline distT="0" distB="0" distL="0" distR="0" wp14:anchorId="5B9376C0" wp14:editId="433F8A1A">
            <wp:extent cx="5019159" cy="3302000"/>
            <wp:effectExtent l="0" t="0" r="0" b="0"/>
            <wp:docPr id="124327185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271853" name=""/>
                    <pic:cNvPicPr/>
                  </pic:nvPicPr>
                  <pic:blipFill>
                    <a:blip r:embed="rId39"/>
                    <a:stretch>
                      <a:fillRect/>
                    </a:stretch>
                  </pic:blipFill>
                  <pic:spPr>
                    <a:xfrm>
                      <a:off x="0" y="0"/>
                      <a:ext cx="5038910" cy="3314994"/>
                    </a:xfrm>
                    <a:prstGeom prst="rect">
                      <a:avLst/>
                    </a:prstGeom>
                  </pic:spPr>
                </pic:pic>
              </a:graphicData>
            </a:graphic>
          </wp:inline>
        </w:drawing>
      </w:r>
    </w:p>
    <w:p w14:paraId="1C4F85E4" w14:textId="08A24CA4" w:rsidR="00284E71" w:rsidRDefault="00284E71" w:rsidP="00284E71">
      <w:pPr>
        <w:widowControl/>
        <w:jc w:val="center"/>
      </w:pPr>
      <w:r>
        <w:rPr>
          <w:rFonts w:hint="eastAsia"/>
          <w:szCs w:val="28"/>
        </w:rPr>
        <w:t>▲</w:t>
      </w:r>
      <w:r>
        <w:t>圖</w:t>
      </w:r>
      <w:r>
        <w:t xml:space="preserve"> 5-4</w:t>
      </w:r>
      <w:r>
        <w:noBreakHyphen/>
      </w:r>
      <w:r w:rsidR="00261CE7">
        <w:rPr>
          <w:rFonts w:hint="eastAsia"/>
        </w:rPr>
        <w:t>4</w:t>
      </w:r>
      <w:r>
        <w:t xml:space="preserve"> </w:t>
      </w:r>
      <w:r>
        <w:rPr>
          <w:rFonts w:hint="eastAsia"/>
        </w:rPr>
        <w:t>使用者報名課程</w:t>
      </w:r>
    </w:p>
    <w:p w14:paraId="0EA77876" w14:textId="77777777" w:rsidR="00261CE7" w:rsidRDefault="00261CE7" w:rsidP="00261CE7">
      <w:pPr>
        <w:widowControl/>
        <w:jc w:val="left"/>
      </w:pPr>
      <w:r>
        <w:rPr>
          <w:rFonts w:hint="eastAsia"/>
        </w:rPr>
        <w:t>由圖</w:t>
      </w:r>
      <w:r>
        <w:rPr>
          <w:rFonts w:hint="eastAsia"/>
        </w:rPr>
        <w:t>5-4-4</w:t>
      </w:r>
      <w:r>
        <w:rPr>
          <w:rFonts w:hint="eastAsia"/>
        </w:rPr>
        <w:t>得知，使用者無論是否登入皆可報名課程以及使用報名課程尋找適合自己的課程。</w:t>
      </w:r>
    </w:p>
    <w:p w14:paraId="463CF5F1" w14:textId="1AE0DDA5" w:rsidR="004D2178" w:rsidRDefault="004D2178">
      <w:pPr>
        <w:widowControl/>
        <w:jc w:val="left"/>
      </w:pPr>
    </w:p>
    <w:p w14:paraId="342B03CC" w14:textId="58C0C41D" w:rsidR="00284E71" w:rsidRDefault="004D2178" w:rsidP="004D2178">
      <w:pPr>
        <w:widowControl/>
        <w:jc w:val="center"/>
      </w:pPr>
      <w:r w:rsidRPr="004D2178">
        <w:rPr>
          <w:noProof/>
        </w:rPr>
        <w:drawing>
          <wp:inline distT="0" distB="0" distL="0" distR="0" wp14:anchorId="763083F8" wp14:editId="5640D192">
            <wp:extent cx="3981450" cy="3423890"/>
            <wp:effectExtent l="0" t="0" r="0" b="5715"/>
            <wp:docPr id="92614774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147749" name=""/>
                    <pic:cNvPicPr/>
                  </pic:nvPicPr>
                  <pic:blipFill>
                    <a:blip r:embed="rId40"/>
                    <a:stretch>
                      <a:fillRect/>
                    </a:stretch>
                  </pic:blipFill>
                  <pic:spPr>
                    <a:xfrm>
                      <a:off x="0" y="0"/>
                      <a:ext cx="3992559" cy="3433444"/>
                    </a:xfrm>
                    <a:prstGeom prst="rect">
                      <a:avLst/>
                    </a:prstGeom>
                  </pic:spPr>
                </pic:pic>
              </a:graphicData>
            </a:graphic>
          </wp:inline>
        </w:drawing>
      </w:r>
    </w:p>
    <w:p w14:paraId="1F5EDAEA" w14:textId="77777777" w:rsidR="00261CE7" w:rsidRDefault="00261CE7" w:rsidP="00261CE7">
      <w:pPr>
        <w:widowControl/>
        <w:jc w:val="center"/>
      </w:pPr>
      <w:r>
        <w:rPr>
          <w:rFonts w:hint="eastAsia"/>
          <w:szCs w:val="28"/>
        </w:rPr>
        <w:t>▲</w:t>
      </w:r>
      <w:r>
        <w:t>圖</w:t>
      </w:r>
      <w:r>
        <w:t xml:space="preserve"> 5-4</w:t>
      </w:r>
      <w:r>
        <w:noBreakHyphen/>
      </w:r>
      <w:r>
        <w:rPr>
          <w:rFonts w:hint="eastAsia"/>
        </w:rPr>
        <w:t>5</w:t>
      </w:r>
      <w:r>
        <w:rPr>
          <w:rFonts w:hint="eastAsia"/>
        </w:rPr>
        <w:t>社群空間會員發言</w:t>
      </w:r>
    </w:p>
    <w:p w14:paraId="018830FF" w14:textId="77777777" w:rsidR="00261CE7" w:rsidRDefault="00261CE7" w:rsidP="00261CE7">
      <w:pPr>
        <w:widowControl/>
        <w:jc w:val="left"/>
      </w:pPr>
      <w:r>
        <w:rPr>
          <w:rFonts w:hint="eastAsia"/>
        </w:rPr>
        <w:t>由圖</w:t>
      </w:r>
      <w:r>
        <w:rPr>
          <w:rFonts w:hint="eastAsia"/>
        </w:rPr>
        <w:t>5-4-5</w:t>
      </w:r>
      <w:r>
        <w:rPr>
          <w:rFonts w:hint="eastAsia"/>
        </w:rPr>
        <w:t>得知，會員可在社群空間評論及留言。</w:t>
      </w:r>
    </w:p>
    <w:p w14:paraId="1FE41285" w14:textId="698F0C9F" w:rsidR="004D2178" w:rsidRPr="00261CE7" w:rsidRDefault="00261CE7" w:rsidP="00261CE7">
      <w:pPr>
        <w:widowControl/>
        <w:jc w:val="center"/>
      </w:pPr>
      <w:r w:rsidRPr="00792269">
        <w:rPr>
          <w:noProof/>
        </w:rPr>
        <w:lastRenderedPageBreak/>
        <w:drawing>
          <wp:inline distT="0" distB="0" distL="0" distR="0" wp14:anchorId="2FE42C12" wp14:editId="5F7B6F20">
            <wp:extent cx="5084618" cy="3387918"/>
            <wp:effectExtent l="0" t="0" r="1905" b="3175"/>
            <wp:docPr id="80510821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108215" name=""/>
                    <pic:cNvPicPr/>
                  </pic:nvPicPr>
                  <pic:blipFill>
                    <a:blip r:embed="rId41"/>
                    <a:stretch>
                      <a:fillRect/>
                    </a:stretch>
                  </pic:blipFill>
                  <pic:spPr>
                    <a:xfrm>
                      <a:off x="0" y="0"/>
                      <a:ext cx="5091912" cy="3392778"/>
                    </a:xfrm>
                    <a:prstGeom prst="rect">
                      <a:avLst/>
                    </a:prstGeom>
                  </pic:spPr>
                </pic:pic>
              </a:graphicData>
            </a:graphic>
          </wp:inline>
        </w:drawing>
      </w:r>
    </w:p>
    <w:p w14:paraId="2B906213" w14:textId="77777777" w:rsidR="00261CE7" w:rsidRDefault="00261CE7" w:rsidP="00261CE7">
      <w:pPr>
        <w:widowControl/>
        <w:jc w:val="center"/>
      </w:pPr>
      <w:r>
        <w:rPr>
          <w:rFonts w:hint="eastAsia"/>
          <w:szCs w:val="28"/>
        </w:rPr>
        <w:t>▲</w:t>
      </w:r>
      <w:r>
        <w:t>圖</w:t>
      </w:r>
      <w:r>
        <w:t xml:space="preserve"> 5-4</w:t>
      </w:r>
      <w:r>
        <w:noBreakHyphen/>
      </w:r>
      <w:r>
        <w:rPr>
          <w:rFonts w:hint="eastAsia"/>
        </w:rPr>
        <w:t>6</w:t>
      </w:r>
      <w:r>
        <w:rPr>
          <w:rFonts w:hint="eastAsia"/>
        </w:rPr>
        <w:t>管理者管理會員</w:t>
      </w:r>
    </w:p>
    <w:p w14:paraId="5D0F2CE5" w14:textId="77777777" w:rsidR="00261CE7" w:rsidRPr="00792269" w:rsidRDefault="00261CE7" w:rsidP="00261CE7">
      <w:pPr>
        <w:widowControl/>
        <w:jc w:val="left"/>
      </w:pPr>
      <w:r>
        <w:rPr>
          <w:rFonts w:hint="eastAsia"/>
        </w:rPr>
        <w:t>由圖</w:t>
      </w:r>
      <w:r>
        <w:rPr>
          <w:rFonts w:hint="eastAsia"/>
        </w:rPr>
        <w:t>5-4-6</w:t>
      </w:r>
      <w:r>
        <w:rPr>
          <w:rFonts w:hint="eastAsia"/>
        </w:rPr>
        <w:t>得知，若會員有不當行為，管理者可以停用該會員。</w:t>
      </w:r>
    </w:p>
    <w:p w14:paraId="3C41C5A2" w14:textId="77777777" w:rsidR="00261CE7" w:rsidRDefault="00261CE7" w:rsidP="00261CE7">
      <w:pPr>
        <w:widowControl/>
        <w:jc w:val="center"/>
      </w:pPr>
      <w:r w:rsidRPr="00792269">
        <w:rPr>
          <w:noProof/>
        </w:rPr>
        <w:drawing>
          <wp:inline distT="0" distB="0" distL="0" distR="0" wp14:anchorId="0D908159" wp14:editId="7BBEF591">
            <wp:extent cx="1757961" cy="3872346"/>
            <wp:effectExtent l="0" t="0" r="0" b="0"/>
            <wp:docPr id="130338360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383603" name=""/>
                    <pic:cNvPicPr/>
                  </pic:nvPicPr>
                  <pic:blipFill>
                    <a:blip r:embed="rId42"/>
                    <a:stretch>
                      <a:fillRect/>
                    </a:stretch>
                  </pic:blipFill>
                  <pic:spPr>
                    <a:xfrm>
                      <a:off x="0" y="0"/>
                      <a:ext cx="1768610" cy="3895802"/>
                    </a:xfrm>
                    <a:prstGeom prst="rect">
                      <a:avLst/>
                    </a:prstGeom>
                  </pic:spPr>
                </pic:pic>
              </a:graphicData>
            </a:graphic>
          </wp:inline>
        </w:drawing>
      </w:r>
    </w:p>
    <w:p w14:paraId="4247AF4B" w14:textId="77777777" w:rsidR="00261CE7" w:rsidRDefault="00261CE7" w:rsidP="00261CE7">
      <w:pPr>
        <w:widowControl/>
        <w:jc w:val="center"/>
      </w:pPr>
      <w:r>
        <w:rPr>
          <w:rFonts w:hint="eastAsia"/>
          <w:szCs w:val="28"/>
        </w:rPr>
        <w:t>▲</w:t>
      </w:r>
      <w:r>
        <w:t>圖</w:t>
      </w:r>
      <w:r>
        <w:t xml:space="preserve"> 5-4</w:t>
      </w:r>
      <w:r>
        <w:noBreakHyphen/>
      </w:r>
      <w:r>
        <w:rPr>
          <w:rFonts w:hint="eastAsia"/>
        </w:rPr>
        <w:t>7</w:t>
      </w:r>
      <w:r>
        <w:rPr>
          <w:rFonts w:hint="eastAsia"/>
        </w:rPr>
        <w:t>管理者管理報名課程表單</w:t>
      </w:r>
    </w:p>
    <w:p w14:paraId="531CA91C" w14:textId="77777777" w:rsidR="00261CE7" w:rsidRDefault="00261CE7" w:rsidP="00261CE7">
      <w:pPr>
        <w:widowControl/>
        <w:jc w:val="left"/>
      </w:pPr>
      <w:r>
        <w:rPr>
          <w:rFonts w:hint="eastAsia"/>
        </w:rPr>
        <w:t>由圖</w:t>
      </w:r>
      <w:r>
        <w:rPr>
          <w:rFonts w:hint="eastAsia"/>
        </w:rPr>
        <w:t>5-4-7</w:t>
      </w:r>
      <w:r>
        <w:rPr>
          <w:rFonts w:hint="eastAsia"/>
        </w:rPr>
        <w:t>得知，管理者可以修改使用者報名課程的表單。</w:t>
      </w:r>
    </w:p>
    <w:p w14:paraId="7CD5CF2F" w14:textId="77777777" w:rsidR="00261CE7" w:rsidRDefault="00261CE7" w:rsidP="00261CE7">
      <w:pPr>
        <w:widowControl/>
        <w:jc w:val="center"/>
      </w:pPr>
      <w:r w:rsidRPr="00792269">
        <w:rPr>
          <w:noProof/>
        </w:rPr>
        <w:lastRenderedPageBreak/>
        <w:drawing>
          <wp:inline distT="0" distB="0" distL="0" distR="0" wp14:anchorId="66E474B5" wp14:editId="655E30EC">
            <wp:extent cx="5160818" cy="2665377"/>
            <wp:effectExtent l="0" t="0" r="1905" b="1905"/>
            <wp:docPr id="22905311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053118" name=""/>
                    <pic:cNvPicPr/>
                  </pic:nvPicPr>
                  <pic:blipFill>
                    <a:blip r:embed="rId43"/>
                    <a:stretch>
                      <a:fillRect/>
                    </a:stretch>
                  </pic:blipFill>
                  <pic:spPr>
                    <a:xfrm>
                      <a:off x="0" y="0"/>
                      <a:ext cx="5166995" cy="2668567"/>
                    </a:xfrm>
                    <a:prstGeom prst="rect">
                      <a:avLst/>
                    </a:prstGeom>
                  </pic:spPr>
                </pic:pic>
              </a:graphicData>
            </a:graphic>
          </wp:inline>
        </w:drawing>
      </w:r>
    </w:p>
    <w:p w14:paraId="317A276D" w14:textId="77777777" w:rsidR="00261CE7" w:rsidRDefault="00261CE7" w:rsidP="00261CE7">
      <w:pPr>
        <w:widowControl/>
        <w:jc w:val="center"/>
      </w:pPr>
      <w:r>
        <w:rPr>
          <w:rFonts w:hint="eastAsia"/>
          <w:szCs w:val="28"/>
        </w:rPr>
        <w:t>▲</w:t>
      </w:r>
      <w:r>
        <w:t>圖</w:t>
      </w:r>
      <w:r>
        <w:t xml:space="preserve"> 5-4</w:t>
      </w:r>
      <w:r>
        <w:rPr>
          <w:rFonts w:hint="eastAsia"/>
        </w:rPr>
        <w:t>-8</w:t>
      </w:r>
      <w:r>
        <w:rPr>
          <w:rFonts w:hint="eastAsia"/>
        </w:rPr>
        <w:t>管理者管理社群空間</w:t>
      </w:r>
    </w:p>
    <w:p w14:paraId="3647430F" w14:textId="77777777" w:rsidR="00261CE7" w:rsidRPr="002711C6" w:rsidRDefault="00261CE7" w:rsidP="00261CE7">
      <w:pPr>
        <w:widowControl/>
        <w:jc w:val="left"/>
      </w:pPr>
      <w:r>
        <w:rPr>
          <w:rFonts w:hint="eastAsia"/>
        </w:rPr>
        <w:t>由圖</w:t>
      </w:r>
      <w:r>
        <w:rPr>
          <w:rFonts w:hint="eastAsia"/>
        </w:rPr>
        <w:t>5-4-8</w:t>
      </w:r>
      <w:r>
        <w:rPr>
          <w:rFonts w:hint="eastAsia"/>
        </w:rPr>
        <w:t>得知，管理者可以刪除社群空間不當的評論及留言。</w:t>
      </w:r>
    </w:p>
    <w:p w14:paraId="1A3DE19F" w14:textId="77777777" w:rsidR="004D2178" w:rsidRPr="00261CE7" w:rsidRDefault="004D2178" w:rsidP="002C52F7">
      <w:pPr>
        <w:widowControl/>
        <w:jc w:val="left"/>
      </w:pPr>
    </w:p>
    <w:p w14:paraId="5F6BBBAF" w14:textId="77777777" w:rsidR="004D2178" w:rsidRDefault="004D2178" w:rsidP="002C52F7">
      <w:pPr>
        <w:widowControl/>
        <w:jc w:val="left"/>
      </w:pPr>
    </w:p>
    <w:p w14:paraId="60973FFA" w14:textId="77777777" w:rsidR="004D2178" w:rsidRDefault="004D2178" w:rsidP="002C52F7">
      <w:pPr>
        <w:widowControl/>
        <w:jc w:val="left"/>
      </w:pPr>
    </w:p>
    <w:p w14:paraId="0B76B114" w14:textId="1F704ACB" w:rsidR="004D2178" w:rsidRDefault="004D2178">
      <w:pPr>
        <w:widowControl/>
        <w:jc w:val="left"/>
      </w:pPr>
      <w:r>
        <w:br w:type="page"/>
      </w:r>
    </w:p>
    <w:p w14:paraId="31F21980" w14:textId="77777777" w:rsidR="004D2178" w:rsidRPr="002C52F7" w:rsidRDefault="004D2178" w:rsidP="002C52F7">
      <w:pPr>
        <w:widowControl/>
        <w:jc w:val="left"/>
      </w:pPr>
    </w:p>
    <w:p w14:paraId="49F6C663" w14:textId="06F97E26" w:rsidR="000226E4" w:rsidRDefault="00896D7A" w:rsidP="00896D7A">
      <w:pPr>
        <w:pStyle w:val="1"/>
      </w:pPr>
      <w:bookmarkStart w:id="2308" w:name="_Toc166433952"/>
      <w:r>
        <w:rPr>
          <w:rFonts w:hint="eastAsia"/>
        </w:rPr>
        <w:t>設計模型</w:t>
      </w:r>
      <w:bookmarkEnd w:id="2308"/>
    </w:p>
    <w:p w14:paraId="09C5B7F3" w14:textId="2C053E0A" w:rsidR="00896D7A" w:rsidRDefault="00896D7A" w:rsidP="0027530B">
      <w:pPr>
        <w:pStyle w:val="2"/>
      </w:pPr>
      <w:r>
        <w:rPr>
          <w:rFonts w:hint="eastAsia"/>
        </w:rPr>
        <w:t xml:space="preserve"> </w:t>
      </w:r>
      <w:bookmarkStart w:id="2309" w:name="_Toc166433953"/>
      <w:r w:rsidRPr="00E75106">
        <w:t>循序圖</w:t>
      </w:r>
      <w:r w:rsidRPr="00E75106">
        <w:t>(Sequential diagram)</w:t>
      </w:r>
      <w:r w:rsidRPr="00E75106">
        <w:rPr>
          <w:rFonts w:hint="eastAsia"/>
        </w:rPr>
        <w:t>或通訊圖</w:t>
      </w:r>
      <w:r w:rsidRPr="00E75106">
        <w:rPr>
          <w:rFonts w:hint="eastAsia"/>
        </w:rPr>
        <w:t>(Communication diagram)</w:t>
      </w:r>
      <w:r w:rsidRPr="00E75106">
        <w:t>。</w:t>
      </w:r>
      <w:bookmarkEnd w:id="2309"/>
    </w:p>
    <w:p w14:paraId="0C9BFA30" w14:textId="4777F2E4" w:rsidR="0027530B" w:rsidRDefault="0027530B" w:rsidP="0027530B">
      <w:pPr>
        <w:pStyle w:val="af0"/>
        <w:keepNext/>
        <w:jc w:val="center"/>
      </w:pPr>
      <w:bookmarkStart w:id="2310" w:name="_Toc166434294"/>
      <w:proofErr w:type="gramStart"/>
      <w:r>
        <w:rPr>
          <w:rFonts w:hint="eastAsia"/>
          <w:lang w:eastAsia="zh-TW"/>
        </w:rPr>
        <w:t>▼</w:t>
      </w:r>
      <w:proofErr w:type="gramEnd"/>
      <w:r>
        <w:rPr>
          <w:rFonts w:hint="eastAsia"/>
        </w:rPr>
        <w:t>圖</w:t>
      </w:r>
      <w:r>
        <w:rPr>
          <w:rFonts w:hint="eastAsia"/>
        </w:rPr>
        <w:t xml:space="preserve"> </w:t>
      </w:r>
      <w:r w:rsidR="009C5D48">
        <w:fldChar w:fldCharType="begin"/>
      </w:r>
      <w:r w:rsidR="009C5D48">
        <w:instrText xml:space="preserve"> </w:instrText>
      </w:r>
      <w:r w:rsidR="009C5D48">
        <w:rPr>
          <w:rFonts w:hint="eastAsia"/>
        </w:rPr>
        <w:instrText>STYLEREF 2 \s</w:instrText>
      </w:r>
      <w:r w:rsidR="009C5D48">
        <w:instrText xml:space="preserve"> </w:instrText>
      </w:r>
      <w:r w:rsidR="009C5D48">
        <w:fldChar w:fldCharType="separate"/>
      </w:r>
      <w:r w:rsidR="009C5D48">
        <w:rPr>
          <w:noProof/>
        </w:rPr>
        <w:t>6-1</w:t>
      </w:r>
      <w:r w:rsidR="009C5D48">
        <w:fldChar w:fldCharType="end"/>
      </w:r>
      <w:r w:rsidR="009C5D48">
        <w:noBreakHyphen/>
      </w:r>
      <w:r w:rsidR="009C5D48">
        <w:fldChar w:fldCharType="begin"/>
      </w:r>
      <w:r w:rsidR="009C5D48">
        <w:instrText xml:space="preserve"> </w:instrText>
      </w:r>
      <w:r w:rsidR="009C5D48">
        <w:rPr>
          <w:rFonts w:hint="eastAsia"/>
        </w:rPr>
        <w:instrText xml:space="preserve">SEQ </w:instrText>
      </w:r>
      <w:r w:rsidR="009C5D48">
        <w:rPr>
          <w:rFonts w:hint="eastAsia"/>
        </w:rPr>
        <w:instrText>圖</w:instrText>
      </w:r>
      <w:r w:rsidR="009C5D48">
        <w:rPr>
          <w:rFonts w:hint="eastAsia"/>
        </w:rPr>
        <w:instrText xml:space="preserve"> \* ARABIC \s 2</w:instrText>
      </w:r>
      <w:r w:rsidR="009C5D48">
        <w:instrText xml:space="preserve"> </w:instrText>
      </w:r>
      <w:r w:rsidR="009C5D48">
        <w:fldChar w:fldCharType="separate"/>
      </w:r>
      <w:r w:rsidR="009C5D48">
        <w:rPr>
          <w:noProof/>
        </w:rPr>
        <w:t>1</w:t>
      </w:r>
      <w:r w:rsidR="009C5D48">
        <w:fldChar w:fldCharType="end"/>
      </w:r>
      <w:r>
        <w:rPr>
          <w:rFonts w:hint="eastAsia"/>
          <w:lang w:eastAsia="zh-TW"/>
        </w:rPr>
        <w:t xml:space="preserve"> </w:t>
      </w:r>
      <w:r w:rsidRPr="003B195E">
        <w:rPr>
          <w:rFonts w:hint="eastAsia"/>
          <w:lang w:eastAsia="zh-TW"/>
        </w:rPr>
        <w:t>使用者註冊</w:t>
      </w:r>
      <w:bookmarkEnd w:id="2310"/>
    </w:p>
    <w:p w14:paraId="73031D27" w14:textId="317168E9" w:rsidR="00896D7A" w:rsidRDefault="00904253" w:rsidP="00547851">
      <w:pPr>
        <w:jc w:val="center"/>
      </w:pPr>
      <w:r>
        <w:rPr>
          <w:noProof/>
        </w:rPr>
        <w:drawing>
          <wp:inline distT="0" distB="0" distL="0" distR="0" wp14:anchorId="66D28643" wp14:editId="4A81F557">
            <wp:extent cx="5930415" cy="5359791"/>
            <wp:effectExtent l="0" t="0" r="0" b="0"/>
            <wp:docPr id="2035231172" name="圖片 1" descr="一張含有 螢幕擷取畫面,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231172" name="圖片 1" descr="一張含有 螢幕擷取畫面, 設計 的圖片&#10;&#10;自動產生的描述"/>
                    <pic:cNvPicPr/>
                  </pic:nvPicPr>
                  <pic:blipFill>
                    <a:blip r:embed="rId44">
                      <a:extLst>
                        <a:ext uri="{28A0092B-C50C-407E-A947-70E740481C1C}">
                          <a14:useLocalDpi xmlns:a14="http://schemas.microsoft.com/office/drawing/2010/main" val="0"/>
                        </a:ext>
                      </a:extLst>
                    </a:blip>
                    <a:stretch>
                      <a:fillRect/>
                    </a:stretch>
                  </pic:blipFill>
                  <pic:spPr>
                    <a:xfrm>
                      <a:off x="0" y="0"/>
                      <a:ext cx="5938223" cy="5366848"/>
                    </a:xfrm>
                    <a:prstGeom prst="rect">
                      <a:avLst/>
                    </a:prstGeom>
                  </pic:spPr>
                </pic:pic>
              </a:graphicData>
            </a:graphic>
          </wp:inline>
        </w:drawing>
      </w:r>
    </w:p>
    <w:p w14:paraId="696AAAE8" w14:textId="37DB3E34" w:rsidR="004458ED" w:rsidRDefault="004458ED" w:rsidP="00896D7A"/>
    <w:p w14:paraId="70EE1872" w14:textId="77777777" w:rsidR="004458ED" w:rsidRDefault="004458ED">
      <w:pPr>
        <w:widowControl/>
        <w:jc w:val="left"/>
      </w:pPr>
      <w:r>
        <w:br w:type="page"/>
      </w:r>
    </w:p>
    <w:p w14:paraId="0580DBAE" w14:textId="6CB6E63E" w:rsidR="0027530B" w:rsidRDefault="009C5D48" w:rsidP="0027530B">
      <w:pPr>
        <w:pStyle w:val="af0"/>
        <w:keepNext/>
        <w:jc w:val="center"/>
      </w:pPr>
      <w:bookmarkStart w:id="2311" w:name="_Toc166434295"/>
      <w:proofErr w:type="gramStart"/>
      <w:r>
        <w:rPr>
          <w:rFonts w:hint="eastAsia"/>
          <w:lang w:eastAsia="zh-TW"/>
        </w:rPr>
        <w:lastRenderedPageBreak/>
        <w:t>▼</w:t>
      </w:r>
      <w:proofErr w:type="gramEnd"/>
      <w:r w:rsidR="0027530B">
        <w:rPr>
          <w:rFonts w:hint="eastAsia"/>
        </w:rPr>
        <w:t>圖</w:t>
      </w:r>
      <w:r w:rsidR="0027530B">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Pr>
          <w:noProof/>
        </w:rPr>
        <w:t>6-1</w:t>
      </w:r>
      <w:r>
        <w:fldChar w:fldCharType="end"/>
      </w:r>
      <w:r>
        <w:noBreakHyphen/>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2</w:instrText>
      </w:r>
      <w:r>
        <w:instrText xml:space="preserve"> </w:instrText>
      </w:r>
      <w:r>
        <w:fldChar w:fldCharType="separate"/>
      </w:r>
      <w:r>
        <w:rPr>
          <w:noProof/>
        </w:rPr>
        <w:t>2</w:t>
      </w:r>
      <w:r>
        <w:fldChar w:fldCharType="end"/>
      </w:r>
      <w:r w:rsidR="0027530B">
        <w:rPr>
          <w:rFonts w:hint="eastAsia"/>
          <w:lang w:eastAsia="zh-TW"/>
        </w:rPr>
        <w:t xml:space="preserve"> </w:t>
      </w:r>
      <w:r w:rsidR="0027530B" w:rsidRPr="00F146DD">
        <w:rPr>
          <w:rFonts w:hint="eastAsia"/>
          <w:lang w:eastAsia="zh-TW"/>
        </w:rPr>
        <w:t>使用者登入</w:t>
      </w:r>
      <w:bookmarkEnd w:id="2311"/>
    </w:p>
    <w:p w14:paraId="43C83B87" w14:textId="774179A9" w:rsidR="004458ED" w:rsidRDefault="00904253" w:rsidP="00FC44EA">
      <w:pPr>
        <w:jc w:val="center"/>
      </w:pPr>
      <w:r>
        <w:rPr>
          <w:noProof/>
        </w:rPr>
        <w:drawing>
          <wp:inline distT="0" distB="0" distL="0" distR="0" wp14:anchorId="25E5496C" wp14:editId="75EC3452">
            <wp:extent cx="5415033" cy="3974123"/>
            <wp:effectExtent l="0" t="0" r="0" b="7620"/>
            <wp:docPr id="1407681739" name="圖片 2" descr="一張含有 螢幕擷取畫面, 圖表, 行,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681739" name="圖片 2" descr="一張含有 螢幕擷取畫面, 圖表, 行, 設計 的圖片&#10;&#10;自動產生的描述"/>
                    <pic:cNvPicPr/>
                  </pic:nvPicPr>
                  <pic:blipFill>
                    <a:blip r:embed="rId45">
                      <a:extLst>
                        <a:ext uri="{28A0092B-C50C-407E-A947-70E740481C1C}">
                          <a14:useLocalDpi xmlns:a14="http://schemas.microsoft.com/office/drawing/2010/main" val="0"/>
                        </a:ext>
                      </a:extLst>
                    </a:blip>
                    <a:stretch>
                      <a:fillRect/>
                    </a:stretch>
                  </pic:blipFill>
                  <pic:spPr>
                    <a:xfrm>
                      <a:off x="0" y="0"/>
                      <a:ext cx="5422413" cy="3979539"/>
                    </a:xfrm>
                    <a:prstGeom prst="rect">
                      <a:avLst/>
                    </a:prstGeom>
                  </pic:spPr>
                </pic:pic>
              </a:graphicData>
            </a:graphic>
          </wp:inline>
        </w:drawing>
      </w:r>
    </w:p>
    <w:p w14:paraId="7F5BB545" w14:textId="2C9AE00E" w:rsidR="0027530B" w:rsidRDefault="0027530B">
      <w:pPr>
        <w:widowControl/>
        <w:jc w:val="left"/>
      </w:pPr>
      <w:r>
        <w:br w:type="page"/>
      </w:r>
    </w:p>
    <w:p w14:paraId="5072D795" w14:textId="297D8F70" w:rsidR="009C5D48" w:rsidRDefault="009C5D48" w:rsidP="009C5D48">
      <w:pPr>
        <w:pStyle w:val="af0"/>
        <w:keepNext/>
        <w:jc w:val="center"/>
      </w:pPr>
      <w:bookmarkStart w:id="2312" w:name="_Toc166434296"/>
      <w:proofErr w:type="gramStart"/>
      <w:r>
        <w:rPr>
          <w:rFonts w:hint="eastAsia"/>
          <w:lang w:eastAsia="zh-TW"/>
        </w:rPr>
        <w:lastRenderedPageBreak/>
        <w:t>▼</w:t>
      </w:r>
      <w:proofErr w:type="gramEnd"/>
      <w:r>
        <w:rPr>
          <w:rFonts w:hint="eastAsia"/>
        </w:rPr>
        <w:t>圖</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Pr>
          <w:noProof/>
        </w:rPr>
        <w:t>6-1</w:t>
      </w:r>
      <w:r>
        <w:fldChar w:fldCharType="end"/>
      </w:r>
      <w:r>
        <w:noBreakHyphen/>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2</w:instrText>
      </w:r>
      <w:r>
        <w:instrText xml:space="preserve"> </w:instrText>
      </w:r>
      <w:r>
        <w:fldChar w:fldCharType="separate"/>
      </w:r>
      <w:r>
        <w:rPr>
          <w:noProof/>
        </w:rPr>
        <w:t>3</w:t>
      </w:r>
      <w:r>
        <w:fldChar w:fldCharType="end"/>
      </w:r>
      <w:r>
        <w:rPr>
          <w:rFonts w:hint="eastAsia"/>
          <w:lang w:eastAsia="zh-TW"/>
        </w:rPr>
        <w:t xml:space="preserve"> </w:t>
      </w:r>
      <w:r w:rsidRPr="007508A0">
        <w:rPr>
          <w:rFonts w:hint="eastAsia"/>
          <w:lang w:eastAsia="zh-TW"/>
        </w:rPr>
        <w:t>使用者登出</w:t>
      </w:r>
      <w:bookmarkEnd w:id="2312"/>
    </w:p>
    <w:p w14:paraId="4D13B0CF" w14:textId="4559F6D4" w:rsidR="00A704EF" w:rsidRDefault="00904253" w:rsidP="00FC44EA">
      <w:pPr>
        <w:jc w:val="center"/>
      </w:pPr>
      <w:r>
        <w:rPr>
          <w:noProof/>
        </w:rPr>
        <w:drawing>
          <wp:inline distT="0" distB="0" distL="0" distR="0" wp14:anchorId="275EEA33" wp14:editId="00ED3265">
            <wp:extent cx="3184931" cy="2637692"/>
            <wp:effectExtent l="0" t="0" r="0" b="0"/>
            <wp:docPr id="1853300979" name="圖片 3" descr="一張含有 螢幕擷取畫面, 黑色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300979" name="圖片 3" descr="一張含有 螢幕擷取畫面, 黑色 的圖片&#10;&#10;自動產生的描述"/>
                    <pic:cNvPicPr/>
                  </pic:nvPicPr>
                  <pic:blipFill>
                    <a:blip r:embed="rId46">
                      <a:extLst>
                        <a:ext uri="{28A0092B-C50C-407E-A947-70E740481C1C}">
                          <a14:useLocalDpi xmlns:a14="http://schemas.microsoft.com/office/drawing/2010/main" val="0"/>
                        </a:ext>
                      </a:extLst>
                    </a:blip>
                    <a:stretch>
                      <a:fillRect/>
                    </a:stretch>
                  </pic:blipFill>
                  <pic:spPr>
                    <a:xfrm>
                      <a:off x="0" y="0"/>
                      <a:ext cx="3194889" cy="2645939"/>
                    </a:xfrm>
                    <a:prstGeom prst="rect">
                      <a:avLst/>
                    </a:prstGeom>
                  </pic:spPr>
                </pic:pic>
              </a:graphicData>
            </a:graphic>
          </wp:inline>
        </w:drawing>
      </w:r>
    </w:p>
    <w:p w14:paraId="0263A398" w14:textId="77777777" w:rsidR="00547851" w:rsidRDefault="00547851" w:rsidP="00FC44EA">
      <w:pPr>
        <w:jc w:val="center"/>
      </w:pPr>
    </w:p>
    <w:p w14:paraId="0F1C2A1B" w14:textId="21DADE6C" w:rsidR="0027530B" w:rsidRDefault="0027530B">
      <w:pPr>
        <w:widowControl/>
        <w:jc w:val="left"/>
      </w:pPr>
      <w:r>
        <w:br w:type="page"/>
      </w:r>
    </w:p>
    <w:p w14:paraId="5D660CF1" w14:textId="4D32B14B" w:rsidR="009C5D48" w:rsidRDefault="009C5D48" w:rsidP="009C5D48">
      <w:pPr>
        <w:pStyle w:val="af0"/>
        <w:keepNext/>
        <w:jc w:val="center"/>
      </w:pPr>
      <w:bookmarkStart w:id="2313" w:name="_Toc166434297"/>
      <w:proofErr w:type="gramStart"/>
      <w:ins w:id="2314" w:author="11046017_鄭兆媗" w:date="2024-03-25T23:41:00Z">
        <w:r>
          <w:rPr>
            <w:rFonts w:hint="eastAsia"/>
          </w:rPr>
          <w:lastRenderedPageBreak/>
          <w:t>▼</w:t>
        </w:r>
      </w:ins>
      <w:proofErr w:type="gramEnd"/>
      <w:r>
        <w:rPr>
          <w:rFonts w:hint="eastAsia"/>
        </w:rPr>
        <w:t>圖</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Pr>
          <w:noProof/>
        </w:rPr>
        <w:t>6-1</w:t>
      </w:r>
      <w:r>
        <w:fldChar w:fldCharType="end"/>
      </w:r>
      <w:r>
        <w:noBreakHyphen/>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2</w:instrText>
      </w:r>
      <w:r>
        <w:instrText xml:space="preserve"> </w:instrText>
      </w:r>
      <w:r>
        <w:fldChar w:fldCharType="separate"/>
      </w:r>
      <w:r>
        <w:rPr>
          <w:noProof/>
        </w:rPr>
        <w:t>4</w:t>
      </w:r>
      <w:r>
        <w:fldChar w:fldCharType="end"/>
      </w:r>
      <w:r>
        <w:rPr>
          <w:rFonts w:hint="eastAsia"/>
          <w:lang w:eastAsia="zh-TW"/>
        </w:rPr>
        <w:t xml:space="preserve"> </w:t>
      </w:r>
      <w:r w:rsidRPr="00C95037">
        <w:rPr>
          <w:rFonts w:hint="eastAsia"/>
          <w:lang w:eastAsia="zh-TW"/>
        </w:rPr>
        <w:t>編輯會員資料</w:t>
      </w:r>
      <w:bookmarkEnd w:id="2313"/>
    </w:p>
    <w:p w14:paraId="6588AC19" w14:textId="0FEC5AEB" w:rsidR="00A704EF" w:rsidRDefault="00904253" w:rsidP="00FC44EA">
      <w:pPr>
        <w:jc w:val="center"/>
      </w:pPr>
      <w:r>
        <w:rPr>
          <w:noProof/>
        </w:rPr>
        <w:drawing>
          <wp:inline distT="0" distB="0" distL="0" distR="0" wp14:anchorId="79689713" wp14:editId="709AB4E9">
            <wp:extent cx="4772025" cy="3543300"/>
            <wp:effectExtent l="0" t="0" r="9525" b="0"/>
            <wp:docPr id="1975869045" name="圖片 4" descr="一張含有 螢幕擷取畫面, 圖表, 行,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869045" name="圖片 4" descr="一張含有 螢幕擷取畫面, 圖表, 行, 設計 的圖片&#10;&#10;自動產生的描述"/>
                    <pic:cNvPicPr/>
                  </pic:nvPicPr>
                  <pic:blipFill>
                    <a:blip r:embed="rId47">
                      <a:extLst>
                        <a:ext uri="{28A0092B-C50C-407E-A947-70E740481C1C}">
                          <a14:useLocalDpi xmlns:a14="http://schemas.microsoft.com/office/drawing/2010/main" val="0"/>
                        </a:ext>
                      </a:extLst>
                    </a:blip>
                    <a:stretch>
                      <a:fillRect/>
                    </a:stretch>
                  </pic:blipFill>
                  <pic:spPr>
                    <a:xfrm>
                      <a:off x="0" y="0"/>
                      <a:ext cx="4772025" cy="3543300"/>
                    </a:xfrm>
                    <a:prstGeom prst="rect">
                      <a:avLst/>
                    </a:prstGeom>
                  </pic:spPr>
                </pic:pic>
              </a:graphicData>
            </a:graphic>
          </wp:inline>
        </w:drawing>
      </w:r>
    </w:p>
    <w:p w14:paraId="2003C578" w14:textId="77777777" w:rsidR="00A704EF" w:rsidRDefault="00A704EF">
      <w:pPr>
        <w:widowControl/>
        <w:jc w:val="left"/>
      </w:pPr>
      <w:r>
        <w:br w:type="page"/>
      </w:r>
    </w:p>
    <w:p w14:paraId="3696BB8F" w14:textId="3616917E" w:rsidR="009C5D48" w:rsidRDefault="009C5D48" w:rsidP="009C5D48">
      <w:pPr>
        <w:pStyle w:val="af0"/>
        <w:keepNext/>
        <w:jc w:val="center"/>
        <w:rPr>
          <w:lang w:eastAsia="zh-TW"/>
        </w:rPr>
      </w:pPr>
      <w:bookmarkStart w:id="2315" w:name="_Toc166434298"/>
      <w:proofErr w:type="gramStart"/>
      <w:ins w:id="2316" w:author="11046017_鄭兆媗" w:date="2024-03-25T23:41:00Z">
        <w:r>
          <w:rPr>
            <w:rFonts w:hint="eastAsia"/>
          </w:rPr>
          <w:lastRenderedPageBreak/>
          <w:t>▼</w:t>
        </w:r>
      </w:ins>
      <w:proofErr w:type="gramEnd"/>
      <w:r>
        <w:rPr>
          <w:rFonts w:hint="eastAsia"/>
          <w:lang w:eastAsia="zh-TW"/>
        </w:rPr>
        <w:t>圖</w:t>
      </w:r>
      <w:r>
        <w:rPr>
          <w:rFonts w:hint="eastAsia"/>
          <w:lang w:eastAsia="zh-TW"/>
        </w:rPr>
        <w:t xml:space="preserve"> </w:t>
      </w:r>
      <w:r>
        <w:rPr>
          <w:lang w:eastAsia="zh-TW"/>
        </w:rPr>
        <w:fldChar w:fldCharType="begin"/>
      </w:r>
      <w:r>
        <w:rPr>
          <w:lang w:eastAsia="zh-TW"/>
        </w:rPr>
        <w:instrText xml:space="preserve"> </w:instrText>
      </w:r>
      <w:r>
        <w:rPr>
          <w:rFonts w:hint="eastAsia"/>
          <w:lang w:eastAsia="zh-TW"/>
        </w:rPr>
        <w:instrText>STYLEREF 2 \s</w:instrText>
      </w:r>
      <w:r>
        <w:rPr>
          <w:lang w:eastAsia="zh-TW"/>
        </w:rPr>
        <w:instrText xml:space="preserve"> </w:instrText>
      </w:r>
      <w:r>
        <w:rPr>
          <w:lang w:eastAsia="zh-TW"/>
        </w:rPr>
        <w:fldChar w:fldCharType="separate"/>
      </w:r>
      <w:r>
        <w:rPr>
          <w:noProof/>
          <w:lang w:eastAsia="zh-TW"/>
        </w:rPr>
        <w:t>6-1</w:t>
      </w:r>
      <w:r>
        <w:rPr>
          <w:lang w:eastAsia="zh-TW"/>
        </w:rPr>
        <w:fldChar w:fldCharType="end"/>
      </w:r>
      <w:r>
        <w:rPr>
          <w:lang w:eastAsia="zh-TW"/>
        </w:rPr>
        <w:noBreakHyphen/>
      </w:r>
      <w:r>
        <w:rPr>
          <w:lang w:eastAsia="zh-TW"/>
        </w:rPr>
        <w:fldChar w:fldCharType="begin"/>
      </w:r>
      <w:r>
        <w:rPr>
          <w:lang w:eastAsia="zh-TW"/>
        </w:rPr>
        <w:instrText xml:space="preserve"> </w:instrText>
      </w:r>
      <w:r>
        <w:rPr>
          <w:rFonts w:hint="eastAsia"/>
          <w:lang w:eastAsia="zh-TW"/>
        </w:rPr>
        <w:instrText xml:space="preserve">SEQ </w:instrText>
      </w:r>
      <w:r>
        <w:rPr>
          <w:rFonts w:hint="eastAsia"/>
          <w:lang w:eastAsia="zh-TW"/>
        </w:rPr>
        <w:instrText>圖</w:instrText>
      </w:r>
      <w:r>
        <w:rPr>
          <w:rFonts w:hint="eastAsia"/>
          <w:lang w:eastAsia="zh-TW"/>
        </w:rPr>
        <w:instrText xml:space="preserve"> \* ARABIC \s 2</w:instrText>
      </w:r>
      <w:r>
        <w:rPr>
          <w:lang w:eastAsia="zh-TW"/>
        </w:rPr>
        <w:instrText xml:space="preserve"> </w:instrText>
      </w:r>
      <w:r>
        <w:rPr>
          <w:lang w:eastAsia="zh-TW"/>
        </w:rPr>
        <w:fldChar w:fldCharType="separate"/>
      </w:r>
      <w:r>
        <w:rPr>
          <w:noProof/>
          <w:lang w:eastAsia="zh-TW"/>
        </w:rPr>
        <w:t>5</w:t>
      </w:r>
      <w:r>
        <w:rPr>
          <w:lang w:eastAsia="zh-TW"/>
        </w:rPr>
        <w:fldChar w:fldCharType="end"/>
      </w:r>
      <w:r>
        <w:rPr>
          <w:rFonts w:hint="eastAsia"/>
          <w:lang w:eastAsia="zh-TW"/>
        </w:rPr>
        <w:t xml:space="preserve"> </w:t>
      </w:r>
      <w:r w:rsidRPr="00942C1E">
        <w:rPr>
          <w:rFonts w:hint="eastAsia"/>
          <w:lang w:eastAsia="zh-TW"/>
        </w:rPr>
        <w:t>報名課程</w:t>
      </w:r>
      <w:bookmarkEnd w:id="2315"/>
    </w:p>
    <w:p w14:paraId="16FC97B7" w14:textId="4659EF06" w:rsidR="009333B4" w:rsidRDefault="00904253" w:rsidP="00FC44EA">
      <w:pPr>
        <w:jc w:val="center"/>
      </w:pPr>
      <w:r>
        <w:rPr>
          <w:noProof/>
        </w:rPr>
        <w:drawing>
          <wp:inline distT="0" distB="0" distL="0" distR="0" wp14:anchorId="03339B0B" wp14:editId="02F7E651">
            <wp:extent cx="4680485" cy="2982350"/>
            <wp:effectExtent l="0" t="0" r="6350" b="8890"/>
            <wp:docPr id="1296930726" name="圖片 5" descr="一張含有 螢幕擷取畫面, 黑色, 文字,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930726" name="圖片 5" descr="一張含有 螢幕擷取畫面, 黑色, 文字, 設計 的圖片&#10;&#10;自動產生的描述"/>
                    <pic:cNvPicPr/>
                  </pic:nvPicPr>
                  <pic:blipFill>
                    <a:blip r:embed="rId48">
                      <a:extLst>
                        <a:ext uri="{28A0092B-C50C-407E-A947-70E740481C1C}">
                          <a14:useLocalDpi xmlns:a14="http://schemas.microsoft.com/office/drawing/2010/main" val="0"/>
                        </a:ext>
                      </a:extLst>
                    </a:blip>
                    <a:stretch>
                      <a:fillRect/>
                    </a:stretch>
                  </pic:blipFill>
                  <pic:spPr>
                    <a:xfrm>
                      <a:off x="0" y="0"/>
                      <a:ext cx="4685745" cy="2985701"/>
                    </a:xfrm>
                    <a:prstGeom prst="rect">
                      <a:avLst/>
                    </a:prstGeom>
                  </pic:spPr>
                </pic:pic>
              </a:graphicData>
            </a:graphic>
          </wp:inline>
        </w:drawing>
      </w:r>
    </w:p>
    <w:p w14:paraId="23DEC28B" w14:textId="77777777" w:rsidR="009333B4" w:rsidRDefault="009333B4">
      <w:pPr>
        <w:widowControl/>
        <w:jc w:val="left"/>
      </w:pPr>
      <w:r>
        <w:br w:type="page"/>
      </w:r>
    </w:p>
    <w:p w14:paraId="5B816C9F" w14:textId="6AE1487C" w:rsidR="009C5D48" w:rsidRDefault="009C5D48" w:rsidP="009C5D48">
      <w:pPr>
        <w:pStyle w:val="af0"/>
        <w:keepNext/>
        <w:jc w:val="center"/>
      </w:pPr>
      <w:bookmarkStart w:id="2317" w:name="_Toc166434299"/>
      <w:proofErr w:type="gramStart"/>
      <w:ins w:id="2318" w:author="11046017_鄭兆媗" w:date="2024-03-25T23:41:00Z">
        <w:r>
          <w:rPr>
            <w:rFonts w:hint="eastAsia"/>
          </w:rPr>
          <w:lastRenderedPageBreak/>
          <w:t>▼</w:t>
        </w:r>
      </w:ins>
      <w:proofErr w:type="gramEnd"/>
      <w:r>
        <w:rPr>
          <w:rFonts w:hint="eastAsia"/>
        </w:rPr>
        <w:t>圖</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Pr>
          <w:noProof/>
        </w:rPr>
        <w:t>6-1</w:t>
      </w:r>
      <w:r>
        <w:fldChar w:fldCharType="end"/>
      </w:r>
      <w:r>
        <w:noBreakHyphen/>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2</w:instrText>
      </w:r>
      <w:r>
        <w:instrText xml:space="preserve"> </w:instrText>
      </w:r>
      <w:r>
        <w:fldChar w:fldCharType="separate"/>
      </w:r>
      <w:r>
        <w:rPr>
          <w:noProof/>
        </w:rPr>
        <w:t>6</w:t>
      </w:r>
      <w:r>
        <w:fldChar w:fldCharType="end"/>
      </w:r>
      <w:r>
        <w:rPr>
          <w:rFonts w:hint="eastAsia"/>
          <w:lang w:eastAsia="zh-TW"/>
        </w:rPr>
        <w:t xml:space="preserve"> </w:t>
      </w:r>
      <w:r w:rsidRPr="006B104D">
        <w:rPr>
          <w:rFonts w:hint="eastAsia"/>
          <w:lang w:eastAsia="zh-TW"/>
        </w:rPr>
        <w:t>社群空間</w:t>
      </w:r>
      <w:bookmarkEnd w:id="2317"/>
    </w:p>
    <w:p w14:paraId="7780F584" w14:textId="48567E62" w:rsidR="00A704EF" w:rsidRDefault="00904253" w:rsidP="00DC3155">
      <w:pPr>
        <w:jc w:val="center"/>
      </w:pPr>
      <w:r>
        <w:rPr>
          <w:noProof/>
        </w:rPr>
        <w:drawing>
          <wp:inline distT="0" distB="0" distL="0" distR="0" wp14:anchorId="393B5DE7" wp14:editId="2E7ABD4B">
            <wp:extent cx="5531241" cy="4916659"/>
            <wp:effectExtent l="0" t="0" r="0" b="0"/>
            <wp:docPr id="1140969979" name="圖片 6" descr="一張含有 螢幕擷取畫面, 圖表, 文字,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969979" name="圖片 6" descr="一張含有 螢幕擷取畫面, 圖表, 文字, 設計 的圖片&#10;&#10;自動產生的描述"/>
                    <pic:cNvPicPr/>
                  </pic:nvPicPr>
                  <pic:blipFill>
                    <a:blip r:embed="rId49">
                      <a:extLst>
                        <a:ext uri="{28A0092B-C50C-407E-A947-70E740481C1C}">
                          <a14:useLocalDpi xmlns:a14="http://schemas.microsoft.com/office/drawing/2010/main" val="0"/>
                        </a:ext>
                      </a:extLst>
                    </a:blip>
                    <a:stretch>
                      <a:fillRect/>
                    </a:stretch>
                  </pic:blipFill>
                  <pic:spPr>
                    <a:xfrm>
                      <a:off x="0" y="0"/>
                      <a:ext cx="5535115" cy="4920102"/>
                    </a:xfrm>
                    <a:prstGeom prst="rect">
                      <a:avLst/>
                    </a:prstGeom>
                  </pic:spPr>
                </pic:pic>
              </a:graphicData>
            </a:graphic>
          </wp:inline>
        </w:drawing>
      </w:r>
    </w:p>
    <w:p w14:paraId="0978F6B8" w14:textId="009DB110" w:rsidR="0027530B" w:rsidRDefault="0027530B">
      <w:pPr>
        <w:widowControl/>
        <w:jc w:val="left"/>
      </w:pPr>
      <w:r>
        <w:br w:type="page"/>
      </w:r>
    </w:p>
    <w:p w14:paraId="3C9E597A" w14:textId="0BDC7C6B" w:rsidR="0027530B" w:rsidRDefault="0027530B" w:rsidP="0027530B">
      <w:pPr>
        <w:pStyle w:val="2"/>
      </w:pPr>
      <w:r>
        <w:lastRenderedPageBreak/>
        <w:t xml:space="preserve"> </w:t>
      </w:r>
      <w:bookmarkStart w:id="2319" w:name="_Toc166433954"/>
      <w:r>
        <w:t>設計類別圖（</w:t>
      </w:r>
      <w:r>
        <w:t>Design class diagram</w:t>
      </w:r>
      <w:r>
        <w:t>）</w:t>
      </w:r>
      <w:bookmarkEnd w:id="2319"/>
    </w:p>
    <w:p w14:paraId="4DCE1AA2" w14:textId="77777777" w:rsidR="0027530B" w:rsidRDefault="0027530B" w:rsidP="0027530B"/>
    <w:p w14:paraId="4F01E9FC" w14:textId="77777777" w:rsidR="007051FD" w:rsidRDefault="007051FD" w:rsidP="0027530B"/>
    <w:p w14:paraId="1EA7F626" w14:textId="01A380C2" w:rsidR="0027530B" w:rsidRDefault="007051FD" w:rsidP="0027530B">
      <w:r w:rsidRPr="007051FD">
        <w:rPr>
          <w:noProof/>
        </w:rPr>
        <w:drawing>
          <wp:inline distT="0" distB="0" distL="0" distR="0" wp14:anchorId="788F5443" wp14:editId="5E902135">
            <wp:extent cx="6202680" cy="5058673"/>
            <wp:effectExtent l="0" t="0" r="7620" b="8890"/>
            <wp:docPr id="162903369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033698" name=""/>
                    <pic:cNvPicPr/>
                  </pic:nvPicPr>
                  <pic:blipFill>
                    <a:blip r:embed="rId50"/>
                    <a:stretch>
                      <a:fillRect/>
                    </a:stretch>
                  </pic:blipFill>
                  <pic:spPr>
                    <a:xfrm>
                      <a:off x="0" y="0"/>
                      <a:ext cx="6209836" cy="5064509"/>
                    </a:xfrm>
                    <a:prstGeom prst="rect">
                      <a:avLst/>
                    </a:prstGeom>
                  </pic:spPr>
                </pic:pic>
              </a:graphicData>
            </a:graphic>
          </wp:inline>
        </w:drawing>
      </w:r>
    </w:p>
    <w:p w14:paraId="56B0B99C" w14:textId="41D30DAD" w:rsidR="00C16A69" w:rsidRPr="0027530B" w:rsidRDefault="00C16A69" w:rsidP="0027530B"/>
    <w:p w14:paraId="54F9260B" w14:textId="7386486A" w:rsidR="0027530B" w:rsidRDefault="0027530B">
      <w:pPr>
        <w:widowControl/>
        <w:jc w:val="left"/>
      </w:pPr>
      <w:r>
        <w:br w:type="page"/>
      </w:r>
    </w:p>
    <w:p w14:paraId="1D16CCF4" w14:textId="2633C8ED" w:rsidR="0027530B" w:rsidRDefault="0027530B" w:rsidP="0027530B">
      <w:pPr>
        <w:pStyle w:val="1"/>
      </w:pPr>
      <w:bookmarkStart w:id="2320" w:name="_Toc166433955"/>
      <w:r>
        <w:rPr>
          <w:rFonts w:hint="eastAsia"/>
        </w:rPr>
        <w:lastRenderedPageBreak/>
        <w:t>實作模型</w:t>
      </w:r>
      <w:bookmarkEnd w:id="2320"/>
    </w:p>
    <w:p w14:paraId="1790AB84" w14:textId="79A1BD0A" w:rsidR="0027530B" w:rsidRDefault="0027530B" w:rsidP="0027530B">
      <w:pPr>
        <w:pStyle w:val="2"/>
      </w:pPr>
      <w:r>
        <w:rPr>
          <w:rFonts w:hint="eastAsia"/>
        </w:rPr>
        <w:t xml:space="preserve"> </w:t>
      </w:r>
      <w:bookmarkStart w:id="2321" w:name="_Toc166433956"/>
      <w:r>
        <w:rPr>
          <w:rFonts w:hint="eastAsia"/>
        </w:rPr>
        <w:t>佈署圖</w:t>
      </w:r>
      <w:bookmarkEnd w:id="2321"/>
    </w:p>
    <w:p w14:paraId="52BAEC32" w14:textId="3763EB78" w:rsidR="0027530B" w:rsidRDefault="00B5588D" w:rsidP="0027530B">
      <w:r w:rsidRPr="00B5588D">
        <w:rPr>
          <w:noProof/>
        </w:rPr>
        <w:drawing>
          <wp:inline distT="0" distB="0" distL="0" distR="0" wp14:anchorId="0F4D3197" wp14:editId="5FF4CE4C">
            <wp:extent cx="6479540" cy="1828800"/>
            <wp:effectExtent l="0" t="0" r="0" b="0"/>
            <wp:docPr id="212484064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840644" name=""/>
                    <pic:cNvPicPr/>
                  </pic:nvPicPr>
                  <pic:blipFill>
                    <a:blip r:embed="rId51"/>
                    <a:stretch>
                      <a:fillRect/>
                    </a:stretch>
                  </pic:blipFill>
                  <pic:spPr>
                    <a:xfrm>
                      <a:off x="0" y="0"/>
                      <a:ext cx="6479540" cy="1828800"/>
                    </a:xfrm>
                    <a:prstGeom prst="rect">
                      <a:avLst/>
                    </a:prstGeom>
                  </pic:spPr>
                </pic:pic>
              </a:graphicData>
            </a:graphic>
          </wp:inline>
        </w:drawing>
      </w:r>
    </w:p>
    <w:p w14:paraId="02BEF6AA" w14:textId="37933541" w:rsidR="0027530B" w:rsidRPr="0027530B" w:rsidRDefault="00D71C7D" w:rsidP="00D71C7D">
      <w:pPr>
        <w:jc w:val="center"/>
      </w:pPr>
      <w:r>
        <w:rPr>
          <w:rFonts w:hint="eastAsia"/>
          <w:szCs w:val="28"/>
        </w:rPr>
        <w:t>▲</w:t>
      </w:r>
      <w:r>
        <w:t>圖</w:t>
      </w:r>
      <w:r>
        <w:t xml:space="preserve"> </w:t>
      </w:r>
      <w:r>
        <w:rPr>
          <w:rFonts w:hint="eastAsia"/>
        </w:rPr>
        <w:t>7</w:t>
      </w:r>
      <w:r>
        <w:t>-</w:t>
      </w:r>
      <w:r>
        <w:rPr>
          <w:rFonts w:hint="eastAsia"/>
        </w:rPr>
        <w:t>1</w:t>
      </w:r>
      <w:r>
        <w:noBreakHyphen/>
      </w:r>
      <w:r>
        <w:rPr>
          <w:rFonts w:hint="eastAsia"/>
        </w:rPr>
        <w:t xml:space="preserve">1 </w:t>
      </w:r>
      <w:r>
        <w:rPr>
          <w:rFonts w:hint="eastAsia"/>
        </w:rPr>
        <w:t>佈署圖</w:t>
      </w:r>
    </w:p>
    <w:p w14:paraId="1C0F0000" w14:textId="71058995" w:rsidR="0027530B" w:rsidRDefault="0027530B" w:rsidP="0027530B">
      <w:pPr>
        <w:pStyle w:val="2"/>
      </w:pPr>
      <w:r>
        <w:rPr>
          <w:rFonts w:hint="eastAsia"/>
        </w:rPr>
        <w:t xml:space="preserve"> </w:t>
      </w:r>
      <w:bookmarkStart w:id="2322" w:name="_Toc166433957"/>
      <w:r>
        <w:rPr>
          <w:rFonts w:hint="eastAsia"/>
        </w:rPr>
        <w:t>套件圖</w:t>
      </w:r>
      <w:bookmarkEnd w:id="2322"/>
    </w:p>
    <w:p w14:paraId="2B339079" w14:textId="1C352C47" w:rsidR="0027530B" w:rsidRDefault="00D71C7D" w:rsidP="0027530B">
      <w:r w:rsidRPr="00D71C7D">
        <w:rPr>
          <w:noProof/>
        </w:rPr>
        <w:drawing>
          <wp:inline distT="0" distB="0" distL="0" distR="0" wp14:anchorId="3EF06E78" wp14:editId="1D3A6FFA">
            <wp:extent cx="6479540" cy="1518285"/>
            <wp:effectExtent l="0" t="0" r="0" b="5715"/>
            <wp:docPr id="42092552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925520" name=""/>
                    <pic:cNvPicPr/>
                  </pic:nvPicPr>
                  <pic:blipFill>
                    <a:blip r:embed="rId52"/>
                    <a:stretch>
                      <a:fillRect/>
                    </a:stretch>
                  </pic:blipFill>
                  <pic:spPr>
                    <a:xfrm>
                      <a:off x="0" y="0"/>
                      <a:ext cx="6479540" cy="1518285"/>
                    </a:xfrm>
                    <a:prstGeom prst="rect">
                      <a:avLst/>
                    </a:prstGeom>
                  </pic:spPr>
                </pic:pic>
              </a:graphicData>
            </a:graphic>
          </wp:inline>
        </w:drawing>
      </w:r>
    </w:p>
    <w:p w14:paraId="2771A6A1" w14:textId="256EDB9A" w:rsidR="00D71C7D" w:rsidRPr="0027530B" w:rsidRDefault="00D71C7D" w:rsidP="00D71C7D">
      <w:pPr>
        <w:jc w:val="center"/>
      </w:pPr>
      <w:r>
        <w:rPr>
          <w:rFonts w:hint="eastAsia"/>
          <w:szCs w:val="28"/>
        </w:rPr>
        <w:t>▲</w:t>
      </w:r>
      <w:r>
        <w:t>圖</w:t>
      </w:r>
      <w:r>
        <w:t xml:space="preserve"> </w:t>
      </w:r>
      <w:r>
        <w:rPr>
          <w:rFonts w:hint="eastAsia"/>
        </w:rPr>
        <w:t>7</w:t>
      </w:r>
      <w:r>
        <w:t>-</w:t>
      </w:r>
      <w:r>
        <w:rPr>
          <w:rFonts w:hint="eastAsia"/>
        </w:rPr>
        <w:t>2</w:t>
      </w:r>
      <w:r>
        <w:noBreakHyphen/>
      </w:r>
      <w:r>
        <w:rPr>
          <w:rFonts w:hint="eastAsia"/>
        </w:rPr>
        <w:t xml:space="preserve">1 </w:t>
      </w:r>
      <w:r>
        <w:rPr>
          <w:rFonts w:hint="eastAsia"/>
        </w:rPr>
        <w:t>套件圖</w:t>
      </w:r>
    </w:p>
    <w:p w14:paraId="7D7CF270" w14:textId="38426526" w:rsidR="0027530B" w:rsidRDefault="0027530B" w:rsidP="0027530B">
      <w:pPr>
        <w:pStyle w:val="2"/>
      </w:pPr>
      <w:r>
        <w:rPr>
          <w:rFonts w:hint="eastAsia"/>
        </w:rPr>
        <w:t xml:space="preserve"> </w:t>
      </w:r>
      <w:bookmarkStart w:id="2323" w:name="_Toc166433958"/>
      <w:r>
        <w:rPr>
          <w:rFonts w:hint="eastAsia"/>
        </w:rPr>
        <w:t>元件圖</w:t>
      </w:r>
      <w:bookmarkEnd w:id="2323"/>
    </w:p>
    <w:p w14:paraId="45DB2976" w14:textId="77777777" w:rsidR="0027530B" w:rsidRDefault="0027530B" w:rsidP="0027530B"/>
    <w:p w14:paraId="39E194C6" w14:textId="77777777" w:rsidR="0027530B" w:rsidRPr="0027530B" w:rsidRDefault="0027530B" w:rsidP="0027530B"/>
    <w:p w14:paraId="74B8354D" w14:textId="3C8A0F1D" w:rsidR="0027530B" w:rsidRDefault="0027530B" w:rsidP="0027530B">
      <w:pPr>
        <w:pStyle w:val="2"/>
      </w:pPr>
      <w:bookmarkStart w:id="2324" w:name="_Toc166433959"/>
      <w:r>
        <w:rPr>
          <w:rFonts w:hint="eastAsia"/>
        </w:rPr>
        <w:t>狀態機</w:t>
      </w:r>
      <w:bookmarkEnd w:id="2324"/>
    </w:p>
    <w:p w14:paraId="5CF84596" w14:textId="3B92821B" w:rsidR="0027530B" w:rsidRDefault="0027530B">
      <w:pPr>
        <w:widowControl/>
        <w:jc w:val="left"/>
      </w:pPr>
      <w:r>
        <w:br w:type="page"/>
      </w:r>
    </w:p>
    <w:p w14:paraId="2319F2BD" w14:textId="0318DA8E" w:rsidR="0027530B" w:rsidRDefault="0027530B" w:rsidP="0027530B">
      <w:pPr>
        <w:pStyle w:val="1"/>
      </w:pPr>
      <w:bookmarkStart w:id="2325" w:name="_Toc166433960"/>
      <w:r>
        <w:rPr>
          <w:rFonts w:hint="eastAsia"/>
        </w:rPr>
        <w:lastRenderedPageBreak/>
        <w:t>資料庫設計</w:t>
      </w:r>
      <w:bookmarkEnd w:id="2325"/>
    </w:p>
    <w:p w14:paraId="7D20C010" w14:textId="2EB5B650" w:rsidR="0027530B" w:rsidRDefault="0027530B" w:rsidP="0027530B">
      <w:pPr>
        <w:pStyle w:val="2"/>
      </w:pPr>
      <w:bookmarkStart w:id="2326" w:name="_Toc166433961"/>
      <w:r>
        <w:rPr>
          <w:rFonts w:hint="eastAsia"/>
        </w:rPr>
        <w:t>資料庫關聯表</w:t>
      </w:r>
      <w:bookmarkEnd w:id="2326"/>
    </w:p>
    <w:p w14:paraId="3E013F14" w14:textId="77777777" w:rsidR="0027530B" w:rsidRDefault="0027530B" w:rsidP="0027530B"/>
    <w:p w14:paraId="63EB1BF9" w14:textId="77777777" w:rsidR="0027530B" w:rsidRDefault="0027530B" w:rsidP="0027530B"/>
    <w:p w14:paraId="3F7F050D" w14:textId="5681EFE3" w:rsidR="0027530B" w:rsidRDefault="0027530B" w:rsidP="0027530B">
      <w:pPr>
        <w:pStyle w:val="2"/>
      </w:pPr>
      <w:bookmarkStart w:id="2327" w:name="_Toc166433962"/>
      <w:r>
        <w:rPr>
          <w:rFonts w:hint="eastAsia"/>
        </w:rPr>
        <w:t>表格及其</w:t>
      </w:r>
      <w:r>
        <w:rPr>
          <w:rFonts w:hint="eastAsia"/>
        </w:rPr>
        <w:t>Meta Data</w:t>
      </w:r>
      <w:bookmarkEnd w:id="2327"/>
    </w:p>
    <w:p w14:paraId="1C173322" w14:textId="77777777" w:rsidR="0027530B" w:rsidRDefault="0027530B" w:rsidP="0027530B"/>
    <w:p w14:paraId="55018E61" w14:textId="77777777" w:rsidR="0027530B" w:rsidRPr="0027530B" w:rsidRDefault="0027530B" w:rsidP="0027530B"/>
    <w:sectPr w:rsidR="0027530B" w:rsidRPr="0027530B" w:rsidSect="007069D5">
      <w:pgSz w:w="11906" w:h="16838" w:code="9"/>
      <w:pgMar w:top="851" w:right="851" w:bottom="851" w:left="851" w:header="567" w:footer="567"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3F239AA" w14:textId="77777777" w:rsidR="00C30924" w:rsidRDefault="00C30924">
      <w:pPr>
        <w:ind w:firstLine="560"/>
      </w:pPr>
      <w:r>
        <w:separator/>
      </w:r>
    </w:p>
  </w:endnote>
  <w:endnote w:type="continuationSeparator" w:id="0">
    <w:p w14:paraId="374D64D0" w14:textId="77777777" w:rsidR="00C30924" w:rsidRDefault="00C30924">
      <w:pPr>
        <w:ind w:firstLine="560"/>
      </w:pPr>
      <w:r>
        <w:continuationSeparator/>
      </w:r>
    </w:p>
  </w:endnote>
  <w:endnote w:type="continuationNotice" w:id="1">
    <w:p w14:paraId="2E21CE13" w14:textId="77777777" w:rsidR="00C30924" w:rsidRDefault="00C30924">
      <w:pPr>
        <w:ind w:firstLine="56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標楷體">
    <w:panose1 w:val="03000509000000000000"/>
    <w:charset w:val="88"/>
    <w:family w:val="script"/>
    <w:pitch w:val="fixed"/>
    <w:sig w:usb0="00000003" w:usb1="080E0000" w:usb2="00000016" w:usb3="00000000" w:csb0="0010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ptos Display">
    <w:charset w:val="00"/>
    <w:family w:val="swiss"/>
    <w:pitch w:val="variable"/>
    <w:sig w:usb0="20000287" w:usb1="00000003" w:usb2="00000000" w:usb3="00000000" w:csb0="0000019F" w:csb1="00000000"/>
  </w:font>
  <w:font w:name="Aptos">
    <w:charset w:val="00"/>
    <w:family w:val="swiss"/>
    <w:pitch w:val="variable"/>
    <w:sig w:usb0="20000287" w:usb1="00000003" w:usb2="00000000" w:usb3="00000000" w:csb0="0000019F" w:csb1="00000000"/>
  </w:font>
  <w:font w:name="細明體">
    <w:altName w:val="MingLiU"/>
    <w:panose1 w:val="02020509000000000000"/>
    <w:charset w:val="88"/>
    <w:family w:val="modern"/>
    <w:pitch w:val="fixed"/>
    <w:sig w:usb0="A00002FF" w:usb1="28CFFCFA" w:usb2="00000016" w:usb3="00000000" w:csb0="00100001" w:csb1="00000000"/>
  </w:font>
  <w:font w:name="Segoe UI">
    <w:panose1 w:val="020B0502040204020203"/>
    <w:charset w:val="00"/>
    <w:family w:val="swiss"/>
    <w:pitch w:val="variable"/>
    <w:sig w:usb0="E4002EFF" w:usb1="C000E47F" w:usb2="00000009" w:usb3="00000000" w:csb0="000001FF" w:csb1="00000000"/>
  </w:font>
  <w:font w:name="微軟正黑體">
    <w:altName w:val="Microsoft JhengHei"/>
    <w:panose1 w:val="020B0604030504040204"/>
    <w:charset w:val="88"/>
    <w:family w:val="swiss"/>
    <w:pitch w:val="variable"/>
    <w:sig w:usb0="000002A7" w:usb1="28CF4400" w:usb2="00000016" w:usb3="00000000" w:csb0="00100009"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72DC7AD" w14:textId="77777777" w:rsidR="00902E91" w:rsidRDefault="00902E91">
    <w:pPr>
      <w:pStyle w:val="a7"/>
      <w:jc w:val="center"/>
    </w:pPr>
    <w:r>
      <w:t>系統手冊，第</w:t>
    </w:r>
    <w:r>
      <w:fldChar w:fldCharType="begin"/>
    </w:r>
    <w:r>
      <w:instrText>PAGE   \* MERGEFORMAT</w:instrText>
    </w:r>
    <w:r>
      <w:fldChar w:fldCharType="separate"/>
    </w:r>
    <w:r w:rsidR="00487FBB" w:rsidRPr="00487FBB">
      <w:rPr>
        <w:noProof/>
        <w:lang w:val="zh-TW"/>
      </w:rPr>
      <w:t>12</w:t>
    </w:r>
    <w:r>
      <w:fldChar w:fldCharType="end"/>
    </w:r>
    <w:r>
      <w:rPr>
        <w:rFonts w:hint="eastAsia"/>
      </w:rPr>
      <w:t>頁</w:t>
    </w:r>
    <w:r>
      <w:t>，共</w:t>
    </w:r>
    <w:r w:rsidR="00005571">
      <w:rPr>
        <w:rFonts w:hint="eastAsia"/>
      </w:rPr>
      <w:t>1</w:t>
    </w:r>
    <w:r w:rsidR="00DF044C">
      <w:rPr>
        <w:rFonts w:hint="eastAsia"/>
      </w:rPr>
      <w:t>3</w:t>
    </w:r>
    <w:r>
      <w:rPr>
        <w:rFonts w:hint="eastAsia"/>
      </w:rPr>
      <w:t>頁</w:t>
    </w:r>
  </w:p>
  <w:p w14:paraId="1252234C" w14:textId="77777777" w:rsidR="00902E91" w:rsidRDefault="00902E91">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ABD00B8" w14:textId="77777777" w:rsidR="00C30924" w:rsidRDefault="00C30924">
      <w:pPr>
        <w:ind w:firstLine="560"/>
      </w:pPr>
      <w:r>
        <w:separator/>
      </w:r>
    </w:p>
  </w:footnote>
  <w:footnote w:type="continuationSeparator" w:id="0">
    <w:p w14:paraId="3162BA51" w14:textId="77777777" w:rsidR="00C30924" w:rsidRDefault="00C30924">
      <w:pPr>
        <w:ind w:firstLine="560"/>
      </w:pPr>
      <w:r>
        <w:continuationSeparator/>
      </w:r>
    </w:p>
  </w:footnote>
  <w:footnote w:type="continuationNotice" w:id="1">
    <w:p w14:paraId="1439674C" w14:textId="77777777" w:rsidR="00C30924" w:rsidRDefault="00C30924">
      <w:pPr>
        <w:ind w:firstLine="560"/>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80"/>
    <w:multiLevelType w:val="singleLevel"/>
    <w:tmpl w:val="9FD88A4E"/>
    <w:lvl w:ilvl="0">
      <w:start w:val="1"/>
      <w:numFmt w:val="bullet"/>
      <w:lvlText w:val=""/>
      <w:lvlJc w:val="left"/>
      <w:pPr>
        <w:tabs>
          <w:tab w:val="num" w:pos="2281"/>
        </w:tabs>
        <w:ind w:leftChars="1000" w:left="2281" w:hangingChars="200" w:hanging="360"/>
      </w:pPr>
      <w:rPr>
        <w:rFonts w:ascii="Wingdings" w:hAnsi="Wingdings" w:hint="default"/>
      </w:rPr>
    </w:lvl>
  </w:abstractNum>
  <w:abstractNum w:abstractNumId="1" w15:restartNumberingAfterBreak="0">
    <w:nsid w:val="FFFFFF89"/>
    <w:multiLevelType w:val="singleLevel"/>
    <w:tmpl w:val="3648BDD2"/>
    <w:lvl w:ilvl="0">
      <w:start w:val="1"/>
      <w:numFmt w:val="bullet"/>
      <w:pStyle w:val="a"/>
      <w:lvlText w:val=""/>
      <w:lvlJc w:val="left"/>
      <w:pPr>
        <w:tabs>
          <w:tab w:val="num" w:pos="361"/>
        </w:tabs>
        <w:ind w:leftChars="200" w:left="361" w:hangingChars="200" w:hanging="360"/>
      </w:pPr>
      <w:rPr>
        <w:rFonts w:ascii="Wingdings" w:hAnsi="Wingdings" w:hint="default"/>
      </w:rPr>
    </w:lvl>
  </w:abstractNum>
  <w:abstractNum w:abstractNumId="2" w15:restartNumberingAfterBreak="0">
    <w:nsid w:val="046A13ED"/>
    <w:multiLevelType w:val="multilevel"/>
    <w:tmpl w:val="F4608DF4"/>
    <w:lvl w:ilvl="0">
      <w:start w:val="1"/>
      <w:numFmt w:val="decimal"/>
      <w:suff w:val="nothing"/>
      <w:lvlText w:val="第%1章  "/>
      <w:lvlJc w:val="left"/>
      <w:pPr>
        <w:ind w:left="0" w:firstLine="0"/>
      </w:pPr>
      <w:rPr>
        <w:rFonts w:hint="eastAsia"/>
      </w:rPr>
    </w:lvl>
    <w:lvl w:ilvl="1">
      <w:start w:val="1"/>
      <w:numFmt w:val="decimal"/>
      <w:suff w:val="nothing"/>
      <w:lvlText w:val="%1-%2 "/>
      <w:lvlJc w:val="left"/>
      <w:pPr>
        <w:ind w:left="1560" w:hanging="567"/>
      </w:pPr>
      <w:rPr>
        <w:rFonts w:eastAsia="標楷體" w:hint="eastAsia"/>
      </w:rPr>
    </w:lvl>
    <w:lvl w:ilvl="2">
      <w:start w:val="1"/>
      <w:numFmt w:val="taiwaneseCountingThousand"/>
      <w:suff w:val="nothing"/>
      <w:lvlText w:val="第%3項"/>
      <w:lvlJc w:val="left"/>
      <w:pPr>
        <w:ind w:left="1418" w:hanging="567"/>
      </w:pPr>
      <w:rPr>
        <w:rFonts w:hint="eastAsia"/>
      </w:rPr>
    </w:lvl>
    <w:lvl w:ilvl="3">
      <w:start w:val="1"/>
      <w:numFmt w:val="none"/>
      <w:pStyle w:val="4"/>
      <w:suff w:val="nothing"/>
      <w:lvlText w:val=""/>
      <w:lvlJc w:val="left"/>
      <w:pPr>
        <w:ind w:left="1984" w:hanging="708"/>
      </w:pPr>
      <w:rPr>
        <w:rFonts w:hint="eastAsia"/>
      </w:rPr>
    </w:lvl>
    <w:lvl w:ilvl="4">
      <w:start w:val="1"/>
      <w:numFmt w:val="none"/>
      <w:pStyle w:val="5"/>
      <w:suff w:val="nothing"/>
      <w:lvlText w:val=""/>
      <w:lvlJc w:val="left"/>
      <w:pPr>
        <w:ind w:left="2551" w:hanging="850"/>
      </w:pPr>
      <w:rPr>
        <w:rFonts w:hint="eastAsia"/>
      </w:rPr>
    </w:lvl>
    <w:lvl w:ilvl="5">
      <w:start w:val="1"/>
      <w:numFmt w:val="none"/>
      <w:pStyle w:val="6"/>
      <w:suff w:val="nothing"/>
      <w:lvlText w:val=""/>
      <w:lvlJc w:val="left"/>
      <w:pPr>
        <w:ind w:left="3260" w:hanging="1134"/>
      </w:pPr>
      <w:rPr>
        <w:rFonts w:hint="eastAsia"/>
      </w:rPr>
    </w:lvl>
    <w:lvl w:ilvl="6">
      <w:start w:val="1"/>
      <w:numFmt w:val="none"/>
      <w:pStyle w:val="7"/>
      <w:suff w:val="nothing"/>
      <w:lvlText w:val=""/>
      <w:lvlJc w:val="left"/>
      <w:pPr>
        <w:ind w:left="3827" w:hanging="1276"/>
      </w:pPr>
      <w:rPr>
        <w:rFonts w:hint="eastAsia"/>
      </w:rPr>
    </w:lvl>
    <w:lvl w:ilvl="7">
      <w:start w:val="1"/>
      <w:numFmt w:val="none"/>
      <w:pStyle w:val="8"/>
      <w:suff w:val="nothing"/>
      <w:lvlText w:val=""/>
      <w:lvlJc w:val="left"/>
      <w:pPr>
        <w:ind w:left="4394" w:hanging="1418"/>
      </w:pPr>
      <w:rPr>
        <w:rFonts w:hint="eastAsia"/>
      </w:rPr>
    </w:lvl>
    <w:lvl w:ilvl="8">
      <w:start w:val="1"/>
      <w:numFmt w:val="none"/>
      <w:pStyle w:val="9"/>
      <w:suff w:val="nothing"/>
      <w:lvlText w:val=""/>
      <w:lvlJc w:val="left"/>
      <w:pPr>
        <w:ind w:left="5102" w:hanging="1700"/>
      </w:pPr>
      <w:rPr>
        <w:rFonts w:hint="eastAsia"/>
      </w:rPr>
    </w:lvl>
  </w:abstractNum>
  <w:abstractNum w:abstractNumId="3" w15:restartNumberingAfterBreak="0">
    <w:nsid w:val="07E8028D"/>
    <w:multiLevelType w:val="hybridMultilevel"/>
    <w:tmpl w:val="1E2CEFF8"/>
    <w:lvl w:ilvl="0" w:tplc="04090015">
      <w:start w:val="1"/>
      <w:numFmt w:val="taiwaneseCountingThousand"/>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08887C09"/>
    <w:multiLevelType w:val="multilevel"/>
    <w:tmpl w:val="E4FC484C"/>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5" w15:restartNumberingAfterBreak="0">
    <w:nsid w:val="14914361"/>
    <w:multiLevelType w:val="hybridMultilevel"/>
    <w:tmpl w:val="064CF97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15602AF8"/>
    <w:multiLevelType w:val="hybridMultilevel"/>
    <w:tmpl w:val="808CEA1A"/>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7" w15:restartNumberingAfterBreak="0">
    <w:nsid w:val="1E1C5681"/>
    <w:multiLevelType w:val="hybridMultilevel"/>
    <w:tmpl w:val="3288E9D4"/>
    <w:lvl w:ilvl="0" w:tplc="04090015">
      <w:start w:val="1"/>
      <w:numFmt w:val="taiwaneseCountingThousand"/>
      <w:lvlText w:val="%1、"/>
      <w:lvlJc w:val="left"/>
      <w:pPr>
        <w:ind w:left="720" w:hanging="7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22945091"/>
    <w:multiLevelType w:val="hybridMultilevel"/>
    <w:tmpl w:val="064CF97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254B59AE"/>
    <w:multiLevelType w:val="hybridMultilevel"/>
    <w:tmpl w:val="71181698"/>
    <w:lvl w:ilvl="0" w:tplc="E4701F82">
      <w:start w:val="1"/>
      <w:numFmt w:val="decimal"/>
      <w:lvlText w:val="1.%1"/>
      <w:lvlJc w:val="left"/>
      <w:pPr>
        <w:ind w:left="480" w:hanging="480"/>
      </w:pPr>
      <w:rPr>
        <w:rFonts w:hint="eastAsia"/>
      </w:rPr>
    </w:lvl>
    <w:lvl w:ilvl="1" w:tplc="04090019" w:tentative="1">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25EB5E99"/>
    <w:multiLevelType w:val="hybridMultilevel"/>
    <w:tmpl w:val="B42A516A"/>
    <w:lvl w:ilvl="0" w:tplc="CCA0AA3C">
      <w:start w:val="1"/>
      <w:numFmt w:val="decimal"/>
      <w:lvlText w:val="%1. "/>
      <w:lvlJc w:val="left"/>
      <w:pPr>
        <w:ind w:left="1040" w:hanging="480"/>
      </w:pPr>
      <w:rPr>
        <w:rFonts w:hint="eastAsia"/>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270B7D7D"/>
    <w:multiLevelType w:val="hybridMultilevel"/>
    <w:tmpl w:val="D2CA351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2" w15:restartNumberingAfterBreak="0">
    <w:nsid w:val="282002EB"/>
    <w:multiLevelType w:val="multilevel"/>
    <w:tmpl w:val="A112C478"/>
    <w:lvl w:ilvl="0">
      <w:start w:val="1"/>
      <w:numFmt w:val="chineseCountingThousand"/>
      <w:lvlText w:val="第%1章  "/>
      <w:lvlJc w:val="left"/>
      <w:pPr>
        <w:ind w:left="480" w:hanging="480"/>
      </w:pPr>
      <w:rPr>
        <w:rFonts w:hint="eastAsia"/>
      </w:rPr>
    </w:lvl>
    <w:lvl w:ilvl="1">
      <w:start w:val="1"/>
      <w:numFmt w:val="decimal"/>
      <w:isLgl/>
      <w:suff w:val="nothing"/>
      <w:lvlText w:val="%1-%2"/>
      <w:lvlJc w:val="left"/>
      <w:pPr>
        <w:ind w:left="960" w:hanging="480"/>
      </w:pPr>
      <w:rPr>
        <w:rFonts w:hint="eastAsia"/>
      </w:rPr>
    </w:lvl>
    <w:lvl w:ilvl="2">
      <w:start w:val="1"/>
      <w:numFmt w:val="decimal"/>
      <w:isLgl/>
      <w:suff w:val="nothing"/>
      <w:lvlText w:val="%1-%2-%3"/>
      <w:lvlJc w:val="left"/>
      <w:pPr>
        <w:ind w:left="1440" w:hanging="480"/>
      </w:pPr>
      <w:rPr>
        <w:rFonts w:hint="eastAsia"/>
      </w:rPr>
    </w:lvl>
    <w:lvl w:ilvl="3">
      <w:start w:val="1"/>
      <w:numFmt w:val="decimal"/>
      <w:lvlText w:val="%4."/>
      <w:lvlJc w:val="left"/>
      <w:pPr>
        <w:ind w:left="1920" w:hanging="480"/>
      </w:pPr>
      <w:rPr>
        <w:rFonts w:hint="eastAsia"/>
      </w:rPr>
    </w:lvl>
    <w:lvl w:ilvl="4">
      <w:start w:val="1"/>
      <w:numFmt w:val="ideographTraditional"/>
      <w:lvlText w:val="%5、"/>
      <w:lvlJc w:val="left"/>
      <w:pPr>
        <w:ind w:left="2400" w:hanging="480"/>
      </w:pPr>
      <w:rPr>
        <w:rFonts w:hint="eastAsia"/>
      </w:rPr>
    </w:lvl>
    <w:lvl w:ilvl="5">
      <w:start w:val="1"/>
      <w:numFmt w:val="lowerRoman"/>
      <w:lvlText w:val="%6."/>
      <w:lvlJc w:val="right"/>
      <w:pPr>
        <w:ind w:left="2880" w:hanging="480"/>
      </w:pPr>
      <w:rPr>
        <w:rFonts w:hint="eastAsia"/>
      </w:rPr>
    </w:lvl>
    <w:lvl w:ilvl="6">
      <w:start w:val="1"/>
      <w:numFmt w:val="decimal"/>
      <w:lvlText w:val="%7."/>
      <w:lvlJc w:val="left"/>
      <w:pPr>
        <w:ind w:left="3360" w:hanging="480"/>
      </w:pPr>
      <w:rPr>
        <w:rFonts w:hint="eastAsia"/>
      </w:rPr>
    </w:lvl>
    <w:lvl w:ilvl="7">
      <w:start w:val="1"/>
      <w:numFmt w:val="ideographTraditional"/>
      <w:lvlText w:val="%8、"/>
      <w:lvlJc w:val="left"/>
      <w:pPr>
        <w:ind w:left="3840" w:hanging="480"/>
      </w:pPr>
      <w:rPr>
        <w:rFonts w:hint="eastAsia"/>
      </w:rPr>
    </w:lvl>
    <w:lvl w:ilvl="8">
      <w:start w:val="1"/>
      <w:numFmt w:val="lowerRoman"/>
      <w:lvlText w:val="%9."/>
      <w:lvlJc w:val="right"/>
      <w:pPr>
        <w:ind w:left="4320" w:hanging="480"/>
      </w:pPr>
      <w:rPr>
        <w:rFonts w:hint="eastAsia"/>
      </w:rPr>
    </w:lvl>
  </w:abstractNum>
  <w:abstractNum w:abstractNumId="13" w15:restartNumberingAfterBreak="0">
    <w:nsid w:val="2DF668A9"/>
    <w:multiLevelType w:val="multilevel"/>
    <w:tmpl w:val="07A8FF9E"/>
    <w:lvl w:ilvl="0">
      <w:start w:val="1"/>
      <w:numFmt w:val="chineseCountingThousand"/>
      <w:lvlText w:val="第%1章  "/>
      <w:lvlJc w:val="left"/>
      <w:pPr>
        <w:ind w:left="480" w:hanging="480"/>
      </w:pPr>
      <w:rPr>
        <w:rFonts w:hint="eastAsia"/>
      </w:rPr>
    </w:lvl>
    <w:lvl w:ilvl="1">
      <w:start w:val="1"/>
      <w:numFmt w:val="decimal"/>
      <w:lvlText w:val="%1-%2、"/>
      <w:lvlJc w:val="left"/>
      <w:pPr>
        <w:ind w:left="960" w:hanging="480"/>
      </w:pPr>
      <w:rPr>
        <w:rFonts w:hint="eastAsia"/>
      </w:rPr>
    </w:lvl>
    <w:lvl w:ilvl="2">
      <w:start w:val="1"/>
      <w:numFmt w:val="decimal"/>
      <w:lvlText w:val="%1-%2-%3"/>
      <w:lvlJc w:val="left"/>
      <w:pPr>
        <w:ind w:left="1440" w:hanging="480"/>
      </w:pPr>
      <w:rPr>
        <w:rFonts w:hint="eastAsia"/>
      </w:rPr>
    </w:lvl>
    <w:lvl w:ilvl="3">
      <w:start w:val="1"/>
      <w:numFmt w:val="decimal"/>
      <w:lvlText w:val="%4."/>
      <w:lvlJc w:val="left"/>
      <w:pPr>
        <w:ind w:left="1920" w:hanging="480"/>
      </w:pPr>
      <w:rPr>
        <w:rFonts w:hint="eastAsia"/>
      </w:rPr>
    </w:lvl>
    <w:lvl w:ilvl="4">
      <w:start w:val="1"/>
      <w:numFmt w:val="ideographTraditional"/>
      <w:lvlText w:val="%5、"/>
      <w:lvlJc w:val="left"/>
      <w:pPr>
        <w:ind w:left="2400" w:hanging="480"/>
      </w:pPr>
      <w:rPr>
        <w:rFonts w:hint="eastAsia"/>
      </w:rPr>
    </w:lvl>
    <w:lvl w:ilvl="5">
      <w:start w:val="1"/>
      <w:numFmt w:val="lowerRoman"/>
      <w:lvlText w:val="%6."/>
      <w:lvlJc w:val="right"/>
      <w:pPr>
        <w:ind w:left="2880" w:hanging="480"/>
      </w:pPr>
      <w:rPr>
        <w:rFonts w:hint="eastAsia"/>
      </w:rPr>
    </w:lvl>
    <w:lvl w:ilvl="6">
      <w:start w:val="1"/>
      <w:numFmt w:val="decimal"/>
      <w:lvlText w:val="%7."/>
      <w:lvlJc w:val="left"/>
      <w:pPr>
        <w:ind w:left="3360" w:hanging="480"/>
      </w:pPr>
      <w:rPr>
        <w:rFonts w:hint="eastAsia"/>
      </w:rPr>
    </w:lvl>
    <w:lvl w:ilvl="7">
      <w:start w:val="1"/>
      <w:numFmt w:val="ideographTraditional"/>
      <w:lvlText w:val="%8、"/>
      <w:lvlJc w:val="left"/>
      <w:pPr>
        <w:ind w:left="3840" w:hanging="480"/>
      </w:pPr>
      <w:rPr>
        <w:rFonts w:hint="eastAsia"/>
      </w:rPr>
    </w:lvl>
    <w:lvl w:ilvl="8">
      <w:start w:val="1"/>
      <w:numFmt w:val="lowerRoman"/>
      <w:lvlText w:val="%9."/>
      <w:lvlJc w:val="right"/>
      <w:pPr>
        <w:ind w:left="4320" w:hanging="480"/>
      </w:pPr>
      <w:rPr>
        <w:rFonts w:hint="eastAsia"/>
      </w:rPr>
    </w:lvl>
  </w:abstractNum>
  <w:abstractNum w:abstractNumId="14" w15:restartNumberingAfterBreak="0">
    <w:nsid w:val="30BB38F2"/>
    <w:multiLevelType w:val="multilevel"/>
    <w:tmpl w:val="9DA071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76C5DF4"/>
    <w:multiLevelType w:val="hybridMultilevel"/>
    <w:tmpl w:val="3C5CF100"/>
    <w:lvl w:ilvl="0" w:tplc="90FCB1CA">
      <w:start w:val="1"/>
      <w:numFmt w:val="taiwaneseCountingThousand"/>
      <w:lvlText w:val="第%1章"/>
      <w:lvlJc w:val="left"/>
      <w:pPr>
        <w:ind w:left="840" w:hanging="84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 w15:restartNumberingAfterBreak="0">
    <w:nsid w:val="3E8230F2"/>
    <w:multiLevelType w:val="hybridMultilevel"/>
    <w:tmpl w:val="E26E2EFA"/>
    <w:lvl w:ilvl="0" w:tplc="B35A2C68">
      <w:start w:val="4"/>
      <w:numFmt w:val="bullet"/>
      <w:lvlText w:val="▼"/>
      <w:lvlJc w:val="left"/>
      <w:pPr>
        <w:ind w:left="360" w:hanging="360"/>
      </w:pPr>
      <w:rPr>
        <w:rFonts w:ascii="新細明體" w:eastAsia="新細明體" w:hAnsi="新細明體" w:cs="Times New Roman" w:hint="eastAsia"/>
        <w:sz w:val="24"/>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7" w15:restartNumberingAfterBreak="0">
    <w:nsid w:val="440F4815"/>
    <w:multiLevelType w:val="multilevel"/>
    <w:tmpl w:val="440E234C"/>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8" w15:restartNumberingAfterBreak="0">
    <w:nsid w:val="448F5A47"/>
    <w:multiLevelType w:val="hybridMultilevel"/>
    <w:tmpl w:val="A660474C"/>
    <w:lvl w:ilvl="0" w:tplc="83EA1436">
      <w:start w:val="1"/>
      <w:numFmt w:val="decimal"/>
      <w:lvlText w:val="(%1)"/>
      <w:lvlJc w:val="left"/>
      <w:pPr>
        <w:ind w:left="1680" w:hanging="720"/>
      </w:pPr>
      <w:rPr>
        <w:rFonts w:hint="default"/>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19" w15:restartNumberingAfterBreak="0">
    <w:nsid w:val="44DB52EF"/>
    <w:multiLevelType w:val="multilevel"/>
    <w:tmpl w:val="9530B890"/>
    <w:lvl w:ilvl="0">
      <w:start w:val="1"/>
      <w:numFmt w:val="chineseCountingThousand"/>
      <w:lvlText w:val="第%1章  "/>
      <w:lvlJc w:val="left"/>
      <w:pPr>
        <w:ind w:left="480" w:hanging="480"/>
      </w:pPr>
      <w:rPr>
        <w:rFonts w:hint="eastAsia"/>
      </w:rPr>
    </w:lvl>
    <w:lvl w:ilvl="1">
      <w:start w:val="1"/>
      <w:numFmt w:val="decimal"/>
      <w:isLgl/>
      <w:suff w:val="nothing"/>
      <w:lvlText w:val="%1-%2"/>
      <w:lvlJc w:val="left"/>
      <w:pPr>
        <w:ind w:left="960" w:hanging="480"/>
      </w:pPr>
      <w:rPr>
        <w:rFonts w:hint="eastAsia"/>
      </w:rPr>
    </w:lvl>
    <w:lvl w:ilvl="2">
      <w:start w:val="1"/>
      <w:numFmt w:val="decimal"/>
      <w:isLgl/>
      <w:suff w:val="nothing"/>
      <w:lvlText w:val="%1-%2-%3"/>
      <w:lvlJc w:val="left"/>
      <w:pPr>
        <w:ind w:left="1440" w:hanging="480"/>
      </w:pPr>
      <w:rPr>
        <w:rFonts w:hint="eastAsia"/>
      </w:rPr>
    </w:lvl>
    <w:lvl w:ilvl="3">
      <w:start w:val="1"/>
      <w:numFmt w:val="decimal"/>
      <w:lvlText w:val="%4."/>
      <w:lvlJc w:val="left"/>
      <w:pPr>
        <w:ind w:left="1920" w:hanging="480"/>
      </w:pPr>
      <w:rPr>
        <w:rFonts w:hint="eastAsia"/>
      </w:rPr>
    </w:lvl>
    <w:lvl w:ilvl="4">
      <w:start w:val="1"/>
      <w:numFmt w:val="ideographTraditional"/>
      <w:lvlText w:val="%5、"/>
      <w:lvlJc w:val="left"/>
      <w:pPr>
        <w:ind w:left="2400" w:hanging="480"/>
      </w:pPr>
      <w:rPr>
        <w:rFonts w:hint="eastAsia"/>
      </w:rPr>
    </w:lvl>
    <w:lvl w:ilvl="5">
      <w:start w:val="1"/>
      <w:numFmt w:val="lowerRoman"/>
      <w:lvlText w:val="%6."/>
      <w:lvlJc w:val="right"/>
      <w:pPr>
        <w:ind w:left="2880" w:hanging="480"/>
      </w:pPr>
      <w:rPr>
        <w:rFonts w:hint="eastAsia"/>
      </w:rPr>
    </w:lvl>
    <w:lvl w:ilvl="6">
      <w:start w:val="1"/>
      <w:numFmt w:val="decimal"/>
      <w:lvlText w:val="%7."/>
      <w:lvlJc w:val="left"/>
      <w:pPr>
        <w:ind w:left="3360" w:hanging="480"/>
      </w:pPr>
      <w:rPr>
        <w:rFonts w:hint="eastAsia"/>
      </w:rPr>
    </w:lvl>
    <w:lvl w:ilvl="7">
      <w:start w:val="1"/>
      <w:numFmt w:val="ideographTraditional"/>
      <w:lvlText w:val="%8、"/>
      <w:lvlJc w:val="left"/>
      <w:pPr>
        <w:ind w:left="3840" w:hanging="480"/>
      </w:pPr>
      <w:rPr>
        <w:rFonts w:hint="eastAsia"/>
      </w:rPr>
    </w:lvl>
    <w:lvl w:ilvl="8">
      <w:start w:val="1"/>
      <w:numFmt w:val="lowerRoman"/>
      <w:lvlText w:val="%9."/>
      <w:lvlJc w:val="right"/>
      <w:pPr>
        <w:ind w:left="4320" w:hanging="480"/>
      </w:pPr>
      <w:rPr>
        <w:rFonts w:hint="eastAsia"/>
      </w:rPr>
    </w:lvl>
  </w:abstractNum>
  <w:abstractNum w:abstractNumId="20" w15:restartNumberingAfterBreak="0">
    <w:nsid w:val="46F5599A"/>
    <w:multiLevelType w:val="hybridMultilevel"/>
    <w:tmpl w:val="A660474C"/>
    <w:lvl w:ilvl="0" w:tplc="83EA1436">
      <w:start w:val="1"/>
      <w:numFmt w:val="decimal"/>
      <w:lvlText w:val="(%1)"/>
      <w:lvlJc w:val="left"/>
      <w:pPr>
        <w:ind w:left="1680" w:hanging="720"/>
      </w:pPr>
      <w:rPr>
        <w:rFonts w:hint="default"/>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21" w15:restartNumberingAfterBreak="0">
    <w:nsid w:val="4A2A0023"/>
    <w:multiLevelType w:val="multilevel"/>
    <w:tmpl w:val="9F6A4C72"/>
    <w:lvl w:ilvl="0">
      <w:start w:val="1"/>
      <w:numFmt w:val="chineseCountingThousand"/>
      <w:pStyle w:val="1"/>
      <w:lvlText w:val="第%1章  "/>
      <w:lvlJc w:val="left"/>
      <w:pPr>
        <w:ind w:left="480" w:hanging="480"/>
      </w:pPr>
      <w:rPr>
        <w:rFonts w:hint="eastAsia"/>
      </w:rPr>
    </w:lvl>
    <w:lvl w:ilvl="1">
      <w:start w:val="1"/>
      <w:numFmt w:val="decimal"/>
      <w:pStyle w:val="2"/>
      <w:isLgl/>
      <w:suff w:val="nothing"/>
      <w:lvlText w:val="%1-%2"/>
      <w:lvlJc w:val="left"/>
      <w:pPr>
        <w:ind w:left="960" w:hanging="960"/>
      </w:pPr>
      <w:rPr>
        <w:rFonts w:hint="eastAsia"/>
      </w:rPr>
    </w:lvl>
    <w:lvl w:ilvl="2">
      <w:start w:val="1"/>
      <w:numFmt w:val="decimal"/>
      <w:pStyle w:val="3"/>
      <w:isLgl/>
      <w:suff w:val="nothing"/>
      <w:lvlText w:val="%1-%2-%3"/>
      <w:lvlJc w:val="left"/>
      <w:pPr>
        <w:ind w:left="1332" w:hanging="480"/>
      </w:pPr>
      <w:rPr>
        <w:rFonts w:hint="eastAsia"/>
      </w:rPr>
    </w:lvl>
    <w:lvl w:ilvl="3">
      <w:start w:val="1"/>
      <w:numFmt w:val="decimal"/>
      <w:lvlText w:val="%4."/>
      <w:lvlJc w:val="left"/>
      <w:pPr>
        <w:ind w:left="1920" w:hanging="480"/>
      </w:pPr>
      <w:rPr>
        <w:rFonts w:hint="eastAsia"/>
      </w:rPr>
    </w:lvl>
    <w:lvl w:ilvl="4">
      <w:start w:val="1"/>
      <w:numFmt w:val="ideographTraditional"/>
      <w:lvlText w:val="%5、"/>
      <w:lvlJc w:val="left"/>
      <w:pPr>
        <w:ind w:left="2400" w:hanging="480"/>
      </w:pPr>
      <w:rPr>
        <w:rFonts w:hint="eastAsia"/>
      </w:rPr>
    </w:lvl>
    <w:lvl w:ilvl="5">
      <w:start w:val="1"/>
      <w:numFmt w:val="lowerRoman"/>
      <w:lvlText w:val="%6."/>
      <w:lvlJc w:val="right"/>
      <w:pPr>
        <w:ind w:left="2880" w:hanging="480"/>
      </w:pPr>
      <w:rPr>
        <w:rFonts w:hint="eastAsia"/>
      </w:rPr>
    </w:lvl>
    <w:lvl w:ilvl="6">
      <w:start w:val="1"/>
      <w:numFmt w:val="decimal"/>
      <w:lvlText w:val="%7."/>
      <w:lvlJc w:val="left"/>
      <w:pPr>
        <w:ind w:left="3360" w:hanging="480"/>
      </w:pPr>
      <w:rPr>
        <w:rFonts w:hint="eastAsia"/>
      </w:rPr>
    </w:lvl>
    <w:lvl w:ilvl="7">
      <w:start w:val="1"/>
      <w:numFmt w:val="ideographTraditional"/>
      <w:lvlText w:val="%8、"/>
      <w:lvlJc w:val="left"/>
      <w:pPr>
        <w:ind w:left="3840" w:hanging="480"/>
      </w:pPr>
      <w:rPr>
        <w:rFonts w:hint="eastAsia"/>
      </w:rPr>
    </w:lvl>
    <w:lvl w:ilvl="8">
      <w:start w:val="1"/>
      <w:numFmt w:val="lowerRoman"/>
      <w:lvlText w:val="%9."/>
      <w:lvlJc w:val="right"/>
      <w:pPr>
        <w:ind w:left="4320" w:hanging="480"/>
      </w:pPr>
      <w:rPr>
        <w:rFonts w:hint="eastAsia"/>
      </w:rPr>
    </w:lvl>
  </w:abstractNum>
  <w:abstractNum w:abstractNumId="22" w15:restartNumberingAfterBreak="0">
    <w:nsid w:val="51D346D4"/>
    <w:multiLevelType w:val="hybridMultilevel"/>
    <w:tmpl w:val="00680714"/>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3" w15:restartNumberingAfterBreak="0">
    <w:nsid w:val="54F44C3A"/>
    <w:multiLevelType w:val="multilevel"/>
    <w:tmpl w:val="3FE4932E"/>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4" w15:restartNumberingAfterBreak="0">
    <w:nsid w:val="599E590E"/>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5" w15:restartNumberingAfterBreak="0">
    <w:nsid w:val="5E065663"/>
    <w:multiLevelType w:val="multilevel"/>
    <w:tmpl w:val="06CE493E"/>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6" w15:restartNumberingAfterBreak="0">
    <w:nsid w:val="638C2CB7"/>
    <w:multiLevelType w:val="multilevel"/>
    <w:tmpl w:val="196CC044"/>
    <w:lvl w:ilvl="0">
      <w:start w:val="2"/>
      <w:numFmt w:val="ideographLegalTraditional"/>
      <w:lvlText w:val="%1."/>
      <w:lvlJc w:val="left"/>
      <w:pPr>
        <w:tabs>
          <w:tab w:val="num" w:pos="720"/>
        </w:tabs>
        <w:ind w:left="360" w:hanging="360"/>
      </w:pPr>
      <w:rPr>
        <w:rFonts w:hint="eastAsia"/>
      </w:rPr>
    </w:lvl>
    <w:lvl w:ilvl="1">
      <w:start w:val="1"/>
      <w:numFmt w:val="decimal"/>
      <w:lvlText w:val="第%2章"/>
      <w:lvlJc w:val="left"/>
      <w:pPr>
        <w:tabs>
          <w:tab w:val="num" w:pos="1440"/>
        </w:tabs>
        <w:ind w:left="720" w:hanging="360"/>
      </w:pPr>
      <w:rPr>
        <w:rFonts w:ascii="Arial" w:eastAsia="標楷體" w:hAnsi="Arial" w:hint="default"/>
        <w:b/>
        <w:i w:val="0"/>
      </w:rPr>
    </w:lvl>
    <w:lvl w:ilvl="2">
      <w:start w:val="1"/>
      <w:numFmt w:val="decimal"/>
      <w:pStyle w:val="a0"/>
      <w:lvlText w:val="%2-%3 "/>
      <w:lvlJc w:val="left"/>
      <w:pPr>
        <w:tabs>
          <w:tab w:val="num" w:pos="2214"/>
        </w:tabs>
        <w:ind w:left="1494" w:hanging="360"/>
      </w:pPr>
      <w:rPr>
        <w:rFonts w:ascii="Arial" w:hAnsi="Arial" w:hint="default"/>
      </w:rPr>
    </w:lvl>
    <w:lvl w:ilvl="3">
      <w:start w:val="1"/>
      <w:numFmt w:val="lowerLetter"/>
      <w:lvlText w:val="%4."/>
      <w:lvlJc w:val="left"/>
      <w:pPr>
        <w:tabs>
          <w:tab w:val="num" w:pos="1440"/>
        </w:tabs>
        <w:ind w:left="1440" w:hanging="360"/>
      </w:pPr>
      <w:rPr>
        <w:rFonts w:hint="eastAsia"/>
      </w:rPr>
    </w:lvl>
    <w:lvl w:ilvl="4">
      <w:start w:val="1"/>
      <w:numFmt w:val="decimal"/>
      <w:lvlText w:val="%5."/>
      <w:lvlJc w:val="left"/>
      <w:pPr>
        <w:tabs>
          <w:tab w:val="num" w:pos="1800"/>
        </w:tabs>
        <w:ind w:left="1800" w:hanging="360"/>
      </w:pPr>
      <w:rPr>
        <w:rFonts w:hint="eastAsia"/>
      </w:rPr>
    </w:lvl>
    <w:lvl w:ilvl="5">
      <w:start w:val="1"/>
      <w:numFmt w:val="lowerLetter"/>
      <w:lvlText w:val="%6."/>
      <w:lvlJc w:val="left"/>
      <w:pPr>
        <w:tabs>
          <w:tab w:val="num" w:pos="2160"/>
        </w:tabs>
        <w:ind w:left="2160" w:hanging="360"/>
      </w:pPr>
      <w:rPr>
        <w:rFonts w:hint="eastAsia"/>
      </w:rPr>
    </w:lvl>
    <w:lvl w:ilvl="6">
      <w:start w:val="1"/>
      <w:numFmt w:val="lowerRoman"/>
      <w:lvlText w:val="%7."/>
      <w:lvlJc w:val="left"/>
      <w:pPr>
        <w:tabs>
          <w:tab w:val="num" w:pos="2520"/>
        </w:tabs>
        <w:ind w:left="2520" w:hanging="360"/>
      </w:pPr>
      <w:rPr>
        <w:rFonts w:hint="eastAsia"/>
      </w:rPr>
    </w:lvl>
    <w:lvl w:ilvl="7">
      <w:start w:val="1"/>
      <w:numFmt w:val="lowerLetter"/>
      <w:lvlText w:val="%8."/>
      <w:lvlJc w:val="left"/>
      <w:pPr>
        <w:tabs>
          <w:tab w:val="num" w:pos="2880"/>
        </w:tabs>
        <w:ind w:left="2880" w:hanging="360"/>
      </w:pPr>
      <w:rPr>
        <w:rFonts w:hint="eastAsia"/>
      </w:rPr>
    </w:lvl>
    <w:lvl w:ilvl="8">
      <w:start w:val="1"/>
      <w:numFmt w:val="lowerRoman"/>
      <w:lvlText w:val="%9."/>
      <w:lvlJc w:val="left"/>
      <w:pPr>
        <w:tabs>
          <w:tab w:val="num" w:pos="3240"/>
        </w:tabs>
        <w:ind w:left="3240" w:hanging="360"/>
      </w:pPr>
      <w:rPr>
        <w:rFonts w:hint="eastAsia"/>
      </w:rPr>
    </w:lvl>
  </w:abstractNum>
  <w:abstractNum w:abstractNumId="27" w15:restartNumberingAfterBreak="0">
    <w:nsid w:val="64CA64B1"/>
    <w:multiLevelType w:val="multilevel"/>
    <w:tmpl w:val="5C20B9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53C50A8"/>
    <w:multiLevelType w:val="multilevel"/>
    <w:tmpl w:val="F7DC73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475953846">
    <w:abstractNumId w:val="2"/>
  </w:num>
  <w:num w:numId="2" w16cid:durableId="1901091754">
    <w:abstractNumId w:val="26"/>
  </w:num>
  <w:num w:numId="3" w16cid:durableId="1517504347">
    <w:abstractNumId w:val="20"/>
  </w:num>
  <w:num w:numId="4" w16cid:durableId="846019608">
    <w:abstractNumId w:val="3"/>
  </w:num>
  <w:num w:numId="5" w16cid:durableId="321545724">
    <w:abstractNumId w:val="5"/>
  </w:num>
  <w:num w:numId="6" w16cid:durableId="863976899">
    <w:abstractNumId w:val="8"/>
  </w:num>
  <w:num w:numId="7" w16cid:durableId="324406334">
    <w:abstractNumId w:val="6"/>
  </w:num>
  <w:num w:numId="8" w16cid:durableId="1609390757">
    <w:abstractNumId w:val="26"/>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977956479">
    <w:abstractNumId w:val="18"/>
  </w:num>
  <w:num w:numId="10" w16cid:durableId="1019356997">
    <w:abstractNumId w:val="22"/>
  </w:num>
  <w:num w:numId="11" w16cid:durableId="97877552">
    <w:abstractNumId w:val="15"/>
  </w:num>
  <w:num w:numId="12" w16cid:durableId="184753468">
    <w:abstractNumId w:val="19"/>
  </w:num>
  <w:num w:numId="13" w16cid:durableId="2013872274">
    <w:abstractNumId w:val="16"/>
  </w:num>
  <w:num w:numId="14" w16cid:durableId="437679660">
    <w:abstractNumId w:val="0"/>
  </w:num>
  <w:num w:numId="15" w16cid:durableId="986665665">
    <w:abstractNumId w:val="4"/>
  </w:num>
  <w:num w:numId="16" w16cid:durableId="98838174">
    <w:abstractNumId w:val="13"/>
  </w:num>
  <w:num w:numId="17" w16cid:durableId="4212174">
    <w:abstractNumId w:val="12"/>
  </w:num>
  <w:num w:numId="18" w16cid:durableId="697899825">
    <w:abstractNumId w:val="21"/>
  </w:num>
  <w:num w:numId="19" w16cid:durableId="1437167043">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1377972311">
    <w:abstractNumId w:val="17"/>
  </w:num>
  <w:num w:numId="21" w16cid:durableId="515507095">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1697272285">
    <w:abstractNumId w:val="28"/>
  </w:num>
  <w:num w:numId="23" w16cid:durableId="137502943">
    <w:abstractNumId w:val="27"/>
  </w:num>
  <w:num w:numId="24" w16cid:durableId="997877533">
    <w:abstractNumId w:val="14"/>
  </w:num>
  <w:num w:numId="25" w16cid:durableId="1510217569">
    <w:abstractNumId w:val="25"/>
  </w:num>
  <w:num w:numId="26" w16cid:durableId="1154954014">
    <w:abstractNumId w:val="24"/>
  </w:num>
  <w:num w:numId="27" w16cid:durableId="1778475919">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88086150">
    <w:abstractNumId w:val="23"/>
  </w:num>
  <w:num w:numId="29" w16cid:durableId="522792960">
    <w:abstractNumId w:val="9"/>
  </w:num>
  <w:num w:numId="30" w16cid:durableId="835001693">
    <w:abstractNumId w:val="10"/>
  </w:num>
  <w:num w:numId="31" w16cid:durableId="1736397326">
    <w:abstractNumId w:val="11"/>
  </w:num>
  <w:num w:numId="32" w16cid:durableId="954941413">
    <w:abstractNumId w:val="7"/>
  </w:num>
  <w:num w:numId="33" w16cid:durableId="297540313">
    <w:abstractNumId w:val="1"/>
  </w:num>
  <w:numIdMacAtCleanup w:val="8"/>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11046021_蔡元振">
    <w15:presenceInfo w15:providerId="AD" w15:userId="S::11046021@ntub.edu.tw::6b8d015b-7ce1-4947-ac49-f59ac972872e"/>
  </w15:person>
  <w15:person w15:author="11046017_鄭兆媗">
    <w15:presenceInfo w15:providerId="AD" w15:userId="S::11046017@ntub.edu.tw::674d3f59-3bd3-4a5e-9be6-982954353d39"/>
  </w15:person>
  <w15:person w15:author="11046014_劉育彤">
    <w15:presenceInfo w15:providerId="AD" w15:userId="S::11046014@ntub.edu.tw::2f28f002-ee5e-42a0-bced-bb41af0d1700"/>
  </w15:person>
  <w15:person w15:author="11046004_陳冠廷">
    <w15:presenceInfo w15:providerId="AD" w15:userId="S::11046004@ntub.edu.tw::0cf6be3b-40c4-40b1-8767-1fee051f810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embedSystemFonts/>
  <w:bordersDoNotSurroundHeader/>
  <w:bordersDoNotSurroundFooter/>
  <w:activeWritingStyle w:appName="MSWord" w:lang="en-US" w:vendorID="64" w:dllVersion="6" w:nlCheck="1" w:checkStyle="0"/>
  <w:activeWritingStyle w:appName="MSWord" w:lang="zh-TW" w:vendorID="64" w:dllVersion="5" w:nlCheck="1" w:checkStyle="1"/>
  <w:activeWritingStyle w:appName="MSWord" w:lang="zh-TW" w:vendorID="64" w:dllVersion="0" w:nlCheck="1" w:checkStyle="1"/>
  <w:activeWritingStyle w:appName="MSWord" w:lang="en-US" w:vendorID="64" w:dllVersion="4096" w:nlCheck="1" w:checkStyle="0"/>
  <w:activeWritingStyle w:appName="MSWord" w:lang="en-US" w:vendorID="64" w:dllVersion="0" w:nlCheck="1" w:checkStyle="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80"/>
  <w:drawingGridHorizontalSpacing w:val="120"/>
  <w:displayHorizontalDrawingGridEvery w:val="0"/>
  <w:displayVerticalDrawingGridEvery w:val="2"/>
  <w:characterSpacingControl w:val="compressPunctuation"/>
  <w:hdrShapeDefaults>
    <o:shapedefaults v:ext="edit" spidmax="2050"/>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4135F"/>
    <w:rsid w:val="00000618"/>
    <w:rsid w:val="00000718"/>
    <w:rsid w:val="00000E8F"/>
    <w:rsid w:val="00000F52"/>
    <w:rsid w:val="00002343"/>
    <w:rsid w:val="000040C1"/>
    <w:rsid w:val="00004312"/>
    <w:rsid w:val="00004751"/>
    <w:rsid w:val="00005571"/>
    <w:rsid w:val="00005C91"/>
    <w:rsid w:val="000061BF"/>
    <w:rsid w:val="00006F92"/>
    <w:rsid w:val="000071FB"/>
    <w:rsid w:val="00010049"/>
    <w:rsid w:val="000105FE"/>
    <w:rsid w:val="00010C3B"/>
    <w:rsid w:val="000111D0"/>
    <w:rsid w:val="000120E9"/>
    <w:rsid w:val="000133A7"/>
    <w:rsid w:val="00013C71"/>
    <w:rsid w:val="000151F3"/>
    <w:rsid w:val="0001544C"/>
    <w:rsid w:val="0001548D"/>
    <w:rsid w:val="000164C1"/>
    <w:rsid w:val="00017127"/>
    <w:rsid w:val="00017783"/>
    <w:rsid w:val="00017AD0"/>
    <w:rsid w:val="0002024A"/>
    <w:rsid w:val="000218EE"/>
    <w:rsid w:val="000226E4"/>
    <w:rsid w:val="00022A7E"/>
    <w:rsid w:val="0002534C"/>
    <w:rsid w:val="00026527"/>
    <w:rsid w:val="00026DA5"/>
    <w:rsid w:val="00026E56"/>
    <w:rsid w:val="00027A88"/>
    <w:rsid w:val="00031467"/>
    <w:rsid w:val="000318F4"/>
    <w:rsid w:val="00031FCF"/>
    <w:rsid w:val="00034597"/>
    <w:rsid w:val="00034B0D"/>
    <w:rsid w:val="00037275"/>
    <w:rsid w:val="000402CF"/>
    <w:rsid w:val="00041346"/>
    <w:rsid w:val="00042989"/>
    <w:rsid w:val="00043F3A"/>
    <w:rsid w:val="00044412"/>
    <w:rsid w:val="000456A7"/>
    <w:rsid w:val="00050644"/>
    <w:rsid w:val="00051D8C"/>
    <w:rsid w:val="00053830"/>
    <w:rsid w:val="000540CB"/>
    <w:rsid w:val="000551A2"/>
    <w:rsid w:val="00055DFD"/>
    <w:rsid w:val="00056702"/>
    <w:rsid w:val="00056726"/>
    <w:rsid w:val="000610C2"/>
    <w:rsid w:val="00061299"/>
    <w:rsid w:val="00062878"/>
    <w:rsid w:val="00062927"/>
    <w:rsid w:val="0006297A"/>
    <w:rsid w:val="00062FD4"/>
    <w:rsid w:val="0006358E"/>
    <w:rsid w:val="0006532A"/>
    <w:rsid w:val="000657A0"/>
    <w:rsid w:val="00066298"/>
    <w:rsid w:val="0006763B"/>
    <w:rsid w:val="00067F52"/>
    <w:rsid w:val="00072A67"/>
    <w:rsid w:val="00072F4F"/>
    <w:rsid w:val="00073E26"/>
    <w:rsid w:val="00076181"/>
    <w:rsid w:val="00077ABE"/>
    <w:rsid w:val="00077F48"/>
    <w:rsid w:val="0008032A"/>
    <w:rsid w:val="00081607"/>
    <w:rsid w:val="0008182C"/>
    <w:rsid w:val="00084246"/>
    <w:rsid w:val="000908E5"/>
    <w:rsid w:val="00090AC6"/>
    <w:rsid w:val="00091824"/>
    <w:rsid w:val="000928AF"/>
    <w:rsid w:val="00092AD3"/>
    <w:rsid w:val="000930EA"/>
    <w:rsid w:val="00093560"/>
    <w:rsid w:val="000952B7"/>
    <w:rsid w:val="00095691"/>
    <w:rsid w:val="00095B39"/>
    <w:rsid w:val="000976C3"/>
    <w:rsid w:val="000A1429"/>
    <w:rsid w:val="000A1469"/>
    <w:rsid w:val="000A21EE"/>
    <w:rsid w:val="000A2F47"/>
    <w:rsid w:val="000A46E7"/>
    <w:rsid w:val="000A486F"/>
    <w:rsid w:val="000A5EE9"/>
    <w:rsid w:val="000A7E4C"/>
    <w:rsid w:val="000B03D3"/>
    <w:rsid w:val="000B05C0"/>
    <w:rsid w:val="000B12A0"/>
    <w:rsid w:val="000B22E2"/>
    <w:rsid w:val="000B37DD"/>
    <w:rsid w:val="000B62D4"/>
    <w:rsid w:val="000B6910"/>
    <w:rsid w:val="000B6E08"/>
    <w:rsid w:val="000C0537"/>
    <w:rsid w:val="000C1C66"/>
    <w:rsid w:val="000C1DF3"/>
    <w:rsid w:val="000C1EF7"/>
    <w:rsid w:val="000D0AE2"/>
    <w:rsid w:val="000D1B54"/>
    <w:rsid w:val="000D27AC"/>
    <w:rsid w:val="000D3309"/>
    <w:rsid w:val="000D3974"/>
    <w:rsid w:val="000D3E03"/>
    <w:rsid w:val="000D54EB"/>
    <w:rsid w:val="000D638B"/>
    <w:rsid w:val="000D688B"/>
    <w:rsid w:val="000D7A42"/>
    <w:rsid w:val="000D7D49"/>
    <w:rsid w:val="000D7E17"/>
    <w:rsid w:val="000E145A"/>
    <w:rsid w:val="000E1CCA"/>
    <w:rsid w:val="000E383A"/>
    <w:rsid w:val="000E47C3"/>
    <w:rsid w:val="000E5135"/>
    <w:rsid w:val="000E5806"/>
    <w:rsid w:val="000E6245"/>
    <w:rsid w:val="000E788D"/>
    <w:rsid w:val="000E7970"/>
    <w:rsid w:val="000F03CC"/>
    <w:rsid w:val="000F043C"/>
    <w:rsid w:val="000F0DC5"/>
    <w:rsid w:val="000F0DFC"/>
    <w:rsid w:val="000F2221"/>
    <w:rsid w:val="000F2BE6"/>
    <w:rsid w:val="000F5A04"/>
    <w:rsid w:val="000F5C05"/>
    <w:rsid w:val="000F5DE2"/>
    <w:rsid w:val="000F6FB2"/>
    <w:rsid w:val="000F71AB"/>
    <w:rsid w:val="000F7C24"/>
    <w:rsid w:val="000F7F3C"/>
    <w:rsid w:val="00101DA7"/>
    <w:rsid w:val="0010236E"/>
    <w:rsid w:val="001023F5"/>
    <w:rsid w:val="00104F99"/>
    <w:rsid w:val="0010585A"/>
    <w:rsid w:val="00112D56"/>
    <w:rsid w:val="001134EC"/>
    <w:rsid w:val="001137B8"/>
    <w:rsid w:val="00113B28"/>
    <w:rsid w:val="001160C8"/>
    <w:rsid w:val="00120CF2"/>
    <w:rsid w:val="00120E85"/>
    <w:rsid w:val="0012106D"/>
    <w:rsid w:val="001211C6"/>
    <w:rsid w:val="00121407"/>
    <w:rsid w:val="00121A55"/>
    <w:rsid w:val="00121B4F"/>
    <w:rsid w:val="00123332"/>
    <w:rsid w:val="0012541C"/>
    <w:rsid w:val="001272A4"/>
    <w:rsid w:val="0013054E"/>
    <w:rsid w:val="001308FA"/>
    <w:rsid w:val="00131311"/>
    <w:rsid w:val="001318EA"/>
    <w:rsid w:val="00131FC6"/>
    <w:rsid w:val="00132163"/>
    <w:rsid w:val="00133E8E"/>
    <w:rsid w:val="001352D0"/>
    <w:rsid w:val="00135C39"/>
    <w:rsid w:val="001366A5"/>
    <w:rsid w:val="00137F11"/>
    <w:rsid w:val="00140CAE"/>
    <w:rsid w:val="00140F37"/>
    <w:rsid w:val="00141642"/>
    <w:rsid w:val="00141AFA"/>
    <w:rsid w:val="001434DB"/>
    <w:rsid w:val="0014364F"/>
    <w:rsid w:val="00143C80"/>
    <w:rsid w:val="001452B0"/>
    <w:rsid w:val="00145AF3"/>
    <w:rsid w:val="0014693F"/>
    <w:rsid w:val="001500C9"/>
    <w:rsid w:val="001505A6"/>
    <w:rsid w:val="00150D43"/>
    <w:rsid w:val="001519E1"/>
    <w:rsid w:val="00151ACF"/>
    <w:rsid w:val="00153874"/>
    <w:rsid w:val="00153999"/>
    <w:rsid w:val="00154583"/>
    <w:rsid w:val="00154617"/>
    <w:rsid w:val="001548BE"/>
    <w:rsid w:val="00155614"/>
    <w:rsid w:val="001571E0"/>
    <w:rsid w:val="0015750B"/>
    <w:rsid w:val="001577DA"/>
    <w:rsid w:val="001606C0"/>
    <w:rsid w:val="00162369"/>
    <w:rsid w:val="00162E90"/>
    <w:rsid w:val="00163A80"/>
    <w:rsid w:val="001640F9"/>
    <w:rsid w:val="00164E31"/>
    <w:rsid w:val="001656D0"/>
    <w:rsid w:val="00165716"/>
    <w:rsid w:val="00165CAA"/>
    <w:rsid w:val="001663EA"/>
    <w:rsid w:val="001668CD"/>
    <w:rsid w:val="001676AB"/>
    <w:rsid w:val="0017041C"/>
    <w:rsid w:val="001719EC"/>
    <w:rsid w:val="001725C6"/>
    <w:rsid w:val="00173105"/>
    <w:rsid w:val="001752A6"/>
    <w:rsid w:val="0017615E"/>
    <w:rsid w:val="00177535"/>
    <w:rsid w:val="00180264"/>
    <w:rsid w:val="0018202E"/>
    <w:rsid w:val="00182DEF"/>
    <w:rsid w:val="00183F75"/>
    <w:rsid w:val="00184190"/>
    <w:rsid w:val="00184B74"/>
    <w:rsid w:val="0018752A"/>
    <w:rsid w:val="00187653"/>
    <w:rsid w:val="00187728"/>
    <w:rsid w:val="00187E2E"/>
    <w:rsid w:val="00191373"/>
    <w:rsid w:val="0019269B"/>
    <w:rsid w:val="00193F48"/>
    <w:rsid w:val="001941A7"/>
    <w:rsid w:val="00195530"/>
    <w:rsid w:val="00196006"/>
    <w:rsid w:val="00196A73"/>
    <w:rsid w:val="0019787E"/>
    <w:rsid w:val="00197EFC"/>
    <w:rsid w:val="001A0767"/>
    <w:rsid w:val="001A10C4"/>
    <w:rsid w:val="001A31D1"/>
    <w:rsid w:val="001A36F6"/>
    <w:rsid w:val="001A4EB9"/>
    <w:rsid w:val="001A6AE6"/>
    <w:rsid w:val="001A6C0A"/>
    <w:rsid w:val="001A7FA3"/>
    <w:rsid w:val="001B02C0"/>
    <w:rsid w:val="001B06AD"/>
    <w:rsid w:val="001B1B86"/>
    <w:rsid w:val="001B1CC6"/>
    <w:rsid w:val="001B252D"/>
    <w:rsid w:val="001B3374"/>
    <w:rsid w:val="001B42D6"/>
    <w:rsid w:val="001B48CA"/>
    <w:rsid w:val="001B61D2"/>
    <w:rsid w:val="001B694B"/>
    <w:rsid w:val="001B6BAD"/>
    <w:rsid w:val="001B7BA8"/>
    <w:rsid w:val="001C06D4"/>
    <w:rsid w:val="001C2567"/>
    <w:rsid w:val="001C2A7E"/>
    <w:rsid w:val="001C3317"/>
    <w:rsid w:val="001C3B7A"/>
    <w:rsid w:val="001C594B"/>
    <w:rsid w:val="001C6F09"/>
    <w:rsid w:val="001C733E"/>
    <w:rsid w:val="001C7659"/>
    <w:rsid w:val="001D08F9"/>
    <w:rsid w:val="001D1060"/>
    <w:rsid w:val="001D2C37"/>
    <w:rsid w:val="001D4719"/>
    <w:rsid w:val="001D5810"/>
    <w:rsid w:val="001D5CB1"/>
    <w:rsid w:val="001D6655"/>
    <w:rsid w:val="001D7D76"/>
    <w:rsid w:val="001E157F"/>
    <w:rsid w:val="001E1F61"/>
    <w:rsid w:val="001E2C20"/>
    <w:rsid w:val="001E2E23"/>
    <w:rsid w:val="001E319D"/>
    <w:rsid w:val="001E4205"/>
    <w:rsid w:val="001E4C37"/>
    <w:rsid w:val="001E4E20"/>
    <w:rsid w:val="001E50D9"/>
    <w:rsid w:val="001E5AA8"/>
    <w:rsid w:val="001E5C65"/>
    <w:rsid w:val="001E6A7E"/>
    <w:rsid w:val="001E7382"/>
    <w:rsid w:val="001E75C6"/>
    <w:rsid w:val="001E7EF2"/>
    <w:rsid w:val="001F0064"/>
    <w:rsid w:val="001F09A9"/>
    <w:rsid w:val="001F0D90"/>
    <w:rsid w:val="001F16F5"/>
    <w:rsid w:val="001F2140"/>
    <w:rsid w:val="001F2188"/>
    <w:rsid w:val="001F23AE"/>
    <w:rsid w:val="001F2593"/>
    <w:rsid w:val="001F32F5"/>
    <w:rsid w:val="001F4A22"/>
    <w:rsid w:val="001F55B5"/>
    <w:rsid w:val="001F573E"/>
    <w:rsid w:val="001F699F"/>
    <w:rsid w:val="001F6A15"/>
    <w:rsid w:val="001F786E"/>
    <w:rsid w:val="001F798C"/>
    <w:rsid w:val="0020037B"/>
    <w:rsid w:val="00200498"/>
    <w:rsid w:val="002006F4"/>
    <w:rsid w:val="00200767"/>
    <w:rsid w:val="002009D9"/>
    <w:rsid w:val="00201E44"/>
    <w:rsid w:val="00203CC1"/>
    <w:rsid w:val="00204642"/>
    <w:rsid w:val="002052D6"/>
    <w:rsid w:val="00205C45"/>
    <w:rsid w:val="00207CB0"/>
    <w:rsid w:val="00210238"/>
    <w:rsid w:val="0021047E"/>
    <w:rsid w:val="00210F38"/>
    <w:rsid w:val="002112A8"/>
    <w:rsid w:val="00212027"/>
    <w:rsid w:val="00213370"/>
    <w:rsid w:val="00214245"/>
    <w:rsid w:val="0021434F"/>
    <w:rsid w:val="00214712"/>
    <w:rsid w:val="00216E14"/>
    <w:rsid w:val="00221302"/>
    <w:rsid w:val="0022242A"/>
    <w:rsid w:val="0022269D"/>
    <w:rsid w:val="002239E0"/>
    <w:rsid w:val="00224B27"/>
    <w:rsid w:val="00224CE0"/>
    <w:rsid w:val="00227DEF"/>
    <w:rsid w:val="002305BB"/>
    <w:rsid w:val="00233B71"/>
    <w:rsid w:val="00233C0D"/>
    <w:rsid w:val="00233DD9"/>
    <w:rsid w:val="0023434A"/>
    <w:rsid w:val="00235C9F"/>
    <w:rsid w:val="00235EF1"/>
    <w:rsid w:val="00236260"/>
    <w:rsid w:val="0023629F"/>
    <w:rsid w:val="002404BF"/>
    <w:rsid w:val="00240792"/>
    <w:rsid w:val="0024135F"/>
    <w:rsid w:val="00241DF7"/>
    <w:rsid w:val="00243097"/>
    <w:rsid w:val="00243BCA"/>
    <w:rsid w:val="00245DD0"/>
    <w:rsid w:val="00250220"/>
    <w:rsid w:val="00251356"/>
    <w:rsid w:val="00251558"/>
    <w:rsid w:val="00252EA1"/>
    <w:rsid w:val="00253221"/>
    <w:rsid w:val="002539AA"/>
    <w:rsid w:val="00253E6D"/>
    <w:rsid w:val="00254070"/>
    <w:rsid w:val="00254078"/>
    <w:rsid w:val="00254128"/>
    <w:rsid w:val="002541AC"/>
    <w:rsid w:val="0025621B"/>
    <w:rsid w:val="002567E5"/>
    <w:rsid w:val="00256920"/>
    <w:rsid w:val="0025764F"/>
    <w:rsid w:val="0026042D"/>
    <w:rsid w:val="002605D0"/>
    <w:rsid w:val="002606D7"/>
    <w:rsid w:val="0026082C"/>
    <w:rsid w:val="00261CE7"/>
    <w:rsid w:val="0026308D"/>
    <w:rsid w:val="0026353B"/>
    <w:rsid w:val="00265076"/>
    <w:rsid w:val="002650C3"/>
    <w:rsid w:val="00265648"/>
    <w:rsid w:val="00265A47"/>
    <w:rsid w:val="00267735"/>
    <w:rsid w:val="0027259E"/>
    <w:rsid w:val="002735AB"/>
    <w:rsid w:val="00274761"/>
    <w:rsid w:val="00274C5C"/>
    <w:rsid w:val="00274FA4"/>
    <w:rsid w:val="0027530B"/>
    <w:rsid w:val="0027615B"/>
    <w:rsid w:val="00276F20"/>
    <w:rsid w:val="00277665"/>
    <w:rsid w:val="00277D2C"/>
    <w:rsid w:val="002800E8"/>
    <w:rsid w:val="002807CD"/>
    <w:rsid w:val="00281CD2"/>
    <w:rsid w:val="00283D53"/>
    <w:rsid w:val="00284A43"/>
    <w:rsid w:val="00284B23"/>
    <w:rsid w:val="00284E71"/>
    <w:rsid w:val="00285919"/>
    <w:rsid w:val="00285A96"/>
    <w:rsid w:val="002863E9"/>
    <w:rsid w:val="00286D0C"/>
    <w:rsid w:val="002876CE"/>
    <w:rsid w:val="00290E0F"/>
    <w:rsid w:val="002916A7"/>
    <w:rsid w:val="00293AC0"/>
    <w:rsid w:val="00293C03"/>
    <w:rsid w:val="00295277"/>
    <w:rsid w:val="002959B1"/>
    <w:rsid w:val="002968FB"/>
    <w:rsid w:val="00296D61"/>
    <w:rsid w:val="00297B0E"/>
    <w:rsid w:val="002A1287"/>
    <w:rsid w:val="002A3073"/>
    <w:rsid w:val="002A39CB"/>
    <w:rsid w:val="002A3AE1"/>
    <w:rsid w:val="002A43DE"/>
    <w:rsid w:val="002A4683"/>
    <w:rsid w:val="002A4A68"/>
    <w:rsid w:val="002A4E0F"/>
    <w:rsid w:val="002A5092"/>
    <w:rsid w:val="002A5ED3"/>
    <w:rsid w:val="002A637E"/>
    <w:rsid w:val="002A789A"/>
    <w:rsid w:val="002B13A9"/>
    <w:rsid w:val="002B1FD2"/>
    <w:rsid w:val="002B3045"/>
    <w:rsid w:val="002B304E"/>
    <w:rsid w:val="002B3399"/>
    <w:rsid w:val="002B4113"/>
    <w:rsid w:val="002B5C1F"/>
    <w:rsid w:val="002B7F52"/>
    <w:rsid w:val="002C024A"/>
    <w:rsid w:val="002C0B02"/>
    <w:rsid w:val="002C181A"/>
    <w:rsid w:val="002C2335"/>
    <w:rsid w:val="002C27A6"/>
    <w:rsid w:val="002C3033"/>
    <w:rsid w:val="002C4837"/>
    <w:rsid w:val="002C4D4E"/>
    <w:rsid w:val="002C50BA"/>
    <w:rsid w:val="002C52F7"/>
    <w:rsid w:val="002C58EE"/>
    <w:rsid w:val="002C6260"/>
    <w:rsid w:val="002C66AF"/>
    <w:rsid w:val="002D04C7"/>
    <w:rsid w:val="002D056E"/>
    <w:rsid w:val="002D310B"/>
    <w:rsid w:val="002D38B4"/>
    <w:rsid w:val="002D3BF4"/>
    <w:rsid w:val="002D3F31"/>
    <w:rsid w:val="002D4549"/>
    <w:rsid w:val="002D4DDF"/>
    <w:rsid w:val="002D540C"/>
    <w:rsid w:val="002D5D59"/>
    <w:rsid w:val="002D7488"/>
    <w:rsid w:val="002D7694"/>
    <w:rsid w:val="002E29C8"/>
    <w:rsid w:val="002E2D67"/>
    <w:rsid w:val="002E2DCE"/>
    <w:rsid w:val="002E4B55"/>
    <w:rsid w:val="002E4CAC"/>
    <w:rsid w:val="002E6670"/>
    <w:rsid w:val="002E66C8"/>
    <w:rsid w:val="002E7681"/>
    <w:rsid w:val="002E7A14"/>
    <w:rsid w:val="002F3A6A"/>
    <w:rsid w:val="002F40A4"/>
    <w:rsid w:val="002F4845"/>
    <w:rsid w:val="002F5021"/>
    <w:rsid w:val="002F5366"/>
    <w:rsid w:val="002F5692"/>
    <w:rsid w:val="002F675E"/>
    <w:rsid w:val="003013DF"/>
    <w:rsid w:val="003025E5"/>
    <w:rsid w:val="00303315"/>
    <w:rsid w:val="00303457"/>
    <w:rsid w:val="00304F2F"/>
    <w:rsid w:val="003053D8"/>
    <w:rsid w:val="00305426"/>
    <w:rsid w:val="00305E73"/>
    <w:rsid w:val="003063D1"/>
    <w:rsid w:val="00306BAC"/>
    <w:rsid w:val="0030799F"/>
    <w:rsid w:val="00310007"/>
    <w:rsid w:val="00312167"/>
    <w:rsid w:val="0031247F"/>
    <w:rsid w:val="003125B3"/>
    <w:rsid w:val="00312730"/>
    <w:rsid w:val="00312B0E"/>
    <w:rsid w:val="00312CA4"/>
    <w:rsid w:val="00312E2F"/>
    <w:rsid w:val="00312FF1"/>
    <w:rsid w:val="0031312D"/>
    <w:rsid w:val="00314371"/>
    <w:rsid w:val="003154C7"/>
    <w:rsid w:val="003159B6"/>
    <w:rsid w:val="00316B76"/>
    <w:rsid w:val="00316F7C"/>
    <w:rsid w:val="00320692"/>
    <w:rsid w:val="003211D6"/>
    <w:rsid w:val="003216F7"/>
    <w:rsid w:val="0032181F"/>
    <w:rsid w:val="00321C98"/>
    <w:rsid w:val="003221AE"/>
    <w:rsid w:val="00322A38"/>
    <w:rsid w:val="00322D11"/>
    <w:rsid w:val="00323100"/>
    <w:rsid w:val="00323246"/>
    <w:rsid w:val="00323DAF"/>
    <w:rsid w:val="00325365"/>
    <w:rsid w:val="0032565B"/>
    <w:rsid w:val="00326137"/>
    <w:rsid w:val="00326354"/>
    <w:rsid w:val="003267ED"/>
    <w:rsid w:val="0033017A"/>
    <w:rsid w:val="00331E2A"/>
    <w:rsid w:val="00332175"/>
    <w:rsid w:val="0033294F"/>
    <w:rsid w:val="00332C29"/>
    <w:rsid w:val="00334B04"/>
    <w:rsid w:val="00334F6A"/>
    <w:rsid w:val="003351DB"/>
    <w:rsid w:val="00335941"/>
    <w:rsid w:val="00336C22"/>
    <w:rsid w:val="00337241"/>
    <w:rsid w:val="0033748A"/>
    <w:rsid w:val="00343CAE"/>
    <w:rsid w:val="00343CD0"/>
    <w:rsid w:val="00343CD3"/>
    <w:rsid w:val="003452B6"/>
    <w:rsid w:val="00346FC4"/>
    <w:rsid w:val="00347916"/>
    <w:rsid w:val="00351B95"/>
    <w:rsid w:val="00351BAE"/>
    <w:rsid w:val="0035231A"/>
    <w:rsid w:val="00353A97"/>
    <w:rsid w:val="00355875"/>
    <w:rsid w:val="00355C0F"/>
    <w:rsid w:val="00356435"/>
    <w:rsid w:val="003569C3"/>
    <w:rsid w:val="00357116"/>
    <w:rsid w:val="00357786"/>
    <w:rsid w:val="00357801"/>
    <w:rsid w:val="00357DCC"/>
    <w:rsid w:val="00360B64"/>
    <w:rsid w:val="00361C79"/>
    <w:rsid w:val="00362969"/>
    <w:rsid w:val="00363CA3"/>
    <w:rsid w:val="00363E2B"/>
    <w:rsid w:val="003649F1"/>
    <w:rsid w:val="003651FB"/>
    <w:rsid w:val="0036629E"/>
    <w:rsid w:val="00372B6C"/>
    <w:rsid w:val="0037400B"/>
    <w:rsid w:val="00374DCF"/>
    <w:rsid w:val="00374EA3"/>
    <w:rsid w:val="0037643B"/>
    <w:rsid w:val="0037648E"/>
    <w:rsid w:val="0037688B"/>
    <w:rsid w:val="003774B4"/>
    <w:rsid w:val="00377F50"/>
    <w:rsid w:val="0038035C"/>
    <w:rsid w:val="0038057E"/>
    <w:rsid w:val="003817C4"/>
    <w:rsid w:val="00382637"/>
    <w:rsid w:val="00383D69"/>
    <w:rsid w:val="0038447E"/>
    <w:rsid w:val="003855E4"/>
    <w:rsid w:val="00390928"/>
    <w:rsid w:val="0039103A"/>
    <w:rsid w:val="0039106C"/>
    <w:rsid w:val="003910CB"/>
    <w:rsid w:val="0039320E"/>
    <w:rsid w:val="00393C28"/>
    <w:rsid w:val="00393C55"/>
    <w:rsid w:val="00395D5D"/>
    <w:rsid w:val="00395EE0"/>
    <w:rsid w:val="003977F2"/>
    <w:rsid w:val="003A01B4"/>
    <w:rsid w:val="003A0DFA"/>
    <w:rsid w:val="003A24AB"/>
    <w:rsid w:val="003A2E13"/>
    <w:rsid w:val="003A4513"/>
    <w:rsid w:val="003A4F4E"/>
    <w:rsid w:val="003A52C5"/>
    <w:rsid w:val="003A604E"/>
    <w:rsid w:val="003A6D15"/>
    <w:rsid w:val="003A7916"/>
    <w:rsid w:val="003B077D"/>
    <w:rsid w:val="003B1755"/>
    <w:rsid w:val="003B3963"/>
    <w:rsid w:val="003B552B"/>
    <w:rsid w:val="003B6D44"/>
    <w:rsid w:val="003B7113"/>
    <w:rsid w:val="003B7151"/>
    <w:rsid w:val="003B7871"/>
    <w:rsid w:val="003B7FDC"/>
    <w:rsid w:val="003C0A81"/>
    <w:rsid w:val="003C0D76"/>
    <w:rsid w:val="003C5615"/>
    <w:rsid w:val="003C5C93"/>
    <w:rsid w:val="003C64D3"/>
    <w:rsid w:val="003C660C"/>
    <w:rsid w:val="003C6BF4"/>
    <w:rsid w:val="003C71B8"/>
    <w:rsid w:val="003C78CC"/>
    <w:rsid w:val="003D12BB"/>
    <w:rsid w:val="003D15B3"/>
    <w:rsid w:val="003D1BC3"/>
    <w:rsid w:val="003D350B"/>
    <w:rsid w:val="003D4322"/>
    <w:rsid w:val="003D552E"/>
    <w:rsid w:val="003D598F"/>
    <w:rsid w:val="003D5D92"/>
    <w:rsid w:val="003D6CA8"/>
    <w:rsid w:val="003D6D17"/>
    <w:rsid w:val="003D769A"/>
    <w:rsid w:val="003D7ED3"/>
    <w:rsid w:val="003E04BC"/>
    <w:rsid w:val="003E0A9F"/>
    <w:rsid w:val="003E11AE"/>
    <w:rsid w:val="003E1BB5"/>
    <w:rsid w:val="003E206B"/>
    <w:rsid w:val="003E2831"/>
    <w:rsid w:val="003E2E75"/>
    <w:rsid w:val="003E44B1"/>
    <w:rsid w:val="003E4937"/>
    <w:rsid w:val="003E68E4"/>
    <w:rsid w:val="003E6B44"/>
    <w:rsid w:val="003E7632"/>
    <w:rsid w:val="003F24BD"/>
    <w:rsid w:val="003F3E4F"/>
    <w:rsid w:val="003F48C1"/>
    <w:rsid w:val="003F4933"/>
    <w:rsid w:val="003F6771"/>
    <w:rsid w:val="003F74FE"/>
    <w:rsid w:val="0040195E"/>
    <w:rsid w:val="0040242E"/>
    <w:rsid w:val="004033A3"/>
    <w:rsid w:val="00410BC4"/>
    <w:rsid w:val="00411318"/>
    <w:rsid w:val="004122E5"/>
    <w:rsid w:val="0041571E"/>
    <w:rsid w:val="0041633E"/>
    <w:rsid w:val="0041635D"/>
    <w:rsid w:val="0041669B"/>
    <w:rsid w:val="00416972"/>
    <w:rsid w:val="00416AB6"/>
    <w:rsid w:val="00417DF7"/>
    <w:rsid w:val="00421AD7"/>
    <w:rsid w:val="00422139"/>
    <w:rsid w:val="00423236"/>
    <w:rsid w:val="00423E17"/>
    <w:rsid w:val="0042557D"/>
    <w:rsid w:val="00425FBA"/>
    <w:rsid w:val="004278E0"/>
    <w:rsid w:val="0043019B"/>
    <w:rsid w:val="00430635"/>
    <w:rsid w:val="004306C9"/>
    <w:rsid w:val="004306D4"/>
    <w:rsid w:val="004309CB"/>
    <w:rsid w:val="00431DB1"/>
    <w:rsid w:val="00431DE4"/>
    <w:rsid w:val="0043286F"/>
    <w:rsid w:val="00434EC2"/>
    <w:rsid w:val="00437C49"/>
    <w:rsid w:val="00440342"/>
    <w:rsid w:val="0044085C"/>
    <w:rsid w:val="00440E12"/>
    <w:rsid w:val="0044164A"/>
    <w:rsid w:val="00441EAA"/>
    <w:rsid w:val="004424D7"/>
    <w:rsid w:val="004426C0"/>
    <w:rsid w:val="004430D3"/>
    <w:rsid w:val="00444236"/>
    <w:rsid w:val="004444F9"/>
    <w:rsid w:val="004446D1"/>
    <w:rsid w:val="004449B4"/>
    <w:rsid w:val="00444E64"/>
    <w:rsid w:val="004458ED"/>
    <w:rsid w:val="0044757B"/>
    <w:rsid w:val="0044764F"/>
    <w:rsid w:val="00450415"/>
    <w:rsid w:val="00450454"/>
    <w:rsid w:val="00450613"/>
    <w:rsid w:val="00454099"/>
    <w:rsid w:val="00455F20"/>
    <w:rsid w:val="004561B7"/>
    <w:rsid w:val="0045650C"/>
    <w:rsid w:val="00457563"/>
    <w:rsid w:val="00457719"/>
    <w:rsid w:val="004605EC"/>
    <w:rsid w:val="00460AFF"/>
    <w:rsid w:val="00461871"/>
    <w:rsid w:val="00462EF5"/>
    <w:rsid w:val="0046379C"/>
    <w:rsid w:val="00464280"/>
    <w:rsid w:val="0046460A"/>
    <w:rsid w:val="0046549A"/>
    <w:rsid w:val="0046565B"/>
    <w:rsid w:val="0046661A"/>
    <w:rsid w:val="0046719E"/>
    <w:rsid w:val="00470052"/>
    <w:rsid w:val="004701A0"/>
    <w:rsid w:val="0047045B"/>
    <w:rsid w:val="00471F22"/>
    <w:rsid w:val="00472A5C"/>
    <w:rsid w:val="004742ED"/>
    <w:rsid w:val="0047449F"/>
    <w:rsid w:val="00475370"/>
    <w:rsid w:val="00476E38"/>
    <w:rsid w:val="00477416"/>
    <w:rsid w:val="00480170"/>
    <w:rsid w:val="0048021E"/>
    <w:rsid w:val="004807DA"/>
    <w:rsid w:val="00480A9B"/>
    <w:rsid w:val="00480B9C"/>
    <w:rsid w:val="004821AD"/>
    <w:rsid w:val="0048684E"/>
    <w:rsid w:val="004868BB"/>
    <w:rsid w:val="00486A8D"/>
    <w:rsid w:val="00486C43"/>
    <w:rsid w:val="0048720E"/>
    <w:rsid w:val="00487FBB"/>
    <w:rsid w:val="00490821"/>
    <w:rsid w:val="00490C86"/>
    <w:rsid w:val="004914D7"/>
    <w:rsid w:val="004935ED"/>
    <w:rsid w:val="004947AD"/>
    <w:rsid w:val="00494935"/>
    <w:rsid w:val="004958D3"/>
    <w:rsid w:val="00496163"/>
    <w:rsid w:val="00496FA7"/>
    <w:rsid w:val="0049768F"/>
    <w:rsid w:val="004A1390"/>
    <w:rsid w:val="004A13E3"/>
    <w:rsid w:val="004A1CB8"/>
    <w:rsid w:val="004A2E99"/>
    <w:rsid w:val="004A4936"/>
    <w:rsid w:val="004A4CB8"/>
    <w:rsid w:val="004A4FD9"/>
    <w:rsid w:val="004A6CBF"/>
    <w:rsid w:val="004A73A9"/>
    <w:rsid w:val="004A7AF8"/>
    <w:rsid w:val="004A7C8C"/>
    <w:rsid w:val="004A7F13"/>
    <w:rsid w:val="004B0311"/>
    <w:rsid w:val="004B0534"/>
    <w:rsid w:val="004B6DDB"/>
    <w:rsid w:val="004B7053"/>
    <w:rsid w:val="004B783F"/>
    <w:rsid w:val="004C28FC"/>
    <w:rsid w:val="004C30C3"/>
    <w:rsid w:val="004C3CB7"/>
    <w:rsid w:val="004C5163"/>
    <w:rsid w:val="004C6689"/>
    <w:rsid w:val="004C67EE"/>
    <w:rsid w:val="004C717B"/>
    <w:rsid w:val="004D0BF9"/>
    <w:rsid w:val="004D1910"/>
    <w:rsid w:val="004D1BA7"/>
    <w:rsid w:val="004D1E74"/>
    <w:rsid w:val="004D2178"/>
    <w:rsid w:val="004D2841"/>
    <w:rsid w:val="004D29E6"/>
    <w:rsid w:val="004D2EF0"/>
    <w:rsid w:val="004D327E"/>
    <w:rsid w:val="004D343C"/>
    <w:rsid w:val="004D3672"/>
    <w:rsid w:val="004D3AE9"/>
    <w:rsid w:val="004D46D1"/>
    <w:rsid w:val="004D711C"/>
    <w:rsid w:val="004E17CA"/>
    <w:rsid w:val="004E1A76"/>
    <w:rsid w:val="004E1DCB"/>
    <w:rsid w:val="004E1FCE"/>
    <w:rsid w:val="004E26C5"/>
    <w:rsid w:val="004E3E5A"/>
    <w:rsid w:val="004E6AAC"/>
    <w:rsid w:val="004E73A4"/>
    <w:rsid w:val="004E76E3"/>
    <w:rsid w:val="004E77EA"/>
    <w:rsid w:val="004E79AA"/>
    <w:rsid w:val="004E7BE3"/>
    <w:rsid w:val="004F035F"/>
    <w:rsid w:val="004F4CB8"/>
    <w:rsid w:val="004F5F81"/>
    <w:rsid w:val="004F7EB7"/>
    <w:rsid w:val="00500302"/>
    <w:rsid w:val="0050076A"/>
    <w:rsid w:val="00500BD4"/>
    <w:rsid w:val="00500E19"/>
    <w:rsid w:val="005032AD"/>
    <w:rsid w:val="005038B2"/>
    <w:rsid w:val="005041BC"/>
    <w:rsid w:val="00504DEE"/>
    <w:rsid w:val="00507AAE"/>
    <w:rsid w:val="00507DBB"/>
    <w:rsid w:val="0051007A"/>
    <w:rsid w:val="005100ED"/>
    <w:rsid w:val="005106A8"/>
    <w:rsid w:val="005107D5"/>
    <w:rsid w:val="00511EA7"/>
    <w:rsid w:val="00512013"/>
    <w:rsid w:val="00512762"/>
    <w:rsid w:val="00513601"/>
    <w:rsid w:val="0051407F"/>
    <w:rsid w:val="00514915"/>
    <w:rsid w:val="0051551B"/>
    <w:rsid w:val="005155E6"/>
    <w:rsid w:val="00516739"/>
    <w:rsid w:val="0052378A"/>
    <w:rsid w:val="0052572E"/>
    <w:rsid w:val="00526F97"/>
    <w:rsid w:val="00530980"/>
    <w:rsid w:val="00530BF6"/>
    <w:rsid w:val="0053258B"/>
    <w:rsid w:val="00533A7A"/>
    <w:rsid w:val="00533FC1"/>
    <w:rsid w:val="00535E8C"/>
    <w:rsid w:val="00536348"/>
    <w:rsid w:val="005369C1"/>
    <w:rsid w:val="00536C75"/>
    <w:rsid w:val="00537F96"/>
    <w:rsid w:val="00540AE0"/>
    <w:rsid w:val="005415C8"/>
    <w:rsid w:val="00541D95"/>
    <w:rsid w:val="00542992"/>
    <w:rsid w:val="00543034"/>
    <w:rsid w:val="0054468D"/>
    <w:rsid w:val="00545350"/>
    <w:rsid w:val="00546152"/>
    <w:rsid w:val="005461FA"/>
    <w:rsid w:val="00546FD7"/>
    <w:rsid w:val="00547851"/>
    <w:rsid w:val="00547F3F"/>
    <w:rsid w:val="00547FC3"/>
    <w:rsid w:val="005501BD"/>
    <w:rsid w:val="00551044"/>
    <w:rsid w:val="00552040"/>
    <w:rsid w:val="005570CD"/>
    <w:rsid w:val="00561BCC"/>
    <w:rsid w:val="00561C4D"/>
    <w:rsid w:val="00562255"/>
    <w:rsid w:val="00565B75"/>
    <w:rsid w:val="00566376"/>
    <w:rsid w:val="005716C5"/>
    <w:rsid w:val="00571E62"/>
    <w:rsid w:val="0057362D"/>
    <w:rsid w:val="005739B1"/>
    <w:rsid w:val="0057431C"/>
    <w:rsid w:val="005743ED"/>
    <w:rsid w:val="00575196"/>
    <w:rsid w:val="00575DB7"/>
    <w:rsid w:val="00576379"/>
    <w:rsid w:val="005774FB"/>
    <w:rsid w:val="00580905"/>
    <w:rsid w:val="005813D9"/>
    <w:rsid w:val="005859BD"/>
    <w:rsid w:val="005875A2"/>
    <w:rsid w:val="00590750"/>
    <w:rsid w:val="00590D5E"/>
    <w:rsid w:val="00590F36"/>
    <w:rsid w:val="0059200A"/>
    <w:rsid w:val="00592C8B"/>
    <w:rsid w:val="00594407"/>
    <w:rsid w:val="00594606"/>
    <w:rsid w:val="005964FC"/>
    <w:rsid w:val="00596972"/>
    <w:rsid w:val="00596F9C"/>
    <w:rsid w:val="0059717B"/>
    <w:rsid w:val="005976BB"/>
    <w:rsid w:val="005A288B"/>
    <w:rsid w:val="005A2AED"/>
    <w:rsid w:val="005A3C42"/>
    <w:rsid w:val="005A4E81"/>
    <w:rsid w:val="005A5886"/>
    <w:rsid w:val="005A6394"/>
    <w:rsid w:val="005A7ED0"/>
    <w:rsid w:val="005B0F9A"/>
    <w:rsid w:val="005B203A"/>
    <w:rsid w:val="005B2BF5"/>
    <w:rsid w:val="005B3AA4"/>
    <w:rsid w:val="005B3ABC"/>
    <w:rsid w:val="005B4C83"/>
    <w:rsid w:val="005B5068"/>
    <w:rsid w:val="005B528B"/>
    <w:rsid w:val="005B7419"/>
    <w:rsid w:val="005B750F"/>
    <w:rsid w:val="005C1653"/>
    <w:rsid w:val="005C1763"/>
    <w:rsid w:val="005C2432"/>
    <w:rsid w:val="005C539D"/>
    <w:rsid w:val="005D152C"/>
    <w:rsid w:val="005D1D71"/>
    <w:rsid w:val="005D246E"/>
    <w:rsid w:val="005D256D"/>
    <w:rsid w:val="005D2854"/>
    <w:rsid w:val="005D3599"/>
    <w:rsid w:val="005D3645"/>
    <w:rsid w:val="005D390F"/>
    <w:rsid w:val="005D3D8C"/>
    <w:rsid w:val="005D4505"/>
    <w:rsid w:val="005D5B79"/>
    <w:rsid w:val="005D7F2A"/>
    <w:rsid w:val="005E028E"/>
    <w:rsid w:val="005E121E"/>
    <w:rsid w:val="005E1C65"/>
    <w:rsid w:val="005E1CC4"/>
    <w:rsid w:val="005E27C9"/>
    <w:rsid w:val="005E2CF5"/>
    <w:rsid w:val="005E31D5"/>
    <w:rsid w:val="005E3E7E"/>
    <w:rsid w:val="005E3F46"/>
    <w:rsid w:val="005E49B1"/>
    <w:rsid w:val="005E4C2E"/>
    <w:rsid w:val="005E572E"/>
    <w:rsid w:val="005E7C0E"/>
    <w:rsid w:val="005F01D9"/>
    <w:rsid w:val="005F1599"/>
    <w:rsid w:val="005F214F"/>
    <w:rsid w:val="005F518D"/>
    <w:rsid w:val="005F7566"/>
    <w:rsid w:val="005F7DCB"/>
    <w:rsid w:val="006016D1"/>
    <w:rsid w:val="00602178"/>
    <w:rsid w:val="006037A9"/>
    <w:rsid w:val="00603D59"/>
    <w:rsid w:val="006040B0"/>
    <w:rsid w:val="006059E1"/>
    <w:rsid w:val="006067CE"/>
    <w:rsid w:val="00606F74"/>
    <w:rsid w:val="00607313"/>
    <w:rsid w:val="006079EC"/>
    <w:rsid w:val="006118F7"/>
    <w:rsid w:val="006128F2"/>
    <w:rsid w:val="00613A03"/>
    <w:rsid w:val="00614039"/>
    <w:rsid w:val="00614620"/>
    <w:rsid w:val="00615F41"/>
    <w:rsid w:val="0061615F"/>
    <w:rsid w:val="00616BDA"/>
    <w:rsid w:val="00617364"/>
    <w:rsid w:val="00620434"/>
    <w:rsid w:val="00620913"/>
    <w:rsid w:val="00622F8C"/>
    <w:rsid w:val="00624777"/>
    <w:rsid w:val="00624A63"/>
    <w:rsid w:val="006263A4"/>
    <w:rsid w:val="0062641F"/>
    <w:rsid w:val="00626DD5"/>
    <w:rsid w:val="00626DF1"/>
    <w:rsid w:val="00627404"/>
    <w:rsid w:val="00627FF8"/>
    <w:rsid w:val="00630725"/>
    <w:rsid w:val="0063306C"/>
    <w:rsid w:val="0063327F"/>
    <w:rsid w:val="00633936"/>
    <w:rsid w:val="006342D6"/>
    <w:rsid w:val="00634DC8"/>
    <w:rsid w:val="00635CC6"/>
    <w:rsid w:val="00636D74"/>
    <w:rsid w:val="006370D5"/>
    <w:rsid w:val="00637B55"/>
    <w:rsid w:val="00637EDC"/>
    <w:rsid w:val="00640E06"/>
    <w:rsid w:val="006415B7"/>
    <w:rsid w:val="00641A8D"/>
    <w:rsid w:val="00641C91"/>
    <w:rsid w:val="00641E23"/>
    <w:rsid w:val="006438B3"/>
    <w:rsid w:val="00644511"/>
    <w:rsid w:val="006447FB"/>
    <w:rsid w:val="00644B8C"/>
    <w:rsid w:val="00645CC6"/>
    <w:rsid w:val="00645E4A"/>
    <w:rsid w:val="00646150"/>
    <w:rsid w:val="006472E3"/>
    <w:rsid w:val="00650302"/>
    <w:rsid w:val="006520BD"/>
    <w:rsid w:val="00653036"/>
    <w:rsid w:val="006538FD"/>
    <w:rsid w:val="00653F24"/>
    <w:rsid w:val="00653FBB"/>
    <w:rsid w:val="00655307"/>
    <w:rsid w:val="00656911"/>
    <w:rsid w:val="00656C98"/>
    <w:rsid w:val="0065711D"/>
    <w:rsid w:val="00657A99"/>
    <w:rsid w:val="00657B82"/>
    <w:rsid w:val="00657BB7"/>
    <w:rsid w:val="00660557"/>
    <w:rsid w:val="006620AE"/>
    <w:rsid w:val="0066581D"/>
    <w:rsid w:val="00665FEF"/>
    <w:rsid w:val="00666170"/>
    <w:rsid w:val="006663CA"/>
    <w:rsid w:val="0066767E"/>
    <w:rsid w:val="0066780A"/>
    <w:rsid w:val="006710D6"/>
    <w:rsid w:val="00673139"/>
    <w:rsid w:val="006745B4"/>
    <w:rsid w:val="00674D86"/>
    <w:rsid w:val="0067627B"/>
    <w:rsid w:val="00676976"/>
    <w:rsid w:val="00676AD5"/>
    <w:rsid w:val="00677D41"/>
    <w:rsid w:val="00680A12"/>
    <w:rsid w:val="00680D9E"/>
    <w:rsid w:val="006819CB"/>
    <w:rsid w:val="00681BE4"/>
    <w:rsid w:val="00681F95"/>
    <w:rsid w:val="00682AE7"/>
    <w:rsid w:val="00683324"/>
    <w:rsid w:val="00684A96"/>
    <w:rsid w:val="00684C89"/>
    <w:rsid w:val="00685184"/>
    <w:rsid w:val="00685473"/>
    <w:rsid w:val="006859C1"/>
    <w:rsid w:val="00686536"/>
    <w:rsid w:val="00686863"/>
    <w:rsid w:val="00687CFB"/>
    <w:rsid w:val="00687FFE"/>
    <w:rsid w:val="00690AA7"/>
    <w:rsid w:val="006915B5"/>
    <w:rsid w:val="00691C5D"/>
    <w:rsid w:val="00691CAD"/>
    <w:rsid w:val="006938C9"/>
    <w:rsid w:val="00694C67"/>
    <w:rsid w:val="00694E84"/>
    <w:rsid w:val="00694F4B"/>
    <w:rsid w:val="00695169"/>
    <w:rsid w:val="0069627A"/>
    <w:rsid w:val="0069675D"/>
    <w:rsid w:val="00697200"/>
    <w:rsid w:val="00697792"/>
    <w:rsid w:val="006A0625"/>
    <w:rsid w:val="006A0641"/>
    <w:rsid w:val="006A079B"/>
    <w:rsid w:val="006A0E71"/>
    <w:rsid w:val="006A177C"/>
    <w:rsid w:val="006A1812"/>
    <w:rsid w:val="006A27E7"/>
    <w:rsid w:val="006A3ABB"/>
    <w:rsid w:val="006A41D5"/>
    <w:rsid w:val="006A4D47"/>
    <w:rsid w:val="006A4E39"/>
    <w:rsid w:val="006A68A0"/>
    <w:rsid w:val="006A7A6C"/>
    <w:rsid w:val="006B017C"/>
    <w:rsid w:val="006B1372"/>
    <w:rsid w:val="006B4190"/>
    <w:rsid w:val="006B45B2"/>
    <w:rsid w:val="006B6111"/>
    <w:rsid w:val="006B6464"/>
    <w:rsid w:val="006B676F"/>
    <w:rsid w:val="006B6E7F"/>
    <w:rsid w:val="006B7786"/>
    <w:rsid w:val="006C2308"/>
    <w:rsid w:val="006C2F07"/>
    <w:rsid w:val="006C494F"/>
    <w:rsid w:val="006C4BED"/>
    <w:rsid w:val="006C5E0C"/>
    <w:rsid w:val="006D029B"/>
    <w:rsid w:val="006D1186"/>
    <w:rsid w:val="006D17A9"/>
    <w:rsid w:val="006D1C1F"/>
    <w:rsid w:val="006D1CB4"/>
    <w:rsid w:val="006D2D27"/>
    <w:rsid w:val="006D2F87"/>
    <w:rsid w:val="006D366F"/>
    <w:rsid w:val="006D58BB"/>
    <w:rsid w:val="006D63FA"/>
    <w:rsid w:val="006D6884"/>
    <w:rsid w:val="006D71D4"/>
    <w:rsid w:val="006E09A2"/>
    <w:rsid w:val="006E0BD8"/>
    <w:rsid w:val="006E23DC"/>
    <w:rsid w:val="006E26FA"/>
    <w:rsid w:val="006E3101"/>
    <w:rsid w:val="006E39DC"/>
    <w:rsid w:val="006E655D"/>
    <w:rsid w:val="006E6BC2"/>
    <w:rsid w:val="006E6DB5"/>
    <w:rsid w:val="006E6E9F"/>
    <w:rsid w:val="006E7D0C"/>
    <w:rsid w:val="006F0249"/>
    <w:rsid w:val="006F11AF"/>
    <w:rsid w:val="006F2476"/>
    <w:rsid w:val="006F250A"/>
    <w:rsid w:val="006F2A7B"/>
    <w:rsid w:val="006F3286"/>
    <w:rsid w:val="006F39BB"/>
    <w:rsid w:val="006F416B"/>
    <w:rsid w:val="006F4DE6"/>
    <w:rsid w:val="006F657F"/>
    <w:rsid w:val="007026D0"/>
    <w:rsid w:val="00702FCD"/>
    <w:rsid w:val="007039D7"/>
    <w:rsid w:val="00703A9A"/>
    <w:rsid w:val="00704416"/>
    <w:rsid w:val="007051FD"/>
    <w:rsid w:val="00705E2B"/>
    <w:rsid w:val="007069C3"/>
    <w:rsid w:val="007069D5"/>
    <w:rsid w:val="007071E4"/>
    <w:rsid w:val="007101E4"/>
    <w:rsid w:val="00711E09"/>
    <w:rsid w:val="007123F9"/>
    <w:rsid w:val="00715095"/>
    <w:rsid w:val="00720AEE"/>
    <w:rsid w:val="00722092"/>
    <w:rsid w:val="007246D6"/>
    <w:rsid w:val="007251E8"/>
    <w:rsid w:val="007253AB"/>
    <w:rsid w:val="007261F5"/>
    <w:rsid w:val="0073119A"/>
    <w:rsid w:val="00733F48"/>
    <w:rsid w:val="007340BE"/>
    <w:rsid w:val="007345A3"/>
    <w:rsid w:val="00734787"/>
    <w:rsid w:val="00737619"/>
    <w:rsid w:val="00737E3A"/>
    <w:rsid w:val="00740B6D"/>
    <w:rsid w:val="007417BF"/>
    <w:rsid w:val="0074193C"/>
    <w:rsid w:val="00741B0D"/>
    <w:rsid w:val="00742295"/>
    <w:rsid w:val="00742FFE"/>
    <w:rsid w:val="007449AA"/>
    <w:rsid w:val="00745E45"/>
    <w:rsid w:val="00746147"/>
    <w:rsid w:val="00746B35"/>
    <w:rsid w:val="00747A62"/>
    <w:rsid w:val="00750209"/>
    <w:rsid w:val="00750297"/>
    <w:rsid w:val="007517BC"/>
    <w:rsid w:val="00752636"/>
    <w:rsid w:val="007539A7"/>
    <w:rsid w:val="00753E5E"/>
    <w:rsid w:val="007542E3"/>
    <w:rsid w:val="00754F07"/>
    <w:rsid w:val="00754F47"/>
    <w:rsid w:val="00760088"/>
    <w:rsid w:val="0076105D"/>
    <w:rsid w:val="00762B98"/>
    <w:rsid w:val="00763D20"/>
    <w:rsid w:val="00763DCB"/>
    <w:rsid w:val="007644F2"/>
    <w:rsid w:val="00764551"/>
    <w:rsid w:val="00765393"/>
    <w:rsid w:val="00765793"/>
    <w:rsid w:val="00771069"/>
    <w:rsid w:val="0077230E"/>
    <w:rsid w:val="00772855"/>
    <w:rsid w:val="00773ED8"/>
    <w:rsid w:val="00774A17"/>
    <w:rsid w:val="00774CAA"/>
    <w:rsid w:val="00774ED9"/>
    <w:rsid w:val="0077500C"/>
    <w:rsid w:val="007763C3"/>
    <w:rsid w:val="00776A75"/>
    <w:rsid w:val="00776C26"/>
    <w:rsid w:val="00777986"/>
    <w:rsid w:val="00777D14"/>
    <w:rsid w:val="00781682"/>
    <w:rsid w:val="007824DE"/>
    <w:rsid w:val="007829E7"/>
    <w:rsid w:val="00782EC8"/>
    <w:rsid w:val="007834A0"/>
    <w:rsid w:val="007834E2"/>
    <w:rsid w:val="0078516D"/>
    <w:rsid w:val="00785B16"/>
    <w:rsid w:val="00787DD8"/>
    <w:rsid w:val="007923BE"/>
    <w:rsid w:val="0079333A"/>
    <w:rsid w:val="00793FA0"/>
    <w:rsid w:val="007946C0"/>
    <w:rsid w:val="00795B9D"/>
    <w:rsid w:val="00796666"/>
    <w:rsid w:val="007A3DEF"/>
    <w:rsid w:val="007A5274"/>
    <w:rsid w:val="007A5FB4"/>
    <w:rsid w:val="007A77E5"/>
    <w:rsid w:val="007B0B54"/>
    <w:rsid w:val="007B1618"/>
    <w:rsid w:val="007B1921"/>
    <w:rsid w:val="007B38ED"/>
    <w:rsid w:val="007B48B4"/>
    <w:rsid w:val="007B5786"/>
    <w:rsid w:val="007B5C51"/>
    <w:rsid w:val="007B636F"/>
    <w:rsid w:val="007B6C03"/>
    <w:rsid w:val="007B74E4"/>
    <w:rsid w:val="007B7B16"/>
    <w:rsid w:val="007C055F"/>
    <w:rsid w:val="007C1E3D"/>
    <w:rsid w:val="007C3713"/>
    <w:rsid w:val="007C38B3"/>
    <w:rsid w:val="007C3986"/>
    <w:rsid w:val="007C4531"/>
    <w:rsid w:val="007C49E2"/>
    <w:rsid w:val="007C6B1A"/>
    <w:rsid w:val="007C6B65"/>
    <w:rsid w:val="007C7DCF"/>
    <w:rsid w:val="007D1E5E"/>
    <w:rsid w:val="007D1FEF"/>
    <w:rsid w:val="007D225C"/>
    <w:rsid w:val="007D338F"/>
    <w:rsid w:val="007D4228"/>
    <w:rsid w:val="007D5AAA"/>
    <w:rsid w:val="007D714E"/>
    <w:rsid w:val="007E058E"/>
    <w:rsid w:val="007E139F"/>
    <w:rsid w:val="007E215C"/>
    <w:rsid w:val="007E423B"/>
    <w:rsid w:val="007E6F6A"/>
    <w:rsid w:val="007F1008"/>
    <w:rsid w:val="007F136B"/>
    <w:rsid w:val="007F21E7"/>
    <w:rsid w:val="007F2BE4"/>
    <w:rsid w:val="007F312A"/>
    <w:rsid w:val="007F34C0"/>
    <w:rsid w:val="007F3B53"/>
    <w:rsid w:val="007F57BA"/>
    <w:rsid w:val="007F7D02"/>
    <w:rsid w:val="007F7F4C"/>
    <w:rsid w:val="00800BF3"/>
    <w:rsid w:val="00801A02"/>
    <w:rsid w:val="00801AEB"/>
    <w:rsid w:val="0080252D"/>
    <w:rsid w:val="0080275B"/>
    <w:rsid w:val="008036E0"/>
    <w:rsid w:val="0080382F"/>
    <w:rsid w:val="00803B11"/>
    <w:rsid w:val="008042CF"/>
    <w:rsid w:val="00804D89"/>
    <w:rsid w:val="00806AE7"/>
    <w:rsid w:val="008078A9"/>
    <w:rsid w:val="00810C33"/>
    <w:rsid w:val="00811F6B"/>
    <w:rsid w:val="0081299D"/>
    <w:rsid w:val="00812B00"/>
    <w:rsid w:val="008147A7"/>
    <w:rsid w:val="00815CC6"/>
    <w:rsid w:val="00816374"/>
    <w:rsid w:val="00817864"/>
    <w:rsid w:val="008218F4"/>
    <w:rsid w:val="00822F65"/>
    <w:rsid w:val="00823D3C"/>
    <w:rsid w:val="0082482C"/>
    <w:rsid w:val="00825479"/>
    <w:rsid w:val="00827BC7"/>
    <w:rsid w:val="008319C5"/>
    <w:rsid w:val="00831A5B"/>
    <w:rsid w:val="008325A6"/>
    <w:rsid w:val="00833169"/>
    <w:rsid w:val="00833664"/>
    <w:rsid w:val="00836323"/>
    <w:rsid w:val="008366AC"/>
    <w:rsid w:val="0083676A"/>
    <w:rsid w:val="00836D93"/>
    <w:rsid w:val="0084080F"/>
    <w:rsid w:val="00840F86"/>
    <w:rsid w:val="008423E2"/>
    <w:rsid w:val="00843A9C"/>
    <w:rsid w:val="0084463E"/>
    <w:rsid w:val="00844727"/>
    <w:rsid w:val="00845C8E"/>
    <w:rsid w:val="00845DFF"/>
    <w:rsid w:val="00845F4D"/>
    <w:rsid w:val="00846450"/>
    <w:rsid w:val="00846692"/>
    <w:rsid w:val="0084746E"/>
    <w:rsid w:val="008503A1"/>
    <w:rsid w:val="008517B2"/>
    <w:rsid w:val="008521A7"/>
    <w:rsid w:val="00852FFC"/>
    <w:rsid w:val="00853565"/>
    <w:rsid w:val="00853F35"/>
    <w:rsid w:val="008541A8"/>
    <w:rsid w:val="008554B5"/>
    <w:rsid w:val="00856526"/>
    <w:rsid w:val="00862A51"/>
    <w:rsid w:val="008633FB"/>
    <w:rsid w:val="00863691"/>
    <w:rsid w:val="00864E04"/>
    <w:rsid w:val="0086527D"/>
    <w:rsid w:val="00865D3A"/>
    <w:rsid w:val="00865F72"/>
    <w:rsid w:val="00866CA4"/>
    <w:rsid w:val="00866D98"/>
    <w:rsid w:val="008674EA"/>
    <w:rsid w:val="00867D9F"/>
    <w:rsid w:val="00870405"/>
    <w:rsid w:val="00870B01"/>
    <w:rsid w:val="00872F9E"/>
    <w:rsid w:val="00874CCE"/>
    <w:rsid w:val="00874CF9"/>
    <w:rsid w:val="00874E17"/>
    <w:rsid w:val="00874EFB"/>
    <w:rsid w:val="00875683"/>
    <w:rsid w:val="0087700E"/>
    <w:rsid w:val="0087795E"/>
    <w:rsid w:val="008806B5"/>
    <w:rsid w:val="00883D48"/>
    <w:rsid w:val="0088422C"/>
    <w:rsid w:val="0088462B"/>
    <w:rsid w:val="0088498D"/>
    <w:rsid w:val="00886CAB"/>
    <w:rsid w:val="00886D5B"/>
    <w:rsid w:val="00887983"/>
    <w:rsid w:val="00890BB2"/>
    <w:rsid w:val="00891972"/>
    <w:rsid w:val="00893A61"/>
    <w:rsid w:val="00893CF4"/>
    <w:rsid w:val="0089444F"/>
    <w:rsid w:val="00894AB8"/>
    <w:rsid w:val="00895B99"/>
    <w:rsid w:val="008961FC"/>
    <w:rsid w:val="00896D7A"/>
    <w:rsid w:val="00897642"/>
    <w:rsid w:val="008A0FFB"/>
    <w:rsid w:val="008A19BE"/>
    <w:rsid w:val="008A22EC"/>
    <w:rsid w:val="008A26B1"/>
    <w:rsid w:val="008A2859"/>
    <w:rsid w:val="008A2E90"/>
    <w:rsid w:val="008A319E"/>
    <w:rsid w:val="008A379B"/>
    <w:rsid w:val="008A402D"/>
    <w:rsid w:val="008A6CBE"/>
    <w:rsid w:val="008A6EA3"/>
    <w:rsid w:val="008A6F50"/>
    <w:rsid w:val="008A7620"/>
    <w:rsid w:val="008A7EAF"/>
    <w:rsid w:val="008B0BEF"/>
    <w:rsid w:val="008B2392"/>
    <w:rsid w:val="008B344A"/>
    <w:rsid w:val="008B375C"/>
    <w:rsid w:val="008B426C"/>
    <w:rsid w:val="008B43CF"/>
    <w:rsid w:val="008B4511"/>
    <w:rsid w:val="008B471C"/>
    <w:rsid w:val="008B4A3E"/>
    <w:rsid w:val="008B53E3"/>
    <w:rsid w:val="008B56E9"/>
    <w:rsid w:val="008B5899"/>
    <w:rsid w:val="008B6FC4"/>
    <w:rsid w:val="008C18C8"/>
    <w:rsid w:val="008C1980"/>
    <w:rsid w:val="008C387B"/>
    <w:rsid w:val="008C3AF6"/>
    <w:rsid w:val="008C3E9F"/>
    <w:rsid w:val="008C4DD5"/>
    <w:rsid w:val="008C5040"/>
    <w:rsid w:val="008C7289"/>
    <w:rsid w:val="008D0C1B"/>
    <w:rsid w:val="008D1382"/>
    <w:rsid w:val="008D21B7"/>
    <w:rsid w:val="008D23D3"/>
    <w:rsid w:val="008D392D"/>
    <w:rsid w:val="008D5492"/>
    <w:rsid w:val="008D5739"/>
    <w:rsid w:val="008D5A32"/>
    <w:rsid w:val="008D5A57"/>
    <w:rsid w:val="008D667C"/>
    <w:rsid w:val="008D6924"/>
    <w:rsid w:val="008D6B37"/>
    <w:rsid w:val="008D7047"/>
    <w:rsid w:val="008D7218"/>
    <w:rsid w:val="008D73B9"/>
    <w:rsid w:val="008D7712"/>
    <w:rsid w:val="008D7C80"/>
    <w:rsid w:val="008E1EC9"/>
    <w:rsid w:val="008E3CF0"/>
    <w:rsid w:val="008E4224"/>
    <w:rsid w:val="008E4536"/>
    <w:rsid w:val="008E49F7"/>
    <w:rsid w:val="008E4D98"/>
    <w:rsid w:val="008E5DA3"/>
    <w:rsid w:val="008E5E79"/>
    <w:rsid w:val="008E5FE8"/>
    <w:rsid w:val="008E65E3"/>
    <w:rsid w:val="008E722A"/>
    <w:rsid w:val="008F1E31"/>
    <w:rsid w:val="008F2283"/>
    <w:rsid w:val="008F2DAE"/>
    <w:rsid w:val="008F3051"/>
    <w:rsid w:val="008F3C01"/>
    <w:rsid w:val="008F593E"/>
    <w:rsid w:val="00901814"/>
    <w:rsid w:val="00902947"/>
    <w:rsid w:val="00902E91"/>
    <w:rsid w:val="00903134"/>
    <w:rsid w:val="0090394B"/>
    <w:rsid w:val="00903AD6"/>
    <w:rsid w:val="00904253"/>
    <w:rsid w:val="00904E17"/>
    <w:rsid w:val="00906206"/>
    <w:rsid w:val="00906998"/>
    <w:rsid w:val="009076FF"/>
    <w:rsid w:val="009077EB"/>
    <w:rsid w:val="00907FF3"/>
    <w:rsid w:val="00910416"/>
    <w:rsid w:val="00911C8E"/>
    <w:rsid w:val="00911FB2"/>
    <w:rsid w:val="009138EA"/>
    <w:rsid w:val="009146BD"/>
    <w:rsid w:val="00915D2E"/>
    <w:rsid w:val="009160A8"/>
    <w:rsid w:val="00917EEB"/>
    <w:rsid w:val="009216BE"/>
    <w:rsid w:val="009219DB"/>
    <w:rsid w:val="00921BB3"/>
    <w:rsid w:val="0092243C"/>
    <w:rsid w:val="009224D0"/>
    <w:rsid w:val="009237E9"/>
    <w:rsid w:val="00923D34"/>
    <w:rsid w:val="00924165"/>
    <w:rsid w:val="00926967"/>
    <w:rsid w:val="00926FBA"/>
    <w:rsid w:val="0093013D"/>
    <w:rsid w:val="00931260"/>
    <w:rsid w:val="00931D8B"/>
    <w:rsid w:val="00931E0A"/>
    <w:rsid w:val="009323CA"/>
    <w:rsid w:val="00932CCB"/>
    <w:rsid w:val="009333B4"/>
    <w:rsid w:val="009337CA"/>
    <w:rsid w:val="009340C5"/>
    <w:rsid w:val="00935759"/>
    <w:rsid w:val="00935BA6"/>
    <w:rsid w:val="00940676"/>
    <w:rsid w:val="00941200"/>
    <w:rsid w:val="00942A3C"/>
    <w:rsid w:val="00942FB7"/>
    <w:rsid w:val="00943470"/>
    <w:rsid w:val="009441D3"/>
    <w:rsid w:val="009444F3"/>
    <w:rsid w:val="00944E4A"/>
    <w:rsid w:val="0094523B"/>
    <w:rsid w:val="009453A4"/>
    <w:rsid w:val="00945483"/>
    <w:rsid w:val="00946D5C"/>
    <w:rsid w:val="00947B03"/>
    <w:rsid w:val="00947EE9"/>
    <w:rsid w:val="00951A35"/>
    <w:rsid w:val="00951FC0"/>
    <w:rsid w:val="0095300B"/>
    <w:rsid w:val="00953FA7"/>
    <w:rsid w:val="00954133"/>
    <w:rsid w:val="00957D28"/>
    <w:rsid w:val="00960806"/>
    <w:rsid w:val="00962839"/>
    <w:rsid w:val="00963621"/>
    <w:rsid w:val="009642A6"/>
    <w:rsid w:val="00964697"/>
    <w:rsid w:val="00965AFF"/>
    <w:rsid w:val="00966748"/>
    <w:rsid w:val="00966AEC"/>
    <w:rsid w:val="009674A2"/>
    <w:rsid w:val="00967BC4"/>
    <w:rsid w:val="00972D0C"/>
    <w:rsid w:val="009733BB"/>
    <w:rsid w:val="00973A00"/>
    <w:rsid w:val="009740DC"/>
    <w:rsid w:val="009759B8"/>
    <w:rsid w:val="00975F0A"/>
    <w:rsid w:val="00980EEA"/>
    <w:rsid w:val="00981E3F"/>
    <w:rsid w:val="00982EED"/>
    <w:rsid w:val="009832DE"/>
    <w:rsid w:val="009835D6"/>
    <w:rsid w:val="00983E83"/>
    <w:rsid w:val="00984509"/>
    <w:rsid w:val="009855B6"/>
    <w:rsid w:val="00985863"/>
    <w:rsid w:val="00987627"/>
    <w:rsid w:val="009906CF"/>
    <w:rsid w:val="009907BB"/>
    <w:rsid w:val="00991EBE"/>
    <w:rsid w:val="00992119"/>
    <w:rsid w:val="009929FB"/>
    <w:rsid w:val="00992E2F"/>
    <w:rsid w:val="00993A71"/>
    <w:rsid w:val="00993EFD"/>
    <w:rsid w:val="0099448A"/>
    <w:rsid w:val="00994D82"/>
    <w:rsid w:val="0099689C"/>
    <w:rsid w:val="00996D15"/>
    <w:rsid w:val="00996E0C"/>
    <w:rsid w:val="009A013C"/>
    <w:rsid w:val="009A03B2"/>
    <w:rsid w:val="009A0682"/>
    <w:rsid w:val="009A09EA"/>
    <w:rsid w:val="009A0D15"/>
    <w:rsid w:val="009A4FF5"/>
    <w:rsid w:val="009A727E"/>
    <w:rsid w:val="009A7429"/>
    <w:rsid w:val="009A7809"/>
    <w:rsid w:val="009A7FD1"/>
    <w:rsid w:val="009B0137"/>
    <w:rsid w:val="009B1930"/>
    <w:rsid w:val="009B19D8"/>
    <w:rsid w:val="009B20FC"/>
    <w:rsid w:val="009B274B"/>
    <w:rsid w:val="009B3D2C"/>
    <w:rsid w:val="009B3E69"/>
    <w:rsid w:val="009B51BB"/>
    <w:rsid w:val="009B66DC"/>
    <w:rsid w:val="009B6757"/>
    <w:rsid w:val="009C017D"/>
    <w:rsid w:val="009C11C6"/>
    <w:rsid w:val="009C1776"/>
    <w:rsid w:val="009C205E"/>
    <w:rsid w:val="009C20A6"/>
    <w:rsid w:val="009C374F"/>
    <w:rsid w:val="009C46A8"/>
    <w:rsid w:val="009C489B"/>
    <w:rsid w:val="009C4E5D"/>
    <w:rsid w:val="009C5B2C"/>
    <w:rsid w:val="009C5D48"/>
    <w:rsid w:val="009C663D"/>
    <w:rsid w:val="009C7264"/>
    <w:rsid w:val="009C7408"/>
    <w:rsid w:val="009C7A7D"/>
    <w:rsid w:val="009D0216"/>
    <w:rsid w:val="009D0DA7"/>
    <w:rsid w:val="009D0E60"/>
    <w:rsid w:val="009D2113"/>
    <w:rsid w:val="009D21EC"/>
    <w:rsid w:val="009D2E73"/>
    <w:rsid w:val="009D4A09"/>
    <w:rsid w:val="009D57D7"/>
    <w:rsid w:val="009D6A2E"/>
    <w:rsid w:val="009D6C2C"/>
    <w:rsid w:val="009D6F48"/>
    <w:rsid w:val="009E0C80"/>
    <w:rsid w:val="009E228B"/>
    <w:rsid w:val="009E2B2B"/>
    <w:rsid w:val="009E3866"/>
    <w:rsid w:val="009E5E4B"/>
    <w:rsid w:val="009E64FF"/>
    <w:rsid w:val="009E69A0"/>
    <w:rsid w:val="009E6CCE"/>
    <w:rsid w:val="009E70C4"/>
    <w:rsid w:val="009E7330"/>
    <w:rsid w:val="009F0102"/>
    <w:rsid w:val="009F0C94"/>
    <w:rsid w:val="009F1823"/>
    <w:rsid w:val="009F2509"/>
    <w:rsid w:val="009F4209"/>
    <w:rsid w:val="009F603A"/>
    <w:rsid w:val="009F7FC7"/>
    <w:rsid w:val="00A00384"/>
    <w:rsid w:val="00A031FE"/>
    <w:rsid w:val="00A03CBF"/>
    <w:rsid w:val="00A03DBA"/>
    <w:rsid w:val="00A042C4"/>
    <w:rsid w:val="00A04B5D"/>
    <w:rsid w:val="00A0693E"/>
    <w:rsid w:val="00A072C1"/>
    <w:rsid w:val="00A100CC"/>
    <w:rsid w:val="00A11932"/>
    <w:rsid w:val="00A125D7"/>
    <w:rsid w:val="00A15520"/>
    <w:rsid w:val="00A1584A"/>
    <w:rsid w:val="00A17595"/>
    <w:rsid w:val="00A17A54"/>
    <w:rsid w:val="00A201A6"/>
    <w:rsid w:val="00A212F6"/>
    <w:rsid w:val="00A220FA"/>
    <w:rsid w:val="00A228C7"/>
    <w:rsid w:val="00A229BB"/>
    <w:rsid w:val="00A22D5E"/>
    <w:rsid w:val="00A237C8"/>
    <w:rsid w:val="00A2393A"/>
    <w:rsid w:val="00A25765"/>
    <w:rsid w:val="00A25914"/>
    <w:rsid w:val="00A25EF5"/>
    <w:rsid w:val="00A260E6"/>
    <w:rsid w:val="00A265DA"/>
    <w:rsid w:val="00A27774"/>
    <w:rsid w:val="00A31377"/>
    <w:rsid w:val="00A31F8D"/>
    <w:rsid w:val="00A32CF2"/>
    <w:rsid w:val="00A338D8"/>
    <w:rsid w:val="00A34307"/>
    <w:rsid w:val="00A35827"/>
    <w:rsid w:val="00A36794"/>
    <w:rsid w:val="00A36851"/>
    <w:rsid w:val="00A36DD6"/>
    <w:rsid w:val="00A3702E"/>
    <w:rsid w:val="00A378E9"/>
    <w:rsid w:val="00A37EEC"/>
    <w:rsid w:val="00A40921"/>
    <w:rsid w:val="00A4116C"/>
    <w:rsid w:val="00A43A71"/>
    <w:rsid w:val="00A4455B"/>
    <w:rsid w:val="00A455CA"/>
    <w:rsid w:val="00A45634"/>
    <w:rsid w:val="00A461C6"/>
    <w:rsid w:val="00A46817"/>
    <w:rsid w:val="00A473BC"/>
    <w:rsid w:val="00A50114"/>
    <w:rsid w:val="00A50566"/>
    <w:rsid w:val="00A5130A"/>
    <w:rsid w:val="00A51DE2"/>
    <w:rsid w:val="00A52198"/>
    <w:rsid w:val="00A552EF"/>
    <w:rsid w:val="00A55CFD"/>
    <w:rsid w:val="00A55EBA"/>
    <w:rsid w:val="00A56AFB"/>
    <w:rsid w:val="00A57A47"/>
    <w:rsid w:val="00A625FA"/>
    <w:rsid w:val="00A6354F"/>
    <w:rsid w:val="00A640F3"/>
    <w:rsid w:val="00A67CBC"/>
    <w:rsid w:val="00A704CC"/>
    <w:rsid w:val="00A704EF"/>
    <w:rsid w:val="00A70C89"/>
    <w:rsid w:val="00A71F22"/>
    <w:rsid w:val="00A73B5E"/>
    <w:rsid w:val="00A73C10"/>
    <w:rsid w:val="00A7472F"/>
    <w:rsid w:val="00A74889"/>
    <w:rsid w:val="00A75295"/>
    <w:rsid w:val="00A75F5C"/>
    <w:rsid w:val="00A762BA"/>
    <w:rsid w:val="00A7667B"/>
    <w:rsid w:val="00A77AC9"/>
    <w:rsid w:val="00A80E52"/>
    <w:rsid w:val="00A8123E"/>
    <w:rsid w:val="00A812D7"/>
    <w:rsid w:val="00A825FB"/>
    <w:rsid w:val="00A84C7A"/>
    <w:rsid w:val="00A8538B"/>
    <w:rsid w:val="00A863B1"/>
    <w:rsid w:val="00A930B9"/>
    <w:rsid w:val="00A93A97"/>
    <w:rsid w:val="00A9453D"/>
    <w:rsid w:val="00A9583E"/>
    <w:rsid w:val="00A9615B"/>
    <w:rsid w:val="00A96844"/>
    <w:rsid w:val="00A97435"/>
    <w:rsid w:val="00A97E49"/>
    <w:rsid w:val="00AA073B"/>
    <w:rsid w:val="00AA226F"/>
    <w:rsid w:val="00AA4A16"/>
    <w:rsid w:val="00AA58E4"/>
    <w:rsid w:val="00AA6A42"/>
    <w:rsid w:val="00AB0469"/>
    <w:rsid w:val="00AB17D5"/>
    <w:rsid w:val="00AB2FE4"/>
    <w:rsid w:val="00AB42DA"/>
    <w:rsid w:val="00AB43A0"/>
    <w:rsid w:val="00AB48C0"/>
    <w:rsid w:val="00AC0954"/>
    <w:rsid w:val="00AC0E13"/>
    <w:rsid w:val="00AC0F3E"/>
    <w:rsid w:val="00AC1778"/>
    <w:rsid w:val="00AC30C3"/>
    <w:rsid w:val="00AC39C1"/>
    <w:rsid w:val="00AC3BCB"/>
    <w:rsid w:val="00AC3FDB"/>
    <w:rsid w:val="00AC4829"/>
    <w:rsid w:val="00AC48D6"/>
    <w:rsid w:val="00AC5662"/>
    <w:rsid w:val="00AC644C"/>
    <w:rsid w:val="00AC71E6"/>
    <w:rsid w:val="00AD133C"/>
    <w:rsid w:val="00AD1CFE"/>
    <w:rsid w:val="00AD295B"/>
    <w:rsid w:val="00AD363C"/>
    <w:rsid w:val="00AD4B8E"/>
    <w:rsid w:val="00AD60F3"/>
    <w:rsid w:val="00AD6CFA"/>
    <w:rsid w:val="00AD6FF9"/>
    <w:rsid w:val="00AD79A9"/>
    <w:rsid w:val="00AE10DF"/>
    <w:rsid w:val="00AE1B2B"/>
    <w:rsid w:val="00AE1B66"/>
    <w:rsid w:val="00AE31B7"/>
    <w:rsid w:val="00AE3528"/>
    <w:rsid w:val="00AE4B5F"/>
    <w:rsid w:val="00AE66D2"/>
    <w:rsid w:val="00AE688D"/>
    <w:rsid w:val="00AE7B58"/>
    <w:rsid w:val="00AF09D4"/>
    <w:rsid w:val="00AF1EFE"/>
    <w:rsid w:val="00AF276E"/>
    <w:rsid w:val="00AF4668"/>
    <w:rsid w:val="00AF4899"/>
    <w:rsid w:val="00AF522C"/>
    <w:rsid w:val="00AF5629"/>
    <w:rsid w:val="00AF603A"/>
    <w:rsid w:val="00AF698A"/>
    <w:rsid w:val="00B02DA6"/>
    <w:rsid w:val="00B03A0A"/>
    <w:rsid w:val="00B04473"/>
    <w:rsid w:val="00B04B61"/>
    <w:rsid w:val="00B05515"/>
    <w:rsid w:val="00B06D9C"/>
    <w:rsid w:val="00B07AE6"/>
    <w:rsid w:val="00B113EC"/>
    <w:rsid w:val="00B1225F"/>
    <w:rsid w:val="00B12B0E"/>
    <w:rsid w:val="00B12BAE"/>
    <w:rsid w:val="00B140AC"/>
    <w:rsid w:val="00B14798"/>
    <w:rsid w:val="00B14B01"/>
    <w:rsid w:val="00B17E53"/>
    <w:rsid w:val="00B2019E"/>
    <w:rsid w:val="00B202F1"/>
    <w:rsid w:val="00B20DD6"/>
    <w:rsid w:val="00B212A0"/>
    <w:rsid w:val="00B21376"/>
    <w:rsid w:val="00B27943"/>
    <w:rsid w:val="00B303A6"/>
    <w:rsid w:val="00B31BC4"/>
    <w:rsid w:val="00B31FEC"/>
    <w:rsid w:val="00B323F9"/>
    <w:rsid w:val="00B33A1D"/>
    <w:rsid w:val="00B33B84"/>
    <w:rsid w:val="00B34B48"/>
    <w:rsid w:val="00B34D4B"/>
    <w:rsid w:val="00B36863"/>
    <w:rsid w:val="00B40071"/>
    <w:rsid w:val="00B413B7"/>
    <w:rsid w:val="00B43A90"/>
    <w:rsid w:val="00B43D8F"/>
    <w:rsid w:val="00B46EBF"/>
    <w:rsid w:val="00B47A0B"/>
    <w:rsid w:val="00B507E7"/>
    <w:rsid w:val="00B50DBC"/>
    <w:rsid w:val="00B510A5"/>
    <w:rsid w:val="00B539BB"/>
    <w:rsid w:val="00B53C40"/>
    <w:rsid w:val="00B54B47"/>
    <w:rsid w:val="00B54CEF"/>
    <w:rsid w:val="00B557AB"/>
    <w:rsid w:val="00B5588D"/>
    <w:rsid w:val="00B55A53"/>
    <w:rsid w:val="00B55EFF"/>
    <w:rsid w:val="00B57A69"/>
    <w:rsid w:val="00B57C80"/>
    <w:rsid w:val="00B6177C"/>
    <w:rsid w:val="00B62574"/>
    <w:rsid w:val="00B6262C"/>
    <w:rsid w:val="00B643BE"/>
    <w:rsid w:val="00B644F6"/>
    <w:rsid w:val="00B6476E"/>
    <w:rsid w:val="00B64DBD"/>
    <w:rsid w:val="00B7052C"/>
    <w:rsid w:val="00B7111E"/>
    <w:rsid w:val="00B713A4"/>
    <w:rsid w:val="00B71E9C"/>
    <w:rsid w:val="00B75B1A"/>
    <w:rsid w:val="00B7640D"/>
    <w:rsid w:val="00B7650A"/>
    <w:rsid w:val="00B76713"/>
    <w:rsid w:val="00B7679C"/>
    <w:rsid w:val="00B768D0"/>
    <w:rsid w:val="00B76983"/>
    <w:rsid w:val="00B80863"/>
    <w:rsid w:val="00B81082"/>
    <w:rsid w:val="00B83AEB"/>
    <w:rsid w:val="00B84B4E"/>
    <w:rsid w:val="00B90BB2"/>
    <w:rsid w:val="00B91436"/>
    <w:rsid w:val="00B9296B"/>
    <w:rsid w:val="00B929FF"/>
    <w:rsid w:val="00B93833"/>
    <w:rsid w:val="00B9422D"/>
    <w:rsid w:val="00B94FC7"/>
    <w:rsid w:val="00B95A88"/>
    <w:rsid w:val="00B967A6"/>
    <w:rsid w:val="00B96990"/>
    <w:rsid w:val="00B96FDC"/>
    <w:rsid w:val="00B971A1"/>
    <w:rsid w:val="00BA4EB1"/>
    <w:rsid w:val="00BA4F42"/>
    <w:rsid w:val="00BA5542"/>
    <w:rsid w:val="00BA5A6B"/>
    <w:rsid w:val="00BA6562"/>
    <w:rsid w:val="00BB14E8"/>
    <w:rsid w:val="00BB2B64"/>
    <w:rsid w:val="00BB3699"/>
    <w:rsid w:val="00BB3B57"/>
    <w:rsid w:val="00BB403F"/>
    <w:rsid w:val="00BB45A7"/>
    <w:rsid w:val="00BB51AE"/>
    <w:rsid w:val="00BC0F85"/>
    <w:rsid w:val="00BC15E8"/>
    <w:rsid w:val="00BC1B9B"/>
    <w:rsid w:val="00BC281F"/>
    <w:rsid w:val="00BC28C8"/>
    <w:rsid w:val="00BC3061"/>
    <w:rsid w:val="00BC41E3"/>
    <w:rsid w:val="00BC62C9"/>
    <w:rsid w:val="00BC64CD"/>
    <w:rsid w:val="00BC75EB"/>
    <w:rsid w:val="00BC7662"/>
    <w:rsid w:val="00BD0D37"/>
    <w:rsid w:val="00BD29CE"/>
    <w:rsid w:val="00BD4676"/>
    <w:rsid w:val="00BD4DEB"/>
    <w:rsid w:val="00BD54B7"/>
    <w:rsid w:val="00BD62E0"/>
    <w:rsid w:val="00BD75E8"/>
    <w:rsid w:val="00BD76D9"/>
    <w:rsid w:val="00BD7A68"/>
    <w:rsid w:val="00BE04ED"/>
    <w:rsid w:val="00BE22C7"/>
    <w:rsid w:val="00BE2A1E"/>
    <w:rsid w:val="00BE2EA5"/>
    <w:rsid w:val="00BE32B7"/>
    <w:rsid w:val="00BE3C7D"/>
    <w:rsid w:val="00BE4965"/>
    <w:rsid w:val="00BF0B04"/>
    <w:rsid w:val="00BF1667"/>
    <w:rsid w:val="00BF1EF5"/>
    <w:rsid w:val="00BF280C"/>
    <w:rsid w:val="00BF283F"/>
    <w:rsid w:val="00BF289F"/>
    <w:rsid w:val="00BF2CAB"/>
    <w:rsid w:val="00BF3AD5"/>
    <w:rsid w:val="00BF3D57"/>
    <w:rsid w:val="00BF495D"/>
    <w:rsid w:val="00BF4BEA"/>
    <w:rsid w:val="00BF76C8"/>
    <w:rsid w:val="00BF7719"/>
    <w:rsid w:val="00C01450"/>
    <w:rsid w:val="00C017D9"/>
    <w:rsid w:val="00C01848"/>
    <w:rsid w:val="00C01A9D"/>
    <w:rsid w:val="00C03666"/>
    <w:rsid w:val="00C03686"/>
    <w:rsid w:val="00C038F5"/>
    <w:rsid w:val="00C03F50"/>
    <w:rsid w:val="00C04582"/>
    <w:rsid w:val="00C0636C"/>
    <w:rsid w:val="00C07197"/>
    <w:rsid w:val="00C07CC8"/>
    <w:rsid w:val="00C10022"/>
    <w:rsid w:val="00C11B12"/>
    <w:rsid w:val="00C1250C"/>
    <w:rsid w:val="00C140B6"/>
    <w:rsid w:val="00C1525B"/>
    <w:rsid w:val="00C15715"/>
    <w:rsid w:val="00C16210"/>
    <w:rsid w:val="00C166AE"/>
    <w:rsid w:val="00C16A69"/>
    <w:rsid w:val="00C177EE"/>
    <w:rsid w:val="00C1791E"/>
    <w:rsid w:val="00C20617"/>
    <w:rsid w:val="00C2161C"/>
    <w:rsid w:val="00C21ED9"/>
    <w:rsid w:val="00C22437"/>
    <w:rsid w:val="00C2254C"/>
    <w:rsid w:val="00C2322D"/>
    <w:rsid w:val="00C24A51"/>
    <w:rsid w:val="00C25782"/>
    <w:rsid w:val="00C26012"/>
    <w:rsid w:val="00C261CB"/>
    <w:rsid w:val="00C263BC"/>
    <w:rsid w:val="00C26994"/>
    <w:rsid w:val="00C30924"/>
    <w:rsid w:val="00C30C21"/>
    <w:rsid w:val="00C32044"/>
    <w:rsid w:val="00C320D0"/>
    <w:rsid w:val="00C327FB"/>
    <w:rsid w:val="00C32E04"/>
    <w:rsid w:val="00C3414F"/>
    <w:rsid w:val="00C3427E"/>
    <w:rsid w:val="00C34810"/>
    <w:rsid w:val="00C35950"/>
    <w:rsid w:val="00C35C09"/>
    <w:rsid w:val="00C35FE8"/>
    <w:rsid w:val="00C36E4B"/>
    <w:rsid w:val="00C36EFA"/>
    <w:rsid w:val="00C41920"/>
    <w:rsid w:val="00C41B0A"/>
    <w:rsid w:val="00C422A7"/>
    <w:rsid w:val="00C43DA6"/>
    <w:rsid w:val="00C4479A"/>
    <w:rsid w:val="00C447B9"/>
    <w:rsid w:val="00C44ED3"/>
    <w:rsid w:val="00C45FF8"/>
    <w:rsid w:val="00C47D36"/>
    <w:rsid w:val="00C5068C"/>
    <w:rsid w:val="00C517FC"/>
    <w:rsid w:val="00C53E0E"/>
    <w:rsid w:val="00C544D6"/>
    <w:rsid w:val="00C54557"/>
    <w:rsid w:val="00C54935"/>
    <w:rsid w:val="00C54A09"/>
    <w:rsid w:val="00C5659F"/>
    <w:rsid w:val="00C56B4E"/>
    <w:rsid w:val="00C5747F"/>
    <w:rsid w:val="00C5799D"/>
    <w:rsid w:val="00C57DFB"/>
    <w:rsid w:val="00C61623"/>
    <w:rsid w:val="00C63BCA"/>
    <w:rsid w:val="00C643F4"/>
    <w:rsid w:val="00C6659E"/>
    <w:rsid w:val="00C6682B"/>
    <w:rsid w:val="00C67F96"/>
    <w:rsid w:val="00C71810"/>
    <w:rsid w:val="00C71B59"/>
    <w:rsid w:val="00C7254E"/>
    <w:rsid w:val="00C72CEE"/>
    <w:rsid w:val="00C730A2"/>
    <w:rsid w:val="00C738F9"/>
    <w:rsid w:val="00C73E51"/>
    <w:rsid w:val="00C7484D"/>
    <w:rsid w:val="00C74B93"/>
    <w:rsid w:val="00C74BBD"/>
    <w:rsid w:val="00C74EA6"/>
    <w:rsid w:val="00C77C7F"/>
    <w:rsid w:val="00C80214"/>
    <w:rsid w:val="00C80D02"/>
    <w:rsid w:val="00C84132"/>
    <w:rsid w:val="00C84996"/>
    <w:rsid w:val="00C853A1"/>
    <w:rsid w:val="00C86BCA"/>
    <w:rsid w:val="00C9057C"/>
    <w:rsid w:val="00C9058B"/>
    <w:rsid w:val="00C9234E"/>
    <w:rsid w:val="00C93144"/>
    <w:rsid w:val="00C93451"/>
    <w:rsid w:val="00C9408D"/>
    <w:rsid w:val="00C95B11"/>
    <w:rsid w:val="00CA0F08"/>
    <w:rsid w:val="00CA1775"/>
    <w:rsid w:val="00CA5687"/>
    <w:rsid w:val="00CA59FE"/>
    <w:rsid w:val="00CA6B8D"/>
    <w:rsid w:val="00CA7B31"/>
    <w:rsid w:val="00CB0BC7"/>
    <w:rsid w:val="00CB0CB8"/>
    <w:rsid w:val="00CB1AD9"/>
    <w:rsid w:val="00CB2BDD"/>
    <w:rsid w:val="00CB2DBC"/>
    <w:rsid w:val="00CB304A"/>
    <w:rsid w:val="00CB3963"/>
    <w:rsid w:val="00CB3A6E"/>
    <w:rsid w:val="00CB42D9"/>
    <w:rsid w:val="00CB4918"/>
    <w:rsid w:val="00CB5EE2"/>
    <w:rsid w:val="00CB6BE8"/>
    <w:rsid w:val="00CB7E2A"/>
    <w:rsid w:val="00CC0D86"/>
    <w:rsid w:val="00CC14DE"/>
    <w:rsid w:val="00CC45F9"/>
    <w:rsid w:val="00CC5B4F"/>
    <w:rsid w:val="00CC6529"/>
    <w:rsid w:val="00CC65D0"/>
    <w:rsid w:val="00CD07EC"/>
    <w:rsid w:val="00CD1133"/>
    <w:rsid w:val="00CD2CD8"/>
    <w:rsid w:val="00CD4F1B"/>
    <w:rsid w:val="00CD5906"/>
    <w:rsid w:val="00CD5E17"/>
    <w:rsid w:val="00CD6ACF"/>
    <w:rsid w:val="00CD7477"/>
    <w:rsid w:val="00CD77CF"/>
    <w:rsid w:val="00CD7C4C"/>
    <w:rsid w:val="00CE0123"/>
    <w:rsid w:val="00CE0438"/>
    <w:rsid w:val="00CE3042"/>
    <w:rsid w:val="00CE4993"/>
    <w:rsid w:val="00CF020A"/>
    <w:rsid w:val="00CF0339"/>
    <w:rsid w:val="00CF1FFA"/>
    <w:rsid w:val="00CF2056"/>
    <w:rsid w:val="00CF2951"/>
    <w:rsid w:val="00CF41C4"/>
    <w:rsid w:val="00CF4A17"/>
    <w:rsid w:val="00CF5680"/>
    <w:rsid w:val="00CF57CF"/>
    <w:rsid w:val="00D00002"/>
    <w:rsid w:val="00D008CF"/>
    <w:rsid w:val="00D00A14"/>
    <w:rsid w:val="00D00B57"/>
    <w:rsid w:val="00D0120F"/>
    <w:rsid w:val="00D0272F"/>
    <w:rsid w:val="00D0391C"/>
    <w:rsid w:val="00D055C0"/>
    <w:rsid w:val="00D05E90"/>
    <w:rsid w:val="00D06098"/>
    <w:rsid w:val="00D072F3"/>
    <w:rsid w:val="00D0774B"/>
    <w:rsid w:val="00D07C8A"/>
    <w:rsid w:val="00D10956"/>
    <w:rsid w:val="00D12466"/>
    <w:rsid w:val="00D15089"/>
    <w:rsid w:val="00D15B12"/>
    <w:rsid w:val="00D15FCA"/>
    <w:rsid w:val="00D174FA"/>
    <w:rsid w:val="00D17685"/>
    <w:rsid w:val="00D17A7A"/>
    <w:rsid w:val="00D21C6B"/>
    <w:rsid w:val="00D23268"/>
    <w:rsid w:val="00D267DC"/>
    <w:rsid w:val="00D3021E"/>
    <w:rsid w:val="00D30413"/>
    <w:rsid w:val="00D30E8F"/>
    <w:rsid w:val="00D318ED"/>
    <w:rsid w:val="00D3297B"/>
    <w:rsid w:val="00D3343B"/>
    <w:rsid w:val="00D36C28"/>
    <w:rsid w:val="00D377B1"/>
    <w:rsid w:val="00D37807"/>
    <w:rsid w:val="00D40591"/>
    <w:rsid w:val="00D405BB"/>
    <w:rsid w:val="00D40F6C"/>
    <w:rsid w:val="00D42C03"/>
    <w:rsid w:val="00D43A9A"/>
    <w:rsid w:val="00D4583B"/>
    <w:rsid w:val="00D46E28"/>
    <w:rsid w:val="00D471C6"/>
    <w:rsid w:val="00D500D6"/>
    <w:rsid w:val="00D5045E"/>
    <w:rsid w:val="00D51FD3"/>
    <w:rsid w:val="00D5271F"/>
    <w:rsid w:val="00D52E46"/>
    <w:rsid w:val="00D54657"/>
    <w:rsid w:val="00D55C1A"/>
    <w:rsid w:val="00D56654"/>
    <w:rsid w:val="00D575DE"/>
    <w:rsid w:val="00D57DE4"/>
    <w:rsid w:val="00D606FA"/>
    <w:rsid w:val="00D616FB"/>
    <w:rsid w:val="00D6231E"/>
    <w:rsid w:val="00D63117"/>
    <w:rsid w:val="00D63515"/>
    <w:rsid w:val="00D63D88"/>
    <w:rsid w:val="00D642BC"/>
    <w:rsid w:val="00D647A0"/>
    <w:rsid w:val="00D65BD0"/>
    <w:rsid w:val="00D65F2C"/>
    <w:rsid w:val="00D6667F"/>
    <w:rsid w:val="00D67415"/>
    <w:rsid w:val="00D67D18"/>
    <w:rsid w:val="00D71C7D"/>
    <w:rsid w:val="00D7292B"/>
    <w:rsid w:val="00D72DBA"/>
    <w:rsid w:val="00D747CC"/>
    <w:rsid w:val="00D74E21"/>
    <w:rsid w:val="00D74F91"/>
    <w:rsid w:val="00D76486"/>
    <w:rsid w:val="00D7674A"/>
    <w:rsid w:val="00D77D0A"/>
    <w:rsid w:val="00D81AB3"/>
    <w:rsid w:val="00D84B98"/>
    <w:rsid w:val="00D85B97"/>
    <w:rsid w:val="00D85EB7"/>
    <w:rsid w:val="00D865EF"/>
    <w:rsid w:val="00D87CD2"/>
    <w:rsid w:val="00D909FF"/>
    <w:rsid w:val="00D93AE6"/>
    <w:rsid w:val="00D961B1"/>
    <w:rsid w:val="00D96D23"/>
    <w:rsid w:val="00D97128"/>
    <w:rsid w:val="00DA0501"/>
    <w:rsid w:val="00DA158D"/>
    <w:rsid w:val="00DA1FA6"/>
    <w:rsid w:val="00DA3085"/>
    <w:rsid w:val="00DA51CB"/>
    <w:rsid w:val="00DA533E"/>
    <w:rsid w:val="00DA5B8C"/>
    <w:rsid w:val="00DA6B23"/>
    <w:rsid w:val="00DA6C42"/>
    <w:rsid w:val="00DA7420"/>
    <w:rsid w:val="00DA77D6"/>
    <w:rsid w:val="00DA78B1"/>
    <w:rsid w:val="00DA7AB9"/>
    <w:rsid w:val="00DB0039"/>
    <w:rsid w:val="00DB0C9F"/>
    <w:rsid w:val="00DB1A35"/>
    <w:rsid w:val="00DB1CC0"/>
    <w:rsid w:val="00DB257D"/>
    <w:rsid w:val="00DB3A67"/>
    <w:rsid w:val="00DB3C2C"/>
    <w:rsid w:val="00DB3D78"/>
    <w:rsid w:val="00DB4733"/>
    <w:rsid w:val="00DB4DFC"/>
    <w:rsid w:val="00DB4E49"/>
    <w:rsid w:val="00DB52EB"/>
    <w:rsid w:val="00DB5914"/>
    <w:rsid w:val="00DB6971"/>
    <w:rsid w:val="00DB6FA9"/>
    <w:rsid w:val="00DB7E14"/>
    <w:rsid w:val="00DC0E80"/>
    <w:rsid w:val="00DC3155"/>
    <w:rsid w:val="00DC349B"/>
    <w:rsid w:val="00DC355A"/>
    <w:rsid w:val="00DC36AF"/>
    <w:rsid w:val="00DC3B13"/>
    <w:rsid w:val="00DC41A9"/>
    <w:rsid w:val="00DC47C3"/>
    <w:rsid w:val="00DC4D68"/>
    <w:rsid w:val="00DC52F2"/>
    <w:rsid w:val="00DC6FAE"/>
    <w:rsid w:val="00DC71A6"/>
    <w:rsid w:val="00DD0385"/>
    <w:rsid w:val="00DD0482"/>
    <w:rsid w:val="00DD0641"/>
    <w:rsid w:val="00DD210C"/>
    <w:rsid w:val="00DD2526"/>
    <w:rsid w:val="00DD3E1C"/>
    <w:rsid w:val="00DD41E1"/>
    <w:rsid w:val="00DD5880"/>
    <w:rsid w:val="00DD5A6D"/>
    <w:rsid w:val="00DD5AB6"/>
    <w:rsid w:val="00DE140D"/>
    <w:rsid w:val="00DE20FC"/>
    <w:rsid w:val="00DE2A6A"/>
    <w:rsid w:val="00DE31D9"/>
    <w:rsid w:val="00DE4A03"/>
    <w:rsid w:val="00DE5A55"/>
    <w:rsid w:val="00DF044C"/>
    <w:rsid w:val="00DF0638"/>
    <w:rsid w:val="00DF1FE6"/>
    <w:rsid w:val="00DF2357"/>
    <w:rsid w:val="00DF3101"/>
    <w:rsid w:val="00DF3B03"/>
    <w:rsid w:val="00DF6F44"/>
    <w:rsid w:val="00E00B16"/>
    <w:rsid w:val="00E01C65"/>
    <w:rsid w:val="00E01D5B"/>
    <w:rsid w:val="00E02623"/>
    <w:rsid w:val="00E02811"/>
    <w:rsid w:val="00E028F1"/>
    <w:rsid w:val="00E03349"/>
    <w:rsid w:val="00E0363D"/>
    <w:rsid w:val="00E04994"/>
    <w:rsid w:val="00E04A78"/>
    <w:rsid w:val="00E04D25"/>
    <w:rsid w:val="00E04D67"/>
    <w:rsid w:val="00E063F4"/>
    <w:rsid w:val="00E0697B"/>
    <w:rsid w:val="00E10902"/>
    <w:rsid w:val="00E10F6B"/>
    <w:rsid w:val="00E11181"/>
    <w:rsid w:val="00E11A9D"/>
    <w:rsid w:val="00E11CA7"/>
    <w:rsid w:val="00E12325"/>
    <w:rsid w:val="00E135C3"/>
    <w:rsid w:val="00E13640"/>
    <w:rsid w:val="00E15FEC"/>
    <w:rsid w:val="00E167E8"/>
    <w:rsid w:val="00E16D7E"/>
    <w:rsid w:val="00E16EE9"/>
    <w:rsid w:val="00E17DC4"/>
    <w:rsid w:val="00E21A03"/>
    <w:rsid w:val="00E25058"/>
    <w:rsid w:val="00E26083"/>
    <w:rsid w:val="00E269D4"/>
    <w:rsid w:val="00E27B18"/>
    <w:rsid w:val="00E27CC4"/>
    <w:rsid w:val="00E27EEE"/>
    <w:rsid w:val="00E3128E"/>
    <w:rsid w:val="00E31B6D"/>
    <w:rsid w:val="00E32933"/>
    <w:rsid w:val="00E32AF3"/>
    <w:rsid w:val="00E32CA7"/>
    <w:rsid w:val="00E32E6D"/>
    <w:rsid w:val="00E330C5"/>
    <w:rsid w:val="00E33683"/>
    <w:rsid w:val="00E33C93"/>
    <w:rsid w:val="00E340C2"/>
    <w:rsid w:val="00E344B5"/>
    <w:rsid w:val="00E34A93"/>
    <w:rsid w:val="00E34E1B"/>
    <w:rsid w:val="00E40B5E"/>
    <w:rsid w:val="00E40BD5"/>
    <w:rsid w:val="00E40EBA"/>
    <w:rsid w:val="00E4256D"/>
    <w:rsid w:val="00E428FF"/>
    <w:rsid w:val="00E42975"/>
    <w:rsid w:val="00E42B3B"/>
    <w:rsid w:val="00E42B99"/>
    <w:rsid w:val="00E435B4"/>
    <w:rsid w:val="00E4415F"/>
    <w:rsid w:val="00E452B9"/>
    <w:rsid w:val="00E45A74"/>
    <w:rsid w:val="00E4661E"/>
    <w:rsid w:val="00E46B29"/>
    <w:rsid w:val="00E47389"/>
    <w:rsid w:val="00E47D84"/>
    <w:rsid w:val="00E501BE"/>
    <w:rsid w:val="00E507CD"/>
    <w:rsid w:val="00E51867"/>
    <w:rsid w:val="00E519B6"/>
    <w:rsid w:val="00E53024"/>
    <w:rsid w:val="00E53295"/>
    <w:rsid w:val="00E542D1"/>
    <w:rsid w:val="00E543B4"/>
    <w:rsid w:val="00E551D3"/>
    <w:rsid w:val="00E60647"/>
    <w:rsid w:val="00E609EB"/>
    <w:rsid w:val="00E61E7F"/>
    <w:rsid w:val="00E6401C"/>
    <w:rsid w:val="00E65EEC"/>
    <w:rsid w:val="00E6688E"/>
    <w:rsid w:val="00E66945"/>
    <w:rsid w:val="00E66D78"/>
    <w:rsid w:val="00E67D11"/>
    <w:rsid w:val="00E71162"/>
    <w:rsid w:val="00E73408"/>
    <w:rsid w:val="00E74A9C"/>
    <w:rsid w:val="00E74F2E"/>
    <w:rsid w:val="00E75106"/>
    <w:rsid w:val="00E758BF"/>
    <w:rsid w:val="00E76B35"/>
    <w:rsid w:val="00E77A59"/>
    <w:rsid w:val="00E80A44"/>
    <w:rsid w:val="00E812A9"/>
    <w:rsid w:val="00E81727"/>
    <w:rsid w:val="00E82811"/>
    <w:rsid w:val="00E82EB4"/>
    <w:rsid w:val="00E83272"/>
    <w:rsid w:val="00E84045"/>
    <w:rsid w:val="00E842C1"/>
    <w:rsid w:val="00E85E90"/>
    <w:rsid w:val="00E8643B"/>
    <w:rsid w:val="00E86A5E"/>
    <w:rsid w:val="00E86EC2"/>
    <w:rsid w:val="00E87C1A"/>
    <w:rsid w:val="00E91AC5"/>
    <w:rsid w:val="00E94618"/>
    <w:rsid w:val="00E96D35"/>
    <w:rsid w:val="00E97748"/>
    <w:rsid w:val="00E97F71"/>
    <w:rsid w:val="00EA179E"/>
    <w:rsid w:val="00EA22AE"/>
    <w:rsid w:val="00EA2612"/>
    <w:rsid w:val="00EA3FBE"/>
    <w:rsid w:val="00EA47B9"/>
    <w:rsid w:val="00EA5A25"/>
    <w:rsid w:val="00EA5B39"/>
    <w:rsid w:val="00EA6662"/>
    <w:rsid w:val="00EA67C5"/>
    <w:rsid w:val="00EA7EEE"/>
    <w:rsid w:val="00EB027B"/>
    <w:rsid w:val="00EB0377"/>
    <w:rsid w:val="00EB0F0E"/>
    <w:rsid w:val="00EB2A85"/>
    <w:rsid w:val="00EB6EF7"/>
    <w:rsid w:val="00EB712D"/>
    <w:rsid w:val="00EC09CC"/>
    <w:rsid w:val="00EC5434"/>
    <w:rsid w:val="00EC690F"/>
    <w:rsid w:val="00EC7479"/>
    <w:rsid w:val="00EC7A64"/>
    <w:rsid w:val="00ED1B32"/>
    <w:rsid w:val="00ED24D4"/>
    <w:rsid w:val="00ED610C"/>
    <w:rsid w:val="00EE0EB3"/>
    <w:rsid w:val="00EE13AD"/>
    <w:rsid w:val="00EE18E0"/>
    <w:rsid w:val="00EE2DC4"/>
    <w:rsid w:val="00EE3767"/>
    <w:rsid w:val="00EE42A1"/>
    <w:rsid w:val="00EE5068"/>
    <w:rsid w:val="00EE5D4B"/>
    <w:rsid w:val="00EE5FD3"/>
    <w:rsid w:val="00EE6F02"/>
    <w:rsid w:val="00EE7435"/>
    <w:rsid w:val="00EE7916"/>
    <w:rsid w:val="00EF07AA"/>
    <w:rsid w:val="00EF110E"/>
    <w:rsid w:val="00EF14C2"/>
    <w:rsid w:val="00EF18F6"/>
    <w:rsid w:val="00EF33D0"/>
    <w:rsid w:val="00EF3FB8"/>
    <w:rsid w:val="00EF6841"/>
    <w:rsid w:val="00EF7352"/>
    <w:rsid w:val="00F0134B"/>
    <w:rsid w:val="00F01725"/>
    <w:rsid w:val="00F01980"/>
    <w:rsid w:val="00F037E6"/>
    <w:rsid w:val="00F03F2E"/>
    <w:rsid w:val="00F0454C"/>
    <w:rsid w:val="00F0524B"/>
    <w:rsid w:val="00F10914"/>
    <w:rsid w:val="00F12193"/>
    <w:rsid w:val="00F14CBF"/>
    <w:rsid w:val="00F14FAA"/>
    <w:rsid w:val="00F15BD0"/>
    <w:rsid w:val="00F16C86"/>
    <w:rsid w:val="00F16E23"/>
    <w:rsid w:val="00F17448"/>
    <w:rsid w:val="00F17467"/>
    <w:rsid w:val="00F17BFE"/>
    <w:rsid w:val="00F206C8"/>
    <w:rsid w:val="00F21176"/>
    <w:rsid w:val="00F213A2"/>
    <w:rsid w:val="00F214BB"/>
    <w:rsid w:val="00F226BB"/>
    <w:rsid w:val="00F22A1B"/>
    <w:rsid w:val="00F22FA2"/>
    <w:rsid w:val="00F230DC"/>
    <w:rsid w:val="00F237F5"/>
    <w:rsid w:val="00F24E7F"/>
    <w:rsid w:val="00F25420"/>
    <w:rsid w:val="00F257A0"/>
    <w:rsid w:val="00F25982"/>
    <w:rsid w:val="00F25A91"/>
    <w:rsid w:val="00F25C19"/>
    <w:rsid w:val="00F26648"/>
    <w:rsid w:val="00F2745E"/>
    <w:rsid w:val="00F27BBB"/>
    <w:rsid w:val="00F27CDC"/>
    <w:rsid w:val="00F300EA"/>
    <w:rsid w:val="00F303C2"/>
    <w:rsid w:val="00F3052A"/>
    <w:rsid w:val="00F30834"/>
    <w:rsid w:val="00F30A1E"/>
    <w:rsid w:val="00F30BC8"/>
    <w:rsid w:val="00F30E7A"/>
    <w:rsid w:val="00F30EC8"/>
    <w:rsid w:val="00F3323B"/>
    <w:rsid w:val="00F332F3"/>
    <w:rsid w:val="00F34094"/>
    <w:rsid w:val="00F349A9"/>
    <w:rsid w:val="00F34BE4"/>
    <w:rsid w:val="00F377D0"/>
    <w:rsid w:val="00F406BD"/>
    <w:rsid w:val="00F41280"/>
    <w:rsid w:val="00F416BF"/>
    <w:rsid w:val="00F42212"/>
    <w:rsid w:val="00F42AC3"/>
    <w:rsid w:val="00F43C4A"/>
    <w:rsid w:val="00F44E11"/>
    <w:rsid w:val="00F458F0"/>
    <w:rsid w:val="00F46234"/>
    <w:rsid w:val="00F47235"/>
    <w:rsid w:val="00F51A3E"/>
    <w:rsid w:val="00F530BB"/>
    <w:rsid w:val="00F53140"/>
    <w:rsid w:val="00F53BA1"/>
    <w:rsid w:val="00F559B4"/>
    <w:rsid w:val="00F56429"/>
    <w:rsid w:val="00F57059"/>
    <w:rsid w:val="00F57063"/>
    <w:rsid w:val="00F57083"/>
    <w:rsid w:val="00F573F4"/>
    <w:rsid w:val="00F603A1"/>
    <w:rsid w:val="00F61A38"/>
    <w:rsid w:val="00F657CD"/>
    <w:rsid w:val="00F667B2"/>
    <w:rsid w:val="00F7143F"/>
    <w:rsid w:val="00F71BBF"/>
    <w:rsid w:val="00F72948"/>
    <w:rsid w:val="00F74AD2"/>
    <w:rsid w:val="00F74F3F"/>
    <w:rsid w:val="00F7513B"/>
    <w:rsid w:val="00F778CC"/>
    <w:rsid w:val="00F80BC2"/>
    <w:rsid w:val="00F8143B"/>
    <w:rsid w:val="00F81623"/>
    <w:rsid w:val="00F82785"/>
    <w:rsid w:val="00F8376C"/>
    <w:rsid w:val="00F83779"/>
    <w:rsid w:val="00F83E62"/>
    <w:rsid w:val="00F83F90"/>
    <w:rsid w:val="00F8450E"/>
    <w:rsid w:val="00F85282"/>
    <w:rsid w:val="00F85506"/>
    <w:rsid w:val="00F865D8"/>
    <w:rsid w:val="00F86B22"/>
    <w:rsid w:val="00F91869"/>
    <w:rsid w:val="00F91926"/>
    <w:rsid w:val="00F9229D"/>
    <w:rsid w:val="00F936FD"/>
    <w:rsid w:val="00F94DC1"/>
    <w:rsid w:val="00F94E74"/>
    <w:rsid w:val="00F964BC"/>
    <w:rsid w:val="00F96662"/>
    <w:rsid w:val="00FA0741"/>
    <w:rsid w:val="00FA2559"/>
    <w:rsid w:val="00FA387F"/>
    <w:rsid w:val="00FA39A6"/>
    <w:rsid w:val="00FA39DA"/>
    <w:rsid w:val="00FA3C7A"/>
    <w:rsid w:val="00FA3F53"/>
    <w:rsid w:val="00FA47EB"/>
    <w:rsid w:val="00FA6D05"/>
    <w:rsid w:val="00FA796C"/>
    <w:rsid w:val="00FB0354"/>
    <w:rsid w:val="00FB0960"/>
    <w:rsid w:val="00FB1867"/>
    <w:rsid w:val="00FB1C5B"/>
    <w:rsid w:val="00FB2F50"/>
    <w:rsid w:val="00FB523E"/>
    <w:rsid w:val="00FC0CDA"/>
    <w:rsid w:val="00FC1CD2"/>
    <w:rsid w:val="00FC2BFB"/>
    <w:rsid w:val="00FC3893"/>
    <w:rsid w:val="00FC44EA"/>
    <w:rsid w:val="00FC528C"/>
    <w:rsid w:val="00FC5B6E"/>
    <w:rsid w:val="00FC6222"/>
    <w:rsid w:val="00FC6332"/>
    <w:rsid w:val="00FC710D"/>
    <w:rsid w:val="00FC7BBC"/>
    <w:rsid w:val="00FD0004"/>
    <w:rsid w:val="00FD09A5"/>
    <w:rsid w:val="00FD1056"/>
    <w:rsid w:val="00FD12AB"/>
    <w:rsid w:val="00FD134C"/>
    <w:rsid w:val="00FD1749"/>
    <w:rsid w:val="00FD1B17"/>
    <w:rsid w:val="00FD1C76"/>
    <w:rsid w:val="00FD2D9A"/>
    <w:rsid w:val="00FD38EC"/>
    <w:rsid w:val="00FD3D63"/>
    <w:rsid w:val="00FD4B9B"/>
    <w:rsid w:val="00FE0D97"/>
    <w:rsid w:val="00FE3036"/>
    <w:rsid w:val="00FE33CC"/>
    <w:rsid w:val="00FE38A9"/>
    <w:rsid w:val="00FE400E"/>
    <w:rsid w:val="00FE40BB"/>
    <w:rsid w:val="00FE5099"/>
    <w:rsid w:val="00FE5CB6"/>
    <w:rsid w:val="00FE65D8"/>
    <w:rsid w:val="00FE7F3A"/>
    <w:rsid w:val="00FF02EF"/>
    <w:rsid w:val="00FF1E57"/>
    <w:rsid w:val="00FF3D10"/>
    <w:rsid w:val="00FF41D1"/>
    <w:rsid w:val="00FF4AEB"/>
    <w:rsid w:val="00FF525C"/>
    <w:rsid w:val="00FF56EA"/>
    <w:rsid w:val="00FF6FBF"/>
    <w:rsid w:val="00FF7A9D"/>
    <w:rsid w:val="00FF7FC0"/>
    <w:rsid w:val="08C76CC0"/>
  </w:rsids>
  <m:mathPr>
    <m:mathFont m:val="Cambria Math"/>
    <m:brkBin m:val="before"/>
    <m:brkBinSub m:val="--"/>
    <m:smallFrac m:val="0"/>
    <m:dispDef/>
    <m:lMargin m:val="0"/>
    <m:rMargin m:val="0"/>
    <m:defJc m:val="centerGroup"/>
    <m:wrapIndent m:val="1440"/>
    <m:intLim m:val="subSup"/>
    <m:naryLim m:val="undOvr"/>
  </m:mathPr>
  <w:themeFontLang w:val="en-US" w:eastAsia="zh-TW"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40B3104"/>
  <w15:chartTrackingRefBased/>
  <w15:docId w15:val="{0E6B8F00-1E94-4C05-91A6-05528ABD21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新細明體" w:hAnsi="Times New Roman" w:cs="Times New Roman"/>
        <w:lang w:val="en-US" w:eastAsia="zh-TW"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header" w:uiPriority="99"/>
    <w:lsdException w:name="footer" w:uiPriority="99"/>
    <w:lsdException w:name="caption" w:semiHidden="1" w:uiPriority="35" w:unhideWhenUsed="1" w:qFormat="1"/>
    <w:lsdException w:name="table of figures" w:uiPriority="99"/>
    <w:lsdException w:name="Title" w:qFormat="1"/>
    <w:lsdException w:name="Subtitle" w:qFormat="1"/>
    <w:lsdException w:name="Note Heading" w:uiPriority="99"/>
    <w:lsdException w:name="Hyperlink" w:uiPriority="99"/>
    <w:lsdException w:name="Strong" w:uiPriority="22" w:qFormat="1"/>
    <w:lsdException w:name="Emphasis" w:qFormat="1"/>
    <w:lsdException w:name="Normal (Web)" w:uiPriority="99"/>
    <w:lsdException w:name="HTML Code" w:uiPriority="99"/>
    <w:lsdException w:name="HTML Preformatted"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1">
    <w:name w:val="Normal"/>
    <w:qFormat/>
    <w:rsid w:val="00173105"/>
    <w:pPr>
      <w:widowControl w:val="0"/>
      <w:jc w:val="both"/>
    </w:pPr>
    <w:rPr>
      <w:rFonts w:eastAsia="標楷體"/>
      <w:kern w:val="2"/>
      <w:sz w:val="28"/>
      <w:szCs w:val="24"/>
    </w:rPr>
  </w:style>
  <w:style w:type="paragraph" w:styleId="1">
    <w:name w:val="heading 1"/>
    <w:basedOn w:val="a1"/>
    <w:next w:val="a1"/>
    <w:qFormat/>
    <w:rsid w:val="0027530B"/>
    <w:pPr>
      <w:numPr>
        <w:numId w:val="18"/>
      </w:numPr>
      <w:jc w:val="left"/>
      <w:outlineLvl w:val="0"/>
    </w:pPr>
    <w:rPr>
      <w:sz w:val="36"/>
    </w:rPr>
  </w:style>
  <w:style w:type="paragraph" w:styleId="2">
    <w:name w:val="heading 2"/>
    <w:basedOn w:val="a1"/>
    <w:next w:val="a1"/>
    <w:autoRedefine/>
    <w:qFormat/>
    <w:rsid w:val="0027530B"/>
    <w:pPr>
      <w:keepNext/>
      <w:numPr>
        <w:ilvl w:val="1"/>
        <w:numId w:val="18"/>
      </w:numPr>
      <w:tabs>
        <w:tab w:val="right" w:leader="dot" w:pos="8100"/>
      </w:tabs>
      <w:jc w:val="left"/>
      <w:outlineLvl w:val="1"/>
      <w:pPrChange w:id="0" w:author="11046021_蔡元振" w:date="2024-03-26T14:25:00Z">
        <w:pPr>
          <w:keepNext/>
          <w:widowControl w:val="0"/>
          <w:numPr>
            <w:ilvl w:val="1"/>
            <w:numId w:val="18"/>
          </w:numPr>
          <w:tabs>
            <w:tab w:val="right" w:leader="dot" w:pos="8100"/>
          </w:tabs>
          <w:ind w:left="960" w:hanging="960"/>
          <w:jc w:val="both"/>
          <w:outlineLvl w:val="1"/>
        </w:pPr>
      </w:pPrChange>
    </w:pPr>
    <w:rPr>
      <w:sz w:val="32"/>
      <w:szCs w:val="48"/>
      <w:rPrChange w:id="0" w:author="11046021_蔡元振" w:date="2024-03-26T14:25:00Z">
        <w:rPr>
          <w:rFonts w:eastAsia="標楷體"/>
          <w:kern w:val="2"/>
          <w:sz w:val="32"/>
          <w:szCs w:val="48"/>
          <w:lang w:val="en-US" w:eastAsia="zh-TW" w:bidi="ar-SA"/>
        </w:rPr>
      </w:rPrChange>
    </w:rPr>
  </w:style>
  <w:style w:type="paragraph" w:styleId="3">
    <w:name w:val="heading 3"/>
    <w:basedOn w:val="a1"/>
    <w:next w:val="a1"/>
    <w:qFormat/>
    <w:rsid w:val="0027530B"/>
    <w:pPr>
      <w:keepNext/>
      <w:numPr>
        <w:ilvl w:val="2"/>
        <w:numId w:val="18"/>
      </w:numPr>
      <w:ind w:left="482" w:hanging="482"/>
      <w:outlineLvl w:val="2"/>
    </w:pPr>
    <w:rPr>
      <w:bCs/>
      <w:sz w:val="32"/>
      <w:szCs w:val="36"/>
    </w:rPr>
  </w:style>
  <w:style w:type="paragraph" w:styleId="4">
    <w:name w:val="heading 4"/>
    <w:basedOn w:val="a1"/>
    <w:next w:val="a1"/>
    <w:qFormat/>
    <w:pPr>
      <w:keepNext/>
      <w:numPr>
        <w:ilvl w:val="3"/>
        <w:numId w:val="1"/>
      </w:numPr>
      <w:spacing w:line="720" w:lineRule="auto"/>
      <w:outlineLvl w:val="3"/>
    </w:pPr>
    <w:rPr>
      <w:rFonts w:ascii="Arial" w:hAnsi="Arial"/>
      <w:sz w:val="36"/>
      <w:szCs w:val="36"/>
    </w:rPr>
  </w:style>
  <w:style w:type="paragraph" w:styleId="5">
    <w:name w:val="heading 5"/>
    <w:basedOn w:val="a1"/>
    <w:next w:val="a1"/>
    <w:qFormat/>
    <w:pPr>
      <w:keepNext/>
      <w:numPr>
        <w:ilvl w:val="4"/>
        <w:numId w:val="1"/>
      </w:numPr>
      <w:spacing w:line="720" w:lineRule="auto"/>
      <w:outlineLvl w:val="4"/>
    </w:pPr>
    <w:rPr>
      <w:rFonts w:ascii="Arial" w:hAnsi="Arial"/>
      <w:b/>
      <w:bCs/>
      <w:sz w:val="36"/>
      <w:szCs w:val="36"/>
    </w:rPr>
  </w:style>
  <w:style w:type="paragraph" w:styleId="6">
    <w:name w:val="heading 6"/>
    <w:basedOn w:val="a1"/>
    <w:next w:val="a1"/>
    <w:qFormat/>
    <w:pPr>
      <w:keepNext/>
      <w:numPr>
        <w:ilvl w:val="5"/>
        <w:numId w:val="1"/>
      </w:numPr>
      <w:spacing w:line="720" w:lineRule="auto"/>
      <w:outlineLvl w:val="5"/>
    </w:pPr>
    <w:rPr>
      <w:rFonts w:ascii="Arial" w:hAnsi="Arial"/>
      <w:sz w:val="36"/>
      <w:szCs w:val="36"/>
    </w:rPr>
  </w:style>
  <w:style w:type="paragraph" w:styleId="7">
    <w:name w:val="heading 7"/>
    <w:basedOn w:val="a1"/>
    <w:next w:val="a1"/>
    <w:qFormat/>
    <w:pPr>
      <w:keepNext/>
      <w:numPr>
        <w:ilvl w:val="6"/>
        <w:numId w:val="1"/>
      </w:numPr>
      <w:spacing w:line="720" w:lineRule="auto"/>
      <w:outlineLvl w:val="6"/>
    </w:pPr>
    <w:rPr>
      <w:rFonts w:ascii="Arial" w:hAnsi="Arial"/>
      <w:b/>
      <w:bCs/>
      <w:sz w:val="36"/>
      <w:szCs w:val="36"/>
    </w:rPr>
  </w:style>
  <w:style w:type="paragraph" w:styleId="8">
    <w:name w:val="heading 8"/>
    <w:basedOn w:val="a1"/>
    <w:next w:val="a1"/>
    <w:qFormat/>
    <w:pPr>
      <w:keepNext/>
      <w:numPr>
        <w:ilvl w:val="7"/>
        <w:numId w:val="1"/>
      </w:numPr>
      <w:spacing w:line="720" w:lineRule="auto"/>
      <w:outlineLvl w:val="7"/>
    </w:pPr>
    <w:rPr>
      <w:rFonts w:ascii="Arial" w:hAnsi="Arial"/>
      <w:sz w:val="36"/>
      <w:szCs w:val="36"/>
    </w:rPr>
  </w:style>
  <w:style w:type="paragraph" w:styleId="9">
    <w:name w:val="heading 9"/>
    <w:basedOn w:val="a1"/>
    <w:next w:val="a1"/>
    <w:qFormat/>
    <w:pPr>
      <w:keepNext/>
      <w:numPr>
        <w:ilvl w:val="8"/>
        <w:numId w:val="1"/>
      </w:numPr>
      <w:spacing w:line="720" w:lineRule="auto"/>
      <w:outlineLvl w:val="8"/>
    </w:pPr>
    <w:rPr>
      <w:rFonts w:ascii="Arial" w:hAnsi="Arial"/>
      <w:sz w:val="36"/>
      <w:szCs w:val="36"/>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5">
    <w:name w:val="header"/>
    <w:basedOn w:val="a1"/>
    <w:link w:val="a6"/>
    <w:uiPriority w:val="99"/>
    <w:pPr>
      <w:tabs>
        <w:tab w:val="center" w:pos="4153"/>
        <w:tab w:val="right" w:pos="8306"/>
      </w:tabs>
      <w:snapToGrid w:val="0"/>
    </w:pPr>
    <w:rPr>
      <w:sz w:val="20"/>
      <w:szCs w:val="20"/>
    </w:rPr>
  </w:style>
  <w:style w:type="paragraph" w:styleId="a7">
    <w:name w:val="footer"/>
    <w:basedOn w:val="a1"/>
    <w:link w:val="a8"/>
    <w:uiPriority w:val="99"/>
    <w:pPr>
      <w:tabs>
        <w:tab w:val="center" w:pos="4153"/>
        <w:tab w:val="right" w:pos="8306"/>
      </w:tabs>
      <w:snapToGrid w:val="0"/>
    </w:pPr>
    <w:rPr>
      <w:sz w:val="20"/>
      <w:szCs w:val="20"/>
    </w:rPr>
  </w:style>
  <w:style w:type="character" w:styleId="a9">
    <w:name w:val="page number"/>
    <w:basedOn w:val="a2"/>
  </w:style>
  <w:style w:type="paragraph" w:styleId="aa">
    <w:name w:val="Balloon Text"/>
    <w:basedOn w:val="a1"/>
    <w:semiHidden/>
    <w:rsid w:val="00BA6562"/>
    <w:rPr>
      <w:rFonts w:ascii="Arial" w:hAnsi="Arial"/>
      <w:sz w:val="18"/>
      <w:szCs w:val="18"/>
    </w:rPr>
  </w:style>
  <w:style w:type="paragraph" w:customStyle="1" w:styleId="ab">
    <w:name w:val="說明"/>
    <w:basedOn w:val="a1"/>
    <w:rsid w:val="00A461C6"/>
    <w:pPr>
      <w:snapToGrid w:val="0"/>
      <w:ind w:left="540"/>
    </w:pPr>
    <w:rPr>
      <w:rFonts w:ascii="標楷體"/>
    </w:rPr>
  </w:style>
  <w:style w:type="paragraph" w:customStyle="1" w:styleId="a0">
    <w:name w:val="節"/>
    <w:basedOn w:val="ab"/>
    <w:rsid w:val="00A461C6"/>
    <w:pPr>
      <w:numPr>
        <w:ilvl w:val="2"/>
        <w:numId w:val="2"/>
      </w:numPr>
    </w:pPr>
  </w:style>
  <w:style w:type="character" w:customStyle="1" w:styleId="a8">
    <w:name w:val="頁尾 字元"/>
    <w:link w:val="a7"/>
    <w:uiPriority w:val="99"/>
    <w:rsid w:val="004742ED"/>
    <w:rPr>
      <w:kern w:val="2"/>
    </w:rPr>
  </w:style>
  <w:style w:type="table" w:styleId="ac">
    <w:name w:val="Table Grid"/>
    <w:basedOn w:val="a3"/>
    <w:uiPriority w:val="39"/>
    <w:rsid w:val="001B1CC6"/>
    <w:rPr>
      <w:rFonts w:ascii="Calibri" w:hAnsi="Calibri"/>
      <w:kern w:val="2"/>
      <w:sz w:val="24"/>
      <w:szCs w:val="22"/>
    </w:rPr>
    <w:tblP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Pr>
  </w:style>
  <w:style w:type="paragraph" w:styleId="ad">
    <w:name w:val="Note Heading"/>
    <w:basedOn w:val="a1"/>
    <w:next w:val="a1"/>
    <w:link w:val="ae"/>
    <w:uiPriority w:val="99"/>
    <w:unhideWhenUsed/>
    <w:rsid w:val="009B274B"/>
    <w:pPr>
      <w:jc w:val="center"/>
    </w:pPr>
    <w:rPr>
      <w:rFonts w:ascii="標楷體" w:hAnsi="標楷體"/>
      <w:szCs w:val="22"/>
    </w:rPr>
  </w:style>
  <w:style w:type="character" w:customStyle="1" w:styleId="ae">
    <w:name w:val="註釋標題 字元"/>
    <w:link w:val="ad"/>
    <w:uiPriority w:val="99"/>
    <w:rsid w:val="009B274B"/>
    <w:rPr>
      <w:rFonts w:ascii="標楷體" w:eastAsia="標楷體" w:hAnsi="標楷體"/>
      <w:kern w:val="2"/>
      <w:sz w:val="28"/>
      <w:szCs w:val="22"/>
    </w:rPr>
  </w:style>
  <w:style w:type="paragraph" w:styleId="af">
    <w:name w:val="List Paragraph"/>
    <w:basedOn w:val="a1"/>
    <w:uiPriority w:val="34"/>
    <w:qFormat/>
    <w:rsid w:val="00347916"/>
    <w:pPr>
      <w:ind w:leftChars="200" w:left="480"/>
    </w:pPr>
  </w:style>
  <w:style w:type="paragraph" w:styleId="af0">
    <w:name w:val="caption"/>
    <w:basedOn w:val="a1"/>
    <w:next w:val="a1"/>
    <w:uiPriority w:val="35"/>
    <w:unhideWhenUsed/>
    <w:qFormat/>
    <w:rsid w:val="000A46E7"/>
    <w:rPr>
      <w:rFonts w:cs="新細明體"/>
      <w:kern w:val="0"/>
      <w:szCs w:val="20"/>
      <w:lang w:eastAsia="en-US"/>
    </w:rPr>
  </w:style>
  <w:style w:type="character" w:customStyle="1" w:styleId="a6">
    <w:name w:val="頁首 字元"/>
    <w:link w:val="a5"/>
    <w:uiPriority w:val="99"/>
    <w:rsid w:val="00D54657"/>
    <w:rPr>
      <w:kern w:val="2"/>
    </w:rPr>
  </w:style>
  <w:style w:type="paragraph" w:styleId="af1">
    <w:name w:val="Revision"/>
    <w:hidden/>
    <w:uiPriority w:val="99"/>
    <w:semiHidden/>
    <w:rsid w:val="00F27CDC"/>
    <w:rPr>
      <w:kern w:val="2"/>
      <w:sz w:val="24"/>
      <w:szCs w:val="24"/>
    </w:rPr>
  </w:style>
  <w:style w:type="character" w:styleId="af2">
    <w:name w:val="Hyperlink"/>
    <w:basedOn w:val="a2"/>
    <w:uiPriority w:val="99"/>
    <w:rsid w:val="00DA1FA6"/>
    <w:rPr>
      <w:color w:val="467886" w:themeColor="hyperlink"/>
      <w:u w:val="single"/>
    </w:rPr>
  </w:style>
  <w:style w:type="character" w:styleId="af3">
    <w:name w:val="Unresolved Mention"/>
    <w:basedOn w:val="a2"/>
    <w:uiPriority w:val="99"/>
    <w:semiHidden/>
    <w:unhideWhenUsed/>
    <w:rsid w:val="00DA1FA6"/>
    <w:rPr>
      <w:color w:val="605E5C"/>
      <w:shd w:val="clear" w:color="auto" w:fill="E1DFDD"/>
    </w:rPr>
  </w:style>
  <w:style w:type="paragraph" w:styleId="af4">
    <w:name w:val="TOC Heading"/>
    <w:basedOn w:val="1"/>
    <w:next w:val="a1"/>
    <w:uiPriority w:val="39"/>
    <w:unhideWhenUsed/>
    <w:qFormat/>
    <w:rsid w:val="00A25EF5"/>
    <w:pPr>
      <w:keepLines/>
      <w:widowControl/>
      <w:spacing w:before="240" w:line="259" w:lineRule="auto"/>
      <w:outlineLvl w:val="9"/>
    </w:pPr>
    <w:rPr>
      <w:rFonts w:asciiTheme="majorHAnsi" w:eastAsiaTheme="majorEastAsia" w:hAnsiTheme="majorHAnsi" w:cstheme="majorBidi"/>
      <w:color w:val="0F4761" w:themeColor="accent1" w:themeShade="BF"/>
      <w:kern w:val="0"/>
      <w:sz w:val="32"/>
      <w:szCs w:val="32"/>
    </w:rPr>
  </w:style>
  <w:style w:type="paragraph" w:styleId="20">
    <w:name w:val="toc 2"/>
    <w:basedOn w:val="a1"/>
    <w:next w:val="a1"/>
    <w:autoRedefine/>
    <w:uiPriority w:val="39"/>
    <w:unhideWhenUsed/>
    <w:rsid w:val="00541D95"/>
    <w:pPr>
      <w:ind w:left="240"/>
    </w:pPr>
    <w:rPr>
      <w:rFonts w:asciiTheme="minorHAnsi" w:hAnsiTheme="minorHAnsi"/>
      <w:smallCaps/>
      <w:sz w:val="20"/>
      <w:szCs w:val="20"/>
    </w:rPr>
  </w:style>
  <w:style w:type="paragraph" w:styleId="10">
    <w:name w:val="toc 1"/>
    <w:basedOn w:val="a1"/>
    <w:next w:val="a1"/>
    <w:autoRedefine/>
    <w:uiPriority w:val="39"/>
    <w:unhideWhenUsed/>
    <w:rsid w:val="00276F20"/>
    <w:pPr>
      <w:tabs>
        <w:tab w:val="left" w:pos="960"/>
        <w:tab w:val="right" w:leader="dot" w:pos="10194"/>
      </w:tabs>
      <w:spacing w:before="120" w:after="120"/>
    </w:pPr>
    <w:rPr>
      <w:bCs/>
      <w:noProof/>
      <w:szCs w:val="28"/>
    </w:rPr>
  </w:style>
  <w:style w:type="paragraph" w:styleId="30">
    <w:name w:val="toc 3"/>
    <w:basedOn w:val="a1"/>
    <w:next w:val="a1"/>
    <w:autoRedefine/>
    <w:uiPriority w:val="39"/>
    <w:unhideWhenUsed/>
    <w:rsid w:val="003C0D76"/>
    <w:pPr>
      <w:ind w:left="480"/>
    </w:pPr>
    <w:rPr>
      <w:rFonts w:asciiTheme="minorHAnsi" w:hAnsiTheme="minorHAnsi"/>
      <w:i/>
      <w:iCs/>
      <w:sz w:val="20"/>
      <w:szCs w:val="20"/>
    </w:rPr>
  </w:style>
  <w:style w:type="paragraph" w:customStyle="1" w:styleId="11">
    <w:name w:val="樣式1"/>
    <w:basedOn w:val="a1"/>
    <w:next w:val="1"/>
    <w:link w:val="12"/>
    <w:rsid w:val="00E04D67"/>
    <w:pPr>
      <w:jc w:val="center"/>
    </w:pPr>
    <w:rPr>
      <w:rFonts w:ascii="標楷體" w:hAnsi="標楷體"/>
      <w:sz w:val="36"/>
      <w:szCs w:val="36"/>
    </w:rPr>
  </w:style>
  <w:style w:type="character" w:customStyle="1" w:styleId="12">
    <w:name w:val="樣式1 字元"/>
    <w:basedOn w:val="a2"/>
    <w:link w:val="11"/>
    <w:rsid w:val="00E04D67"/>
    <w:rPr>
      <w:rFonts w:ascii="標楷體" w:eastAsia="標楷體" w:hAnsi="標楷體"/>
      <w:kern w:val="2"/>
      <w:sz w:val="36"/>
      <w:szCs w:val="36"/>
    </w:rPr>
  </w:style>
  <w:style w:type="paragraph" w:customStyle="1" w:styleId="21">
    <w:name w:val="樣式2"/>
    <w:basedOn w:val="a1"/>
    <w:next w:val="2"/>
    <w:link w:val="22"/>
    <w:rsid w:val="000908E5"/>
    <w:pPr>
      <w:ind w:firstLineChars="50" w:firstLine="160"/>
    </w:pPr>
    <w:rPr>
      <w:rFonts w:ascii="標楷體" w:hAnsi="標楷體"/>
      <w:sz w:val="32"/>
      <w:szCs w:val="32"/>
    </w:rPr>
  </w:style>
  <w:style w:type="character" w:customStyle="1" w:styleId="22">
    <w:name w:val="樣式2 字元"/>
    <w:basedOn w:val="a2"/>
    <w:link w:val="21"/>
    <w:rsid w:val="00E04D67"/>
    <w:rPr>
      <w:rFonts w:ascii="標楷體" w:eastAsia="標楷體" w:hAnsi="標楷體"/>
      <w:kern w:val="2"/>
      <w:sz w:val="32"/>
      <w:szCs w:val="32"/>
    </w:rPr>
  </w:style>
  <w:style w:type="character" w:styleId="af5">
    <w:name w:val="Emphasis"/>
    <w:basedOn w:val="a2"/>
    <w:qFormat/>
    <w:rsid w:val="00E04D67"/>
    <w:rPr>
      <w:i/>
      <w:iCs/>
    </w:rPr>
  </w:style>
  <w:style w:type="paragraph" w:styleId="40">
    <w:name w:val="toc 4"/>
    <w:basedOn w:val="a1"/>
    <w:next w:val="a1"/>
    <w:autoRedefine/>
    <w:rsid w:val="000D27AC"/>
    <w:pPr>
      <w:ind w:left="720"/>
    </w:pPr>
    <w:rPr>
      <w:rFonts w:asciiTheme="minorHAnsi" w:hAnsiTheme="minorHAnsi"/>
      <w:sz w:val="18"/>
      <w:szCs w:val="18"/>
    </w:rPr>
  </w:style>
  <w:style w:type="paragraph" w:styleId="50">
    <w:name w:val="toc 5"/>
    <w:basedOn w:val="a1"/>
    <w:next w:val="a1"/>
    <w:autoRedefine/>
    <w:rsid w:val="000D27AC"/>
    <w:pPr>
      <w:ind w:left="960"/>
    </w:pPr>
    <w:rPr>
      <w:rFonts w:asciiTheme="minorHAnsi" w:hAnsiTheme="minorHAnsi"/>
      <w:sz w:val="18"/>
      <w:szCs w:val="18"/>
    </w:rPr>
  </w:style>
  <w:style w:type="paragraph" w:styleId="60">
    <w:name w:val="toc 6"/>
    <w:basedOn w:val="a1"/>
    <w:next w:val="a1"/>
    <w:autoRedefine/>
    <w:rsid w:val="000D27AC"/>
    <w:pPr>
      <w:ind w:left="1200"/>
    </w:pPr>
    <w:rPr>
      <w:rFonts w:asciiTheme="minorHAnsi" w:hAnsiTheme="minorHAnsi"/>
      <w:sz w:val="18"/>
      <w:szCs w:val="18"/>
    </w:rPr>
  </w:style>
  <w:style w:type="paragraph" w:styleId="70">
    <w:name w:val="toc 7"/>
    <w:basedOn w:val="a1"/>
    <w:next w:val="a1"/>
    <w:autoRedefine/>
    <w:rsid w:val="000D27AC"/>
    <w:pPr>
      <w:ind w:left="1440"/>
    </w:pPr>
    <w:rPr>
      <w:rFonts w:asciiTheme="minorHAnsi" w:hAnsiTheme="minorHAnsi"/>
      <w:sz w:val="18"/>
      <w:szCs w:val="18"/>
    </w:rPr>
  </w:style>
  <w:style w:type="paragraph" w:styleId="80">
    <w:name w:val="toc 8"/>
    <w:basedOn w:val="a1"/>
    <w:next w:val="a1"/>
    <w:autoRedefine/>
    <w:rsid w:val="000D27AC"/>
    <w:pPr>
      <w:ind w:left="1680"/>
    </w:pPr>
    <w:rPr>
      <w:rFonts w:asciiTheme="minorHAnsi" w:hAnsiTheme="minorHAnsi"/>
      <w:sz w:val="18"/>
      <w:szCs w:val="18"/>
    </w:rPr>
  </w:style>
  <w:style w:type="paragraph" w:styleId="90">
    <w:name w:val="toc 9"/>
    <w:basedOn w:val="a1"/>
    <w:next w:val="a1"/>
    <w:autoRedefine/>
    <w:rsid w:val="000D27AC"/>
    <w:pPr>
      <w:ind w:left="1920"/>
    </w:pPr>
    <w:rPr>
      <w:rFonts w:asciiTheme="minorHAnsi" w:hAnsiTheme="minorHAnsi"/>
      <w:sz w:val="18"/>
      <w:szCs w:val="18"/>
    </w:rPr>
  </w:style>
  <w:style w:type="paragraph" w:customStyle="1" w:styleId="13">
    <w:name w:val="標題1"/>
    <w:basedOn w:val="11"/>
    <w:link w:val="14"/>
    <w:rsid w:val="00E04D67"/>
  </w:style>
  <w:style w:type="character" w:customStyle="1" w:styleId="14">
    <w:name w:val="標題1 字元"/>
    <w:basedOn w:val="12"/>
    <w:link w:val="13"/>
    <w:rsid w:val="00E04D67"/>
    <w:rPr>
      <w:rFonts w:ascii="標楷體" w:eastAsia="標楷體" w:hAnsi="標楷體"/>
      <w:kern w:val="2"/>
      <w:sz w:val="36"/>
      <w:szCs w:val="36"/>
    </w:rPr>
  </w:style>
  <w:style w:type="character" w:styleId="af6">
    <w:name w:val="line number"/>
    <w:basedOn w:val="a2"/>
    <w:rsid w:val="00E04D67"/>
  </w:style>
  <w:style w:type="paragraph" w:styleId="af7">
    <w:name w:val="endnote text"/>
    <w:basedOn w:val="a1"/>
    <w:link w:val="af8"/>
    <w:rsid w:val="002C3033"/>
    <w:pPr>
      <w:snapToGrid w:val="0"/>
    </w:pPr>
  </w:style>
  <w:style w:type="character" w:customStyle="1" w:styleId="af8">
    <w:name w:val="章節附註文字 字元"/>
    <w:basedOn w:val="a2"/>
    <w:link w:val="af7"/>
    <w:rsid w:val="00E04D67"/>
    <w:rPr>
      <w:rFonts w:eastAsia="標楷體"/>
      <w:kern w:val="2"/>
      <w:sz w:val="28"/>
      <w:szCs w:val="24"/>
    </w:rPr>
  </w:style>
  <w:style w:type="character" w:styleId="af9">
    <w:name w:val="endnote reference"/>
    <w:basedOn w:val="a2"/>
    <w:rsid w:val="00E04D67"/>
    <w:rPr>
      <w:vertAlign w:val="superscript"/>
    </w:rPr>
  </w:style>
  <w:style w:type="paragraph" w:styleId="afa">
    <w:name w:val="table of figures"/>
    <w:basedOn w:val="a1"/>
    <w:next w:val="a1"/>
    <w:uiPriority w:val="99"/>
    <w:rsid w:val="0046661A"/>
    <w:pPr>
      <w:ind w:left="560" w:hanging="560"/>
      <w:jc w:val="left"/>
    </w:pPr>
    <w:rPr>
      <w:rFonts w:asciiTheme="minorHAnsi" w:hAnsiTheme="minorHAnsi"/>
      <w:smallCaps/>
      <w:sz w:val="20"/>
      <w:szCs w:val="20"/>
    </w:rPr>
  </w:style>
  <w:style w:type="paragraph" w:styleId="HTML">
    <w:name w:val="HTML Preformatted"/>
    <w:basedOn w:val="a1"/>
    <w:link w:val="HTML0"/>
    <w:uiPriority w:val="99"/>
    <w:unhideWhenUsed/>
    <w:rsid w:val="003B175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細明體" w:eastAsia="細明體" w:hAnsi="細明體" w:cs="細明體"/>
      <w:kern w:val="0"/>
      <w:sz w:val="24"/>
    </w:rPr>
  </w:style>
  <w:style w:type="character" w:customStyle="1" w:styleId="HTML0">
    <w:name w:val="HTML 預設格式 字元"/>
    <w:basedOn w:val="a2"/>
    <w:link w:val="HTML"/>
    <w:uiPriority w:val="99"/>
    <w:rsid w:val="003B1755"/>
    <w:rPr>
      <w:rFonts w:ascii="細明體" w:eastAsia="細明體" w:hAnsi="細明體" w:cs="細明體"/>
      <w:sz w:val="24"/>
      <w:szCs w:val="24"/>
    </w:rPr>
  </w:style>
  <w:style w:type="character" w:styleId="HTML1">
    <w:name w:val="HTML Code"/>
    <w:basedOn w:val="a2"/>
    <w:uiPriority w:val="99"/>
    <w:unhideWhenUsed/>
    <w:rsid w:val="003B1755"/>
    <w:rPr>
      <w:rFonts w:ascii="細明體" w:eastAsia="細明體" w:hAnsi="細明體" w:cs="細明體"/>
      <w:sz w:val="24"/>
      <w:szCs w:val="24"/>
    </w:rPr>
  </w:style>
  <w:style w:type="paragraph" w:styleId="Web">
    <w:name w:val="Normal (Web)"/>
    <w:basedOn w:val="a1"/>
    <w:uiPriority w:val="99"/>
    <w:unhideWhenUsed/>
    <w:rsid w:val="007B6C03"/>
    <w:pPr>
      <w:widowControl/>
      <w:spacing w:before="100" w:beforeAutospacing="1" w:after="100" w:afterAutospacing="1"/>
      <w:jc w:val="left"/>
    </w:pPr>
    <w:rPr>
      <w:rFonts w:ascii="新細明體" w:eastAsia="新細明體" w:hAnsi="新細明體" w:cs="新細明體"/>
      <w:kern w:val="0"/>
      <w:sz w:val="24"/>
    </w:rPr>
  </w:style>
  <w:style w:type="character" w:styleId="afb">
    <w:name w:val="Strong"/>
    <w:basedOn w:val="a2"/>
    <w:uiPriority w:val="22"/>
    <w:qFormat/>
    <w:rsid w:val="007B6C03"/>
    <w:rPr>
      <w:b/>
      <w:bCs/>
    </w:rPr>
  </w:style>
  <w:style w:type="paragraph" w:styleId="a">
    <w:name w:val="List Bullet"/>
    <w:basedOn w:val="a1"/>
    <w:rsid w:val="002863E9"/>
    <w:pPr>
      <w:numPr>
        <w:numId w:val="33"/>
      </w:numPr>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12884460">
      <w:bodyDiv w:val="1"/>
      <w:marLeft w:val="0"/>
      <w:marRight w:val="0"/>
      <w:marTop w:val="0"/>
      <w:marBottom w:val="0"/>
      <w:divBdr>
        <w:top w:val="none" w:sz="0" w:space="0" w:color="auto"/>
        <w:left w:val="none" w:sz="0" w:space="0" w:color="auto"/>
        <w:bottom w:val="none" w:sz="0" w:space="0" w:color="auto"/>
        <w:right w:val="none" w:sz="0" w:space="0" w:color="auto"/>
      </w:divBdr>
    </w:div>
    <w:div w:id="269095256">
      <w:bodyDiv w:val="1"/>
      <w:marLeft w:val="0"/>
      <w:marRight w:val="0"/>
      <w:marTop w:val="0"/>
      <w:marBottom w:val="0"/>
      <w:divBdr>
        <w:top w:val="none" w:sz="0" w:space="0" w:color="auto"/>
        <w:left w:val="none" w:sz="0" w:space="0" w:color="auto"/>
        <w:bottom w:val="none" w:sz="0" w:space="0" w:color="auto"/>
        <w:right w:val="none" w:sz="0" w:space="0" w:color="auto"/>
      </w:divBdr>
    </w:div>
    <w:div w:id="275138628">
      <w:bodyDiv w:val="1"/>
      <w:marLeft w:val="0"/>
      <w:marRight w:val="0"/>
      <w:marTop w:val="0"/>
      <w:marBottom w:val="0"/>
      <w:divBdr>
        <w:top w:val="none" w:sz="0" w:space="0" w:color="auto"/>
        <w:left w:val="none" w:sz="0" w:space="0" w:color="auto"/>
        <w:bottom w:val="none" w:sz="0" w:space="0" w:color="auto"/>
        <w:right w:val="none" w:sz="0" w:space="0" w:color="auto"/>
      </w:divBdr>
    </w:div>
    <w:div w:id="407921045">
      <w:bodyDiv w:val="1"/>
      <w:marLeft w:val="0"/>
      <w:marRight w:val="0"/>
      <w:marTop w:val="0"/>
      <w:marBottom w:val="0"/>
      <w:divBdr>
        <w:top w:val="none" w:sz="0" w:space="0" w:color="auto"/>
        <w:left w:val="none" w:sz="0" w:space="0" w:color="auto"/>
        <w:bottom w:val="none" w:sz="0" w:space="0" w:color="auto"/>
        <w:right w:val="none" w:sz="0" w:space="0" w:color="auto"/>
      </w:divBdr>
    </w:div>
    <w:div w:id="424809561">
      <w:bodyDiv w:val="1"/>
      <w:marLeft w:val="0"/>
      <w:marRight w:val="0"/>
      <w:marTop w:val="0"/>
      <w:marBottom w:val="0"/>
      <w:divBdr>
        <w:top w:val="none" w:sz="0" w:space="0" w:color="auto"/>
        <w:left w:val="none" w:sz="0" w:space="0" w:color="auto"/>
        <w:bottom w:val="none" w:sz="0" w:space="0" w:color="auto"/>
        <w:right w:val="none" w:sz="0" w:space="0" w:color="auto"/>
      </w:divBdr>
    </w:div>
    <w:div w:id="700983421">
      <w:bodyDiv w:val="1"/>
      <w:marLeft w:val="0"/>
      <w:marRight w:val="0"/>
      <w:marTop w:val="0"/>
      <w:marBottom w:val="0"/>
      <w:divBdr>
        <w:top w:val="none" w:sz="0" w:space="0" w:color="auto"/>
        <w:left w:val="none" w:sz="0" w:space="0" w:color="auto"/>
        <w:bottom w:val="none" w:sz="0" w:space="0" w:color="auto"/>
        <w:right w:val="none" w:sz="0" w:space="0" w:color="auto"/>
      </w:divBdr>
    </w:div>
    <w:div w:id="1133326954">
      <w:bodyDiv w:val="1"/>
      <w:marLeft w:val="0"/>
      <w:marRight w:val="0"/>
      <w:marTop w:val="0"/>
      <w:marBottom w:val="0"/>
      <w:divBdr>
        <w:top w:val="none" w:sz="0" w:space="0" w:color="auto"/>
        <w:left w:val="none" w:sz="0" w:space="0" w:color="auto"/>
        <w:bottom w:val="none" w:sz="0" w:space="0" w:color="auto"/>
        <w:right w:val="none" w:sz="0" w:space="0" w:color="auto"/>
      </w:divBdr>
    </w:div>
    <w:div w:id="1370574006">
      <w:bodyDiv w:val="1"/>
      <w:marLeft w:val="0"/>
      <w:marRight w:val="0"/>
      <w:marTop w:val="0"/>
      <w:marBottom w:val="0"/>
      <w:divBdr>
        <w:top w:val="none" w:sz="0" w:space="0" w:color="auto"/>
        <w:left w:val="none" w:sz="0" w:space="0" w:color="auto"/>
        <w:bottom w:val="none" w:sz="0" w:space="0" w:color="auto"/>
        <w:right w:val="none" w:sz="0" w:space="0" w:color="auto"/>
      </w:divBdr>
    </w:div>
    <w:div w:id="1636249868">
      <w:bodyDiv w:val="1"/>
      <w:marLeft w:val="0"/>
      <w:marRight w:val="0"/>
      <w:marTop w:val="0"/>
      <w:marBottom w:val="0"/>
      <w:divBdr>
        <w:top w:val="none" w:sz="0" w:space="0" w:color="auto"/>
        <w:left w:val="none" w:sz="0" w:space="0" w:color="auto"/>
        <w:bottom w:val="none" w:sz="0" w:space="0" w:color="auto"/>
        <w:right w:val="none" w:sz="0" w:space="0" w:color="auto"/>
      </w:divBdr>
    </w:div>
    <w:div w:id="1693337911">
      <w:bodyDiv w:val="1"/>
      <w:marLeft w:val="0"/>
      <w:marRight w:val="0"/>
      <w:marTop w:val="0"/>
      <w:marBottom w:val="0"/>
      <w:divBdr>
        <w:top w:val="none" w:sz="0" w:space="0" w:color="auto"/>
        <w:left w:val="none" w:sz="0" w:space="0" w:color="auto"/>
        <w:bottom w:val="none" w:sz="0" w:space="0" w:color="auto"/>
        <w:right w:val="none" w:sz="0" w:space="0" w:color="auto"/>
      </w:divBdr>
    </w:div>
    <w:div w:id="18604619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1.xml"/><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54"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C953BAC-8AE9-4CAB-8E19-30A87E5480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2967</TotalTime>
  <Pages>50</Pages>
  <Words>2081</Words>
  <Characters>11862</Characters>
  <Application>Microsoft Office Word</Application>
  <DocSecurity>0</DocSecurity>
  <Lines>98</Lines>
  <Paragraphs>27</Paragraphs>
  <ScaleCrop>false</ScaleCrop>
  <Company>NTCBIM</Company>
  <LinksUpToDate>false</LinksUpToDate>
  <CharactersWithSpaces>13916</CharactersWithSpaces>
  <SharedDoc>false</SharedDoc>
  <HLinks>
    <vt:vector size="120" baseType="variant">
      <vt:variant>
        <vt:i4>1507381</vt:i4>
      </vt:variant>
      <vt:variant>
        <vt:i4>119</vt:i4>
      </vt:variant>
      <vt:variant>
        <vt:i4>0</vt:i4>
      </vt:variant>
      <vt:variant>
        <vt:i4>5</vt:i4>
      </vt:variant>
      <vt:variant>
        <vt:lpwstr/>
      </vt:variant>
      <vt:variant>
        <vt:lpwstr>_Toc162302672</vt:lpwstr>
      </vt:variant>
      <vt:variant>
        <vt:i4>1507381</vt:i4>
      </vt:variant>
      <vt:variant>
        <vt:i4>113</vt:i4>
      </vt:variant>
      <vt:variant>
        <vt:i4>0</vt:i4>
      </vt:variant>
      <vt:variant>
        <vt:i4>5</vt:i4>
      </vt:variant>
      <vt:variant>
        <vt:lpwstr/>
      </vt:variant>
      <vt:variant>
        <vt:lpwstr>_Toc162302671</vt:lpwstr>
      </vt:variant>
      <vt:variant>
        <vt:i4>1572913</vt:i4>
      </vt:variant>
      <vt:variant>
        <vt:i4>104</vt:i4>
      </vt:variant>
      <vt:variant>
        <vt:i4>0</vt:i4>
      </vt:variant>
      <vt:variant>
        <vt:i4>5</vt:i4>
      </vt:variant>
      <vt:variant>
        <vt:lpwstr/>
      </vt:variant>
      <vt:variant>
        <vt:lpwstr>_Toc162303294</vt:lpwstr>
      </vt:variant>
      <vt:variant>
        <vt:i4>1572913</vt:i4>
      </vt:variant>
      <vt:variant>
        <vt:i4>98</vt:i4>
      </vt:variant>
      <vt:variant>
        <vt:i4>0</vt:i4>
      </vt:variant>
      <vt:variant>
        <vt:i4>5</vt:i4>
      </vt:variant>
      <vt:variant>
        <vt:lpwstr/>
      </vt:variant>
      <vt:variant>
        <vt:lpwstr>_Toc162303293</vt:lpwstr>
      </vt:variant>
      <vt:variant>
        <vt:i4>1638449</vt:i4>
      </vt:variant>
      <vt:variant>
        <vt:i4>92</vt:i4>
      </vt:variant>
      <vt:variant>
        <vt:i4>0</vt:i4>
      </vt:variant>
      <vt:variant>
        <vt:i4>5</vt:i4>
      </vt:variant>
      <vt:variant>
        <vt:lpwstr/>
      </vt:variant>
      <vt:variant>
        <vt:lpwstr>_Toc162303285</vt:lpwstr>
      </vt:variant>
      <vt:variant>
        <vt:i4>1638449</vt:i4>
      </vt:variant>
      <vt:variant>
        <vt:i4>86</vt:i4>
      </vt:variant>
      <vt:variant>
        <vt:i4>0</vt:i4>
      </vt:variant>
      <vt:variant>
        <vt:i4>5</vt:i4>
      </vt:variant>
      <vt:variant>
        <vt:lpwstr/>
      </vt:variant>
      <vt:variant>
        <vt:lpwstr>_Toc162303284</vt:lpwstr>
      </vt:variant>
      <vt:variant>
        <vt:i4>1638449</vt:i4>
      </vt:variant>
      <vt:variant>
        <vt:i4>80</vt:i4>
      </vt:variant>
      <vt:variant>
        <vt:i4>0</vt:i4>
      </vt:variant>
      <vt:variant>
        <vt:i4>5</vt:i4>
      </vt:variant>
      <vt:variant>
        <vt:lpwstr/>
      </vt:variant>
      <vt:variant>
        <vt:lpwstr>_Toc162303283</vt:lpwstr>
      </vt:variant>
      <vt:variant>
        <vt:i4>1638449</vt:i4>
      </vt:variant>
      <vt:variant>
        <vt:i4>74</vt:i4>
      </vt:variant>
      <vt:variant>
        <vt:i4>0</vt:i4>
      </vt:variant>
      <vt:variant>
        <vt:i4>5</vt:i4>
      </vt:variant>
      <vt:variant>
        <vt:lpwstr/>
      </vt:variant>
      <vt:variant>
        <vt:lpwstr>_Toc162303282</vt:lpwstr>
      </vt:variant>
      <vt:variant>
        <vt:i4>1638449</vt:i4>
      </vt:variant>
      <vt:variant>
        <vt:i4>68</vt:i4>
      </vt:variant>
      <vt:variant>
        <vt:i4>0</vt:i4>
      </vt:variant>
      <vt:variant>
        <vt:i4>5</vt:i4>
      </vt:variant>
      <vt:variant>
        <vt:lpwstr/>
      </vt:variant>
      <vt:variant>
        <vt:lpwstr>_Toc162303281</vt:lpwstr>
      </vt:variant>
      <vt:variant>
        <vt:i4>1638449</vt:i4>
      </vt:variant>
      <vt:variant>
        <vt:i4>62</vt:i4>
      </vt:variant>
      <vt:variant>
        <vt:i4>0</vt:i4>
      </vt:variant>
      <vt:variant>
        <vt:i4>5</vt:i4>
      </vt:variant>
      <vt:variant>
        <vt:lpwstr/>
      </vt:variant>
      <vt:variant>
        <vt:lpwstr>_Toc162303280</vt:lpwstr>
      </vt:variant>
      <vt:variant>
        <vt:i4>1441841</vt:i4>
      </vt:variant>
      <vt:variant>
        <vt:i4>56</vt:i4>
      </vt:variant>
      <vt:variant>
        <vt:i4>0</vt:i4>
      </vt:variant>
      <vt:variant>
        <vt:i4>5</vt:i4>
      </vt:variant>
      <vt:variant>
        <vt:lpwstr/>
      </vt:variant>
      <vt:variant>
        <vt:lpwstr>_Toc162303279</vt:lpwstr>
      </vt:variant>
      <vt:variant>
        <vt:i4>1441841</vt:i4>
      </vt:variant>
      <vt:variant>
        <vt:i4>50</vt:i4>
      </vt:variant>
      <vt:variant>
        <vt:i4>0</vt:i4>
      </vt:variant>
      <vt:variant>
        <vt:i4>5</vt:i4>
      </vt:variant>
      <vt:variant>
        <vt:lpwstr/>
      </vt:variant>
      <vt:variant>
        <vt:lpwstr>_Toc162303278</vt:lpwstr>
      </vt:variant>
      <vt:variant>
        <vt:i4>1441841</vt:i4>
      </vt:variant>
      <vt:variant>
        <vt:i4>44</vt:i4>
      </vt:variant>
      <vt:variant>
        <vt:i4>0</vt:i4>
      </vt:variant>
      <vt:variant>
        <vt:i4>5</vt:i4>
      </vt:variant>
      <vt:variant>
        <vt:lpwstr/>
      </vt:variant>
      <vt:variant>
        <vt:lpwstr>_Toc162303276</vt:lpwstr>
      </vt:variant>
      <vt:variant>
        <vt:i4>1441841</vt:i4>
      </vt:variant>
      <vt:variant>
        <vt:i4>38</vt:i4>
      </vt:variant>
      <vt:variant>
        <vt:i4>0</vt:i4>
      </vt:variant>
      <vt:variant>
        <vt:i4>5</vt:i4>
      </vt:variant>
      <vt:variant>
        <vt:lpwstr/>
      </vt:variant>
      <vt:variant>
        <vt:lpwstr>_Toc162303275</vt:lpwstr>
      </vt:variant>
      <vt:variant>
        <vt:i4>1441841</vt:i4>
      </vt:variant>
      <vt:variant>
        <vt:i4>32</vt:i4>
      </vt:variant>
      <vt:variant>
        <vt:i4>0</vt:i4>
      </vt:variant>
      <vt:variant>
        <vt:i4>5</vt:i4>
      </vt:variant>
      <vt:variant>
        <vt:lpwstr/>
      </vt:variant>
      <vt:variant>
        <vt:lpwstr>_Toc162303271</vt:lpwstr>
      </vt:variant>
      <vt:variant>
        <vt:i4>1507377</vt:i4>
      </vt:variant>
      <vt:variant>
        <vt:i4>26</vt:i4>
      </vt:variant>
      <vt:variant>
        <vt:i4>0</vt:i4>
      </vt:variant>
      <vt:variant>
        <vt:i4>5</vt:i4>
      </vt:variant>
      <vt:variant>
        <vt:lpwstr/>
      </vt:variant>
      <vt:variant>
        <vt:lpwstr>_Toc162303269</vt:lpwstr>
      </vt:variant>
      <vt:variant>
        <vt:i4>1507377</vt:i4>
      </vt:variant>
      <vt:variant>
        <vt:i4>20</vt:i4>
      </vt:variant>
      <vt:variant>
        <vt:i4>0</vt:i4>
      </vt:variant>
      <vt:variant>
        <vt:i4>5</vt:i4>
      </vt:variant>
      <vt:variant>
        <vt:lpwstr/>
      </vt:variant>
      <vt:variant>
        <vt:lpwstr>_Toc162303268</vt:lpwstr>
      </vt:variant>
      <vt:variant>
        <vt:i4>1507377</vt:i4>
      </vt:variant>
      <vt:variant>
        <vt:i4>14</vt:i4>
      </vt:variant>
      <vt:variant>
        <vt:i4>0</vt:i4>
      </vt:variant>
      <vt:variant>
        <vt:i4>5</vt:i4>
      </vt:variant>
      <vt:variant>
        <vt:lpwstr/>
      </vt:variant>
      <vt:variant>
        <vt:lpwstr>_Toc162303267</vt:lpwstr>
      </vt:variant>
      <vt:variant>
        <vt:i4>1507377</vt:i4>
      </vt:variant>
      <vt:variant>
        <vt:i4>8</vt:i4>
      </vt:variant>
      <vt:variant>
        <vt:i4>0</vt:i4>
      </vt:variant>
      <vt:variant>
        <vt:i4>5</vt:i4>
      </vt:variant>
      <vt:variant>
        <vt:lpwstr/>
      </vt:variant>
      <vt:variant>
        <vt:lpwstr>_Toc162303266</vt:lpwstr>
      </vt:variant>
      <vt:variant>
        <vt:i4>1507377</vt:i4>
      </vt:variant>
      <vt:variant>
        <vt:i4>2</vt:i4>
      </vt:variant>
      <vt:variant>
        <vt:i4>0</vt:i4>
      </vt:variant>
      <vt:variant>
        <vt:i4>5</vt:i4>
      </vt:variant>
      <vt:variant>
        <vt:lpwstr/>
      </vt:variant>
      <vt:variant>
        <vt:lpwstr>_Toc162303261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國立台北商業專科學校</dc:title>
  <dc:subject/>
  <dc:creator>USER</dc:creator>
  <cp:keywords/>
  <dc:description/>
  <cp:lastModifiedBy>11046014_劉育彤</cp:lastModifiedBy>
  <cp:revision>31</cp:revision>
  <cp:lastPrinted>2024-03-12T16:26:00Z</cp:lastPrinted>
  <dcterms:created xsi:type="dcterms:W3CDTF">2024-05-07T14:43:00Z</dcterms:created>
  <dcterms:modified xsi:type="dcterms:W3CDTF">2024-05-15T17:00:00Z</dcterms:modified>
</cp:coreProperties>
</file>