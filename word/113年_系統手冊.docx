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FD5F0" w14:textId="77777777" w:rsidR="001A58D1" w:rsidRPr="00666170" w:rsidRDefault="001A58D1">
      <w:pPr>
        <w:kinsoku w:val="0"/>
        <w:overflowPunct w:val="0"/>
        <w:adjustRightInd w:val="0"/>
        <w:jc w:val="distribute"/>
        <w:rPr>
          <w:sz w:val="72"/>
        </w:rPr>
        <w:pPrChange w:id="1" w:author="11046017_鄭兆媗" w:date="2024-03-25T20:17:00Z">
          <w:pPr>
            <w:jc w:val="distribute"/>
          </w:pPr>
        </w:pPrChange>
      </w:pPr>
      <w:r w:rsidRPr="00666170">
        <w:rPr>
          <w:rFonts w:hint="eastAsia"/>
          <w:sz w:val="72"/>
        </w:rPr>
        <w:t>國立</w:t>
      </w:r>
      <w:proofErr w:type="gramStart"/>
      <w:r w:rsidRPr="00666170">
        <w:rPr>
          <w:rFonts w:hint="eastAsia"/>
          <w:sz w:val="72"/>
        </w:rPr>
        <w:t>臺</w:t>
      </w:r>
      <w:proofErr w:type="gramEnd"/>
      <w:r w:rsidRPr="00666170">
        <w:rPr>
          <w:rFonts w:hint="eastAsia"/>
          <w:sz w:val="72"/>
        </w:rPr>
        <w:t>北商業大學</w:t>
      </w:r>
    </w:p>
    <w:p w14:paraId="446F145B" w14:textId="77777777" w:rsidR="001A58D1" w:rsidRPr="00666170" w:rsidRDefault="001A58D1" w:rsidP="00E43A36">
      <w:pPr>
        <w:kinsoku w:val="0"/>
        <w:overflowPunct w:val="0"/>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746CBB6D" w14:textId="77777777" w:rsidR="001A58D1" w:rsidRPr="00666170" w:rsidRDefault="001A58D1">
      <w:pPr>
        <w:kinsoku w:val="0"/>
        <w:overflowPunct w:val="0"/>
        <w:ind w:leftChars="354" w:left="991" w:rightChars="353" w:right="988"/>
        <w:jc w:val="distribute"/>
        <w:rPr>
          <w:sz w:val="48"/>
        </w:rPr>
        <w:pPrChange w:id="2" w:author="11046017_鄭兆媗" w:date="2024-03-25T20:17:00Z">
          <w:pPr>
            <w:ind w:left="1021" w:right="1021"/>
            <w:jc w:val="distribute"/>
          </w:pPr>
        </w:pPrChange>
      </w:pPr>
      <w:r w:rsidRPr="00666170">
        <w:rPr>
          <w:rFonts w:cs="Arial" w:hint="eastAsia"/>
          <w:sz w:val="48"/>
        </w:rPr>
        <w:t>1</w:t>
      </w:r>
      <w:r>
        <w:rPr>
          <w:rFonts w:cs="Arial" w:hint="eastAsia"/>
          <w:sz w:val="48"/>
        </w:rPr>
        <w:t>13</w:t>
      </w:r>
      <w:del w:id="3" w:author="11046017_鄭兆媗" w:date="2024-03-25T15:49:00Z">
        <w:r w:rsidRPr="00666170">
          <w:rPr>
            <w:rFonts w:cs="Arial"/>
            <w:sz w:val="48"/>
          </w:rPr>
          <w:delText>’</w:delText>
        </w:r>
      </w:del>
      <w:r w:rsidRPr="00666170">
        <w:rPr>
          <w:rFonts w:hint="eastAsia"/>
          <w:sz w:val="48"/>
        </w:rPr>
        <w:t>資訊系統專案設計</w:t>
      </w:r>
    </w:p>
    <w:p w14:paraId="0A5F32AC" w14:textId="77777777" w:rsidR="001A58D1" w:rsidRPr="00666170" w:rsidRDefault="001A58D1">
      <w:pPr>
        <w:kinsoku w:val="0"/>
        <w:overflowPunct w:val="0"/>
        <w:jc w:val="center"/>
        <w:rPr>
          <w:sz w:val="72"/>
        </w:rPr>
        <w:pPrChange w:id="4" w:author="11046017_鄭兆媗" w:date="2024-03-25T20:17:00Z">
          <w:pPr>
            <w:spacing w:line="360" w:lineRule="auto"/>
            <w:jc w:val="center"/>
          </w:pPr>
        </w:pPrChange>
      </w:pPr>
      <w:r w:rsidRPr="00666170">
        <w:rPr>
          <w:rFonts w:hint="eastAsia"/>
          <w:b/>
          <w:sz w:val="72"/>
        </w:rPr>
        <w:t>系統手冊</w:t>
      </w:r>
    </w:p>
    <w:p w14:paraId="01279D85" w14:textId="77777777" w:rsidR="001A58D1" w:rsidRPr="00254078" w:rsidRDefault="001A58D1" w:rsidP="00E43A36">
      <w:pPr>
        <w:kinsoku w:val="0"/>
        <w:overflowPunct w:val="0"/>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172048B" wp14:editId="7789596B">
            <wp:extent cx="2581546" cy="2834640"/>
            <wp:effectExtent l="0" t="0" r="0" b="0"/>
            <wp:docPr id="4" name="圖片 5" descr="一張含有 羽毛球, 運動游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descr="一張含有 羽毛球, 運動游戲 的圖片&#10;&#10;自動產生的描述"/>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67D2B129" w14:textId="77777777" w:rsidR="001A58D1" w:rsidRPr="000976C3" w:rsidRDefault="001A58D1">
      <w:pPr>
        <w:kinsoku w:val="0"/>
        <w:overflowPunct w:val="0"/>
        <w:rPr>
          <w:b/>
          <w:sz w:val="40"/>
        </w:rPr>
        <w:pPrChange w:id="5"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別：第</w:t>
      </w:r>
      <w:r w:rsidRPr="000976C3">
        <w:rPr>
          <w:rFonts w:hint="eastAsia"/>
          <w:b/>
          <w:sz w:val="40"/>
        </w:rPr>
        <w:t>1</w:t>
      </w:r>
      <w:r>
        <w:rPr>
          <w:b/>
          <w:sz w:val="40"/>
        </w:rPr>
        <w:t>1</w:t>
      </w:r>
      <w:r>
        <w:rPr>
          <w:rFonts w:hint="eastAsia"/>
          <w:b/>
          <w:sz w:val="40"/>
        </w:rPr>
        <w:t>3</w:t>
      </w:r>
      <w:ins w:id="6" w:author="11046014_劉育彤" w:date="2024-03-25T14:44:00Z">
        <w:r>
          <w:rPr>
            <w:rFonts w:hint="eastAsia"/>
            <w:b/>
            <w:sz w:val="40"/>
          </w:rPr>
          <w:t>405</w:t>
        </w:r>
      </w:ins>
      <w:del w:id="7" w:author="11046014_劉育彤" w:date="2024-03-25T14:44:00Z">
        <w:r w:rsidRPr="000976C3" w:rsidDel="00F30BC8">
          <w:rPr>
            <w:b/>
            <w:sz w:val="40"/>
          </w:rPr>
          <w:delText>xxx</w:delText>
        </w:r>
      </w:del>
      <w:r w:rsidRPr="000976C3">
        <w:rPr>
          <w:rFonts w:hint="eastAsia"/>
          <w:b/>
          <w:sz w:val="40"/>
        </w:rPr>
        <w:t>組</w:t>
      </w:r>
    </w:p>
    <w:p w14:paraId="18E3546E" w14:textId="77777777" w:rsidR="001A58D1" w:rsidRPr="000976C3" w:rsidRDefault="001A58D1">
      <w:pPr>
        <w:kinsoku w:val="0"/>
        <w:overflowPunct w:val="0"/>
        <w:rPr>
          <w:b/>
          <w:sz w:val="40"/>
        </w:rPr>
        <w:pPrChange w:id="8"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9" w:author="11046014_劉育彤" w:date="2024-03-25T14:43:00Z">
        <w:del w:id="10" w:author="11046017_鄭兆媗" w:date="2024-03-27T23:40:00Z">
          <w:r>
            <w:rPr>
              <w:b/>
              <w:sz w:val="40"/>
            </w:rPr>
            <w:delText>”</w:delText>
          </w:r>
        </w:del>
      </w:ins>
      <w:ins w:id="11" w:author="11046017_鄭兆媗" w:date="2024-03-27T23:45:00Z">
        <w:r w:rsidRPr="001F2140">
          <w:rPr>
            <w:rFonts w:hint="eastAsia"/>
            <w:b/>
            <w:sz w:val="40"/>
          </w:rPr>
          <w:t>“羽”你</w:t>
        </w:r>
        <w:proofErr w:type="gramStart"/>
        <w:r w:rsidRPr="001F2140">
          <w:rPr>
            <w:rFonts w:hint="eastAsia"/>
            <w:b/>
            <w:sz w:val="40"/>
          </w:rPr>
          <w:t>動滋動</w:t>
        </w:r>
      </w:ins>
      <w:proofErr w:type="gramEnd"/>
      <w:ins w:id="12" w:author="11046014_劉育彤" w:date="2024-03-25T14:43:00Z">
        <w:del w:id="13" w:author="11046017_鄭兆媗" w:date="2024-03-27T23:45:00Z">
          <w:r>
            <w:rPr>
              <w:rFonts w:hint="eastAsia"/>
              <w:b/>
              <w:sz w:val="40"/>
            </w:rPr>
            <w:delText>羽</w:delText>
          </w:r>
          <w:r>
            <w:rPr>
              <w:b/>
              <w:sz w:val="40"/>
            </w:rPr>
            <w:delText>”</w:delText>
          </w:r>
          <w:r>
            <w:rPr>
              <w:rFonts w:hint="eastAsia"/>
              <w:b/>
              <w:sz w:val="40"/>
            </w:rPr>
            <w:delText>你動滋動</w:delText>
          </w:r>
        </w:del>
      </w:ins>
      <w:del w:id="14" w:author="11046014_劉育彤" w:date="2024-03-25T14:43:00Z">
        <w:r w:rsidRPr="000976C3" w:rsidDel="00162E90">
          <w:rPr>
            <w:rFonts w:hint="eastAsia"/>
            <w:b/>
            <w:sz w:val="40"/>
          </w:rPr>
          <w:delText>ABC</w:delText>
        </w:r>
        <w:r w:rsidRPr="000976C3" w:rsidDel="00162E90">
          <w:rPr>
            <w:b/>
            <w:sz w:val="40"/>
          </w:rPr>
          <w:delText>DE</w:delText>
        </w:r>
        <w:r w:rsidRPr="000976C3" w:rsidDel="00162E90">
          <w:rPr>
            <w:rFonts w:hint="eastAsia"/>
            <w:b/>
            <w:sz w:val="40"/>
          </w:rPr>
          <w:delText>系統</w:delText>
        </w:r>
      </w:del>
    </w:p>
    <w:p w14:paraId="642AB96E" w14:textId="77777777" w:rsidR="001A58D1" w:rsidRPr="000976C3" w:rsidRDefault="001A58D1">
      <w:pPr>
        <w:kinsoku w:val="0"/>
        <w:overflowPunct w:val="0"/>
        <w:rPr>
          <w:b/>
          <w:sz w:val="40"/>
        </w:rPr>
        <w:pPrChange w:id="15" w:author="11046017_鄭兆媗" w:date="2024-03-25T20:17:00Z">
          <w:pPr>
            <w:snapToGrid w:val="0"/>
            <w:spacing w:line="360" w:lineRule="auto"/>
            <w:ind w:left="360"/>
          </w:pPr>
        </w:pPrChange>
      </w:pPr>
      <w:r w:rsidRPr="000976C3">
        <w:rPr>
          <w:rFonts w:hint="eastAsia"/>
          <w:b/>
          <w:sz w:val="40"/>
        </w:rPr>
        <w:t>指導老師：</w:t>
      </w:r>
      <w:ins w:id="16" w:author="11046014_劉育彤" w:date="2024-03-25T14:40:00Z">
        <w:r>
          <w:rPr>
            <w:rFonts w:hint="eastAsia"/>
            <w:b/>
            <w:sz w:val="40"/>
          </w:rPr>
          <w:t>蔡文</w:t>
        </w:r>
      </w:ins>
      <w:ins w:id="17" w:author="11046014_劉育彤" w:date="2024-03-25T14:41:00Z">
        <w:r>
          <w:rPr>
            <w:rFonts w:hint="eastAsia"/>
            <w:b/>
            <w:sz w:val="40"/>
          </w:rPr>
          <w:t>隆</w:t>
        </w:r>
      </w:ins>
      <w:ins w:id="18" w:author="11046017_鄭兆媗" w:date="2024-03-27T23:40:00Z">
        <w:r>
          <w:rPr>
            <w:rFonts w:hint="eastAsia"/>
            <w:b/>
            <w:sz w:val="40"/>
          </w:rPr>
          <w:t xml:space="preserve"> </w:t>
        </w:r>
      </w:ins>
      <w:del w:id="19" w:author="11046014_劉育彤" w:date="2024-03-25T14:40:00Z">
        <w:r w:rsidRPr="000976C3" w:rsidDel="00EE6F02">
          <w:rPr>
            <w:rFonts w:hint="eastAsia"/>
            <w:b/>
            <w:sz w:val="40"/>
          </w:rPr>
          <w:delText>張李林</w:delText>
        </w:r>
      </w:del>
      <w:del w:id="20" w:author="11046017_鄭兆媗" w:date="2024-03-27T23:38:00Z">
        <w:r w:rsidRPr="000976C3">
          <w:rPr>
            <w:rFonts w:hint="eastAsia"/>
            <w:b/>
            <w:sz w:val="40"/>
          </w:rPr>
          <w:delText>老師</w:delText>
        </w:r>
      </w:del>
      <w:ins w:id="21" w:author="11046017_鄭兆媗" w:date="2024-03-27T23:38:00Z">
        <w:r>
          <w:rPr>
            <w:rFonts w:hint="eastAsia"/>
            <w:b/>
            <w:sz w:val="40"/>
          </w:rPr>
          <w:t>副教授</w:t>
        </w:r>
      </w:ins>
    </w:p>
    <w:p w14:paraId="56189703" w14:textId="77777777" w:rsidR="001A58D1" w:rsidRPr="000976C3" w:rsidRDefault="001A58D1">
      <w:pPr>
        <w:kinsoku w:val="0"/>
        <w:overflowPunct w:val="0"/>
        <w:rPr>
          <w:b/>
          <w:sz w:val="40"/>
        </w:rPr>
        <w:pPrChange w:id="22"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3" w:author="11046014_劉育彤" w:date="2024-03-25T14:41:00Z">
        <w:r>
          <w:rPr>
            <w:rFonts w:hint="eastAsia"/>
            <w:b/>
            <w:sz w:val="40"/>
          </w:rPr>
          <w:t>11046017</w:t>
        </w:r>
      </w:ins>
      <w:del w:id="24" w:author="11046014_劉育彤" w:date="2024-03-25T14:41:00Z">
        <w:r w:rsidRPr="000976C3" w:rsidDel="00EE6F02">
          <w:rPr>
            <w:rFonts w:hint="eastAsia"/>
            <w:b/>
            <w:sz w:val="40"/>
          </w:rPr>
          <w:delText>9056001</w:delText>
        </w:r>
      </w:del>
      <w:r w:rsidRPr="000976C3">
        <w:rPr>
          <w:rFonts w:hint="eastAsia"/>
          <w:b/>
          <w:sz w:val="40"/>
        </w:rPr>
        <w:t xml:space="preserve"> </w:t>
      </w:r>
      <w:ins w:id="25" w:author="11046014_劉育彤" w:date="2024-03-25T14:41:00Z">
        <w:r>
          <w:rPr>
            <w:rFonts w:hint="eastAsia"/>
            <w:b/>
            <w:sz w:val="40"/>
          </w:rPr>
          <w:t>鄭兆</w:t>
        </w:r>
      </w:ins>
      <w:proofErr w:type="gramStart"/>
      <w:ins w:id="26" w:author="11046014_劉育彤" w:date="2024-03-25T14:42:00Z">
        <w:r>
          <w:rPr>
            <w:rFonts w:hint="eastAsia"/>
            <w:b/>
            <w:sz w:val="40"/>
          </w:rPr>
          <w:t>媗</w:t>
        </w:r>
      </w:ins>
      <w:proofErr w:type="gramEnd"/>
      <w:del w:id="27" w:author="11046014_劉育彤" w:date="2024-03-25T14:41:00Z">
        <w:r w:rsidRPr="000976C3" w:rsidDel="00EE6F02">
          <w:rPr>
            <w:rFonts w:hint="eastAsia"/>
            <w:b/>
            <w:sz w:val="40"/>
          </w:rPr>
          <w:delText>張三</w:delText>
        </w:r>
      </w:del>
    </w:p>
    <w:p w14:paraId="08663711" w14:textId="77777777" w:rsidR="001A58D1" w:rsidRPr="000976C3" w:rsidRDefault="001A58D1">
      <w:pPr>
        <w:kinsoku w:val="0"/>
        <w:overflowPunct w:val="0"/>
        <w:rPr>
          <w:b/>
          <w:sz w:val="40"/>
        </w:rPr>
        <w:pPrChange w:id="28"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 w:author="11046014_劉育彤" w:date="2024-03-25T14:42:00Z">
        <w:r>
          <w:rPr>
            <w:rFonts w:hint="eastAsia"/>
            <w:b/>
            <w:sz w:val="40"/>
          </w:rPr>
          <w:t>11046004</w:t>
        </w:r>
      </w:ins>
      <w:del w:id="30" w:author="11046014_劉育彤" w:date="2024-03-25T14:42:00Z">
        <w:r w:rsidRPr="000976C3" w:rsidDel="00162E90">
          <w:rPr>
            <w:rFonts w:hint="eastAsia"/>
            <w:b/>
            <w:sz w:val="40"/>
          </w:rPr>
          <w:delText>9056002</w:delText>
        </w:r>
      </w:del>
      <w:r w:rsidRPr="000976C3">
        <w:rPr>
          <w:rFonts w:hint="eastAsia"/>
          <w:b/>
          <w:sz w:val="40"/>
        </w:rPr>
        <w:t xml:space="preserve"> </w:t>
      </w:r>
      <w:ins w:id="31" w:author="11046014_劉育彤" w:date="2024-03-25T14:42:00Z">
        <w:r>
          <w:rPr>
            <w:rFonts w:hint="eastAsia"/>
            <w:b/>
            <w:sz w:val="40"/>
          </w:rPr>
          <w:t>陳冠廷</w:t>
        </w:r>
      </w:ins>
      <w:del w:id="32" w:author="11046014_劉育彤" w:date="2024-03-25T14:42:00Z">
        <w:r w:rsidRPr="000976C3" w:rsidDel="00162E90">
          <w:rPr>
            <w:rFonts w:hint="eastAsia"/>
            <w:b/>
            <w:sz w:val="40"/>
          </w:rPr>
          <w:delText>李四</w:delText>
        </w:r>
      </w:del>
      <w:r w:rsidRPr="000976C3">
        <w:rPr>
          <w:rFonts w:hint="eastAsia"/>
          <w:b/>
          <w:sz w:val="40"/>
        </w:rPr>
        <w:tab/>
      </w:r>
      <w:del w:id="33" w:author="11046014_劉育彤" w:date="2024-03-25T14:42:00Z">
        <w:r w:rsidRPr="000976C3" w:rsidDel="00162E90">
          <w:rPr>
            <w:rFonts w:hint="eastAsia"/>
            <w:b/>
            <w:sz w:val="40"/>
          </w:rPr>
          <w:tab/>
        </w:r>
      </w:del>
      <w:ins w:id="34" w:author="11046014_劉育彤" w:date="2024-03-25T14:42:00Z">
        <w:r>
          <w:rPr>
            <w:rFonts w:hint="eastAsia"/>
            <w:b/>
            <w:sz w:val="40"/>
          </w:rPr>
          <w:t>11046014</w:t>
        </w:r>
      </w:ins>
      <w:del w:id="35" w:author="11046014_劉育彤" w:date="2024-03-25T14:42:00Z">
        <w:r w:rsidRPr="000976C3" w:rsidDel="00162E90">
          <w:rPr>
            <w:rFonts w:hint="eastAsia"/>
            <w:b/>
            <w:sz w:val="40"/>
          </w:rPr>
          <w:delText>9056003</w:delText>
        </w:r>
      </w:del>
      <w:r w:rsidRPr="000976C3">
        <w:rPr>
          <w:rFonts w:hint="eastAsia"/>
          <w:b/>
          <w:sz w:val="40"/>
        </w:rPr>
        <w:t xml:space="preserve"> </w:t>
      </w:r>
      <w:ins w:id="36" w:author="11046014_劉育彤" w:date="2024-03-25T14:42:00Z">
        <w:r>
          <w:rPr>
            <w:rFonts w:hint="eastAsia"/>
            <w:b/>
            <w:sz w:val="40"/>
          </w:rPr>
          <w:t>劉育彤</w:t>
        </w:r>
      </w:ins>
      <w:del w:id="37" w:author="11046014_劉育彤" w:date="2024-03-25T14:42:00Z">
        <w:r w:rsidRPr="000976C3" w:rsidDel="00162E90">
          <w:rPr>
            <w:rFonts w:hint="eastAsia"/>
            <w:b/>
            <w:sz w:val="40"/>
          </w:rPr>
          <w:delText>王五</w:delText>
        </w:r>
      </w:del>
    </w:p>
    <w:p w14:paraId="545B4D02" w14:textId="77777777" w:rsidR="001A58D1" w:rsidRDefault="001A58D1" w:rsidP="00E43A36">
      <w:pPr>
        <w:kinsoku w:val="0"/>
        <w:overflowPunct w:val="0"/>
        <w:ind w:leftChars="708" w:left="1982"/>
        <w:rPr>
          <w:b/>
          <w:sz w:val="40"/>
        </w:rPr>
      </w:pPr>
      <w:ins w:id="38" w:author="11046014_劉育彤" w:date="2024-03-25T14:42:00Z">
        <w:r>
          <w:rPr>
            <w:rFonts w:hint="eastAsia"/>
            <w:b/>
            <w:sz w:val="40"/>
          </w:rPr>
          <w:t>11046021</w:t>
        </w:r>
      </w:ins>
      <w:del w:id="39" w:author="11046014_劉育彤" w:date="2024-03-25T14:42:00Z">
        <w:r w:rsidRPr="000976C3" w:rsidDel="00162E90">
          <w:rPr>
            <w:rFonts w:hint="eastAsia"/>
            <w:b/>
            <w:sz w:val="40"/>
          </w:rPr>
          <w:delText>9056004</w:delText>
        </w:r>
      </w:del>
      <w:r w:rsidRPr="000976C3">
        <w:rPr>
          <w:rFonts w:hint="eastAsia"/>
          <w:b/>
          <w:sz w:val="40"/>
        </w:rPr>
        <w:t xml:space="preserve"> </w:t>
      </w:r>
      <w:ins w:id="40" w:author="11046014_劉育彤" w:date="2024-03-25T14:43:00Z">
        <w:r>
          <w:rPr>
            <w:rFonts w:hint="eastAsia"/>
            <w:b/>
            <w:sz w:val="40"/>
          </w:rPr>
          <w:t>蔡元振</w:t>
        </w:r>
      </w:ins>
      <w:del w:id="41" w:author="11046014_劉育彤" w:date="2024-03-25T14:43:00Z">
        <w:r w:rsidRPr="000976C3" w:rsidDel="00162E90">
          <w:rPr>
            <w:rFonts w:hint="eastAsia"/>
            <w:b/>
            <w:sz w:val="40"/>
          </w:rPr>
          <w:delText>林六</w:delText>
        </w:r>
        <w:r w:rsidRPr="000976C3" w:rsidDel="00162E90">
          <w:rPr>
            <w:rFonts w:hint="eastAsia"/>
            <w:b/>
            <w:sz w:val="40"/>
          </w:rPr>
          <w:tab/>
        </w:r>
        <w:r w:rsidRPr="000976C3" w:rsidDel="00162E90">
          <w:rPr>
            <w:rFonts w:hint="eastAsia"/>
            <w:b/>
            <w:sz w:val="40"/>
          </w:rPr>
          <w:tab/>
          <w:delText xml:space="preserve">9056005 </w:delText>
        </w:r>
        <w:r w:rsidRPr="000976C3" w:rsidDel="00162E90">
          <w:rPr>
            <w:rFonts w:hint="eastAsia"/>
            <w:b/>
            <w:sz w:val="40"/>
          </w:rPr>
          <w:delText>李七</w:delText>
        </w:r>
      </w:del>
    </w:p>
    <w:p w14:paraId="7295CAF0" w14:textId="77777777" w:rsidR="00E96289" w:rsidRDefault="00E96289" w:rsidP="00E43A36">
      <w:pPr>
        <w:kinsoku w:val="0"/>
        <w:overflowPunct w:val="0"/>
        <w:ind w:leftChars="708" w:left="1982"/>
        <w:rPr>
          <w:b/>
          <w:sz w:val="40"/>
        </w:rPr>
      </w:pPr>
    </w:p>
    <w:p w14:paraId="4DA62AA8" w14:textId="3F62292A" w:rsidR="001A58D1" w:rsidRPr="000976C3" w:rsidRDefault="001A58D1">
      <w:pPr>
        <w:tabs>
          <w:tab w:val="left" w:pos="2520"/>
        </w:tabs>
        <w:kinsoku w:val="0"/>
        <w:overflowPunct w:val="0"/>
        <w:jc w:val="distribute"/>
        <w:rPr>
          <w:b/>
          <w:sz w:val="36"/>
          <w:szCs w:val="36"/>
        </w:rPr>
        <w:pPrChange w:id="42" w:author="11046017_鄭兆媗" w:date="2024-03-25T20:17:00Z">
          <w:pPr>
            <w:tabs>
              <w:tab w:val="left" w:pos="2520"/>
            </w:tabs>
            <w:snapToGrid w:val="0"/>
            <w:ind w:left="357"/>
            <w:jc w:val="distribute"/>
          </w:pPr>
        </w:pPrChange>
      </w:pPr>
      <w:r w:rsidRPr="000976C3">
        <w:rPr>
          <w:rFonts w:hint="eastAsia"/>
          <w:b/>
          <w:sz w:val="36"/>
          <w:szCs w:val="36"/>
        </w:rPr>
        <w:t>中華民國</w:t>
      </w:r>
      <w:r w:rsidRPr="000976C3">
        <w:rPr>
          <w:rFonts w:hint="eastAsia"/>
          <w:b/>
          <w:sz w:val="36"/>
          <w:szCs w:val="36"/>
        </w:rPr>
        <w:t>1</w:t>
      </w:r>
      <w:r>
        <w:rPr>
          <w:b/>
          <w:sz w:val="36"/>
          <w:szCs w:val="36"/>
        </w:rPr>
        <w:t>13</w:t>
      </w:r>
      <w:r w:rsidRPr="000976C3">
        <w:rPr>
          <w:rFonts w:hint="eastAsia"/>
          <w:b/>
          <w:sz w:val="36"/>
          <w:szCs w:val="36"/>
        </w:rPr>
        <w:t>年</w:t>
      </w:r>
      <w:r w:rsidR="00E96289">
        <w:rPr>
          <w:rFonts w:hint="eastAsia"/>
          <w:b/>
          <w:sz w:val="36"/>
          <w:szCs w:val="36"/>
        </w:rPr>
        <w:t>5</w:t>
      </w:r>
      <w:r w:rsidRPr="000976C3">
        <w:rPr>
          <w:rFonts w:hint="eastAsia"/>
          <w:b/>
          <w:sz w:val="36"/>
          <w:szCs w:val="36"/>
        </w:rPr>
        <w:t>月</w:t>
      </w:r>
      <w:r w:rsidR="00E96289">
        <w:rPr>
          <w:rFonts w:hint="eastAsia"/>
          <w:b/>
          <w:sz w:val="36"/>
          <w:szCs w:val="36"/>
        </w:rPr>
        <w:t>29</w:t>
      </w:r>
      <w:r w:rsidRPr="000976C3">
        <w:rPr>
          <w:rFonts w:hint="eastAsia"/>
          <w:b/>
          <w:sz w:val="36"/>
          <w:szCs w:val="36"/>
        </w:rPr>
        <w:t>日</w:t>
      </w:r>
    </w:p>
    <w:p w14:paraId="5B5CCCDC" w14:textId="77777777" w:rsidR="00E96289" w:rsidRDefault="00E96289" w:rsidP="00E43A36">
      <w:pPr>
        <w:kinsoku w:val="0"/>
        <w:overflowPunct w:val="0"/>
        <w:jc w:val="center"/>
        <w:rPr>
          <w:b/>
        </w:rPr>
        <w:sectPr w:rsidR="00E96289" w:rsidSect="00E96289">
          <w:footerReference w:type="default" r:id="rId9"/>
          <w:pgSz w:w="11906" w:h="16838" w:code="9"/>
          <w:pgMar w:top="851" w:right="851" w:bottom="851" w:left="851" w:header="567" w:footer="567" w:gutter="0"/>
          <w:cols w:space="425"/>
          <w:titlePg/>
          <w:docGrid w:type="lines" w:linePitch="381"/>
        </w:sectPr>
      </w:pPr>
    </w:p>
    <w:p w14:paraId="7ABF3C34" w14:textId="122BF5DB" w:rsidR="001A58D1" w:rsidRPr="001A58D1" w:rsidRDefault="001A58D1">
      <w:pPr>
        <w:kinsoku w:val="0"/>
        <w:overflowPunct w:val="0"/>
        <w:adjustRightInd w:val="0"/>
        <w:rPr>
          <w:del w:id="43" w:author="11046017_鄭兆媗" w:date="2024-03-25T16:39:00Z"/>
          <w:color w:val="FF0000"/>
          <w:sz w:val="32"/>
          <w:szCs w:val="28"/>
          <w:u w:val="single"/>
        </w:rPr>
        <w:pPrChange w:id="44" w:author="11046017_鄭兆媗" w:date="2024-03-25T20:17:00Z">
          <w:pPr>
            <w:numPr>
              <w:numId w:val="6"/>
            </w:numPr>
            <w:adjustRightInd w:val="0"/>
            <w:ind w:left="482" w:hanging="482"/>
          </w:pPr>
        </w:pPrChange>
      </w:pPr>
      <w:del w:id="45" w:author="11046017_鄭兆媗" w:date="2024-03-25T15:45:00Z">
        <w:r w:rsidRPr="001A58D1">
          <w:rPr>
            <w:rFonts w:hint="eastAsia"/>
            <w:sz w:val="32"/>
            <w:szCs w:val="28"/>
            <w:u w:val="single"/>
            <w:rPrChange w:id="46" w:author="11046017_鄭兆媗" w:date="2024-03-25T20:17:00Z">
              <w:rPr>
                <w:rFonts w:hint="eastAsia"/>
                <w:color w:val="FF0000"/>
                <w:sz w:val="36"/>
                <w:u w:val="single"/>
              </w:rPr>
            </w:rPrChange>
          </w:rPr>
          <w:lastRenderedPageBreak/>
          <w:delText>目錄範本</w:delText>
        </w:r>
      </w:del>
    </w:p>
    <w:p w14:paraId="15759A8B" w14:textId="77777777" w:rsidR="001A58D1" w:rsidRPr="001A58D1" w:rsidRDefault="001A58D1" w:rsidP="00E43A36">
      <w:pPr>
        <w:kinsoku w:val="0"/>
        <w:overflowPunct w:val="0"/>
        <w:jc w:val="center"/>
        <w:rPr>
          <w:b/>
          <w:sz w:val="32"/>
          <w:szCs w:val="40"/>
        </w:rPr>
      </w:pPr>
      <w:del w:id="47" w:author="11046017_鄭兆媗" w:date="2024-03-25T16:16:00Z">
        <w:r w:rsidRPr="001A58D1">
          <w:rPr>
            <w:rFonts w:hint="eastAsia"/>
            <w:b/>
            <w:sz w:val="32"/>
            <w:szCs w:val="40"/>
            <w:rPrChange w:id="48" w:author="11046017_鄭兆媗" w:date="2024-03-25T20:17:00Z">
              <w:rPr>
                <w:rFonts w:hint="eastAsia"/>
                <w:szCs w:val="22"/>
              </w:rPr>
            </w:rPrChange>
          </w:rPr>
          <w:delText>需有大綱</w:delText>
        </w:r>
        <w:r w:rsidRPr="001A58D1">
          <w:rPr>
            <w:rFonts w:hint="eastAsia"/>
            <w:b/>
            <w:sz w:val="32"/>
            <w:szCs w:val="40"/>
            <w:u w:val="single"/>
            <w:rPrChange w:id="49" w:author="11046017_鄭兆媗" w:date="2024-03-25T20:17:00Z">
              <w:rPr>
                <w:rFonts w:hint="eastAsia"/>
                <w:szCs w:val="22"/>
                <w:u w:val="single"/>
              </w:rPr>
            </w:rPrChange>
          </w:rPr>
          <w:delText>章節名稱</w:delText>
        </w:r>
        <w:r w:rsidRPr="001A58D1">
          <w:rPr>
            <w:rFonts w:hint="eastAsia"/>
            <w:b/>
            <w:sz w:val="32"/>
            <w:szCs w:val="40"/>
            <w:rPrChange w:id="50" w:author="11046017_鄭兆媗" w:date="2024-03-25T20:17:00Z">
              <w:rPr>
                <w:rFonts w:hint="eastAsia"/>
                <w:szCs w:val="22"/>
              </w:rPr>
            </w:rPrChange>
          </w:rPr>
          <w:delText>以及</w:delText>
        </w:r>
        <w:r w:rsidRPr="001A58D1">
          <w:rPr>
            <w:rFonts w:hint="eastAsia"/>
            <w:b/>
            <w:sz w:val="32"/>
            <w:szCs w:val="40"/>
            <w:u w:val="single"/>
            <w:rPrChange w:id="51" w:author="11046017_鄭兆媗" w:date="2024-03-25T20:17:00Z">
              <w:rPr>
                <w:rFonts w:hint="eastAsia"/>
                <w:szCs w:val="22"/>
                <w:u w:val="single"/>
              </w:rPr>
            </w:rPrChange>
          </w:rPr>
          <w:delText>頁碼</w:delText>
        </w:r>
        <w:r w:rsidRPr="001A58D1">
          <w:rPr>
            <w:rFonts w:hint="eastAsia"/>
            <w:b/>
            <w:sz w:val="32"/>
            <w:szCs w:val="40"/>
            <w:rPrChange w:id="52" w:author="11046017_鄭兆媗" w:date="2024-03-25T20:17:00Z">
              <w:rPr>
                <w:rFonts w:hint="eastAsia"/>
                <w:szCs w:val="22"/>
              </w:rPr>
            </w:rPrChange>
          </w:rPr>
          <w:delText>。</w:delText>
        </w:r>
        <w:r w:rsidRPr="001A58D1">
          <w:rPr>
            <w:rFonts w:hint="eastAsia"/>
            <w:b/>
            <w:sz w:val="32"/>
            <w:szCs w:val="40"/>
            <w:u w:val="single"/>
            <w:rPrChange w:id="53" w:author="11046017_鄭兆媗" w:date="2024-03-25T20:17:00Z">
              <w:rPr>
                <w:rFonts w:hint="eastAsia"/>
                <w:szCs w:val="22"/>
                <w:u w:val="single"/>
              </w:rPr>
            </w:rPrChange>
          </w:rPr>
          <w:delText>目錄頁（含圖表目錄）之字型大小一律</w:delText>
        </w:r>
        <w:r w:rsidRPr="001A58D1">
          <w:rPr>
            <w:b/>
            <w:sz w:val="32"/>
            <w:szCs w:val="40"/>
            <w:u w:val="single"/>
            <w:rPrChange w:id="54" w:author="11046017_鄭兆媗" w:date="2024-03-25T20:17:00Z">
              <w:rPr>
                <w:szCs w:val="22"/>
                <w:u w:val="single"/>
              </w:rPr>
            </w:rPrChange>
          </w:rPr>
          <w:delText>14</w:delText>
        </w:r>
        <w:r w:rsidRPr="001A58D1">
          <w:rPr>
            <w:rFonts w:hint="eastAsia"/>
            <w:b/>
            <w:sz w:val="32"/>
            <w:szCs w:val="40"/>
            <w:u w:val="single"/>
            <w:rPrChange w:id="55" w:author="11046017_鄭兆媗" w:date="2024-03-25T20:17:00Z">
              <w:rPr>
                <w:rFonts w:hint="eastAsia"/>
                <w:szCs w:val="22"/>
                <w:u w:val="single"/>
              </w:rPr>
            </w:rPrChange>
          </w:rPr>
          <w:delText>字</w:delText>
        </w:r>
      </w:del>
      <w:ins w:id="56" w:author="11046017_鄭兆媗" w:date="2024-03-25T16:17:00Z">
        <w:r w:rsidRPr="001A58D1">
          <w:rPr>
            <w:rFonts w:hint="eastAsia"/>
            <w:b/>
            <w:sz w:val="32"/>
            <w:szCs w:val="40"/>
            <w:rPrChange w:id="57" w:author="11046017_鄭兆媗" w:date="2024-03-25T16:23:00Z">
              <w:rPr>
                <w:rFonts w:hint="eastAsia"/>
                <w:szCs w:val="22"/>
              </w:rPr>
            </w:rPrChange>
          </w:rPr>
          <w:t>目錄</w:t>
        </w:r>
      </w:ins>
    </w:p>
    <w:p w14:paraId="10FD9822" w14:textId="73B0EE51" w:rsidR="001A58D1" w:rsidRPr="001A58D1" w:rsidRDefault="001A58D1" w:rsidP="00E43A36">
      <w:pPr>
        <w:pStyle w:val="10"/>
        <w:tabs>
          <w:tab w:val="left" w:pos="1440"/>
        </w:tabs>
        <w:kinsoku w:val="0"/>
        <w:overflowPunct w:val="0"/>
        <w:snapToGrid w:val="0"/>
        <w:spacing w:line="240" w:lineRule="auto"/>
        <w:rPr>
          <w:rFonts w:eastAsiaTheme="minorEastAsia" w:cstheme="minorBidi"/>
          <w:b w:val="0"/>
          <w:sz w:val="24"/>
          <w:szCs w:val="24"/>
          <w14:ligatures w14:val="standardContextual"/>
        </w:rPr>
      </w:pPr>
      <w:r w:rsidRPr="001A58D1">
        <w:rPr>
          <w:b w:val="0"/>
          <w:szCs w:val="36"/>
          <w:u w:val="single"/>
        </w:rPr>
        <w:fldChar w:fldCharType="begin"/>
      </w:r>
      <w:r w:rsidRPr="001A58D1">
        <w:rPr>
          <w:b w:val="0"/>
          <w:szCs w:val="36"/>
          <w:u w:val="single"/>
        </w:rPr>
        <w:instrText xml:space="preserve"> TOC \o "1-2" \h \z \u </w:instrText>
      </w:r>
      <w:r w:rsidRPr="001A58D1">
        <w:rPr>
          <w:b w:val="0"/>
          <w:szCs w:val="36"/>
          <w:u w:val="single"/>
        </w:rPr>
        <w:fldChar w:fldCharType="separate"/>
      </w:r>
      <w:hyperlink w:anchor="_Toc167669330" w:history="1">
        <w:r w:rsidRPr="001A58D1">
          <w:rPr>
            <w:rStyle w:val="af2"/>
            <w:rFonts w:hint="eastAsia"/>
          </w:rPr>
          <w:t>第一章</w:t>
        </w:r>
        <w:r w:rsidRPr="001A58D1">
          <w:rPr>
            <w:rFonts w:eastAsiaTheme="minorEastAsia" w:cstheme="minorBidi"/>
            <w:b w:val="0"/>
            <w:sz w:val="24"/>
            <w:szCs w:val="24"/>
            <w14:ligatures w14:val="standardContextual"/>
          </w:rPr>
          <w:tab/>
        </w:r>
        <w:r w:rsidRPr="001A58D1">
          <w:rPr>
            <w:rStyle w:val="af2"/>
            <w:rFonts w:hint="eastAsia"/>
          </w:rPr>
          <w:t>前言</w:t>
        </w:r>
        <w:r w:rsidRPr="001A58D1">
          <w:rPr>
            <w:webHidden/>
          </w:rPr>
          <w:tab/>
        </w:r>
        <w:r w:rsidRPr="001A58D1">
          <w:rPr>
            <w:webHidden/>
          </w:rPr>
          <w:fldChar w:fldCharType="begin"/>
        </w:r>
        <w:r w:rsidRPr="001A58D1">
          <w:rPr>
            <w:webHidden/>
          </w:rPr>
          <w:instrText xml:space="preserve"> PAGEREF _Toc167669330 \h </w:instrText>
        </w:r>
        <w:r w:rsidRPr="001A58D1">
          <w:rPr>
            <w:webHidden/>
          </w:rPr>
        </w:r>
        <w:r w:rsidRPr="001A58D1">
          <w:rPr>
            <w:webHidden/>
          </w:rPr>
          <w:fldChar w:fldCharType="separate"/>
        </w:r>
        <w:r w:rsidR="00A1413B">
          <w:rPr>
            <w:webHidden/>
          </w:rPr>
          <w:t>1</w:t>
        </w:r>
        <w:r w:rsidRPr="001A58D1">
          <w:rPr>
            <w:webHidden/>
          </w:rPr>
          <w:fldChar w:fldCharType="end"/>
        </w:r>
      </w:hyperlink>
    </w:p>
    <w:p w14:paraId="6BC20FAA" w14:textId="44B2B685"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28"/>
          <w:szCs w:val="28"/>
          <w14:ligatures w14:val="standardContextual"/>
        </w:rPr>
      </w:pPr>
      <w:hyperlink w:anchor="_Toc167669335" w:history="1">
        <w:r w:rsidR="001A58D1" w:rsidRPr="001A58D1">
          <w:rPr>
            <w:rStyle w:val="af2"/>
            <w:rFonts w:ascii="Times New Roman" w:hAnsi="Times New Roman"/>
            <w:noProof/>
            <w:sz w:val="28"/>
            <w:szCs w:val="28"/>
          </w:rPr>
          <w:t>1-1</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背景</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_Toc167669335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w:t>
        </w:r>
        <w:r w:rsidR="001A58D1" w:rsidRPr="001A58D1">
          <w:rPr>
            <w:rFonts w:ascii="Times New Roman" w:hAnsi="Times New Roman"/>
            <w:noProof/>
            <w:webHidden/>
            <w:sz w:val="28"/>
            <w:szCs w:val="28"/>
          </w:rPr>
          <w:fldChar w:fldCharType="end"/>
        </w:r>
      </w:hyperlink>
    </w:p>
    <w:p w14:paraId="0EDFD942" w14:textId="48FA85D0"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28"/>
          <w:szCs w:val="28"/>
          <w14:ligatures w14:val="standardContextual"/>
        </w:rPr>
      </w:pPr>
      <w:hyperlink w:anchor="_Toc167669338" w:history="1">
        <w:r w:rsidR="001A58D1" w:rsidRPr="001A58D1">
          <w:rPr>
            <w:rStyle w:val="af2"/>
            <w:rFonts w:ascii="Times New Roman" w:hAnsi="Times New Roman"/>
            <w:noProof/>
            <w:sz w:val="28"/>
            <w:szCs w:val="28"/>
          </w:rPr>
          <w:t>1-2</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動機</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_Toc167669338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w:t>
        </w:r>
        <w:r w:rsidR="001A58D1" w:rsidRPr="001A58D1">
          <w:rPr>
            <w:rFonts w:ascii="Times New Roman" w:hAnsi="Times New Roman"/>
            <w:noProof/>
            <w:webHidden/>
            <w:sz w:val="28"/>
            <w:szCs w:val="28"/>
          </w:rPr>
          <w:fldChar w:fldCharType="end"/>
        </w:r>
      </w:hyperlink>
    </w:p>
    <w:p w14:paraId="3C9E6D0D" w14:textId="636811E6"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28"/>
          <w:szCs w:val="28"/>
          <w14:ligatures w14:val="standardContextual"/>
        </w:rPr>
      </w:pPr>
      <w:hyperlink w:anchor="_Toc167669339" w:history="1">
        <w:r w:rsidR="001A58D1" w:rsidRPr="001A58D1">
          <w:rPr>
            <w:rStyle w:val="af2"/>
            <w:rFonts w:ascii="Times New Roman" w:hAnsi="Times New Roman"/>
            <w:noProof/>
            <w:sz w:val="28"/>
            <w:szCs w:val="28"/>
          </w:rPr>
          <w:t>1-3</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系統目的與目標</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_Toc167669339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w:t>
        </w:r>
        <w:r w:rsidR="001A58D1" w:rsidRPr="001A58D1">
          <w:rPr>
            <w:rFonts w:ascii="Times New Roman" w:hAnsi="Times New Roman"/>
            <w:noProof/>
            <w:webHidden/>
            <w:sz w:val="28"/>
            <w:szCs w:val="28"/>
          </w:rPr>
          <w:fldChar w:fldCharType="end"/>
        </w:r>
      </w:hyperlink>
    </w:p>
    <w:p w14:paraId="24CA6EC8" w14:textId="7584ED6F"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28"/>
          <w:szCs w:val="28"/>
          <w14:ligatures w14:val="standardContextual"/>
        </w:rPr>
      </w:pPr>
      <w:hyperlink w:anchor="_Toc167669340" w:history="1">
        <w:r w:rsidR="001A58D1" w:rsidRPr="001A58D1">
          <w:rPr>
            <w:rStyle w:val="af2"/>
            <w:rFonts w:ascii="Times New Roman" w:hAnsi="Times New Roman"/>
            <w:noProof/>
            <w:sz w:val="28"/>
            <w:szCs w:val="28"/>
          </w:rPr>
          <w:t>1-4</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預期成果</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_Toc167669340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w:t>
        </w:r>
        <w:r w:rsidR="001A58D1" w:rsidRPr="001A58D1">
          <w:rPr>
            <w:rFonts w:ascii="Times New Roman" w:hAnsi="Times New Roman"/>
            <w:noProof/>
            <w:webHidden/>
            <w:sz w:val="28"/>
            <w:szCs w:val="28"/>
          </w:rPr>
          <w:fldChar w:fldCharType="end"/>
        </w:r>
      </w:hyperlink>
    </w:p>
    <w:p w14:paraId="0508A715" w14:textId="6E2BEB2C" w:rsidR="001A58D1" w:rsidRPr="001A58D1" w:rsidRDefault="00000000" w:rsidP="00E43A36">
      <w:pPr>
        <w:pStyle w:val="10"/>
        <w:tabs>
          <w:tab w:val="left" w:pos="1440"/>
        </w:tabs>
        <w:kinsoku w:val="0"/>
        <w:overflowPunct w:val="0"/>
        <w:snapToGrid w:val="0"/>
        <w:spacing w:line="240" w:lineRule="auto"/>
        <w:rPr>
          <w:rFonts w:eastAsiaTheme="minorEastAsia" w:cstheme="minorBidi"/>
          <w:b w:val="0"/>
          <w:sz w:val="24"/>
          <w:szCs w:val="24"/>
          <w14:ligatures w14:val="standardContextual"/>
        </w:rPr>
      </w:pPr>
      <w:hyperlink w:anchor="_Toc167669342" w:history="1">
        <w:r w:rsidR="001A58D1" w:rsidRPr="001A58D1">
          <w:rPr>
            <w:rStyle w:val="af2"/>
            <w:rFonts w:hint="eastAsia"/>
          </w:rPr>
          <w:t>第二章</w:t>
        </w:r>
        <w:r w:rsidR="001A58D1" w:rsidRPr="001A58D1">
          <w:rPr>
            <w:rFonts w:eastAsiaTheme="minorEastAsia" w:cstheme="minorBidi"/>
            <w:b w:val="0"/>
            <w:sz w:val="24"/>
            <w:szCs w:val="24"/>
            <w14:ligatures w14:val="standardContextual"/>
          </w:rPr>
          <w:tab/>
        </w:r>
        <w:r w:rsidR="001A58D1" w:rsidRPr="001A58D1">
          <w:rPr>
            <w:rStyle w:val="af2"/>
            <w:rFonts w:hint="eastAsia"/>
          </w:rPr>
          <w:t>營運計畫</w:t>
        </w:r>
        <w:r w:rsidR="001A58D1" w:rsidRPr="001A58D1">
          <w:rPr>
            <w:webHidden/>
          </w:rPr>
          <w:tab/>
        </w:r>
        <w:r w:rsidR="001A58D1" w:rsidRPr="001A58D1">
          <w:rPr>
            <w:webHidden/>
          </w:rPr>
          <w:fldChar w:fldCharType="begin"/>
        </w:r>
        <w:r w:rsidR="001A58D1" w:rsidRPr="001A58D1">
          <w:rPr>
            <w:webHidden/>
          </w:rPr>
          <w:instrText xml:space="preserve"> PAGEREF _Toc167669342 \h </w:instrText>
        </w:r>
        <w:r w:rsidR="001A58D1" w:rsidRPr="001A58D1">
          <w:rPr>
            <w:webHidden/>
          </w:rPr>
        </w:r>
        <w:r w:rsidR="001A58D1" w:rsidRPr="001A58D1">
          <w:rPr>
            <w:webHidden/>
          </w:rPr>
          <w:fldChar w:fldCharType="separate"/>
        </w:r>
        <w:r w:rsidR="00A1413B">
          <w:rPr>
            <w:webHidden/>
          </w:rPr>
          <w:t>3</w:t>
        </w:r>
        <w:r w:rsidR="001A58D1" w:rsidRPr="001A58D1">
          <w:rPr>
            <w:webHidden/>
          </w:rPr>
          <w:fldChar w:fldCharType="end"/>
        </w:r>
      </w:hyperlink>
    </w:p>
    <w:p w14:paraId="37FE7B7D" w14:textId="553F1649"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46" w:history="1">
        <w:r w:rsidR="001A58D1" w:rsidRPr="001A58D1">
          <w:rPr>
            <w:rStyle w:val="af2"/>
            <w:rFonts w:ascii="Times New Roman" w:hAnsi="Times New Roman"/>
            <w:noProof/>
            <w:sz w:val="28"/>
            <w:szCs w:val="28"/>
          </w:rPr>
          <w:t>2-1</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可行性分析</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_Toc167669346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3</w:t>
        </w:r>
        <w:r w:rsidR="001A58D1" w:rsidRPr="001A58D1">
          <w:rPr>
            <w:rFonts w:ascii="Times New Roman" w:hAnsi="Times New Roman"/>
            <w:noProof/>
            <w:webHidden/>
            <w:sz w:val="28"/>
            <w:szCs w:val="28"/>
          </w:rPr>
          <w:fldChar w:fldCharType="end"/>
        </w:r>
      </w:hyperlink>
    </w:p>
    <w:p w14:paraId="38D4405B" w14:textId="262752AC"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47" w:history="1">
        <w:r w:rsidR="001A58D1" w:rsidRPr="001A58D1">
          <w:rPr>
            <w:rStyle w:val="af2"/>
            <w:rFonts w:ascii="Times New Roman" w:hAnsi="Times New Roman"/>
            <w:noProof/>
            <w:sz w:val="28"/>
            <w:szCs w:val="28"/>
          </w:rPr>
          <w:t>2-2</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商業模式</w:t>
        </w:r>
        <w:r w:rsidR="001A58D1" w:rsidRPr="001A58D1">
          <w:rPr>
            <w:rStyle w:val="af2"/>
            <w:rFonts w:ascii="Times New Roman" w:hAnsi="Times New Roman"/>
            <w:noProof/>
            <w:sz w:val="28"/>
            <w:szCs w:val="28"/>
          </w:rPr>
          <w:t>(</w:t>
        </w:r>
        <w:r w:rsidR="001A58D1" w:rsidRPr="001A58D1">
          <w:rPr>
            <w:rStyle w:val="af2"/>
            <w:rFonts w:ascii="Times New Roman" w:hAnsi="Times New Roman" w:hint="eastAsia"/>
            <w:noProof/>
            <w:sz w:val="28"/>
            <w:szCs w:val="28"/>
          </w:rPr>
          <w:t>九宮格</w:t>
        </w:r>
        <w:r w:rsidR="001A58D1" w:rsidRPr="001A58D1">
          <w:rPr>
            <w:rStyle w:val="af2"/>
            <w:rFonts w:ascii="Times New Roman" w:hAnsi="Times New Roman"/>
            <w:noProof/>
            <w:sz w:val="28"/>
            <w:szCs w:val="28"/>
          </w:rPr>
          <w:t>)</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_Toc167669347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6</w:t>
        </w:r>
        <w:r w:rsidR="001A58D1" w:rsidRPr="001A58D1">
          <w:rPr>
            <w:rFonts w:ascii="Times New Roman" w:hAnsi="Times New Roman"/>
            <w:noProof/>
            <w:webHidden/>
            <w:sz w:val="28"/>
            <w:szCs w:val="28"/>
          </w:rPr>
          <w:fldChar w:fldCharType="end"/>
        </w:r>
      </w:hyperlink>
    </w:p>
    <w:p w14:paraId="41B5A3A6" w14:textId="2472D61E"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49" w:history="1">
        <w:r w:rsidR="001A58D1" w:rsidRPr="001A58D1">
          <w:rPr>
            <w:rStyle w:val="af2"/>
            <w:rFonts w:ascii="Times New Roman" w:hAnsi="Times New Roman"/>
            <w:noProof/>
            <w:sz w:val="28"/>
            <w:szCs w:val="28"/>
          </w:rPr>
          <w:t>2-3</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市場分析</w:t>
        </w:r>
        <w:r w:rsidR="001A58D1" w:rsidRPr="001A58D1">
          <w:rPr>
            <w:rStyle w:val="af2"/>
            <w:rFonts w:ascii="Times New Roman" w:hAnsi="Times New Roman"/>
            <w:noProof/>
            <w:sz w:val="28"/>
            <w:szCs w:val="28"/>
          </w:rPr>
          <w:t>STP</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_Toc167669349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7</w:t>
        </w:r>
        <w:r w:rsidR="001A58D1" w:rsidRPr="001A58D1">
          <w:rPr>
            <w:rFonts w:ascii="Times New Roman" w:hAnsi="Times New Roman"/>
            <w:noProof/>
            <w:webHidden/>
            <w:sz w:val="28"/>
            <w:szCs w:val="28"/>
          </w:rPr>
          <w:fldChar w:fldCharType="end"/>
        </w:r>
      </w:hyperlink>
    </w:p>
    <w:p w14:paraId="7053E0CF" w14:textId="598151F9"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53" w:history="1">
        <w:r w:rsidR="001A58D1" w:rsidRPr="001A58D1">
          <w:rPr>
            <w:rStyle w:val="af2"/>
            <w:rFonts w:ascii="Times New Roman" w:hAnsi="Times New Roman"/>
            <w:noProof/>
            <w:sz w:val="28"/>
            <w:szCs w:val="28"/>
          </w:rPr>
          <w:t>2-4</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競爭力分析</w:t>
        </w:r>
        <w:r w:rsidR="001A58D1" w:rsidRPr="001A58D1">
          <w:rPr>
            <w:rStyle w:val="af2"/>
            <w:rFonts w:ascii="Times New Roman" w:hAnsi="Times New Roman"/>
            <w:noProof/>
            <w:sz w:val="28"/>
            <w:szCs w:val="28"/>
          </w:rPr>
          <w:t xml:space="preserve"> SWOT-TOWS</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_Toc167669353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8</w:t>
        </w:r>
        <w:r w:rsidR="001A58D1" w:rsidRPr="001A58D1">
          <w:rPr>
            <w:rFonts w:ascii="Times New Roman" w:hAnsi="Times New Roman"/>
            <w:noProof/>
            <w:webHidden/>
            <w:sz w:val="28"/>
            <w:szCs w:val="28"/>
          </w:rPr>
          <w:fldChar w:fldCharType="end"/>
        </w:r>
      </w:hyperlink>
    </w:p>
    <w:p w14:paraId="5CE4464E" w14:textId="6EB31B70" w:rsidR="001A58D1" w:rsidRPr="001A58D1" w:rsidRDefault="00000000" w:rsidP="00E43A36">
      <w:pPr>
        <w:pStyle w:val="10"/>
        <w:tabs>
          <w:tab w:val="left" w:pos="1440"/>
        </w:tabs>
        <w:kinsoku w:val="0"/>
        <w:overflowPunct w:val="0"/>
        <w:snapToGrid w:val="0"/>
        <w:spacing w:line="240" w:lineRule="auto"/>
        <w:rPr>
          <w:rFonts w:eastAsiaTheme="minorEastAsia" w:cstheme="minorBidi"/>
          <w:b w:val="0"/>
          <w:sz w:val="24"/>
          <w:szCs w:val="24"/>
          <w14:ligatures w14:val="standardContextual"/>
        </w:rPr>
      </w:pPr>
      <w:hyperlink w:anchor="_Toc167669354" w:history="1">
        <w:r w:rsidR="001A58D1" w:rsidRPr="001A58D1">
          <w:rPr>
            <w:rStyle w:val="af2"/>
            <w:rFonts w:hint="eastAsia"/>
          </w:rPr>
          <w:t>第三章</w:t>
        </w:r>
        <w:r w:rsidR="001A58D1" w:rsidRPr="001A58D1">
          <w:rPr>
            <w:rFonts w:eastAsiaTheme="minorEastAsia" w:cstheme="minorBidi"/>
            <w:b w:val="0"/>
            <w:sz w:val="24"/>
            <w:szCs w:val="24"/>
            <w14:ligatures w14:val="standardContextual"/>
          </w:rPr>
          <w:tab/>
        </w:r>
        <w:r w:rsidR="001A58D1" w:rsidRPr="001A58D1">
          <w:rPr>
            <w:rStyle w:val="af2"/>
            <w:rFonts w:hint="eastAsia"/>
          </w:rPr>
          <w:t>系統規格</w:t>
        </w:r>
        <w:r w:rsidR="001A58D1" w:rsidRPr="001A58D1">
          <w:rPr>
            <w:webHidden/>
          </w:rPr>
          <w:tab/>
        </w:r>
        <w:r w:rsidR="001A58D1" w:rsidRPr="001A58D1">
          <w:rPr>
            <w:webHidden/>
          </w:rPr>
          <w:fldChar w:fldCharType="begin"/>
        </w:r>
        <w:r w:rsidR="001A58D1" w:rsidRPr="001A58D1">
          <w:rPr>
            <w:webHidden/>
          </w:rPr>
          <w:instrText xml:space="preserve"> PAGEREF _Toc167669354 \h </w:instrText>
        </w:r>
        <w:r w:rsidR="001A58D1" w:rsidRPr="001A58D1">
          <w:rPr>
            <w:webHidden/>
          </w:rPr>
        </w:r>
        <w:r w:rsidR="001A58D1" w:rsidRPr="001A58D1">
          <w:rPr>
            <w:webHidden/>
          </w:rPr>
          <w:fldChar w:fldCharType="separate"/>
        </w:r>
        <w:r w:rsidR="00A1413B">
          <w:rPr>
            <w:webHidden/>
          </w:rPr>
          <w:t>10</w:t>
        </w:r>
        <w:r w:rsidR="001A58D1" w:rsidRPr="001A58D1">
          <w:rPr>
            <w:webHidden/>
          </w:rPr>
          <w:fldChar w:fldCharType="end"/>
        </w:r>
      </w:hyperlink>
    </w:p>
    <w:p w14:paraId="3C6A07C3" w14:textId="4B7B4839"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55" w:history="1">
        <w:r w:rsidR="001A58D1" w:rsidRPr="001A58D1">
          <w:rPr>
            <w:rStyle w:val="af2"/>
            <w:rFonts w:ascii="Times New Roman" w:hAnsi="Times New Roman"/>
            <w:noProof/>
            <w:sz w:val="28"/>
            <w:szCs w:val="28"/>
          </w:rPr>
          <w:t>3-1</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系統架構</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_Toc167669355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10</w:t>
        </w:r>
        <w:r w:rsidR="001A58D1" w:rsidRPr="001A58D1">
          <w:rPr>
            <w:rFonts w:ascii="Times New Roman" w:hAnsi="Times New Roman"/>
            <w:noProof/>
            <w:webHidden/>
            <w:sz w:val="28"/>
            <w:szCs w:val="28"/>
          </w:rPr>
          <w:fldChar w:fldCharType="end"/>
        </w:r>
      </w:hyperlink>
    </w:p>
    <w:p w14:paraId="4AB88D1F" w14:textId="19F51F42"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57" w:history="1">
        <w:r w:rsidR="001A58D1" w:rsidRPr="001A58D1">
          <w:rPr>
            <w:rStyle w:val="af2"/>
            <w:rFonts w:ascii="Times New Roman" w:hAnsi="Times New Roman"/>
            <w:noProof/>
            <w:sz w:val="28"/>
            <w:szCs w:val="28"/>
          </w:rPr>
          <w:t>3-2</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系統軟、硬體需求與技術平台</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_Toc167669357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12</w:t>
        </w:r>
        <w:r w:rsidR="001A58D1" w:rsidRPr="001A58D1">
          <w:rPr>
            <w:rFonts w:ascii="Times New Roman" w:hAnsi="Times New Roman"/>
            <w:noProof/>
            <w:webHidden/>
            <w:sz w:val="28"/>
            <w:szCs w:val="28"/>
          </w:rPr>
          <w:fldChar w:fldCharType="end"/>
        </w:r>
      </w:hyperlink>
    </w:p>
    <w:p w14:paraId="250AAA77" w14:textId="6AFF15B0"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59" w:history="1">
        <w:r w:rsidR="001A58D1" w:rsidRPr="001A58D1">
          <w:rPr>
            <w:rStyle w:val="af2"/>
            <w:rFonts w:ascii="Times New Roman" w:hAnsi="Times New Roman"/>
            <w:noProof/>
            <w:sz w:val="28"/>
            <w:szCs w:val="28"/>
          </w:rPr>
          <w:t>3-3</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使用標準與工具</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_Toc167669359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12</w:t>
        </w:r>
        <w:r w:rsidR="001A58D1" w:rsidRPr="001A58D1">
          <w:rPr>
            <w:rFonts w:ascii="Times New Roman" w:hAnsi="Times New Roman"/>
            <w:noProof/>
            <w:webHidden/>
            <w:sz w:val="28"/>
            <w:szCs w:val="28"/>
          </w:rPr>
          <w:fldChar w:fldCharType="end"/>
        </w:r>
      </w:hyperlink>
    </w:p>
    <w:p w14:paraId="253A66A8" w14:textId="24A49C31" w:rsidR="001A58D1" w:rsidRPr="001A58D1" w:rsidRDefault="00000000" w:rsidP="00E43A36">
      <w:pPr>
        <w:pStyle w:val="10"/>
        <w:tabs>
          <w:tab w:val="left" w:pos="1440"/>
        </w:tabs>
        <w:kinsoku w:val="0"/>
        <w:overflowPunct w:val="0"/>
        <w:snapToGrid w:val="0"/>
        <w:spacing w:line="240" w:lineRule="auto"/>
        <w:rPr>
          <w:rFonts w:eastAsiaTheme="minorEastAsia" w:cstheme="minorBidi"/>
          <w:b w:val="0"/>
          <w:sz w:val="24"/>
          <w:szCs w:val="24"/>
          <w14:ligatures w14:val="standardContextual"/>
        </w:rPr>
      </w:pPr>
      <w:hyperlink w:anchor="_Toc167669360" w:history="1">
        <w:r w:rsidR="001A58D1" w:rsidRPr="001A58D1">
          <w:rPr>
            <w:rStyle w:val="af2"/>
            <w:rFonts w:hint="eastAsia"/>
          </w:rPr>
          <w:t>第四章</w:t>
        </w:r>
        <w:r w:rsidR="001A58D1" w:rsidRPr="001A58D1">
          <w:rPr>
            <w:rFonts w:eastAsiaTheme="minorEastAsia" w:cstheme="minorBidi"/>
            <w:b w:val="0"/>
            <w:sz w:val="24"/>
            <w:szCs w:val="24"/>
            <w14:ligatures w14:val="standardContextual"/>
          </w:rPr>
          <w:tab/>
        </w:r>
        <w:r w:rsidR="001A58D1" w:rsidRPr="001A58D1">
          <w:rPr>
            <w:rStyle w:val="af2"/>
            <w:rFonts w:hint="eastAsia"/>
          </w:rPr>
          <w:t>專案時程與組織分工</w:t>
        </w:r>
        <w:r w:rsidR="001A58D1" w:rsidRPr="001A58D1">
          <w:rPr>
            <w:webHidden/>
          </w:rPr>
          <w:tab/>
        </w:r>
        <w:r w:rsidR="001A58D1" w:rsidRPr="001A58D1">
          <w:rPr>
            <w:webHidden/>
          </w:rPr>
          <w:fldChar w:fldCharType="begin"/>
        </w:r>
        <w:r w:rsidR="001A58D1" w:rsidRPr="001A58D1">
          <w:rPr>
            <w:webHidden/>
          </w:rPr>
          <w:instrText xml:space="preserve"> PAGEREF _Toc167669360 \h </w:instrText>
        </w:r>
        <w:r w:rsidR="001A58D1" w:rsidRPr="001A58D1">
          <w:rPr>
            <w:webHidden/>
          </w:rPr>
        </w:r>
        <w:r w:rsidR="001A58D1" w:rsidRPr="001A58D1">
          <w:rPr>
            <w:webHidden/>
          </w:rPr>
          <w:fldChar w:fldCharType="separate"/>
        </w:r>
        <w:r w:rsidR="00A1413B">
          <w:rPr>
            <w:webHidden/>
          </w:rPr>
          <w:t>13</w:t>
        </w:r>
        <w:r w:rsidR="001A58D1" w:rsidRPr="001A58D1">
          <w:rPr>
            <w:webHidden/>
          </w:rPr>
          <w:fldChar w:fldCharType="end"/>
        </w:r>
      </w:hyperlink>
    </w:p>
    <w:p w14:paraId="4C810330" w14:textId="2DD37568"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61" w:history="1">
        <w:r w:rsidR="001A58D1" w:rsidRPr="001A58D1">
          <w:rPr>
            <w:rStyle w:val="af2"/>
            <w:rFonts w:ascii="Times New Roman" w:hAnsi="Times New Roman"/>
            <w:noProof/>
            <w:sz w:val="28"/>
            <w:szCs w:val="28"/>
          </w:rPr>
          <w:t>4-1</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專案時程</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_Toc167669361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13</w:t>
        </w:r>
        <w:r w:rsidR="001A58D1" w:rsidRPr="001A58D1">
          <w:rPr>
            <w:rFonts w:ascii="Times New Roman" w:hAnsi="Times New Roman"/>
            <w:noProof/>
            <w:webHidden/>
            <w:sz w:val="28"/>
            <w:szCs w:val="28"/>
          </w:rPr>
          <w:fldChar w:fldCharType="end"/>
        </w:r>
      </w:hyperlink>
    </w:p>
    <w:p w14:paraId="0C641F35" w14:textId="1D6D6E02"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69" w:history="1">
        <w:r w:rsidR="001A58D1" w:rsidRPr="001A58D1">
          <w:rPr>
            <w:rStyle w:val="af2"/>
            <w:rFonts w:ascii="Times New Roman" w:hAnsi="Times New Roman"/>
            <w:noProof/>
            <w:sz w:val="28"/>
            <w:szCs w:val="28"/>
          </w:rPr>
          <w:t>4-2</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專案組織與分工</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_Toc167669369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14</w:t>
        </w:r>
        <w:r w:rsidR="001A58D1" w:rsidRPr="001A58D1">
          <w:rPr>
            <w:rFonts w:ascii="Times New Roman" w:hAnsi="Times New Roman"/>
            <w:noProof/>
            <w:webHidden/>
            <w:sz w:val="28"/>
            <w:szCs w:val="28"/>
          </w:rPr>
          <w:fldChar w:fldCharType="end"/>
        </w:r>
      </w:hyperlink>
    </w:p>
    <w:p w14:paraId="780DF4C4" w14:textId="18204CAF"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24"/>
          <w:szCs w:val="24"/>
          <w14:ligatures w14:val="standardContextual"/>
        </w:rPr>
      </w:pPr>
      <w:hyperlink w:anchor="_Toc167669370" w:history="1">
        <w:r w:rsidR="001A58D1" w:rsidRPr="001A58D1">
          <w:rPr>
            <w:rStyle w:val="af2"/>
            <w:rFonts w:ascii="Times New Roman" w:hAnsi="Times New Roman"/>
            <w:noProof/>
            <w:sz w:val="28"/>
            <w:szCs w:val="28"/>
          </w:rPr>
          <w:t>4-3</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專題成果工作內容與貢獻度表</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_Toc167669370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15</w:t>
        </w:r>
        <w:r w:rsidR="001A58D1" w:rsidRPr="001A58D1">
          <w:rPr>
            <w:rFonts w:ascii="Times New Roman" w:hAnsi="Times New Roman"/>
            <w:noProof/>
            <w:webHidden/>
            <w:sz w:val="28"/>
            <w:szCs w:val="28"/>
          </w:rPr>
          <w:fldChar w:fldCharType="end"/>
        </w:r>
      </w:hyperlink>
    </w:p>
    <w:p w14:paraId="4A73EC1A" w14:textId="59FCE6C0" w:rsidR="001A58D1" w:rsidRPr="001A58D1" w:rsidRDefault="00000000" w:rsidP="00E43A36">
      <w:pPr>
        <w:pStyle w:val="10"/>
        <w:tabs>
          <w:tab w:val="left" w:pos="1440"/>
        </w:tabs>
        <w:kinsoku w:val="0"/>
        <w:overflowPunct w:val="0"/>
        <w:snapToGrid w:val="0"/>
        <w:spacing w:line="240" w:lineRule="auto"/>
        <w:rPr>
          <w:rFonts w:eastAsiaTheme="minorEastAsia" w:cstheme="minorBidi"/>
          <w:b w:val="0"/>
          <w:sz w:val="24"/>
          <w:szCs w:val="24"/>
          <w14:ligatures w14:val="standardContextual"/>
        </w:rPr>
      </w:pPr>
      <w:hyperlink w:anchor="_Toc167669371" w:history="1">
        <w:r w:rsidR="001A58D1" w:rsidRPr="001A58D1">
          <w:rPr>
            <w:rStyle w:val="af2"/>
            <w:rFonts w:hint="eastAsia"/>
          </w:rPr>
          <w:t>第五章</w:t>
        </w:r>
        <w:r w:rsidR="001A58D1" w:rsidRPr="001A58D1">
          <w:rPr>
            <w:rFonts w:eastAsiaTheme="minorEastAsia" w:cstheme="minorBidi"/>
            <w:b w:val="0"/>
            <w:sz w:val="24"/>
            <w:szCs w:val="24"/>
            <w14:ligatures w14:val="standardContextual"/>
          </w:rPr>
          <w:tab/>
        </w:r>
        <w:r w:rsidR="001A58D1" w:rsidRPr="001A58D1">
          <w:rPr>
            <w:rStyle w:val="af2"/>
            <w:rFonts w:hint="eastAsia"/>
          </w:rPr>
          <w:t>需求模型</w:t>
        </w:r>
        <w:r w:rsidR="001A58D1" w:rsidRPr="001A58D1">
          <w:rPr>
            <w:webHidden/>
          </w:rPr>
          <w:tab/>
        </w:r>
        <w:r w:rsidR="001A58D1" w:rsidRPr="001A58D1">
          <w:rPr>
            <w:webHidden/>
          </w:rPr>
          <w:fldChar w:fldCharType="begin"/>
        </w:r>
        <w:r w:rsidR="001A58D1" w:rsidRPr="001A58D1">
          <w:rPr>
            <w:webHidden/>
          </w:rPr>
          <w:instrText xml:space="preserve"> PAGEREF _Toc167669371 \h </w:instrText>
        </w:r>
        <w:r w:rsidR="001A58D1" w:rsidRPr="001A58D1">
          <w:rPr>
            <w:webHidden/>
          </w:rPr>
        </w:r>
        <w:r w:rsidR="001A58D1" w:rsidRPr="001A58D1">
          <w:rPr>
            <w:webHidden/>
          </w:rPr>
          <w:fldChar w:fldCharType="separate"/>
        </w:r>
        <w:r w:rsidR="00A1413B">
          <w:rPr>
            <w:webHidden/>
          </w:rPr>
          <w:t>16</w:t>
        </w:r>
        <w:r w:rsidR="001A58D1" w:rsidRPr="001A58D1">
          <w:rPr>
            <w:webHidden/>
          </w:rPr>
          <w:fldChar w:fldCharType="end"/>
        </w:r>
      </w:hyperlink>
    </w:p>
    <w:p w14:paraId="5C3586AC" w14:textId="35D5622B"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72" w:history="1">
        <w:r w:rsidR="001A58D1" w:rsidRPr="001A58D1">
          <w:rPr>
            <w:rStyle w:val="af2"/>
            <w:rFonts w:ascii="Times New Roman" w:hAnsi="Times New Roman"/>
            <w:noProof/>
            <w:sz w:val="28"/>
            <w:szCs w:val="28"/>
          </w:rPr>
          <w:t>5-1</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使用者需求</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_Toc167669372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16</w:t>
        </w:r>
        <w:r w:rsidR="001A58D1" w:rsidRPr="001A58D1">
          <w:rPr>
            <w:rFonts w:ascii="Times New Roman" w:hAnsi="Times New Roman"/>
            <w:noProof/>
            <w:webHidden/>
            <w:sz w:val="28"/>
            <w:szCs w:val="28"/>
          </w:rPr>
          <w:fldChar w:fldCharType="end"/>
        </w:r>
      </w:hyperlink>
    </w:p>
    <w:p w14:paraId="0C7C5D8A" w14:textId="3DBF177F"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73" w:history="1">
        <w:r w:rsidR="001A58D1" w:rsidRPr="001A58D1">
          <w:rPr>
            <w:rStyle w:val="af2"/>
            <w:rFonts w:ascii="Times New Roman" w:hAnsi="Times New Roman"/>
            <w:noProof/>
            <w:sz w:val="28"/>
            <w:szCs w:val="28"/>
          </w:rPr>
          <w:t>5-2</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使用個案圖</w:t>
        </w:r>
        <w:r w:rsidR="001A58D1" w:rsidRPr="001A58D1">
          <w:rPr>
            <w:rStyle w:val="af2"/>
            <w:rFonts w:ascii="Times New Roman" w:hAnsi="Times New Roman"/>
            <w:noProof/>
            <w:sz w:val="28"/>
            <w:szCs w:val="28"/>
          </w:rPr>
          <w:t>(Use case diagram)</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_Toc167669373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17</w:t>
        </w:r>
        <w:r w:rsidR="001A58D1" w:rsidRPr="001A58D1">
          <w:rPr>
            <w:rFonts w:ascii="Times New Roman" w:hAnsi="Times New Roman"/>
            <w:noProof/>
            <w:webHidden/>
            <w:sz w:val="28"/>
            <w:szCs w:val="28"/>
          </w:rPr>
          <w:fldChar w:fldCharType="end"/>
        </w:r>
      </w:hyperlink>
    </w:p>
    <w:p w14:paraId="1A1D1D93" w14:textId="570A13EE"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74" w:history="1">
        <w:r w:rsidR="001A58D1" w:rsidRPr="001A58D1">
          <w:rPr>
            <w:rStyle w:val="af2"/>
            <w:rFonts w:ascii="Times New Roman" w:hAnsi="Times New Roman"/>
            <w:noProof/>
            <w:sz w:val="28"/>
            <w:szCs w:val="28"/>
          </w:rPr>
          <w:t>5-3</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使用個案描述</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_Toc167669374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19</w:t>
        </w:r>
        <w:r w:rsidR="001A58D1" w:rsidRPr="001A58D1">
          <w:rPr>
            <w:rFonts w:ascii="Times New Roman" w:hAnsi="Times New Roman"/>
            <w:noProof/>
            <w:webHidden/>
            <w:sz w:val="28"/>
            <w:szCs w:val="28"/>
          </w:rPr>
          <w:fldChar w:fldCharType="end"/>
        </w:r>
      </w:hyperlink>
    </w:p>
    <w:p w14:paraId="6A044AD8" w14:textId="5CA03B4B"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75" w:history="1">
        <w:r w:rsidR="001A58D1" w:rsidRPr="001A58D1">
          <w:rPr>
            <w:rStyle w:val="af2"/>
            <w:rFonts w:ascii="Times New Roman" w:hAnsi="Times New Roman"/>
            <w:noProof/>
            <w:sz w:val="28"/>
            <w:szCs w:val="28"/>
          </w:rPr>
          <w:t>5-4</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分析類別圖</w:t>
        </w:r>
        <w:r w:rsidR="001A58D1" w:rsidRPr="001A58D1">
          <w:rPr>
            <w:rStyle w:val="af2"/>
            <w:rFonts w:ascii="Times New Roman" w:hAnsi="Times New Roman"/>
            <w:noProof/>
            <w:sz w:val="28"/>
            <w:szCs w:val="28"/>
          </w:rPr>
          <w:t>(Analysis class diagram)</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_Toc167669375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24</w:t>
        </w:r>
        <w:r w:rsidR="001A58D1" w:rsidRPr="001A58D1">
          <w:rPr>
            <w:rFonts w:ascii="Times New Roman" w:hAnsi="Times New Roman"/>
            <w:noProof/>
            <w:webHidden/>
            <w:sz w:val="28"/>
            <w:szCs w:val="28"/>
          </w:rPr>
          <w:fldChar w:fldCharType="end"/>
        </w:r>
      </w:hyperlink>
    </w:p>
    <w:p w14:paraId="41B83462" w14:textId="355E0A08" w:rsidR="001A58D1" w:rsidRPr="001A58D1" w:rsidRDefault="00000000" w:rsidP="00E43A36">
      <w:pPr>
        <w:pStyle w:val="10"/>
        <w:tabs>
          <w:tab w:val="left" w:pos="1440"/>
        </w:tabs>
        <w:kinsoku w:val="0"/>
        <w:overflowPunct w:val="0"/>
        <w:snapToGrid w:val="0"/>
        <w:spacing w:line="240" w:lineRule="auto"/>
        <w:rPr>
          <w:rFonts w:eastAsiaTheme="minorEastAsia" w:cstheme="minorBidi"/>
          <w:b w:val="0"/>
          <w:sz w:val="24"/>
          <w:szCs w:val="24"/>
          <w14:ligatures w14:val="standardContextual"/>
        </w:rPr>
      </w:pPr>
      <w:hyperlink w:anchor="_Toc167669376" w:history="1">
        <w:r w:rsidR="001A58D1" w:rsidRPr="001A58D1">
          <w:rPr>
            <w:rStyle w:val="af2"/>
            <w:rFonts w:hint="eastAsia"/>
          </w:rPr>
          <w:t>第六章</w:t>
        </w:r>
        <w:r w:rsidR="001A58D1" w:rsidRPr="001A58D1">
          <w:rPr>
            <w:rFonts w:eastAsiaTheme="minorEastAsia" w:cstheme="minorBidi"/>
            <w:b w:val="0"/>
            <w:sz w:val="24"/>
            <w:szCs w:val="24"/>
            <w14:ligatures w14:val="standardContextual"/>
          </w:rPr>
          <w:tab/>
        </w:r>
        <w:r w:rsidR="001A58D1" w:rsidRPr="001A58D1">
          <w:rPr>
            <w:rStyle w:val="af2"/>
            <w:rFonts w:hint="eastAsia"/>
          </w:rPr>
          <w:t>設計模型</w:t>
        </w:r>
        <w:r w:rsidR="001A58D1" w:rsidRPr="001A58D1">
          <w:rPr>
            <w:webHidden/>
          </w:rPr>
          <w:tab/>
        </w:r>
        <w:r w:rsidR="001A58D1" w:rsidRPr="001A58D1">
          <w:rPr>
            <w:webHidden/>
          </w:rPr>
          <w:fldChar w:fldCharType="begin"/>
        </w:r>
        <w:r w:rsidR="001A58D1" w:rsidRPr="001A58D1">
          <w:rPr>
            <w:webHidden/>
          </w:rPr>
          <w:instrText xml:space="preserve"> PAGEREF _Toc167669376 \h </w:instrText>
        </w:r>
        <w:r w:rsidR="001A58D1" w:rsidRPr="001A58D1">
          <w:rPr>
            <w:webHidden/>
          </w:rPr>
        </w:r>
        <w:r w:rsidR="001A58D1" w:rsidRPr="001A58D1">
          <w:rPr>
            <w:webHidden/>
          </w:rPr>
          <w:fldChar w:fldCharType="separate"/>
        </w:r>
        <w:r w:rsidR="00A1413B">
          <w:rPr>
            <w:webHidden/>
          </w:rPr>
          <w:t>29</w:t>
        </w:r>
        <w:r w:rsidR="001A58D1" w:rsidRPr="001A58D1">
          <w:rPr>
            <w:webHidden/>
          </w:rPr>
          <w:fldChar w:fldCharType="end"/>
        </w:r>
      </w:hyperlink>
    </w:p>
    <w:p w14:paraId="52BE6D5D" w14:textId="089CB6F5" w:rsidR="001A58D1" w:rsidRPr="00307E46"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77" w:history="1">
        <w:r w:rsidR="001A58D1" w:rsidRPr="00307E46">
          <w:rPr>
            <w:rStyle w:val="af2"/>
            <w:rFonts w:ascii="Times New Roman" w:hAnsi="Times New Roman"/>
            <w:noProof/>
            <w:sz w:val="28"/>
            <w:szCs w:val="28"/>
          </w:rPr>
          <w:t>6-1</w:t>
        </w:r>
        <w:r w:rsidR="001A58D1" w:rsidRPr="00307E46">
          <w:rPr>
            <w:rStyle w:val="af2"/>
            <w:rFonts w:ascii="Times New Roman" w:hAnsi="Times New Roman" w:hint="eastAsia"/>
            <w:noProof/>
            <w:sz w:val="28"/>
            <w:szCs w:val="28"/>
          </w:rPr>
          <w:t xml:space="preserve"> </w:t>
        </w:r>
        <w:r w:rsidR="001A58D1" w:rsidRPr="00307E46">
          <w:rPr>
            <w:rStyle w:val="af2"/>
            <w:rFonts w:ascii="Times New Roman" w:hAnsi="Times New Roman" w:hint="eastAsia"/>
            <w:noProof/>
            <w:sz w:val="28"/>
            <w:szCs w:val="28"/>
          </w:rPr>
          <w:t>循序圖</w:t>
        </w:r>
        <w:r w:rsidR="001A58D1" w:rsidRPr="00307E46">
          <w:rPr>
            <w:rStyle w:val="af2"/>
            <w:rFonts w:ascii="Times New Roman" w:hAnsi="Times New Roman"/>
            <w:noProof/>
            <w:sz w:val="28"/>
            <w:szCs w:val="28"/>
          </w:rPr>
          <w:t>(Sequential diagram)</w:t>
        </w:r>
        <w:r w:rsidR="001A58D1" w:rsidRPr="00307E46">
          <w:rPr>
            <w:rFonts w:ascii="Times New Roman" w:hAnsi="Times New Roman"/>
            <w:noProof/>
            <w:webHidden/>
            <w:sz w:val="28"/>
            <w:szCs w:val="28"/>
          </w:rPr>
          <w:tab/>
        </w:r>
        <w:r w:rsidR="001A58D1" w:rsidRPr="00307E46">
          <w:rPr>
            <w:rFonts w:ascii="Times New Roman" w:hAnsi="Times New Roman"/>
            <w:noProof/>
            <w:webHidden/>
            <w:sz w:val="28"/>
            <w:szCs w:val="28"/>
          </w:rPr>
          <w:fldChar w:fldCharType="begin"/>
        </w:r>
        <w:r w:rsidR="001A58D1" w:rsidRPr="00307E46">
          <w:rPr>
            <w:rFonts w:ascii="Times New Roman" w:hAnsi="Times New Roman"/>
            <w:noProof/>
            <w:webHidden/>
            <w:sz w:val="28"/>
            <w:szCs w:val="28"/>
          </w:rPr>
          <w:instrText xml:space="preserve"> PAGEREF _Toc167669377 \h </w:instrText>
        </w:r>
        <w:r w:rsidR="001A58D1" w:rsidRPr="00307E46">
          <w:rPr>
            <w:rFonts w:ascii="Times New Roman" w:hAnsi="Times New Roman"/>
            <w:noProof/>
            <w:webHidden/>
            <w:sz w:val="28"/>
            <w:szCs w:val="28"/>
          </w:rPr>
        </w:r>
        <w:r w:rsidR="001A58D1" w:rsidRPr="00307E46">
          <w:rPr>
            <w:rFonts w:ascii="Times New Roman" w:hAnsi="Times New Roman"/>
            <w:noProof/>
            <w:webHidden/>
            <w:sz w:val="28"/>
            <w:szCs w:val="28"/>
          </w:rPr>
          <w:fldChar w:fldCharType="separate"/>
        </w:r>
        <w:r w:rsidR="00A1413B">
          <w:rPr>
            <w:rFonts w:ascii="Times New Roman" w:hAnsi="Times New Roman"/>
            <w:noProof/>
            <w:webHidden/>
            <w:sz w:val="28"/>
            <w:szCs w:val="28"/>
          </w:rPr>
          <w:t>29</w:t>
        </w:r>
        <w:r w:rsidR="001A58D1" w:rsidRPr="00307E46">
          <w:rPr>
            <w:rFonts w:ascii="Times New Roman" w:hAnsi="Times New Roman"/>
            <w:noProof/>
            <w:webHidden/>
            <w:sz w:val="28"/>
            <w:szCs w:val="28"/>
          </w:rPr>
          <w:fldChar w:fldCharType="end"/>
        </w:r>
      </w:hyperlink>
    </w:p>
    <w:p w14:paraId="6E7679D9" w14:textId="39025C7E"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40"/>
          <w:szCs w:val="40"/>
          <w14:ligatures w14:val="standardContextual"/>
        </w:rPr>
      </w:pPr>
      <w:hyperlink w:anchor="_Toc167669378" w:history="1">
        <w:r w:rsidR="001A58D1" w:rsidRPr="00307E46">
          <w:rPr>
            <w:rStyle w:val="af2"/>
            <w:rFonts w:ascii="Times New Roman" w:hAnsi="Times New Roman"/>
            <w:noProof/>
            <w:sz w:val="28"/>
            <w:szCs w:val="28"/>
          </w:rPr>
          <w:t>6-2</w:t>
        </w:r>
        <w:r w:rsidR="001A58D1" w:rsidRPr="00307E46">
          <w:rPr>
            <w:rStyle w:val="af2"/>
            <w:rFonts w:ascii="Times New Roman" w:hAnsi="Times New Roman" w:hint="eastAsia"/>
            <w:noProof/>
            <w:sz w:val="28"/>
            <w:szCs w:val="28"/>
          </w:rPr>
          <w:t xml:space="preserve"> </w:t>
        </w:r>
        <w:r w:rsidR="001A58D1" w:rsidRPr="00307E46">
          <w:rPr>
            <w:rStyle w:val="af2"/>
            <w:rFonts w:ascii="Times New Roman" w:hAnsi="Times New Roman" w:hint="eastAsia"/>
            <w:noProof/>
            <w:sz w:val="28"/>
            <w:szCs w:val="28"/>
          </w:rPr>
          <w:t>設計類別圖（</w:t>
        </w:r>
        <w:r w:rsidR="001A58D1" w:rsidRPr="00307E46">
          <w:rPr>
            <w:rStyle w:val="af2"/>
            <w:rFonts w:ascii="Times New Roman" w:hAnsi="Times New Roman"/>
            <w:noProof/>
            <w:sz w:val="28"/>
            <w:szCs w:val="28"/>
          </w:rPr>
          <w:t>Design class diagram</w:t>
        </w:r>
        <w:r w:rsidR="001A58D1" w:rsidRPr="00307E46">
          <w:rPr>
            <w:rStyle w:val="af2"/>
            <w:rFonts w:ascii="Times New Roman" w:hAnsi="Times New Roman" w:hint="eastAsia"/>
            <w:noProof/>
            <w:sz w:val="28"/>
            <w:szCs w:val="28"/>
          </w:rPr>
          <w:t>）</w:t>
        </w:r>
        <w:r w:rsidR="001A58D1" w:rsidRPr="00307E46">
          <w:rPr>
            <w:rFonts w:ascii="Times New Roman" w:hAnsi="Times New Roman"/>
            <w:noProof/>
            <w:webHidden/>
            <w:sz w:val="28"/>
            <w:szCs w:val="28"/>
          </w:rPr>
          <w:tab/>
        </w:r>
        <w:r w:rsidR="001A58D1" w:rsidRPr="00307E46">
          <w:rPr>
            <w:rFonts w:ascii="Times New Roman" w:hAnsi="Times New Roman"/>
            <w:noProof/>
            <w:webHidden/>
            <w:sz w:val="28"/>
            <w:szCs w:val="28"/>
          </w:rPr>
          <w:fldChar w:fldCharType="begin"/>
        </w:r>
        <w:r w:rsidR="001A58D1" w:rsidRPr="00307E46">
          <w:rPr>
            <w:rFonts w:ascii="Times New Roman" w:hAnsi="Times New Roman"/>
            <w:noProof/>
            <w:webHidden/>
            <w:sz w:val="28"/>
            <w:szCs w:val="28"/>
          </w:rPr>
          <w:instrText xml:space="preserve"> PAGEREF _Toc167669378 \h </w:instrText>
        </w:r>
        <w:r w:rsidR="001A58D1" w:rsidRPr="00307E46">
          <w:rPr>
            <w:rFonts w:ascii="Times New Roman" w:hAnsi="Times New Roman"/>
            <w:noProof/>
            <w:webHidden/>
            <w:sz w:val="28"/>
            <w:szCs w:val="28"/>
          </w:rPr>
        </w:r>
        <w:r w:rsidR="001A58D1" w:rsidRPr="00307E46">
          <w:rPr>
            <w:rFonts w:ascii="Times New Roman" w:hAnsi="Times New Roman"/>
            <w:noProof/>
            <w:webHidden/>
            <w:sz w:val="28"/>
            <w:szCs w:val="28"/>
          </w:rPr>
          <w:fldChar w:fldCharType="separate"/>
        </w:r>
        <w:r w:rsidR="00A1413B">
          <w:rPr>
            <w:rFonts w:ascii="Times New Roman" w:hAnsi="Times New Roman"/>
            <w:noProof/>
            <w:webHidden/>
            <w:sz w:val="28"/>
            <w:szCs w:val="28"/>
          </w:rPr>
          <w:t>33</w:t>
        </w:r>
        <w:r w:rsidR="001A58D1" w:rsidRPr="00307E46">
          <w:rPr>
            <w:rFonts w:ascii="Times New Roman" w:hAnsi="Times New Roman"/>
            <w:noProof/>
            <w:webHidden/>
            <w:sz w:val="28"/>
            <w:szCs w:val="28"/>
          </w:rPr>
          <w:fldChar w:fldCharType="end"/>
        </w:r>
      </w:hyperlink>
    </w:p>
    <w:p w14:paraId="522D7DB4" w14:textId="30D2B354" w:rsidR="001A58D1" w:rsidRPr="001A58D1" w:rsidRDefault="00000000" w:rsidP="00E43A36">
      <w:pPr>
        <w:pStyle w:val="10"/>
        <w:tabs>
          <w:tab w:val="left" w:pos="1440"/>
        </w:tabs>
        <w:kinsoku w:val="0"/>
        <w:overflowPunct w:val="0"/>
        <w:snapToGrid w:val="0"/>
        <w:spacing w:line="240" w:lineRule="auto"/>
        <w:rPr>
          <w:rFonts w:eastAsiaTheme="minorEastAsia" w:cstheme="minorBidi"/>
          <w:b w:val="0"/>
          <w:sz w:val="24"/>
          <w:szCs w:val="24"/>
          <w14:ligatures w14:val="standardContextual"/>
        </w:rPr>
      </w:pPr>
      <w:hyperlink w:anchor="_Toc167669379" w:history="1">
        <w:r w:rsidR="001A58D1" w:rsidRPr="001A58D1">
          <w:rPr>
            <w:rStyle w:val="af2"/>
            <w:rFonts w:hint="eastAsia"/>
          </w:rPr>
          <w:t>第七章</w:t>
        </w:r>
        <w:r w:rsidR="001A58D1" w:rsidRPr="001A58D1">
          <w:rPr>
            <w:rFonts w:eastAsiaTheme="minorEastAsia" w:cstheme="minorBidi"/>
            <w:b w:val="0"/>
            <w:sz w:val="24"/>
            <w:szCs w:val="24"/>
            <w14:ligatures w14:val="standardContextual"/>
          </w:rPr>
          <w:tab/>
        </w:r>
        <w:r w:rsidR="001A58D1" w:rsidRPr="001A58D1">
          <w:rPr>
            <w:rStyle w:val="af2"/>
            <w:rFonts w:hint="eastAsia"/>
          </w:rPr>
          <w:t>實作模型</w:t>
        </w:r>
        <w:r w:rsidR="001A58D1" w:rsidRPr="001A58D1">
          <w:rPr>
            <w:webHidden/>
          </w:rPr>
          <w:tab/>
        </w:r>
        <w:r w:rsidR="001A58D1" w:rsidRPr="001A58D1">
          <w:rPr>
            <w:webHidden/>
          </w:rPr>
          <w:fldChar w:fldCharType="begin"/>
        </w:r>
        <w:r w:rsidR="001A58D1" w:rsidRPr="001A58D1">
          <w:rPr>
            <w:webHidden/>
          </w:rPr>
          <w:instrText xml:space="preserve"> PAGEREF _Toc167669379 \h </w:instrText>
        </w:r>
        <w:r w:rsidR="001A58D1" w:rsidRPr="001A58D1">
          <w:rPr>
            <w:webHidden/>
          </w:rPr>
        </w:r>
        <w:r w:rsidR="001A58D1" w:rsidRPr="001A58D1">
          <w:rPr>
            <w:webHidden/>
          </w:rPr>
          <w:fldChar w:fldCharType="separate"/>
        </w:r>
        <w:r w:rsidR="00A1413B">
          <w:rPr>
            <w:webHidden/>
          </w:rPr>
          <w:t>34</w:t>
        </w:r>
        <w:r w:rsidR="001A58D1" w:rsidRPr="001A58D1">
          <w:rPr>
            <w:webHidden/>
          </w:rPr>
          <w:fldChar w:fldCharType="end"/>
        </w:r>
      </w:hyperlink>
    </w:p>
    <w:p w14:paraId="363C569B" w14:textId="11A2D8E5"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80" w:history="1">
        <w:r w:rsidR="001A58D1" w:rsidRPr="001A58D1">
          <w:rPr>
            <w:rStyle w:val="af2"/>
            <w:rFonts w:ascii="Times New Roman" w:hAnsi="Times New Roman"/>
            <w:noProof/>
            <w:sz w:val="28"/>
            <w:szCs w:val="28"/>
          </w:rPr>
          <w:t>7-1</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佈署圖</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_Toc167669380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34</w:t>
        </w:r>
        <w:r w:rsidR="001A58D1" w:rsidRPr="001A58D1">
          <w:rPr>
            <w:rFonts w:ascii="Times New Roman" w:hAnsi="Times New Roman"/>
            <w:noProof/>
            <w:webHidden/>
            <w:sz w:val="28"/>
            <w:szCs w:val="28"/>
          </w:rPr>
          <w:fldChar w:fldCharType="end"/>
        </w:r>
      </w:hyperlink>
    </w:p>
    <w:p w14:paraId="43D34795" w14:textId="73BC4303"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81" w:history="1">
        <w:r w:rsidR="001A58D1" w:rsidRPr="001A58D1">
          <w:rPr>
            <w:rStyle w:val="af2"/>
            <w:rFonts w:ascii="Times New Roman" w:hAnsi="Times New Roman"/>
            <w:noProof/>
            <w:sz w:val="28"/>
            <w:szCs w:val="28"/>
          </w:rPr>
          <w:t>7-2</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套件圖</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_Toc167669381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34</w:t>
        </w:r>
        <w:r w:rsidR="001A58D1" w:rsidRPr="001A58D1">
          <w:rPr>
            <w:rFonts w:ascii="Times New Roman" w:hAnsi="Times New Roman"/>
            <w:noProof/>
            <w:webHidden/>
            <w:sz w:val="28"/>
            <w:szCs w:val="28"/>
          </w:rPr>
          <w:fldChar w:fldCharType="end"/>
        </w:r>
      </w:hyperlink>
    </w:p>
    <w:p w14:paraId="1B6DFFB7" w14:textId="7B060A05"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82" w:history="1">
        <w:r w:rsidR="001A58D1" w:rsidRPr="001A58D1">
          <w:rPr>
            <w:rStyle w:val="af2"/>
            <w:rFonts w:ascii="Times New Roman" w:hAnsi="Times New Roman"/>
            <w:noProof/>
            <w:sz w:val="28"/>
            <w:szCs w:val="28"/>
          </w:rPr>
          <w:t>7-3</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元件圖</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_Toc167669382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35</w:t>
        </w:r>
        <w:r w:rsidR="001A58D1" w:rsidRPr="001A58D1">
          <w:rPr>
            <w:rFonts w:ascii="Times New Roman" w:hAnsi="Times New Roman"/>
            <w:noProof/>
            <w:webHidden/>
            <w:sz w:val="28"/>
            <w:szCs w:val="28"/>
          </w:rPr>
          <w:fldChar w:fldCharType="end"/>
        </w:r>
      </w:hyperlink>
    </w:p>
    <w:p w14:paraId="65F7C820" w14:textId="7D5FF9A0"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83" w:history="1">
        <w:r w:rsidR="001A58D1" w:rsidRPr="001A58D1">
          <w:rPr>
            <w:rStyle w:val="af2"/>
            <w:rFonts w:ascii="Times New Roman" w:hAnsi="Times New Roman"/>
            <w:noProof/>
            <w:sz w:val="28"/>
            <w:szCs w:val="28"/>
          </w:rPr>
          <w:t>7-4</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狀態機</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_Toc167669383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35</w:t>
        </w:r>
        <w:r w:rsidR="001A58D1" w:rsidRPr="001A58D1">
          <w:rPr>
            <w:rFonts w:ascii="Times New Roman" w:hAnsi="Times New Roman"/>
            <w:noProof/>
            <w:webHidden/>
            <w:sz w:val="28"/>
            <w:szCs w:val="28"/>
          </w:rPr>
          <w:fldChar w:fldCharType="end"/>
        </w:r>
      </w:hyperlink>
    </w:p>
    <w:p w14:paraId="6DC559C0" w14:textId="3B46B61D" w:rsidR="001A58D1" w:rsidRPr="001A58D1" w:rsidRDefault="00000000" w:rsidP="00E43A36">
      <w:pPr>
        <w:pStyle w:val="10"/>
        <w:tabs>
          <w:tab w:val="left" w:pos="1440"/>
        </w:tabs>
        <w:kinsoku w:val="0"/>
        <w:overflowPunct w:val="0"/>
        <w:snapToGrid w:val="0"/>
        <w:spacing w:line="240" w:lineRule="auto"/>
        <w:rPr>
          <w:rFonts w:eastAsiaTheme="minorEastAsia" w:cstheme="minorBidi"/>
          <w:b w:val="0"/>
          <w:sz w:val="24"/>
          <w:szCs w:val="24"/>
          <w14:ligatures w14:val="standardContextual"/>
        </w:rPr>
      </w:pPr>
      <w:hyperlink w:anchor="_Toc167669384" w:history="1">
        <w:r w:rsidR="001A58D1" w:rsidRPr="001A58D1">
          <w:rPr>
            <w:rStyle w:val="af2"/>
            <w:rFonts w:hint="eastAsia"/>
          </w:rPr>
          <w:t>第八章</w:t>
        </w:r>
        <w:r w:rsidR="001A58D1" w:rsidRPr="001A58D1">
          <w:rPr>
            <w:rFonts w:eastAsiaTheme="minorEastAsia" w:cstheme="minorBidi"/>
            <w:b w:val="0"/>
            <w:sz w:val="24"/>
            <w:szCs w:val="24"/>
            <w14:ligatures w14:val="standardContextual"/>
          </w:rPr>
          <w:tab/>
        </w:r>
        <w:r w:rsidR="001A58D1" w:rsidRPr="001A58D1">
          <w:rPr>
            <w:rStyle w:val="af2"/>
            <w:rFonts w:hint="eastAsia"/>
          </w:rPr>
          <w:t>資料庫設計</w:t>
        </w:r>
        <w:r w:rsidR="001A58D1" w:rsidRPr="001A58D1">
          <w:rPr>
            <w:webHidden/>
          </w:rPr>
          <w:tab/>
        </w:r>
        <w:r w:rsidR="001A58D1" w:rsidRPr="001A58D1">
          <w:rPr>
            <w:webHidden/>
          </w:rPr>
          <w:fldChar w:fldCharType="begin"/>
        </w:r>
        <w:r w:rsidR="001A58D1" w:rsidRPr="001A58D1">
          <w:rPr>
            <w:webHidden/>
          </w:rPr>
          <w:instrText xml:space="preserve"> PAGEREF _Toc167669384 \h </w:instrText>
        </w:r>
        <w:r w:rsidR="001A58D1" w:rsidRPr="001A58D1">
          <w:rPr>
            <w:webHidden/>
          </w:rPr>
        </w:r>
        <w:r w:rsidR="001A58D1" w:rsidRPr="001A58D1">
          <w:rPr>
            <w:webHidden/>
          </w:rPr>
          <w:fldChar w:fldCharType="separate"/>
        </w:r>
        <w:r w:rsidR="00A1413B">
          <w:rPr>
            <w:webHidden/>
          </w:rPr>
          <w:t>38</w:t>
        </w:r>
        <w:r w:rsidR="001A58D1" w:rsidRPr="001A58D1">
          <w:rPr>
            <w:webHidden/>
          </w:rPr>
          <w:fldChar w:fldCharType="end"/>
        </w:r>
      </w:hyperlink>
    </w:p>
    <w:p w14:paraId="47110AB1" w14:textId="6F1206A5"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85" w:history="1">
        <w:r w:rsidR="001A58D1" w:rsidRPr="001A58D1">
          <w:rPr>
            <w:rStyle w:val="af2"/>
            <w:rFonts w:ascii="Times New Roman" w:hAnsi="Times New Roman"/>
            <w:noProof/>
            <w:sz w:val="28"/>
            <w:szCs w:val="28"/>
          </w:rPr>
          <w:t>8-1</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資料庫關聯表</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_Toc167669385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38</w:t>
        </w:r>
        <w:r w:rsidR="001A58D1" w:rsidRPr="001A58D1">
          <w:rPr>
            <w:rFonts w:ascii="Times New Roman" w:hAnsi="Times New Roman"/>
            <w:noProof/>
            <w:webHidden/>
            <w:sz w:val="28"/>
            <w:szCs w:val="28"/>
          </w:rPr>
          <w:fldChar w:fldCharType="end"/>
        </w:r>
      </w:hyperlink>
    </w:p>
    <w:p w14:paraId="73D41086" w14:textId="554512E5"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86" w:history="1">
        <w:r w:rsidR="001A58D1" w:rsidRPr="001A58D1">
          <w:rPr>
            <w:rStyle w:val="af2"/>
            <w:rFonts w:ascii="Times New Roman" w:hAnsi="Times New Roman"/>
            <w:noProof/>
            <w:sz w:val="28"/>
            <w:szCs w:val="28"/>
          </w:rPr>
          <w:t>8-2</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表格及其</w:t>
        </w:r>
        <w:r w:rsidR="001A58D1" w:rsidRPr="001A58D1">
          <w:rPr>
            <w:rStyle w:val="af2"/>
            <w:rFonts w:ascii="Times New Roman" w:hAnsi="Times New Roman"/>
            <w:noProof/>
            <w:sz w:val="28"/>
            <w:szCs w:val="28"/>
          </w:rPr>
          <w:t>Meta Data</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_Toc167669386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38</w:t>
        </w:r>
        <w:r w:rsidR="001A58D1" w:rsidRPr="001A58D1">
          <w:rPr>
            <w:rFonts w:ascii="Times New Roman" w:hAnsi="Times New Roman"/>
            <w:noProof/>
            <w:webHidden/>
            <w:sz w:val="28"/>
            <w:szCs w:val="28"/>
          </w:rPr>
          <w:fldChar w:fldCharType="end"/>
        </w:r>
      </w:hyperlink>
    </w:p>
    <w:p w14:paraId="5BB67F84" w14:textId="298AD7EC" w:rsidR="001A58D1" w:rsidRPr="001A58D1" w:rsidRDefault="001A58D1" w:rsidP="00E43A36">
      <w:pPr>
        <w:kinsoku w:val="0"/>
        <w:overflowPunct w:val="0"/>
        <w:spacing w:line="360" w:lineRule="exact"/>
        <w:rPr>
          <w:del w:id="58" w:author="11046017_鄭兆媗" w:date="2024-03-25T15:54:00Z"/>
          <w:b/>
          <w:szCs w:val="36"/>
          <w:u w:val="single"/>
          <w:rPrChange w:id="59" w:author="11046017_鄭兆媗" w:date="2024-03-25T20:17:00Z">
            <w:rPr>
              <w:del w:id="60" w:author="11046017_鄭兆媗" w:date="2024-03-25T15:54:00Z"/>
              <w:szCs w:val="22"/>
            </w:rPr>
          </w:rPrChange>
        </w:rPr>
      </w:pPr>
      <w:r w:rsidRPr="001A58D1">
        <w:rPr>
          <w:b/>
          <w:noProof/>
          <w:sz w:val="32"/>
          <w:szCs w:val="36"/>
          <w:u w:val="single"/>
        </w:rPr>
        <w:fldChar w:fldCharType="end"/>
      </w:r>
    </w:p>
    <w:p w14:paraId="4E48C249" w14:textId="77777777" w:rsidR="001A58D1" w:rsidRPr="00E96289" w:rsidRDefault="001A58D1" w:rsidP="00E43A36">
      <w:pPr>
        <w:kinsoku w:val="0"/>
        <w:overflowPunct w:val="0"/>
        <w:adjustRightInd w:val="0"/>
        <w:snapToGrid w:val="0"/>
        <w:jc w:val="center"/>
        <w:rPr>
          <w:b/>
          <w:bCs/>
        </w:rPr>
      </w:pPr>
      <w:r>
        <w:br w:type="page"/>
      </w:r>
      <w:r w:rsidRPr="00E96289">
        <w:rPr>
          <w:rFonts w:hint="eastAsia"/>
          <w:b/>
          <w:bCs/>
          <w:sz w:val="32"/>
          <w:szCs w:val="28"/>
        </w:rPr>
        <w:lastRenderedPageBreak/>
        <w:t>圖目錄</w:t>
      </w:r>
    </w:p>
    <w:p w14:paraId="7B520497" w14:textId="5A4A2A3E" w:rsidR="0029566D" w:rsidRPr="0029566D" w:rsidRDefault="001A58D1"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r w:rsidRPr="0029566D">
        <w:rPr>
          <w:rFonts w:ascii="Times New Roman" w:hAnsi="Times New Roman"/>
          <w:sz w:val="28"/>
          <w:szCs w:val="28"/>
        </w:rPr>
        <w:fldChar w:fldCharType="begin"/>
      </w:r>
      <w:r w:rsidRPr="0029566D">
        <w:rPr>
          <w:rFonts w:ascii="Times New Roman" w:hAnsi="Times New Roman"/>
          <w:sz w:val="28"/>
          <w:szCs w:val="28"/>
        </w:rPr>
        <w:instrText xml:space="preserve"> </w:instrText>
      </w:r>
      <w:r w:rsidRPr="0029566D">
        <w:rPr>
          <w:rFonts w:ascii="Times New Roman" w:hAnsi="Times New Roman" w:hint="eastAsia"/>
          <w:sz w:val="28"/>
          <w:szCs w:val="28"/>
        </w:rPr>
        <w:instrText>TOC \h \z \c "</w:instrText>
      </w:r>
      <w:r w:rsidRPr="0029566D">
        <w:rPr>
          <w:rFonts w:ascii="Times New Roman" w:hAnsi="Times New Roman" w:hint="eastAsia"/>
          <w:sz w:val="28"/>
          <w:szCs w:val="28"/>
        </w:rPr>
        <w:instrText>圖</w:instrText>
      </w:r>
      <w:r w:rsidRPr="0029566D">
        <w:rPr>
          <w:rFonts w:ascii="Times New Roman" w:hAnsi="Times New Roman" w:hint="eastAsia"/>
          <w:sz w:val="28"/>
          <w:szCs w:val="28"/>
        </w:rPr>
        <w:instrText>"</w:instrText>
      </w:r>
      <w:r w:rsidRPr="0029566D">
        <w:rPr>
          <w:rFonts w:ascii="Times New Roman" w:hAnsi="Times New Roman"/>
          <w:sz w:val="28"/>
          <w:szCs w:val="28"/>
        </w:rPr>
        <w:instrText xml:space="preserve"> </w:instrText>
      </w:r>
      <w:r w:rsidRPr="0029566D">
        <w:rPr>
          <w:rFonts w:ascii="Times New Roman" w:hAnsi="Times New Roman"/>
          <w:sz w:val="28"/>
          <w:szCs w:val="28"/>
        </w:rPr>
        <w:fldChar w:fldCharType="separate"/>
      </w:r>
      <w:hyperlink w:anchor="_Toc167675399"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2-1</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性別問卷圖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_Toc167675399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w:t>
        </w:r>
        <w:r w:rsidR="0029566D" w:rsidRPr="0029566D">
          <w:rPr>
            <w:rFonts w:ascii="Times New Roman" w:hAnsi="Times New Roman"/>
            <w:noProof/>
            <w:webHidden/>
            <w:sz w:val="28"/>
          </w:rPr>
          <w:fldChar w:fldCharType="end"/>
        </w:r>
      </w:hyperlink>
    </w:p>
    <w:p w14:paraId="14871E80" w14:textId="3B01FE2F"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0"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2-1</w:t>
        </w:r>
        <w:r w:rsidR="0029566D" w:rsidRPr="0029566D">
          <w:rPr>
            <w:rStyle w:val="af2"/>
            <w:rFonts w:ascii="Times New Roman" w:hAnsi="Times New Roman"/>
            <w:noProof/>
            <w:sz w:val="28"/>
          </w:rPr>
          <w:noBreakHyphen/>
          <w:t xml:space="preserve">2 </w:t>
        </w:r>
        <w:r w:rsidR="0029566D" w:rsidRPr="0029566D">
          <w:rPr>
            <w:rStyle w:val="af2"/>
            <w:rFonts w:ascii="Times New Roman" w:hAnsi="Times New Roman" w:hint="eastAsia"/>
            <w:noProof/>
            <w:sz w:val="28"/>
          </w:rPr>
          <w:t>年齡問卷圖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_Toc167675400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w:t>
        </w:r>
        <w:r w:rsidR="0029566D" w:rsidRPr="0029566D">
          <w:rPr>
            <w:rFonts w:ascii="Times New Roman" w:hAnsi="Times New Roman"/>
            <w:noProof/>
            <w:webHidden/>
            <w:sz w:val="28"/>
          </w:rPr>
          <w:fldChar w:fldCharType="end"/>
        </w:r>
      </w:hyperlink>
    </w:p>
    <w:p w14:paraId="1EA9E1E7" w14:textId="34B140AC"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1"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2-1</w:t>
        </w:r>
        <w:r w:rsidR="0029566D" w:rsidRPr="0029566D">
          <w:rPr>
            <w:rStyle w:val="af2"/>
            <w:rFonts w:ascii="Times New Roman" w:hAnsi="Times New Roman"/>
            <w:noProof/>
            <w:sz w:val="28"/>
          </w:rPr>
          <w:noBreakHyphen/>
          <w:t xml:space="preserve">3 </w:t>
        </w:r>
        <w:r w:rsidR="0029566D" w:rsidRPr="0029566D">
          <w:rPr>
            <w:rStyle w:val="af2"/>
            <w:rFonts w:ascii="Times New Roman" w:hAnsi="Times New Roman" w:hint="eastAsia"/>
            <w:noProof/>
            <w:sz w:val="28"/>
          </w:rPr>
          <w:t>是否接觸過羽球課程佔比圖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_Toc167675401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4</w:t>
        </w:r>
        <w:r w:rsidR="0029566D" w:rsidRPr="0029566D">
          <w:rPr>
            <w:rFonts w:ascii="Times New Roman" w:hAnsi="Times New Roman"/>
            <w:noProof/>
            <w:webHidden/>
            <w:sz w:val="28"/>
          </w:rPr>
          <w:fldChar w:fldCharType="end"/>
        </w:r>
      </w:hyperlink>
    </w:p>
    <w:p w14:paraId="764C26BE" w14:textId="2D559875"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2"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2-1</w:t>
        </w:r>
        <w:r w:rsidR="0029566D" w:rsidRPr="0029566D">
          <w:rPr>
            <w:rStyle w:val="af2"/>
            <w:rFonts w:ascii="Times New Roman" w:hAnsi="Times New Roman"/>
            <w:noProof/>
            <w:sz w:val="28"/>
          </w:rPr>
          <w:noBreakHyphen/>
          <w:t xml:space="preserve">4 </w:t>
        </w:r>
        <w:r w:rsidR="0029566D" w:rsidRPr="0029566D">
          <w:rPr>
            <w:rStyle w:val="af2"/>
            <w:rFonts w:ascii="Times New Roman" w:hAnsi="Times New Roman" w:hint="eastAsia"/>
            <w:noProof/>
            <w:sz w:val="28"/>
          </w:rPr>
          <w:t>為什麼想參加羽球課程問卷圖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_Toc167675402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4</w:t>
        </w:r>
        <w:r w:rsidR="0029566D" w:rsidRPr="0029566D">
          <w:rPr>
            <w:rFonts w:ascii="Times New Roman" w:hAnsi="Times New Roman"/>
            <w:noProof/>
            <w:webHidden/>
            <w:sz w:val="28"/>
          </w:rPr>
          <w:fldChar w:fldCharType="end"/>
        </w:r>
      </w:hyperlink>
    </w:p>
    <w:p w14:paraId="62774055" w14:textId="27E2A1BD"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3"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2-2</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商業九宮格</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_Toc167675403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6</w:t>
        </w:r>
        <w:r w:rsidR="0029566D" w:rsidRPr="0029566D">
          <w:rPr>
            <w:rFonts w:ascii="Times New Roman" w:hAnsi="Times New Roman"/>
            <w:noProof/>
            <w:webHidden/>
            <w:sz w:val="28"/>
          </w:rPr>
          <w:fldChar w:fldCharType="end"/>
        </w:r>
      </w:hyperlink>
    </w:p>
    <w:p w14:paraId="13EBD9B8" w14:textId="54ACD937"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4"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2-3</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市場區隔圖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_Toc167675404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7</w:t>
        </w:r>
        <w:r w:rsidR="0029566D" w:rsidRPr="0029566D">
          <w:rPr>
            <w:rFonts w:ascii="Times New Roman" w:hAnsi="Times New Roman"/>
            <w:noProof/>
            <w:webHidden/>
            <w:sz w:val="28"/>
          </w:rPr>
          <w:fldChar w:fldCharType="end"/>
        </w:r>
      </w:hyperlink>
    </w:p>
    <w:p w14:paraId="5A0C1D57" w14:textId="15D6FBAD"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5"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2-4</w:t>
        </w:r>
        <w:r w:rsidR="0029566D" w:rsidRPr="0029566D">
          <w:rPr>
            <w:rStyle w:val="af2"/>
            <w:rFonts w:ascii="Times New Roman" w:hAnsi="Times New Roman"/>
            <w:noProof/>
            <w:sz w:val="28"/>
          </w:rPr>
          <w:noBreakHyphen/>
          <w:t>1 SWOT</w:t>
        </w:r>
        <w:r w:rsidR="0029566D" w:rsidRPr="0029566D">
          <w:rPr>
            <w:rStyle w:val="af2"/>
            <w:rFonts w:ascii="Times New Roman" w:hAnsi="Times New Roman" w:hint="eastAsia"/>
            <w:noProof/>
            <w:sz w:val="28"/>
          </w:rPr>
          <w:t>分析圖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_Toc167675405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8</w:t>
        </w:r>
        <w:r w:rsidR="0029566D" w:rsidRPr="0029566D">
          <w:rPr>
            <w:rFonts w:ascii="Times New Roman" w:hAnsi="Times New Roman"/>
            <w:noProof/>
            <w:webHidden/>
            <w:sz w:val="28"/>
          </w:rPr>
          <w:fldChar w:fldCharType="end"/>
        </w:r>
      </w:hyperlink>
    </w:p>
    <w:p w14:paraId="1DCE86F9" w14:textId="552F5E01"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6"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3-1</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系統架構圖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_Toc167675406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10</w:t>
        </w:r>
        <w:r w:rsidR="0029566D" w:rsidRPr="0029566D">
          <w:rPr>
            <w:rFonts w:ascii="Times New Roman" w:hAnsi="Times New Roman"/>
            <w:noProof/>
            <w:webHidden/>
            <w:sz w:val="28"/>
          </w:rPr>
          <w:fldChar w:fldCharType="end"/>
        </w:r>
      </w:hyperlink>
    </w:p>
    <w:p w14:paraId="171CB54F" w14:textId="5CF0C1B2"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7"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3-1</w:t>
        </w:r>
        <w:r w:rsidR="0029566D" w:rsidRPr="0029566D">
          <w:rPr>
            <w:rStyle w:val="af2"/>
            <w:rFonts w:ascii="Times New Roman" w:hAnsi="Times New Roman"/>
            <w:noProof/>
            <w:sz w:val="28"/>
          </w:rPr>
          <w:noBreakHyphen/>
          <w:t xml:space="preserve">2 </w:t>
        </w:r>
        <w:r w:rsidR="0029566D" w:rsidRPr="0029566D">
          <w:rPr>
            <w:rStyle w:val="af2"/>
            <w:rFonts w:ascii="Times New Roman" w:hAnsi="Times New Roman" w:hint="eastAsia"/>
            <w:noProof/>
            <w:sz w:val="28"/>
          </w:rPr>
          <w:t>系統功能架構圖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_Toc167675407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10</w:t>
        </w:r>
        <w:r w:rsidR="0029566D" w:rsidRPr="0029566D">
          <w:rPr>
            <w:rFonts w:ascii="Times New Roman" w:hAnsi="Times New Roman"/>
            <w:noProof/>
            <w:webHidden/>
            <w:sz w:val="28"/>
          </w:rPr>
          <w:fldChar w:fldCharType="end"/>
        </w:r>
      </w:hyperlink>
    </w:p>
    <w:p w14:paraId="436449AD" w14:textId="0D239AB2"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8"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4-1</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專案時程甘特圖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_Toc167675408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13</w:t>
        </w:r>
        <w:r w:rsidR="0029566D" w:rsidRPr="0029566D">
          <w:rPr>
            <w:rFonts w:ascii="Times New Roman" w:hAnsi="Times New Roman"/>
            <w:noProof/>
            <w:webHidden/>
            <w:sz w:val="28"/>
          </w:rPr>
          <w:fldChar w:fldCharType="end"/>
        </w:r>
      </w:hyperlink>
    </w:p>
    <w:p w14:paraId="796B519A" w14:textId="4E1E1994"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9"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5-2</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使用者個案圖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_Toc167675409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17</w:t>
        </w:r>
        <w:r w:rsidR="0029566D" w:rsidRPr="0029566D">
          <w:rPr>
            <w:rFonts w:ascii="Times New Roman" w:hAnsi="Times New Roman"/>
            <w:noProof/>
            <w:webHidden/>
            <w:sz w:val="28"/>
          </w:rPr>
          <w:fldChar w:fldCharType="end"/>
        </w:r>
      </w:hyperlink>
    </w:p>
    <w:p w14:paraId="25268665" w14:textId="6284CF5F"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0"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5-2</w:t>
        </w:r>
        <w:r w:rsidR="0029566D" w:rsidRPr="0029566D">
          <w:rPr>
            <w:rStyle w:val="af2"/>
            <w:rFonts w:ascii="Times New Roman" w:hAnsi="Times New Roman"/>
            <w:noProof/>
            <w:sz w:val="28"/>
          </w:rPr>
          <w:noBreakHyphen/>
          <w:t xml:space="preserve">2 </w:t>
        </w:r>
        <w:r w:rsidR="0029566D" w:rsidRPr="0029566D">
          <w:rPr>
            <w:rStyle w:val="af2"/>
            <w:rFonts w:ascii="Times New Roman" w:hAnsi="Times New Roman" w:hint="eastAsia"/>
            <w:noProof/>
            <w:sz w:val="28"/>
          </w:rPr>
          <w:t>管理者個案圖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_Toc167675410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18</w:t>
        </w:r>
        <w:r w:rsidR="0029566D" w:rsidRPr="0029566D">
          <w:rPr>
            <w:rFonts w:ascii="Times New Roman" w:hAnsi="Times New Roman"/>
            <w:noProof/>
            <w:webHidden/>
            <w:sz w:val="28"/>
          </w:rPr>
          <w:fldChar w:fldCharType="end"/>
        </w:r>
      </w:hyperlink>
    </w:p>
    <w:p w14:paraId="51FE977F" w14:textId="52CA424C"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1"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使用者登入活動圖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_Toc167675411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19</w:t>
        </w:r>
        <w:r w:rsidR="0029566D" w:rsidRPr="0029566D">
          <w:rPr>
            <w:rFonts w:ascii="Times New Roman" w:hAnsi="Times New Roman"/>
            <w:noProof/>
            <w:webHidden/>
            <w:sz w:val="28"/>
          </w:rPr>
          <w:fldChar w:fldCharType="end"/>
        </w:r>
      </w:hyperlink>
    </w:p>
    <w:p w14:paraId="2F06D5EE" w14:textId="1C685520"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2"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2 </w:t>
        </w:r>
        <w:r w:rsidR="0029566D" w:rsidRPr="0029566D">
          <w:rPr>
            <w:rStyle w:val="af2"/>
            <w:rFonts w:ascii="Times New Roman" w:hAnsi="Times New Roman" w:hint="eastAsia"/>
            <w:noProof/>
            <w:sz w:val="28"/>
          </w:rPr>
          <w:t>關於我們活動圖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_Toc167675412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20</w:t>
        </w:r>
        <w:r w:rsidR="0029566D" w:rsidRPr="0029566D">
          <w:rPr>
            <w:rFonts w:ascii="Times New Roman" w:hAnsi="Times New Roman"/>
            <w:noProof/>
            <w:webHidden/>
            <w:sz w:val="28"/>
          </w:rPr>
          <w:fldChar w:fldCharType="end"/>
        </w:r>
      </w:hyperlink>
    </w:p>
    <w:p w14:paraId="3449C96D" w14:textId="4BE874FA"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3"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3 </w:t>
        </w:r>
        <w:r w:rsidR="0029566D" w:rsidRPr="0029566D">
          <w:rPr>
            <w:rStyle w:val="af2"/>
            <w:rFonts w:ascii="Times New Roman" w:hAnsi="Times New Roman" w:hint="eastAsia"/>
            <w:noProof/>
            <w:sz w:val="28"/>
          </w:rPr>
          <w:t>報名課程活動圖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_Toc167675413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20</w:t>
        </w:r>
        <w:r w:rsidR="0029566D" w:rsidRPr="0029566D">
          <w:rPr>
            <w:rFonts w:ascii="Times New Roman" w:hAnsi="Times New Roman"/>
            <w:noProof/>
            <w:webHidden/>
            <w:sz w:val="28"/>
          </w:rPr>
          <w:fldChar w:fldCharType="end"/>
        </w:r>
      </w:hyperlink>
    </w:p>
    <w:p w14:paraId="0DC13CC2" w14:textId="355221A4"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4"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4 </w:t>
        </w:r>
        <w:r w:rsidR="0029566D" w:rsidRPr="0029566D">
          <w:rPr>
            <w:rStyle w:val="af2"/>
            <w:rFonts w:ascii="Times New Roman" w:hAnsi="Times New Roman" w:hint="eastAsia"/>
            <w:noProof/>
            <w:sz w:val="28"/>
          </w:rPr>
          <w:t>社群空間活動圖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_Toc167675414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21</w:t>
        </w:r>
        <w:r w:rsidR="0029566D" w:rsidRPr="0029566D">
          <w:rPr>
            <w:rFonts w:ascii="Times New Roman" w:hAnsi="Times New Roman"/>
            <w:noProof/>
            <w:webHidden/>
            <w:sz w:val="28"/>
          </w:rPr>
          <w:fldChar w:fldCharType="end"/>
        </w:r>
      </w:hyperlink>
    </w:p>
    <w:p w14:paraId="49449001" w14:textId="21470461"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5"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5 </w:t>
        </w:r>
        <w:r w:rsidR="0029566D" w:rsidRPr="0029566D">
          <w:rPr>
            <w:rStyle w:val="af2"/>
            <w:rFonts w:ascii="Times New Roman" w:hAnsi="Times New Roman" w:hint="eastAsia"/>
            <w:noProof/>
            <w:sz w:val="28"/>
          </w:rPr>
          <w:t>會員中心活動圖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_Toc167675415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21</w:t>
        </w:r>
        <w:r w:rsidR="0029566D" w:rsidRPr="0029566D">
          <w:rPr>
            <w:rFonts w:ascii="Times New Roman" w:hAnsi="Times New Roman"/>
            <w:noProof/>
            <w:webHidden/>
            <w:sz w:val="28"/>
          </w:rPr>
          <w:fldChar w:fldCharType="end"/>
        </w:r>
      </w:hyperlink>
    </w:p>
    <w:p w14:paraId="665552AC" w14:textId="0A18693E"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6"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6 </w:t>
        </w:r>
        <w:r w:rsidR="0029566D" w:rsidRPr="0029566D">
          <w:rPr>
            <w:rStyle w:val="af2"/>
            <w:rFonts w:ascii="Times New Roman" w:hAnsi="Times New Roman" w:hint="eastAsia"/>
            <w:noProof/>
            <w:sz w:val="28"/>
          </w:rPr>
          <w:t>管理者登入活動圖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_Toc167675416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22</w:t>
        </w:r>
        <w:r w:rsidR="0029566D" w:rsidRPr="0029566D">
          <w:rPr>
            <w:rFonts w:ascii="Times New Roman" w:hAnsi="Times New Roman"/>
            <w:noProof/>
            <w:webHidden/>
            <w:sz w:val="28"/>
          </w:rPr>
          <w:fldChar w:fldCharType="end"/>
        </w:r>
      </w:hyperlink>
    </w:p>
    <w:p w14:paraId="7251884B" w14:textId="7EE38EE0"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7"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7 </w:t>
        </w:r>
        <w:r w:rsidR="0029566D" w:rsidRPr="0029566D">
          <w:rPr>
            <w:rStyle w:val="af2"/>
            <w:rFonts w:ascii="Times New Roman" w:hAnsi="Times New Roman" w:hint="eastAsia"/>
            <w:noProof/>
            <w:sz w:val="28"/>
          </w:rPr>
          <w:t>管理者管理帳號活動圖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_Toc167675417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22</w:t>
        </w:r>
        <w:r w:rsidR="0029566D" w:rsidRPr="0029566D">
          <w:rPr>
            <w:rFonts w:ascii="Times New Roman" w:hAnsi="Times New Roman"/>
            <w:noProof/>
            <w:webHidden/>
            <w:sz w:val="28"/>
          </w:rPr>
          <w:fldChar w:fldCharType="end"/>
        </w:r>
      </w:hyperlink>
    </w:p>
    <w:p w14:paraId="3CE69018" w14:textId="77E8E0F0"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8"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8 </w:t>
        </w:r>
        <w:r w:rsidR="0029566D" w:rsidRPr="0029566D">
          <w:rPr>
            <w:rStyle w:val="af2"/>
            <w:rFonts w:ascii="Times New Roman" w:hAnsi="Times New Roman" w:hint="eastAsia"/>
            <w:noProof/>
            <w:sz w:val="28"/>
          </w:rPr>
          <w:t>管理者管理社群空間活動圖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_Toc167675418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23</w:t>
        </w:r>
        <w:r w:rsidR="0029566D" w:rsidRPr="0029566D">
          <w:rPr>
            <w:rFonts w:ascii="Times New Roman" w:hAnsi="Times New Roman"/>
            <w:noProof/>
            <w:webHidden/>
            <w:sz w:val="28"/>
          </w:rPr>
          <w:fldChar w:fldCharType="end"/>
        </w:r>
      </w:hyperlink>
    </w:p>
    <w:p w14:paraId="7432C374" w14:textId="750F1A54"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9"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9 </w:t>
        </w:r>
        <w:r w:rsidR="0029566D" w:rsidRPr="0029566D">
          <w:rPr>
            <w:rStyle w:val="af2"/>
            <w:rFonts w:ascii="Times New Roman" w:hAnsi="Times New Roman" w:hint="eastAsia"/>
            <w:noProof/>
            <w:sz w:val="28"/>
          </w:rPr>
          <w:t>管理者管理課程表單活動圖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_Toc167675419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23</w:t>
        </w:r>
        <w:r w:rsidR="0029566D" w:rsidRPr="0029566D">
          <w:rPr>
            <w:rFonts w:ascii="Times New Roman" w:hAnsi="Times New Roman"/>
            <w:noProof/>
            <w:webHidden/>
            <w:sz w:val="28"/>
          </w:rPr>
          <w:fldChar w:fldCharType="end"/>
        </w:r>
      </w:hyperlink>
    </w:p>
    <w:p w14:paraId="5A813811" w14:textId="3455318F"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0"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5-4</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分析類別圖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_Toc167675420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24</w:t>
        </w:r>
        <w:r w:rsidR="0029566D" w:rsidRPr="0029566D">
          <w:rPr>
            <w:rFonts w:ascii="Times New Roman" w:hAnsi="Times New Roman"/>
            <w:noProof/>
            <w:webHidden/>
            <w:sz w:val="28"/>
          </w:rPr>
          <w:fldChar w:fldCharType="end"/>
        </w:r>
      </w:hyperlink>
    </w:p>
    <w:p w14:paraId="2A50D8FE" w14:textId="193EEF4A"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1"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5-4</w:t>
        </w:r>
        <w:r w:rsidR="0029566D" w:rsidRPr="0029566D">
          <w:rPr>
            <w:rStyle w:val="af2"/>
            <w:rFonts w:ascii="Times New Roman" w:hAnsi="Times New Roman"/>
            <w:noProof/>
            <w:sz w:val="28"/>
          </w:rPr>
          <w:noBreakHyphen/>
          <w:t xml:space="preserve">2 </w:t>
        </w:r>
        <w:r w:rsidR="0029566D" w:rsidRPr="0029566D">
          <w:rPr>
            <w:rStyle w:val="af2"/>
            <w:rFonts w:ascii="Times New Roman" w:hAnsi="Times New Roman" w:hint="eastAsia"/>
            <w:noProof/>
            <w:sz w:val="28"/>
          </w:rPr>
          <w:t>使用者註冊</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_Toc167675421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25</w:t>
        </w:r>
        <w:r w:rsidR="0029566D" w:rsidRPr="0029566D">
          <w:rPr>
            <w:rFonts w:ascii="Times New Roman" w:hAnsi="Times New Roman"/>
            <w:noProof/>
            <w:webHidden/>
            <w:sz w:val="28"/>
          </w:rPr>
          <w:fldChar w:fldCharType="end"/>
        </w:r>
      </w:hyperlink>
    </w:p>
    <w:p w14:paraId="7AA14290" w14:textId="15D0F600"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2"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5-4</w:t>
        </w:r>
        <w:r w:rsidR="0029566D" w:rsidRPr="0029566D">
          <w:rPr>
            <w:rStyle w:val="af2"/>
            <w:rFonts w:ascii="Times New Roman" w:hAnsi="Times New Roman"/>
            <w:noProof/>
            <w:sz w:val="28"/>
          </w:rPr>
          <w:noBreakHyphen/>
          <w:t xml:space="preserve">3 </w:t>
        </w:r>
        <w:r w:rsidR="0029566D" w:rsidRPr="0029566D">
          <w:rPr>
            <w:rStyle w:val="af2"/>
            <w:rFonts w:ascii="Times New Roman" w:hAnsi="Times New Roman" w:hint="eastAsia"/>
            <w:noProof/>
            <w:sz w:val="28"/>
          </w:rPr>
          <w:t>使用者查看關於我們</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_Toc167675422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25</w:t>
        </w:r>
        <w:r w:rsidR="0029566D" w:rsidRPr="0029566D">
          <w:rPr>
            <w:rFonts w:ascii="Times New Roman" w:hAnsi="Times New Roman"/>
            <w:noProof/>
            <w:webHidden/>
            <w:sz w:val="28"/>
          </w:rPr>
          <w:fldChar w:fldCharType="end"/>
        </w:r>
      </w:hyperlink>
    </w:p>
    <w:p w14:paraId="17839AA8" w14:textId="43985480"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3"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5-4</w:t>
        </w:r>
        <w:r w:rsidR="0029566D" w:rsidRPr="0029566D">
          <w:rPr>
            <w:rStyle w:val="af2"/>
            <w:rFonts w:ascii="Times New Roman" w:hAnsi="Times New Roman"/>
            <w:noProof/>
            <w:sz w:val="28"/>
          </w:rPr>
          <w:noBreakHyphen/>
          <w:t xml:space="preserve">4 </w:t>
        </w:r>
        <w:r w:rsidR="0029566D" w:rsidRPr="0029566D">
          <w:rPr>
            <w:rStyle w:val="af2"/>
            <w:rFonts w:ascii="Times New Roman" w:hAnsi="Times New Roman" w:hint="eastAsia"/>
            <w:noProof/>
            <w:sz w:val="28"/>
          </w:rPr>
          <w:t>使用者報名課程</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_Toc167675423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26</w:t>
        </w:r>
        <w:r w:rsidR="0029566D" w:rsidRPr="0029566D">
          <w:rPr>
            <w:rFonts w:ascii="Times New Roman" w:hAnsi="Times New Roman"/>
            <w:noProof/>
            <w:webHidden/>
            <w:sz w:val="28"/>
          </w:rPr>
          <w:fldChar w:fldCharType="end"/>
        </w:r>
      </w:hyperlink>
    </w:p>
    <w:p w14:paraId="2ED0DAC0" w14:textId="6965AFFA"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4"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5-4</w:t>
        </w:r>
        <w:r w:rsidR="0029566D" w:rsidRPr="0029566D">
          <w:rPr>
            <w:rStyle w:val="af2"/>
            <w:rFonts w:ascii="Times New Roman" w:hAnsi="Times New Roman"/>
            <w:noProof/>
            <w:sz w:val="28"/>
          </w:rPr>
          <w:noBreakHyphen/>
          <w:t xml:space="preserve">5 </w:t>
        </w:r>
        <w:r w:rsidR="0029566D" w:rsidRPr="0029566D">
          <w:rPr>
            <w:rStyle w:val="af2"/>
            <w:rFonts w:ascii="Times New Roman" w:hAnsi="Times New Roman" w:hint="eastAsia"/>
            <w:noProof/>
            <w:sz w:val="28"/>
          </w:rPr>
          <w:t>社群空間會員發言</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_Toc167675424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26</w:t>
        </w:r>
        <w:r w:rsidR="0029566D" w:rsidRPr="0029566D">
          <w:rPr>
            <w:rFonts w:ascii="Times New Roman" w:hAnsi="Times New Roman"/>
            <w:noProof/>
            <w:webHidden/>
            <w:sz w:val="28"/>
          </w:rPr>
          <w:fldChar w:fldCharType="end"/>
        </w:r>
      </w:hyperlink>
    </w:p>
    <w:p w14:paraId="1D64C8AD" w14:textId="5B3F1A92"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5"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5-4</w:t>
        </w:r>
        <w:r w:rsidR="0029566D" w:rsidRPr="0029566D">
          <w:rPr>
            <w:rStyle w:val="af2"/>
            <w:rFonts w:ascii="Times New Roman" w:hAnsi="Times New Roman"/>
            <w:noProof/>
            <w:sz w:val="28"/>
          </w:rPr>
          <w:noBreakHyphen/>
          <w:t xml:space="preserve">6 </w:t>
        </w:r>
        <w:r w:rsidR="0029566D" w:rsidRPr="0029566D">
          <w:rPr>
            <w:rStyle w:val="af2"/>
            <w:rFonts w:ascii="Times New Roman" w:hAnsi="Times New Roman" w:hint="eastAsia"/>
            <w:noProof/>
            <w:sz w:val="28"/>
          </w:rPr>
          <w:t>管理者管理會員</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_Toc167675425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27</w:t>
        </w:r>
        <w:r w:rsidR="0029566D" w:rsidRPr="0029566D">
          <w:rPr>
            <w:rFonts w:ascii="Times New Roman" w:hAnsi="Times New Roman"/>
            <w:noProof/>
            <w:webHidden/>
            <w:sz w:val="28"/>
          </w:rPr>
          <w:fldChar w:fldCharType="end"/>
        </w:r>
      </w:hyperlink>
    </w:p>
    <w:p w14:paraId="3E734EEB" w14:textId="401CBA4A"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6"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5-4</w:t>
        </w:r>
        <w:r w:rsidR="0029566D" w:rsidRPr="0029566D">
          <w:rPr>
            <w:rStyle w:val="af2"/>
            <w:rFonts w:ascii="Times New Roman" w:hAnsi="Times New Roman"/>
            <w:noProof/>
            <w:sz w:val="28"/>
          </w:rPr>
          <w:noBreakHyphen/>
          <w:t xml:space="preserve">7 </w:t>
        </w:r>
        <w:r w:rsidR="0029566D" w:rsidRPr="0029566D">
          <w:rPr>
            <w:rStyle w:val="af2"/>
            <w:rFonts w:ascii="Times New Roman" w:hAnsi="Times New Roman" w:hint="eastAsia"/>
            <w:noProof/>
            <w:sz w:val="28"/>
          </w:rPr>
          <w:t>管理者管理報名課程表單</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_Toc167675426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27</w:t>
        </w:r>
        <w:r w:rsidR="0029566D" w:rsidRPr="0029566D">
          <w:rPr>
            <w:rFonts w:ascii="Times New Roman" w:hAnsi="Times New Roman"/>
            <w:noProof/>
            <w:webHidden/>
            <w:sz w:val="28"/>
          </w:rPr>
          <w:fldChar w:fldCharType="end"/>
        </w:r>
      </w:hyperlink>
    </w:p>
    <w:p w14:paraId="68A75E71" w14:textId="50EAD56F"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7"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5-4</w:t>
        </w:r>
        <w:r w:rsidR="0029566D" w:rsidRPr="0029566D">
          <w:rPr>
            <w:rStyle w:val="af2"/>
            <w:rFonts w:ascii="Times New Roman" w:hAnsi="Times New Roman"/>
            <w:noProof/>
            <w:sz w:val="28"/>
          </w:rPr>
          <w:noBreakHyphen/>
          <w:t xml:space="preserve">8 </w:t>
        </w:r>
        <w:r w:rsidR="0029566D" w:rsidRPr="0029566D">
          <w:rPr>
            <w:rStyle w:val="af2"/>
            <w:rFonts w:ascii="Times New Roman" w:hAnsi="Times New Roman" w:hint="eastAsia"/>
            <w:noProof/>
            <w:sz w:val="28"/>
          </w:rPr>
          <w:t>管理者管理社群空間</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_Toc167675427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28</w:t>
        </w:r>
        <w:r w:rsidR="0029566D" w:rsidRPr="0029566D">
          <w:rPr>
            <w:rFonts w:ascii="Times New Roman" w:hAnsi="Times New Roman"/>
            <w:noProof/>
            <w:webHidden/>
            <w:sz w:val="28"/>
          </w:rPr>
          <w:fldChar w:fldCharType="end"/>
        </w:r>
      </w:hyperlink>
    </w:p>
    <w:p w14:paraId="77DF036B" w14:textId="26523743"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8"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6-1</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使用者註冊</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_Toc167675428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29</w:t>
        </w:r>
        <w:r w:rsidR="0029566D" w:rsidRPr="0029566D">
          <w:rPr>
            <w:rFonts w:ascii="Times New Roman" w:hAnsi="Times New Roman"/>
            <w:noProof/>
            <w:webHidden/>
            <w:sz w:val="28"/>
          </w:rPr>
          <w:fldChar w:fldCharType="end"/>
        </w:r>
      </w:hyperlink>
    </w:p>
    <w:p w14:paraId="41930F11" w14:textId="26D86240"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9"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6-1</w:t>
        </w:r>
        <w:r w:rsidR="0029566D" w:rsidRPr="0029566D">
          <w:rPr>
            <w:rStyle w:val="af2"/>
            <w:rFonts w:ascii="Times New Roman" w:hAnsi="Times New Roman"/>
            <w:noProof/>
            <w:sz w:val="28"/>
          </w:rPr>
          <w:noBreakHyphen/>
          <w:t xml:space="preserve">2 </w:t>
        </w:r>
        <w:r w:rsidR="0029566D" w:rsidRPr="0029566D">
          <w:rPr>
            <w:rStyle w:val="af2"/>
            <w:rFonts w:ascii="Times New Roman" w:hAnsi="Times New Roman" w:hint="eastAsia"/>
            <w:noProof/>
            <w:sz w:val="28"/>
          </w:rPr>
          <w:t>使用者登入</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_Toc167675429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30</w:t>
        </w:r>
        <w:r w:rsidR="0029566D" w:rsidRPr="0029566D">
          <w:rPr>
            <w:rFonts w:ascii="Times New Roman" w:hAnsi="Times New Roman"/>
            <w:noProof/>
            <w:webHidden/>
            <w:sz w:val="28"/>
          </w:rPr>
          <w:fldChar w:fldCharType="end"/>
        </w:r>
      </w:hyperlink>
    </w:p>
    <w:p w14:paraId="41B5C7EE" w14:textId="24DA876D"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0"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6-1</w:t>
        </w:r>
        <w:r w:rsidR="0029566D" w:rsidRPr="0029566D">
          <w:rPr>
            <w:rStyle w:val="af2"/>
            <w:rFonts w:ascii="Times New Roman" w:hAnsi="Times New Roman"/>
            <w:noProof/>
            <w:sz w:val="28"/>
          </w:rPr>
          <w:noBreakHyphen/>
          <w:t xml:space="preserve">3 </w:t>
        </w:r>
        <w:r w:rsidR="0029566D" w:rsidRPr="0029566D">
          <w:rPr>
            <w:rStyle w:val="af2"/>
            <w:rFonts w:ascii="Times New Roman" w:hAnsi="Times New Roman" w:hint="eastAsia"/>
            <w:noProof/>
            <w:sz w:val="28"/>
          </w:rPr>
          <w:t>使用者登出</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_Toc167675430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30</w:t>
        </w:r>
        <w:r w:rsidR="0029566D" w:rsidRPr="0029566D">
          <w:rPr>
            <w:rFonts w:ascii="Times New Roman" w:hAnsi="Times New Roman"/>
            <w:noProof/>
            <w:webHidden/>
            <w:sz w:val="28"/>
          </w:rPr>
          <w:fldChar w:fldCharType="end"/>
        </w:r>
      </w:hyperlink>
    </w:p>
    <w:p w14:paraId="75C3DD9C" w14:textId="45DFC428"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1"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6-1</w:t>
        </w:r>
        <w:r w:rsidR="0029566D" w:rsidRPr="0029566D">
          <w:rPr>
            <w:rStyle w:val="af2"/>
            <w:rFonts w:ascii="Times New Roman" w:hAnsi="Times New Roman"/>
            <w:noProof/>
            <w:sz w:val="28"/>
          </w:rPr>
          <w:noBreakHyphen/>
          <w:t xml:space="preserve">4 </w:t>
        </w:r>
        <w:r w:rsidR="0029566D" w:rsidRPr="0029566D">
          <w:rPr>
            <w:rStyle w:val="af2"/>
            <w:rFonts w:ascii="Times New Roman" w:hAnsi="Times New Roman" w:hint="eastAsia"/>
            <w:noProof/>
            <w:sz w:val="28"/>
          </w:rPr>
          <w:t>編輯會員資料</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_Toc167675431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31</w:t>
        </w:r>
        <w:r w:rsidR="0029566D" w:rsidRPr="0029566D">
          <w:rPr>
            <w:rFonts w:ascii="Times New Roman" w:hAnsi="Times New Roman"/>
            <w:noProof/>
            <w:webHidden/>
            <w:sz w:val="28"/>
          </w:rPr>
          <w:fldChar w:fldCharType="end"/>
        </w:r>
      </w:hyperlink>
    </w:p>
    <w:p w14:paraId="761995F1" w14:textId="0803FA39"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2"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6-1</w:t>
        </w:r>
        <w:r w:rsidR="0029566D" w:rsidRPr="0029566D">
          <w:rPr>
            <w:rStyle w:val="af2"/>
            <w:rFonts w:ascii="Times New Roman" w:hAnsi="Times New Roman"/>
            <w:noProof/>
            <w:sz w:val="28"/>
          </w:rPr>
          <w:noBreakHyphen/>
          <w:t xml:space="preserve">5 </w:t>
        </w:r>
        <w:r w:rsidR="0029566D" w:rsidRPr="0029566D">
          <w:rPr>
            <w:rStyle w:val="af2"/>
            <w:rFonts w:ascii="Times New Roman" w:hAnsi="Times New Roman" w:hint="eastAsia"/>
            <w:noProof/>
            <w:sz w:val="28"/>
          </w:rPr>
          <w:t>報名課程</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_Toc167675432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31</w:t>
        </w:r>
        <w:r w:rsidR="0029566D" w:rsidRPr="0029566D">
          <w:rPr>
            <w:rFonts w:ascii="Times New Roman" w:hAnsi="Times New Roman"/>
            <w:noProof/>
            <w:webHidden/>
            <w:sz w:val="28"/>
          </w:rPr>
          <w:fldChar w:fldCharType="end"/>
        </w:r>
      </w:hyperlink>
    </w:p>
    <w:p w14:paraId="4E9A2A86" w14:textId="5B76D850"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3"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6-1</w:t>
        </w:r>
        <w:r w:rsidR="0029566D" w:rsidRPr="0029566D">
          <w:rPr>
            <w:rStyle w:val="af2"/>
            <w:rFonts w:ascii="Times New Roman" w:hAnsi="Times New Roman"/>
            <w:noProof/>
            <w:sz w:val="28"/>
          </w:rPr>
          <w:noBreakHyphen/>
          <w:t xml:space="preserve">6 </w:t>
        </w:r>
        <w:r w:rsidR="0029566D" w:rsidRPr="0029566D">
          <w:rPr>
            <w:rStyle w:val="af2"/>
            <w:rFonts w:ascii="Times New Roman" w:hAnsi="Times New Roman" w:hint="eastAsia"/>
            <w:noProof/>
            <w:sz w:val="28"/>
          </w:rPr>
          <w:t>社群空間</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_Toc167675433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32</w:t>
        </w:r>
        <w:r w:rsidR="0029566D" w:rsidRPr="0029566D">
          <w:rPr>
            <w:rFonts w:ascii="Times New Roman" w:hAnsi="Times New Roman"/>
            <w:noProof/>
            <w:webHidden/>
            <w:sz w:val="28"/>
          </w:rPr>
          <w:fldChar w:fldCharType="end"/>
        </w:r>
      </w:hyperlink>
    </w:p>
    <w:p w14:paraId="0B5E26C8" w14:textId="58D7C48E"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4"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6-2</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類別圖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_Toc167675434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33</w:t>
        </w:r>
        <w:r w:rsidR="0029566D" w:rsidRPr="0029566D">
          <w:rPr>
            <w:rFonts w:ascii="Times New Roman" w:hAnsi="Times New Roman"/>
            <w:noProof/>
            <w:webHidden/>
            <w:sz w:val="28"/>
          </w:rPr>
          <w:fldChar w:fldCharType="end"/>
        </w:r>
      </w:hyperlink>
    </w:p>
    <w:p w14:paraId="360280CD" w14:textId="51497F79"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5"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7-1</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佈署圖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_Toc167675435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34</w:t>
        </w:r>
        <w:r w:rsidR="0029566D" w:rsidRPr="0029566D">
          <w:rPr>
            <w:rFonts w:ascii="Times New Roman" w:hAnsi="Times New Roman"/>
            <w:noProof/>
            <w:webHidden/>
            <w:sz w:val="28"/>
          </w:rPr>
          <w:fldChar w:fldCharType="end"/>
        </w:r>
      </w:hyperlink>
    </w:p>
    <w:p w14:paraId="19141084" w14:textId="69145C84"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6"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7-2</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套件圖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_Toc167675436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34</w:t>
        </w:r>
        <w:r w:rsidR="0029566D" w:rsidRPr="0029566D">
          <w:rPr>
            <w:rFonts w:ascii="Times New Roman" w:hAnsi="Times New Roman"/>
            <w:noProof/>
            <w:webHidden/>
            <w:sz w:val="28"/>
          </w:rPr>
          <w:fldChar w:fldCharType="end"/>
        </w:r>
      </w:hyperlink>
    </w:p>
    <w:p w14:paraId="31CA5BD7" w14:textId="7D12DC8D"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7"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7-3</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元件圖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_Toc167675437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35</w:t>
        </w:r>
        <w:r w:rsidR="0029566D" w:rsidRPr="0029566D">
          <w:rPr>
            <w:rFonts w:ascii="Times New Roman" w:hAnsi="Times New Roman"/>
            <w:noProof/>
            <w:webHidden/>
            <w:sz w:val="28"/>
          </w:rPr>
          <w:fldChar w:fldCharType="end"/>
        </w:r>
      </w:hyperlink>
    </w:p>
    <w:p w14:paraId="3B321050" w14:textId="48C9C131"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8"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7-4</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使用者登入狀態機圖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_Toc167675438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35</w:t>
        </w:r>
        <w:r w:rsidR="0029566D" w:rsidRPr="0029566D">
          <w:rPr>
            <w:rFonts w:ascii="Times New Roman" w:hAnsi="Times New Roman"/>
            <w:noProof/>
            <w:webHidden/>
            <w:sz w:val="28"/>
          </w:rPr>
          <w:fldChar w:fldCharType="end"/>
        </w:r>
      </w:hyperlink>
    </w:p>
    <w:p w14:paraId="0AA8924D" w14:textId="0C447D1F"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9"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7-4</w:t>
        </w:r>
        <w:r w:rsidR="0029566D" w:rsidRPr="0029566D">
          <w:rPr>
            <w:rStyle w:val="af2"/>
            <w:rFonts w:ascii="Times New Roman" w:hAnsi="Times New Roman"/>
            <w:noProof/>
            <w:sz w:val="28"/>
          </w:rPr>
          <w:noBreakHyphen/>
          <w:t xml:space="preserve">2 </w:t>
        </w:r>
        <w:r w:rsidR="0029566D" w:rsidRPr="0029566D">
          <w:rPr>
            <w:rStyle w:val="af2"/>
            <w:rFonts w:ascii="Times New Roman" w:hAnsi="Times New Roman" w:hint="eastAsia"/>
            <w:noProof/>
            <w:sz w:val="28"/>
          </w:rPr>
          <w:t>社群空間狀態機圖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_Toc167675439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36</w:t>
        </w:r>
        <w:r w:rsidR="0029566D" w:rsidRPr="0029566D">
          <w:rPr>
            <w:rFonts w:ascii="Times New Roman" w:hAnsi="Times New Roman"/>
            <w:noProof/>
            <w:webHidden/>
            <w:sz w:val="28"/>
          </w:rPr>
          <w:fldChar w:fldCharType="end"/>
        </w:r>
      </w:hyperlink>
    </w:p>
    <w:p w14:paraId="00014129" w14:textId="785BC3EA"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40"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7-4</w:t>
        </w:r>
        <w:r w:rsidR="0029566D" w:rsidRPr="0029566D">
          <w:rPr>
            <w:rStyle w:val="af2"/>
            <w:rFonts w:ascii="Times New Roman" w:hAnsi="Times New Roman"/>
            <w:noProof/>
            <w:sz w:val="28"/>
          </w:rPr>
          <w:noBreakHyphen/>
          <w:t xml:space="preserve">3 </w:t>
        </w:r>
        <w:r w:rsidR="0029566D" w:rsidRPr="0029566D">
          <w:rPr>
            <w:rStyle w:val="af2"/>
            <w:rFonts w:ascii="Times New Roman" w:hAnsi="Times New Roman" w:hint="eastAsia"/>
            <w:noProof/>
            <w:sz w:val="28"/>
          </w:rPr>
          <w:t>報名課程狀態機圖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_Toc167675440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36</w:t>
        </w:r>
        <w:r w:rsidR="0029566D" w:rsidRPr="0029566D">
          <w:rPr>
            <w:rFonts w:ascii="Times New Roman" w:hAnsi="Times New Roman"/>
            <w:noProof/>
            <w:webHidden/>
            <w:sz w:val="28"/>
          </w:rPr>
          <w:fldChar w:fldCharType="end"/>
        </w:r>
      </w:hyperlink>
    </w:p>
    <w:p w14:paraId="4B2D6350" w14:textId="5ADD684F"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41"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7-4</w:t>
        </w:r>
        <w:r w:rsidR="0029566D" w:rsidRPr="0029566D">
          <w:rPr>
            <w:rStyle w:val="af2"/>
            <w:rFonts w:ascii="Times New Roman" w:hAnsi="Times New Roman"/>
            <w:noProof/>
            <w:sz w:val="28"/>
          </w:rPr>
          <w:noBreakHyphen/>
          <w:t xml:space="preserve">4 </w:t>
        </w:r>
        <w:r w:rsidR="0029566D" w:rsidRPr="0029566D">
          <w:rPr>
            <w:rStyle w:val="af2"/>
            <w:rFonts w:ascii="Times New Roman" w:hAnsi="Times New Roman" w:hint="eastAsia"/>
            <w:noProof/>
            <w:sz w:val="28"/>
          </w:rPr>
          <w:t>管理者登入狀態機圖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_Toc167675441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36</w:t>
        </w:r>
        <w:r w:rsidR="0029566D" w:rsidRPr="0029566D">
          <w:rPr>
            <w:rFonts w:ascii="Times New Roman" w:hAnsi="Times New Roman"/>
            <w:noProof/>
            <w:webHidden/>
            <w:sz w:val="28"/>
          </w:rPr>
          <w:fldChar w:fldCharType="end"/>
        </w:r>
      </w:hyperlink>
    </w:p>
    <w:p w14:paraId="2747CE5B" w14:textId="06982C9D"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42"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7-4</w:t>
        </w:r>
        <w:r w:rsidR="0029566D" w:rsidRPr="0029566D">
          <w:rPr>
            <w:rStyle w:val="af2"/>
            <w:rFonts w:ascii="Times New Roman" w:hAnsi="Times New Roman"/>
            <w:noProof/>
            <w:sz w:val="28"/>
          </w:rPr>
          <w:noBreakHyphen/>
          <w:t xml:space="preserve">5 </w:t>
        </w:r>
        <w:r w:rsidR="0029566D" w:rsidRPr="0029566D">
          <w:rPr>
            <w:rStyle w:val="af2"/>
            <w:rFonts w:ascii="Times New Roman" w:hAnsi="Times New Roman" w:hint="eastAsia"/>
            <w:noProof/>
            <w:sz w:val="28"/>
          </w:rPr>
          <w:t>管理者管理帳號狀態機圖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_Toc167675442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37</w:t>
        </w:r>
        <w:r w:rsidR="0029566D" w:rsidRPr="0029566D">
          <w:rPr>
            <w:rFonts w:ascii="Times New Roman" w:hAnsi="Times New Roman"/>
            <w:noProof/>
            <w:webHidden/>
            <w:sz w:val="28"/>
          </w:rPr>
          <w:fldChar w:fldCharType="end"/>
        </w:r>
      </w:hyperlink>
    </w:p>
    <w:p w14:paraId="08C435AE" w14:textId="327D0A05"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43"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7-4</w:t>
        </w:r>
        <w:r w:rsidR="0029566D" w:rsidRPr="0029566D">
          <w:rPr>
            <w:rStyle w:val="af2"/>
            <w:rFonts w:ascii="Times New Roman" w:hAnsi="Times New Roman"/>
            <w:noProof/>
            <w:sz w:val="28"/>
          </w:rPr>
          <w:noBreakHyphen/>
          <w:t xml:space="preserve">6 </w:t>
        </w:r>
        <w:r w:rsidR="0029566D" w:rsidRPr="0029566D">
          <w:rPr>
            <w:rStyle w:val="af2"/>
            <w:rFonts w:ascii="Times New Roman" w:hAnsi="Times New Roman" w:hint="eastAsia"/>
            <w:noProof/>
            <w:sz w:val="28"/>
          </w:rPr>
          <w:t>管理者管理報名表單狀態機圖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_Toc167675443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37</w:t>
        </w:r>
        <w:r w:rsidR="0029566D" w:rsidRPr="0029566D">
          <w:rPr>
            <w:rFonts w:ascii="Times New Roman" w:hAnsi="Times New Roman"/>
            <w:noProof/>
            <w:webHidden/>
            <w:sz w:val="28"/>
          </w:rPr>
          <w:fldChar w:fldCharType="end"/>
        </w:r>
      </w:hyperlink>
    </w:p>
    <w:p w14:paraId="6A4C05A9" w14:textId="5E332F83"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44"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7-4</w:t>
        </w:r>
        <w:r w:rsidR="0029566D" w:rsidRPr="0029566D">
          <w:rPr>
            <w:rStyle w:val="af2"/>
            <w:rFonts w:ascii="Times New Roman" w:hAnsi="Times New Roman"/>
            <w:noProof/>
            <w:sz w:val="28"/>
          </w:rPr>
          <w:noBreakHyphen/>
          <w:t xml:space="preserve">7 </w:t>
        </w:r>
        <w:r w:rsidR="0029566D" w:rsidRPr="0029566D">
          <w:rPr>
            <w:rStyle w:val="af2"/>
            <w:rFonts w:ascii="Times New Roman" w:hAnsi="Times New Roman" w:hint="eastAsia"/>
            <w:noProof/>
            <w:sz w:val="28"/>
          </w:rPr>
          <w:t>管理者管理社群空間狀態機圖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_Toc167675444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37</w:t>
        </w:r>
        <w:r w:rsidR="0029566D" w:rsidRPr="0029566D">
          <w:rPr>
            <w:rFonts w:ascii="Times New Roman" w:hAnsi="Times New Roman"/>
            <w:noProof/>
            <w:webHidden/>
            <w:sz w:val="28"/>
          </w:rPr>
          <w:fldChar w:fldCharType="end"/>
        </w:r>
      </w:hyperlink>
    </w:p>
    <w:p w14:paraId="0182201B" w14:textId="1BE35A0C"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45"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8-1</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資料庫關聯圖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_Toc167675445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38</w:t>
        </w:r>
        <w:r w:rsidR="0029566D" w:rsidRPr="0029566D">
          <w:rPr>
            <w:rFonts w:ascii="Times New Roman" w:hAnsi="Times New Roman"/>
            <w:noProof/>
            <w:webHidden/>
            <w:sz w:val="28"/>
          </w:rPr>
          <w:fldChar w:fldCharType="end"/>
        </w:r>
      </w:hyperlink>
    </w:p>
    <w:p w14:paraId="0B8E12FE" w14:textId="5A3C5CD9" w:rsidR="001A58D1" w:rsidRPr="00E43A36" w:rsidRDefault="001A58D1">
      <w:pPr>
        <w:kinsoku w:val="0"/>
        <w:overflowPunct w:val="0"/>
        <w:adjustRightInd w:val="0"/>
        <w:snapToGrid w:val="0"/>
        <w:jc w:val="center"/>
        <w:rPr>
          <w:b/>
          <w:bCs/>
          <w:color w:val="FF0000"/>
          <w:szCs w:val="28"/>
          <w:u w:val="single"/>
        </w:rPr>
        <w:pPrChange w:id="61" w:author="11046017_鄭兆媗" w:date="2024-03-25T20:17:00Z">
          <w:pPr>
            <w:numPr>
              <w:numId w:val="6"/>
            </w:numPr>
            <w:adjustRightInd w:val="0"/>
            <w:ind w:left="482" w:hanging="482"/>
          </w:pPr>
        </w:pPrChange>
      </w:pPr>
      <w:r w:rsidRPr="0029566D">
        <w:rPr>
          <w:szCs w:val="28"/>
        </w:rPr>
        <w:fldChar w:fldCharType="end"/>
      </w:r>
      <w:r>
        <w:br w:type="page"/>
      </w:r>
      <w:ins w:id="62" w:author="11046017_鄭兆媗" w:date="2024-03-25T17:41:00Z">
        <w:r w:rsidRPr="00E43A36">
          <w:rPr>
            <w:rFonts w:hint="eastAsia"/>
            <w:b/>
            <w:bCs/>
            <w:sz w:val="32"/>
            <w:szCs w:val="32"/>
          </w:rPr>
          <w:lastRenderedPageBreak/>
          <w:t>表目錄</w:t>
        </w:r>
      </w:ins>
      <w:del w:id="63" w:author="11046017_鄭兆媗" w:date="2024-03-25T17:41:00Z">
        <w:r w:rsidRPr="00E43A36">
          <w:rPr>
            <w:rFonts w:hint="eastAsia"/>
            <w:b/>
            <w:bCs/>
            <w:color w:val="FF0000"/>
            <w:szCs w:val="28"/>
            <w:u w:val="single"/>
          </w:rPr>
          <w:delText>表目錄範</w:delText>
        </w:r>
        <w:r w:rsidRPr="00E43A36">
          <w:rPr>
            <w:b/>
            <w:bCs/>
            <w:color w:val="FF0000"/>
            <w:szCs w:val="28"/>
            <w:u w:val="single"/>
          </w:rPr>
          <w:delText>本</w:delText>
        </w:r>
      </w:del>
    </w:p>
    <w:p w14:paraId="1C18EF06" w14:textId="533E0677" w:rsidR="00CD6160" w:rsidRPr="00CD6160" w:rsidRDefault="001A58D1"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ins w:id="64" w:author="11046017_鄭兆媗" w:date="2024-03-25T17:41:00Z">
        <w:r w:rsidRPr="00E43A36">
          <w:rPr>
            <w:rFonts w:ascii="Times New Roman" w:hAnsi="Times New Roman"/>
            <w:sz w:val="28"/>
            <w:szCs w:val="28"/>
          </w:rPr>
          <w:fldChar w:fldCharType="begin"/>
        </w:r>
        <w:r w:rsidRPr="00E43A36">
          <w:rPr>
            <w:rFonts w:ascii="Times New Roman" w:hAnsi="Times New Roman"/>
            <w:sz w:val="28"/>
            <w:szCs w:val="28"/>
          </w:rPr>
          <w:instrText xml:space="preserve"> </w:instrText>
        </w:r>
        <w:r w:rsidRPr="00E43A36">
          <w:rPr>
            <w:rFonts w:ascii="Times New Roman" w:hAnsi="Times New Roman" w:hint="eastAsia"/>
            <w:sz w:val="28"/>
            <w:szCs w:val="28"/>
          </w:rPr>
          <w:instrText>TOC \h \z \c "</w:instrText>
        </w:r>
        <w:r w:rsidRPr="00E43A36">
          <w:rPr>
            <w:rFonts w:ascii="Times New Roman" w:hAnsi="Times New Roman" w:hint="eastAsia"/>
            <w:sz w:val="28"/>
            <w:szCs w:val="28"/>
          </w:rPr>
          <w:instrText>表</w:instrText>
        </w:r>
        <w:r w:rsidRPr="00E43A36">
          <w:rPr>
            <w:rFonts w:ascii="Times New Roman" w:hAnsi="Times New Roman" w:hint="eastAsia"/>
            <w:sz w:val="28"/>
            <w:szCs w:val="28"/>
          </w:rPr>
          <w:instrText>"</w:instrText>
        </w:r>
        <w:r w:rsidRPr="00E43A36">
          <w:rPr>
            <w:rFonts w:ascii="Times New Roman" w:hAnsi="Times New Roman"/>
            <w:sz w:val="28"/>
            <w:szCs w:val="28"/>
          </w:rPr>
          <w:instrText xml:space="preserve"> </w:instrText>
        </w:r>
      </w:ins>
      <w:r w:rsidRPr="00E43A36">
        <w:rPr>
          <w:rFonts w:ascii="Times New Roman" w:hAnsi="Times New Roman"/>
          <w:sz w:val="28"/>
          <w:szCs w:val="28"/>
        </w:rPr>
        <w:fldChar w:fldCharType="separate"/>
      </w:r>
      <w:hyperlink w:anchor="_Toc167697571" w:history="1">
        <w:r w:rsidR="00CD6160" w:rsidRPr="00CD6160">
          <w:rPr>
            <w:rStyle w:val="af2"/>
            <w:rFonts w:ascii="Times New Roman" w:hAnsi="Times New Roman" w:hint="eastAsia"/>
            <w:noProof/>
            <w:sz w:val="28"/>
          </w:rPr>
          <w:t>表</w:t>
        </w:r>
        <w:r w:rsidR="00CD6160" w:rsidRPr="00CD6160">
          <w:rPr>
            <w:rStyle w:val="af2"/>
            <w:rFonts w:ascii="Times New Roman" w:hAnsi="Times New Roman"/>
            <w:noProof/>
            <w:sz w:val="28"/>
          </w:rPr>
          <w:t xml:space="preserve"> 3-2</w:t>
        </w:r>
        <w:r w:rsidR="00CD6160" w:rsidRPr="00CD6160">
          <w:rPr>
            <w:rStyle w:val="af2"/>
            <w:rFonts w:ascii="Times New Roman" w:hAnsi="Times New Roman"/>
            <w:noProof/>
            <w:sz w:val="28"/>
          </w:rPr>
          <w:noBreakHyphen/>
          <w:t xml:space="preserve">1 </w:t>
        </w:r>
        <w:r w:rsidR="00CD6160" w:rsidRPr="00CD6160">
          <w:rPr>
            <w:rStyle w:val="af2"/>
            <w:rFonts w:ascii="Times New Roman" w:hAnsi="Times New Roman" w:hint="eastAsia"/>
            <w:noProof/>
            <w:sz w:val="28"/>
          </w:rPr>
          <w:t>系統軟、硬體需求表</w:t>
        </w:r>
        <w:r w:rsidR="00CD6160" w:rsidRPr="00CD6160">
          <w:rPr>
            <w:rFonts w:ascii="Times New Roman" w:hAnsi="Times New Roman"/>
            <w:noProof/>
            <w:webHidden/>
            <w:sz w:val="28"/>
          </w:rPr>
          <w:tab/>
        </w:r>
        <w:r w:rsidR="00CD6160" w:rsidRPr="00CD6160">
          <w:rPr>
            <w:rFonts w:ascii="Times New Roman" w:hAnsi="Times New Roman"/>
            <w:noProof/>
            <w:webHidden/>
            <w:sz w:val="28"/>
          </w:rPr>
          <w:fldChar w:fldCharType="begin"/>
        </w:r>
        <w:r w:rsidR="00CD6160" w:rsidRPr="00CD6160">
          <w:rPr>
            <w:rFonts w:ascii="Times New Roman" w:hAnsi="Times New Roman"/>
            <w:noProof/>
            <w:webHidden/>
            <w:sz w:val="28"/>
          </w:rPr>
          <w:instrText xml:space="preserve"> PAGEREF _Toc167697571 \h </w:instrText>
        </w:r>
        <w:r w:rsidR="00CD6160" w:rsidRPr="00CD6160">
          <w:rPr>
            <w:rFonts w:ascii="Times New Roman" w:hAnsi="Times New Roman"/>
            <w:noProof/>
            <w:webHidden/>
            <w:sz w:val="28"/>
          </w:rPr>
        </w:r>
        <w:r w:rsidR="00CD6160" w:rsidRPr="00CD6160">
          <w:rPr>
            <w:rFonts w:ascii="Times New Roman" w:hAnsi="Times New Roman"/>
            <w:noProof/>
            <w:webHidden/>
            <w:sz w:val="28"/>
          </w:rPr>
          <w:fldChar w:fldCharType="separate"/>
        </w:r>
        <w:r w:rsidR="00CD6160" w:rsidRPr="00CD6160">
          <w:rPr>
            <w:rFonts w:ascii="Times New Roman" w:hAnsi="Times New Roman"/>
            <w:noProof/>
            <w:webHidden/>
            <w:sz w:val="28"/>
          </w:rPr>
          <w:t>12</w:t>
        </w:r>
        <w:r w:rsidR="00CD6160" w:rsidRPr="00CD6160">
          <w:rPr>
            <w:rFonts w:ascii="Times New Roman" w:hAnsi="Times New Roman"/>
            <w:noProof/>
            <w:webHidden/>
            <w:sz w:val="28"/>
          </w:rPr>
          <w:fldChar w:fldCharType="end"/>
        </w:r>
      </w:hyperlink>
    </w:p>
    <w:p w14:paraId="0396872F" w14:textId="57723928" w:rsidR="00CD6160" w:rsidRPr="00CD6160" w:rsidRDefault="00CD616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72" w:history="1">
        <w:r w:rsidRPr="00CD6160">
          <w:rPr>
            <w:rStyle w:val="af2"/>
            <w:rFonts w:ascii="Times New Roman" w:hAnsi="Times New Roman" w:hint="eastAsia"/>
            <w:noProof/>
            <w:sz w:val="28"/>
          </w:rPr>
          <w:t>表</w:t>
        </w:r>
        <w:r w:rsidRPr="00CD6160">
          <w:rPr>
            <w:rStyle w:val="af2"/>
            <w:rFonts w:ascii="Times New Roman" w:hAnsi="Times New Roman"/>
            <w:noProof/>
            <w:sz w:val="28"/>
          </w:rPr>
          <w:t xml:space="preserve"> 3-3</w:t>
        </w:r>
        <w:r w:rsidRPr="00CD6160">
          <w:rPr>
            <w:rStyle w:val="af2"/>
            <w:rFonts w:ascii="Times New Roman" w:hAnsi="Times New Roman"/>
            <w:noProof/>
            <w:sz w:val="28"/>
          </w:rPr>
          <w:noBreakHyphen/>
          <w:t xml:space="preserve">1 </w:t>
        </w:r>
        <w:r w:rsidRPr="00CD6160">
          <w:rPr>
            <w:rStyle w:val="af2"/>
            <w:rFonts w:ascii="Times New Roman" w:hAnsi="Times New Roman" w:hint="eastAsia"/>
            <w:noProof/>
            <w:sz w:val="28"/>
          </w:rPr>
          <w:t>開發標準與使用工具表</w:t>
        </w:r>
        <w:r w:rsidRPr="00CD6160">
          <w:rPr>
            <w:rFonts w:ascii="Times New Roman" w:hAnsi="Times New Roman"/>
            <w:noProof/>
            <w:webHidden/>
            <w:sz w:val="28"/>
          </w:rPr>
          <w:tab/>
        </w:r>
        <w:r w:rsidRPr="00CD6160">
          <w:rPr>
            <w:rFonts w:ascii="Times New Roman" w:hAnsi="Times New Roman"/>
            <w:noProof/>
            <w:webHidden/>
            <w:sz w:val="28"/>
          </w:rPr>
          <w:fldChar w:fldCharType="begin"/>
        </w:r>
        <w:r w:rsidRPr="00CD6160">
          <w:rPr>
            <w:rFonts w:ascii="Times New Roman" w:hAnsi="Times New Roman"/>
            <w:noProof/>
            <w:webHidden/>
            <w:sz w:val="28"/>
          </w:rPr>
          <w:instrText xml:space="preserve"> PAGEREF _Toc167697572 \h </w:instrText>
        </w:r>
        <w:r w:rsidRPr="00CD6160">
          <w:rPr>
            <w:rFonts w:ascii="Times New Roman" w:hAnsi="Times New Roman"/>
            <w:noProof/>
            <w:webHidden/>
            <w:sz w:val="28"/>
          </w:rPr>
        </w:r>
        <w:r w:rsidRPr="00CD6160">
          <w:rPr>
            <w:rFonts w:ascii="Times New Roman" w:hAnsi="Times New Roman"/>
            <w:noProof/>
            <w:webHidden/>
            <w:sz w:val="28"/>
          </w:rPr>
          <w:fldChar w:fldCharType="separate"/>
        </w:r>
        <w:r w:rsidRPr="00CD6160">
          <w:rPr>
            <w:rFonts w:ascii="Times New Roman" w:hAnsi="Times New Roman"/>
            <w:noProof/>
            <w:webHidden/>
            <w:sz w:val="28"/>
          </w:rPr>
          <w:t>12</w:t>
        </w:r>
        <w:r w:rsidRPr="00CD6160">
          <w:rPr>
            <w:rFonts w:ascii="Times New Roman" w:hAnsi="Times New Roman"/>
            <w:noProof/>
            <w:webHidden/>
            <w:sz w:val="28"/>
          </w:rPr>
          <w:fldChar w:fldCharType="end"/>
        </w:r>
      </w:hyperlink>
    </w:p>
    <w:p w14:paraId="40CCCCEC" w14:textId="5CC12E36" w:rsidR="00CD6160" w:rsidRPr="00CD6160" w:rsidRDefault="00CD616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73" w:history="1">
        <w:r w:rsidRPr="00CD6160">
          <w:rPr>
            <w:rStyle w:val="af2"/>
            <w:rFonts w:ascii="Times New Roman" w:hAnsi="Times New Roman" w:hint="eastAsia"/>
            <w:noProof/>
            <w:sz w:val="28"/>
          </w:rPr>
          <w:t>表</w:t>
        </w:r>
        <w:r w:rsidRPr="00CD6160">
          <w:rPr>
            <w:rStyle w:val="af2"/>
            <w:rFonts w:ascii="Times New Roman" w:hAnsi="Times New Roman"/>
            <w:noProof/>
            <w:sz w:val="28"/>
          </w:rPr>
          <w:t xml:space="preserve"> 4-2</w:t>
        </w:r>
        <w:r w:rsidRPr="00CD6160">
          <w:rPr>
            <w:rStyle w:val="af2"/>
            <w:rFonts w:ascii="Times New Roman" w:hAnsi="Times New Roman"/>
            <w:noProof/>
            <w:sz w:val="28"/>
          </w:rPr>
          <w:noBreakHyphen/>
          <w:t xml:space="preserve">1 </w:t>
        </w:r>
        <w:r w:rsidRPr="00CD6160">
          <w:rPr>
            <w:rStyle w:val="af2"/>
            <w:rFonts w:ascii="Times New Roman" w:hAnsi="Times New Roman" w:hint="eastAsia"/>
            <w:noProof/>
            <w:sz w:val="28"/>
          </w:rPr>
          <w:t>專題組織與分工</w:t>
        </w:r>
        <w:r w:rsidRPr="00CD6160">
          <w:rPr>
            <w:rFonts w:ascii="Times New Roman" w:hAnsi="Times New Roman"/>
            <w:noProof/>
            <w:webHidden/>
            <w:sz w:val="28"/>
          </w:rPr>
          <w:tab/>
        </w:r>
        <w:r w:rsidRPr="00CD6160">
          <w:rPr>
            <w:rFonts w:ascii="Times New Roman" w:hAnsi="Times New Roman"/>
            <w:noProof/>
            <w:webHidden/>
            <w:sz w:val="28"/>
          </w:rPr>
          <w:fldChar w:fldCharType="begin"/>
        </w:r>
        <w:r w:rsidRPr="00CD6160">
          <w:rPr>
            <w:rFonts w:ascii="Times New Roman" w:hAnsi="Times New Roman"/>
            <w:noProof/>
            <w:webHidden/>
            <w:sz w:val="28"/>
          </w:rPr>
          <w:instrText xml:space="preserve"> PAGEREF _Toc167697573 \h </w:instrText>
        </w:r>
        <w:r w:rsidRPr="00CD6160">
          <w:rPr>
            <w:rFonts w:ascii="Times New Roman" w:hAnsi="Times New Roman"/>
            <w:noProof/>
            <w:webHidden/>
            <w:sz w:val="28"/>
          </w:rPr>
        </w:r>
        <w:r w:rsidRPr="00CD6160">
          <w:rPr>
            <w:rFonts w:ascii="Times New Roman" w:hAnsi="Times New Roman"/>
            <w:noProof/>
            <w:webHidden/>
            <w:sz w:val="28"/>
          </w:rPr>
          <w:fldChar w:fldCharType="separate"/>
        </w:r>
        <w:r w:rsidRPr="00CD6160">
          <w:rPr>
            <w:rFonts w:ascii="Times New Roman" w:hAnsi="Times New Roman"/>
            <w:noProof/>
            <w:webHidden/>
            <w:sz w:val="28"/>
          </w:rPr>
          <w:t>14</w:t>
        </w:r>
        <w:r w:rsidRPr="00CD6160">
          <w:rPr>
            <w:rFonts w:ascii="Times New Roman" w:hAnsi="Times New Roman"/>
            <w:noProof/>
            <w:webHidden/>
            <w:sz w:val="28"/>
          </w:rPr>
          <w:fldChar w:fldCharType="end"/>
        </w:r>
      </w:hyperlink>
    </w:p>
    <w:p w14:paraId="0BDE5214" w14:textId="71256D83" w:rsidR="00CD6160" w:rsidRPr="00CD6160" w:rsidRDefault="00CD616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74" w:history="1">
        <w:r w:rsidRPr="00CD6160">
          <w:rPr>
            <w:rStyle w:val="af2"/>
            <w:rFonts w:ascii="Times New Roman" w:hAnsi="Times New Roman" w:hint="eastAsia"/>
            <w:noProof/>
            <w:sz w:val="28"/>
          </w:rPr>
          <w:t>表</w:t>
        </w:r>
        <w:r w:rsidRPr="00CD6160">
          <w:rPr>
            <w:rStyle w:val="af2"/>
            <w:rFonts w:ascii="Times New Roman" w:hAnsi="Times New Roman"/>
            <w:noProof/>
            <w:sz w:val="28"/>
          </w:rPr>
          <w:t xml:space="preserve"> 4-3</w:t>
        </w:r>
        <w:r w:rsidRPr="00CD6160">
          <w:rPr>
            <w:rStyle w:val="af2"/>
            <w:rFonts w:ascii="Times New Roman" w:hAnsi="Times New Roman"/>
            <w:noProof/>
            <w:sz w:val="28"/>
          </w:rPr>
          <w:noBreakHyphen/>
          <w:t xml:space="preserve">1 </w:t>
        </w:r>
        <w:r w:rsidRPr="00CD6160">
          <w:rPr>
            <w:rStyle w:val="af2"/>
            <w:rFonts w:ascii="Times New Roman" w:hAnsi="Times New Roman" w:hint="eastAsia"/>
            <w:noProof/>
            <w:sz w:val="28"/>
          </w:rPr>
          <w:t>分工貢獻表</w:t>
        </w:r>
        <w:r w:rsidRPr="00CD6160">
          <w:rPr>
            <w:rFonts w:ascii="Times New Roman" w:hAnsi="Times New Roman"/>
            <w:noProof/>
            <w:webHidden/>
            <w:sz w:val="28"/>
          </w:rPr>
          <w:tab/>
        </w:r>
        <w:r w:rsidRPr="00CD6160">
          <w:rPr>
            <w:rFonts w:ascii="Times New Roman" w:hAnsi="Times New Roman"/>
            <w:noProof/>
            <w:webHidden/>
            <w:sz w:val="28"/>
          </w:rPr>
          <w:fldChar w:fldCharType="begin"/>
        </w:r>
        <w:r w:rsidRPr="00CD6160">
          <w:rPr>
            <w:rFonts w:ascii="Times New Roman" w:hAnsi="Times New Roman"/>
            <w:noProof/>
            <w:webHidden/>
            <w:sz w:val="28"/>
          </w:rPr>
          <w:instrText xml:space="preserve"> PAGEREF _Toc167697574 \h </w:instrText>
        </w:r>
        <w:r w:rsidRPr="00CD6160">
          <w:rPr>
            <w:rFonts w:ascii="Times New Roman" w:hAnsi="Times New Roman"/>
            <w:noProof/>
            <w:webHidden/>
            <w:sz w:val="28"/>
          </w:rPr>
        </w:r>
        <w:r w:rsidRPr="00CD6160">
          <w:rPr>
            <w:rFonts w:ascii="Times New Roman" w:hAnsi="Times New Roman"/>
            <w:noProof/>
            <w:webHidden/>
            <w:sz w:val="28"/>
          </w:rPr>
          <w:fldChar w:fldCharType="separate"/>
        </w:r>
        <w:r w:rsidRPr="00CD6160">
          <w:rPr>
            <w:rFonts w:ascii="Times New Roman" w:hAnsi="Times New Roman"/>
            <w:noProof/>
            <w:webHidden/>
            <w:sz w:val="28"/>
          </w:rPr>
          <w:t>15</w:t>
        </w:r>
        <w:r w:rsidRPr="00CD6160">
          <w:rPr>
            <w:rFonts w:ascii="Times New Roman" w:hAnsi="Times New Roman"/>
            <w:noProof/>
            <w:webHidden/>
            <w:sz w:val="28"/>
          </w:rPr>
          <w:fldChar w:fldCharType="end"/>
        </w:r>
      </w:hyperlink>
    </w:p>
    <w:p w14:paraId="6AFF82A9" w14:textId="7DFE76BC" w:rsidR="00CD6160" w:rsidRPr="00CD6160" w:rsidRDefault="00CD616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75" w:history="1">
        <w:r w:rsidRPr="00CD6160">
          <w:rPr>
            <w:rStyle w:val="af2"/>
            <w:rFonts w:ascii="Times New Roman" w:hAnsi="Times New Roman" w:hint="eastAsia"/>
            <w:noProof/>
            <w:sz w:val="28"/>
          </w:rPr>
          <w:t>表</w:t>
        </w:r>
        <w:r w:rsidRPr="00CD6160">
          <w:rPr>
            <w:rStyle w:val="af2"/>
            <w:rFonts w:ascii="Times New Roman" w:hAnsi="Times New Roman"/>
            <w:noProof/>
            <w:sz w:val="28"/>
          </w:rPr>
          <w:t xml:space="preserve"> 5-1</w:t>
        </w:r>
        <w:r w:rsidRPr="00CD6160">
          <w:rPr>
            <w:rStyle w:val="af2"/>
            <w:rFonts w:ascii="Times New Roman" w:hAnsi="Times New Roman"/>
            <w:noProof/>
            <w:sz w:val="28"/>
          </w:rPr>
          <w:noBreakHyphen/>
          <w:t xml:space="preserve">1 </w:t>
        </w:r>
        <w:r w:rsidRPr="00CD6160">
          <w:rPr>
            <w:rStyle w:val="af2"/>
            <w:rFonts w:ascii="Times New Roman" w:hAnsi="Times New Roman" w:hint="eastAsia"/>
            <w:noProof/>
            <w:sz w:val="28"/>
          </w:rPr>
          <w:t>功能性需求表</w:t>
        </w:r>
        <w:r w:rsidRPr="00CD6160">
          <w:rPr>
            <w:rFonts w:ascii="Times New Roman" w:hAnsi="Times New Roman"/>
            <w:noProof/>
            <w:webHidden/>
            <w:sz w:val="28"/>
          </w:rPr>
          <w:tab/>
        </w:r>
        <w:r w:rsidRPr="00CD6160">
          <w:rPr>
            <w:rFonts w:ascii="Times New Roman" w:hAnsi="Times New Roman"/>
            <w:noProof/>
            <w:webHidden/>
            <w:sz w:val="28"/>
          </w:rPr>
          <w:fldChar w:fldCharType="begin"/>
        </w:r>
        <w:r w:rsidRPr="00CD6160">
          <w:rPr>
            <w:rFonts w:ascii="Times New Roman" w:hAnsi="Times New Roman"/>
            <w:noProof/>
            <w:webHidden/>
            <w:sz w:val="28"/>
          </w:rPr>
          <w:instrText xml:space="preserve"> PAGEREF _Toc167697575 \h </w:instrText>
        </w:r>
        <w:r w:rsidRPr="00CD6160">
          <w:rPr>
            <w:rFonts w:ascii="Times New Roman" w:hAnsi="Times New Roman"/>
            <w:noProof/>
            <w:webHidden/>
            <w:sz w:val="28"/>
          </w:rPr>
        </w:r>
        <w:r w:rsidRPr="00CD6160">
          <w:rPr>
            <w:rFonts w:ascii="Times New Roman" w:hAnsi="Times New Roman"/>
            <w:noProof/>
            <w:webHidden/>
            <w:sz w:val="28"/>
          </w:rPr>
          <w:fldChar w:fldCharType="separate"/>
        </w:r>
        <w:r w:rsidRPr="00CD6160">
          <w:rPr>
            <w:rFonts w:ascii="Times New Roman" w:hAnsi="Times New Roman"/>
            <w:noProof/>
            <w:webHidden/>
            <w:sz w:val="28"/>
          </w:rPr>
          <w:t>16</w:t>
        </w:r>
        <w:r w:rsidRPr="00CD6160">
          <w:rPr>
            <w:rFonts w:ascii="Times New Roman" w:hAnsi="Times New Roman"/>
            <w:noProof/>
            <w:webHidden/>
            <w:sz w:val="28"/>
          </w:rPr>
          <w:fldChar w:fldCharType="end"/>
        </w:r>
      </w:hyperlink>
    </w:p>
    <w:p w14:paraId="67446C7A" w14:textId="1F6D36E7" w:rsidR="00CD6160" w:rsidRPr="00CD6160" w:rsidRDefault="00CD616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76" w:history="1">
        <w:r w:rsidRPr="00CD6160">
          <w:rPr>
            <w:rStyle w:val="af2"/>
            <w:rFonts w:ascii="Times New Roman" w:hAnsi="Times New Roman" w:hint="eastAsia"/>
            <w:noProof/>
            <w:sz w:val="28"/>
          </w:rPr>
          <w:t>表</w:t>
        </w:r>
        <w:r w:rsidRPr="00CD6160">
          <w:rPr>
            <w:rStyle w:val="af2"/>
            <w:rFonts w:ascii="Times New Roman" w:hAnsi="Times New Roman"/>
            <w:noProof/>
            <w:sz w:val="28"/>
          </w:rPr>
          <w:t xml:space="preserve"> 8-2</w:t>
        </w:r>
        <w:r w:rsidRPr="00CD6160">
          <w:rPr>
            <w:rStyle w:val="af2"/>
            <w:rFonts w:ascii="Times New Roman" w:hAnsi="Times New Roman"/>
            <w:noProof/>
            <w:sz w:val="28"/>
          </w:rPr>
          <w:noBreakHyphen/>
          <w:t>1 APP_User</w:t>
        </w:r>
        <w:r w:rsidRPr="00CD6160">
          <w:rPr>
            <w:rStyle w:val="af2"/>
            <w:rFonts w:ascii="Times New Roman" w:hAnsi="Times New Roman" w:hint="eastAsia"/>
            <w:noProof/>
            <w:sz w:val="28"/>
          </w:rPr>
          <w:t>資料表</w:t>
        </w:r>
        <w:r w:rsidRPr="00CD6160">
          <w:rPr>
            <w:rFonts w:ascii="Times New Roman" w:hAnsi="Times New Roman"/>
            <w:noProof/>
            <w:webHidden/>
            <w:sz w:val="28"/>
          </w:rPr>
          <w:tab/>
        </w:r>
        <w:r w:rsidRPr="00CD6160">
          <w:rPr>
            <w:rFonts w:ascii="Times New Roman" w:hAnsi="Times New Roman"/>
            <w:noProof/>
            <w:webHidden/>
            <w:sz w:val="28"/>
          </w:rPr>
          <w:fldChar w:fldCharType="begin"/>
        </w:r>
        <w:r w:rsidRPr="00CD6160">
          <w:rPr>
            <w:rFonts w:ascii="Times New Roman" w:hAnsi="Times New Roman"/>
            <w:noProof/>
            <w:webHidden/>
            <w:sz w:val="28"/>
          </w:rPr>
          <w:instrText xml:space="preserve"> PAGEREF _Toc167697576 \h </w:instrText>
        </w:r>
        <w:r w:rsidRPr="00CD6160">
          <w:rPr>
            <w:rFonts w:ascii="Times New Roman" w:hAnsi="Times New Roman"/>
            <w:noProof/>
            <w:webHidden/>
            <w:sz w:val="28"/>
          </w:rPr>
        </w:r>
        <w:r w:rsidRPr="00CD6160">
          <w:rPr>
            <w:rFonts w:ascii="Times New Roman" w:hAnsi="Times New Roman"/>
            <w:noProof/>
            <w:webHidden/>
            <w:sz w:val="28"/>
          </w:rPr>
          <w:fldChar w:fldCharType="separate"/>
        </w:r>
        <w:r w:rsidRPr="00CD6160">
          <w:rPr>
            <w:rFonts w:ascii="Times New Roman" w:hAnsi="Times New Roman"/>
            <w:noProof/>
            <w:webHidden/>
            <w:sz w:val="28"/>
          </w:rPr>
          <w:t>38</w:t>
        </w:r>
        <w:r w:rsidRPr="00CD6160">
          <w:rPr>
            <w:rFonts w:ascii="Times New Roman" w:hAnsi="Times New Roman"/>
            <w:noProof/>
            <w:webHidden/>
            <w:sz w:val="28"/>
          </w:rPr>
          <w:fldChar w:fldCharType="end"/>
        </w:r>
      </w:hyperlink>
    </w:p>
    <w:p w14:paraId="4702717E" w14:textId="148C396D" w:rsidR="00CD6160" w:rsidRPr="00CD6160" w:rsidRDefault="00CD616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77" w:history="1">
        <w:r w:rsidRPr="00CD6160">
          <w:rPr>
            <w:rStyle w:val="af2"/>
            <w:rFonts w:ascii="Times New Roman" w:hAnsi="Times New Roman" w:hint="eastAsia"/>
            <w:noProof/>
            <w:sz w:val="28"/>
          </w:rPr>
          <w:t>表</w:t>
        </w:r>
        <w:r w:rsidRPr="00CD6160">
          <w:rPr>
            <w:rStyle w:val="af2"/>
            <w:rFonts w:ascii="Times New Roman" w:hAnsi="Times New Roman"/>
            <w:noProof/>
            <w:sz w:val="28"/>
          </w:rPr>
          <w:t xml:space="preserve"> 8-2</w:t>
        </w:r>
        <w:r w:rsidRPr="00CD6160">
          <w:rPr>
            <w:rStyle w:val="af2"/>
            <w:rFonts w:ascii="Times New Roman" w:hAnsi="Times New Roman"/>
            <w:noProof/>
            <w:sz w:val="28"/>
          </w:rPr>
          <w:noBreakHyphen/>
          <w:t>2 APP_Userprofile</w:t>
        </w:r>
        <w:r w:rsidRPr="00CD6160">
          <w:rPr>
            <w:rStyle w:val="af2"/>
            <w:rFonts w:ascii="Times New Roman" w:hAnsi="Times New Roman" w:hint="eastAsia"/>
            <w:noProof/>
            <w:sz w:val="28"/>
          </w:rPr>
          <w:t>資料表</w:t>
        </w:r>
        <w:r w:rsidRPr="00CD6160">
          <w:rPr>
            <w:rFonts w:ascii="Times New Roman" w:hAnsi="Times New Roman"/>
            <w:noProof/>
            <w:webHidden/>
            <w:sz w:val="28"/>
          </w:rPr>
          <w:tab/>
        </w:r>
        <w:r w:rsidRPr="00CD6160">
          <w:rPr>
            <w:rFonts w:ascii="Times New Roman" w:hAnsi="Times New Roman"/>
            <w:noProof/>
            <w:webHidden/>
            <w:sz w:val="28"/>
          </w:rPr>
          <w:fldChar w:fldCharType="begin"/>
        </w:r>
        <w:r w:rsidRPr="00CD6160">
          <w:rPr>
            <w:rFonts w:ascii="Times New Roman" w:hAnsi="Times New Roman"/>
            <w:noProof/>
            <w:webHidden/>
            <w:sz w:val="28"/>
          </w:rPr>
          <w:instrText xml:space="preserve"> PAGEREF _Toc167697577 \h </w:instrText>
        </w:r>
        <w:r w:rsidRPr="00CD6160">
          <w:rPr>
            <w:rFonts w:ascii="Times New Roman" w:hAnsi="Times New Roman"/>
            <w:noProof/>
            <w:webHidden/>
            <w:sz w:val="28"/>
          </w:rPr>
        </w:r>
        <w:r w:rsidRPr="00CD6160">
          <w:rPr>
            <w:rFonts w:ascii="Times New Roman" w:hAnsi="Times New Roman"/>
            <w:noProof/>
            <w:webHidden/>
            <w:sz w:val="28"/>
          </w:rPr>
          <w:fldChar w:fldCharType="separate"/>
        </w:r>
        <w:r w:rsidRPr="00CD6160">
          <w:rPr>
            <w:rFonts w:ascii="Times New Roman" w:hAnsi="Times New Roman"/>
            <w:noProof/>
            <w:webHidden/>
            <w:sz w:val="28"/>
          </w:rPr>
          <w:t>39</w:t>
        </w:r>
        <w:r w:rsidRPr="00CD6160">
          <w:rPr>
            <w:rFonts w:ascii="Times New Roman" w:hAnsi="Times New Roman"/>
            <w:noProof/>
            <w:webHidden/>
            <w:sz w:val="28"/>
          </w:rPr>
          <w:fldChar w:fldCharType="end"/>
        </w:r>
      </w:hyperlink>
    </w:p>
    <w:p w14:paraId="43C8BB33" w14:textId="07F43601" w:rsidR="00CD6160" w:rsidRPr="00CD6160" w:rsidRDefault="00CD616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78" w:history="1">
        <w:r w:rsidRPr="00CD6160">
          <w:rPr>
            <w:rStyle w:val="af2"/>
            <w:rFonts w:ascii="Times New Roman" w:hAnsi="Times New Roman" w:hint="eastAsia"/>
            <w:noProof/>
            <w:sz w:val="28"/>
          </w:rPr>
          <w:t>表</w:t>
        </w:r>
        <w:r w:rsidRPr="00CD6160">
          <w:rPr>
            <w:rStyle w:val="af2"/>
            <w:rFonts w:ascii="Times New Roman" w:hAnsi="Times New Roman"/>
            <w:noProof/>
            <w:sz w:val="28"/>
          </w:rPr>
          <w:t xml:space="preserve"> 8-2</w:t>
        </w:r>
        <w:r w:rsidRPr="00CD6160">
          <w:rPr>
            <w:rStyle w:val="af2"/>
            <w:rFonts w:ascii="Times New Roman" w:hAnsi="Times New Roman"/>
            <w:noProof/>
            <w:sz w:val="28"/>
          </w:rPr>
          <w:noBreakHyphen/>
          <w:t>3 APP_coach</w:t>
        </w:r>
        <w:r w:rsidRPr="00CD6160">
          <w:rPr>
            <w:rStyle w:val="af2"/>
            <w:rFonts w:ascii="Times New Roman" w:hAnsi="Times New Roman" w:hint="eastAsia"/>
            <w:noProof/>
            <w:sz w:val="28"/>
          </w:rPr>
          <w:t>資料表</w:t>
        </w:r>
        <w:r w:rsidRPr="00CD6160">
          <w:rPr>
            <w:rFonts w:ascii="Times New Roman" w:hAnsi="Times New Roman"/>
            <w:noProof/>
            <w:webHidden/>
            <w:sz w:val="28"/>
          </w:rPr>
          <w:tab/>
        </w:r>
        <w:r w:rsidRPr="00CD6160">
          <w:rPr>
            <w:rFonts w:ascii="Times New Roman" w:hAnsi="Times New Roman"/>
            <w:noProof/>
            <w:webHidden/>
            <w:sz w:val="28"/>
          </w:rPr>
          <w:fldChar w:fldCharType="begin"/>
        </w:r>
        <w:r w:rsidRPr="00CD6160">
          <w:rPr>
            <w:rFonts w:ascii="Times New Roman" w:hAnsi="Times New Roman"/>
            <w:noProof/>
            <w:webHidden/>
            <w:sz w:val="28"/>
          </w:rPr>
          <w:instrText xml:space="preserve"> PAGEREF _Toc167697578 \h </w:instrText>
        </w:r>
        <w:r w:rsidRPr="00CD6160">
          <w:rPr>
            <w:rFonts w:ascii="Times New Roman" w:hAnsi="Times New Roman"/>
            <w:noProof/>
            <w:webHidden/>
            <w:sz w:val="28"/>
          </w:rPr>
        </w:r>
        <w:r w:rsidRPr="00CD6160">
          <w:rPr>
            <w:rFonts w:ascii="Times New Roman" w:hAnsi="Times New Roman"/>
            <w:noProof/>
            <w:webHidden/>
            <w:sz w:val="28"/>
          </w:rPr>
          <w:fldChar w:fldCharType="separate"/>
        </w:r>
        <w:r w:rsidRPr="00CD6160">
          <w:rPr>
            <w:rFonts w:ascii="Times New Roman" w:hAnsi="Times New Roman"/>
            <w:noProof/>
            <w:webHidden/>
            <w:sz w:val="28"/>
          </w:rPr>
          <w:t>39</w:t>
        </w:r>
        <w:r w:rsidRPr="00CD6160">
          <w:rPr>
            <w:rFonts w:ascii="Times New Roman" w:hAnsi="Times New Roman"/>
            <w:noProof/>
            <w:webHidden/>
            <w:sz w:val="28"/>
          </w:rPr>
          <w:fldChar w:fldCharType="end"/>
        </w:r>
      </w:hyperlink>
    </w:p>
    <w:p w14:paraId="06C277DC" w14:textId="481C486E" w:rsidR="00CD6160" w:rsidRPr="00CD6160" w:rsidRDefault="00CD616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79" w:history="1">
        <w:r w:rsidRPr="00CD6160">
          <w:rPr>
            <w:rStyle w:val="af2"/>
            <w:rFonts w:ascii="Times New Roman" w:hAnsi="Times New Roman" w:hint="eastAsia"/>
            <w:noProof/>
            <w:sz w:val="28"/>
          </w:rPr>
          <w:t>表</w:t>
        </w:r>
        <w:r w:rsidRPr="00CD6160">
          <w:rPr>
            <w:rStyle w:val="af2"/>
            <w:rFonts w:ascii="Times New Roman" w:hAnsi="Times New Roman"/>
            <w:noProof/>
            <w:sz w:val="28"/>
          </w:rPr>
          <w:t xml:space="preserve"> 8-2</w:t>
        </w:r>
        <w:r w:rsidRPr="00CD6160">
          <w:rPr>
            <w:rStyle w:val="af2"/>
            <w:rFonts w:ascii="Times New Roman" w:hAnsi="Times New Roman"/>
            <w:noProof/>
            <w:sz w:val="28"/>
          </w:rPr>
          <w:noBreakHyphen/>
          <w:t>4 APP_course</w:t>
        </w:r>
        <w:r w:rsidRPr="00CD6160">
          <w:rPr>
            <w:rStyle w:val="af2"/>
            <w:rFonts w:ascii="Times New Roman" w:hAnsi="Times New Roman" w:hint="eastAsia"/>
            <w:noProof/>
            <w:sz w:val="28"/>
          </w:rPr>
          <w:t>資料表</w:t>
        </w:r>
        <w:r w:rsidRPr="00CD6160">
          <w:rPr>
            <w:rFonts w:ascii="Times New Roman" w:hAnsi="Times New Roman"/>
            <w:noProof/>
            <w:webHidden/>
            <w:sz w:val="28"/>
          </w:rPr>
          <w:tab/>
        </w:r>
        <w:r w:rsidRPr="00CD6160">
          <w:rPr>
            <w:rFonts w:ascii="Times New Roman" w:hAnsi="Times New Roman"/>
            <w:noProof/>
            <w:webHidden/>
            <w:sz w:val="28"/>
          </w:rPr>
          <w:fldChar w:fldCharType="begin"/>
        </w:r>
        <w:r w:rsidRPr="00CD6160">
          <w:rPr>
            <w:rFonts w:ascii="Times New Roman" w:hAnsi="Times New Roman"/>
            <w:noProof/>
            <w:webHidden/>
            <w:sz w:val="28"/>
          </w:rPr>
          <w:instrText xml:space="preserve"> PAGEREF _Toc167697579 \h </w:instrText>
        </w:r>
        <w:r w:rsidRPr="00CD6160">
          <w:rPr>
            <w:rFonts w:ascii="Times New Roman" w:hAnsi="Times New Roman"/>
            <w:noProof/>
            <w:webHidden/>
            <w:sz w:val="28"/>
          </w:rPr>
        </w:r>
        <w:r w:rsidRPr="00CD6160">
          <w:rPr>
            <w:rFonts w:ascii="Times New Roman" w:hAnsi="Times New Roman"/>
            <w:noProof/>
            <w:webHidden/>
            <w:sz w:val="28"/>
          </w:rPr>
          <w:fldChar w:fldCharType="separate"/>
        </w:r>
        <w:r w:rsidRPr="00CD6160">
          <w:rPr>
            <w:rFonts w:ascii="Times New Roman" w:hAnsi="Times New Roman"/>
            <w:noProof/>
            <w:webHidden/>
            <w:sz w:val="28"/>
          </w:rPr>
          <w:t>39</w:t>
        </w:r>
        <w:r w:rsidRPr="00CD6160">
          <w:rPr>
            <w:rFonts w:ascii="Times New Roman" w:hAnsi="Times New Roman"/>
            <w:noProof/>
            <w:webHidden/>
            <w:sz w:val="28"/>
          </w:rPr>
          <w:fldChar w:fldCharType="end"/>
        </w:r>
      </w:hyperlink>
    </w:p>
    <w:p w14:paraId="6D7CEEB6" w14:textId="2021E289" w:rsidR="00CD6160" w:rsidRPr="00CD6160" w:rsidRDefault="00CD616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80" w:history="1">
        <w:r w:rsidRPr="00CD6160">
          <w:rPr>
            <w:rStyle w:val="af2"/>
            <w:rFonts w:ascii="Times New Roman" w:hAnsi="Times New Roman" w:hint="eastAsia"/>
            <w:noProof/>
            <w:sz w:val="28"/>
          </w:rPr>
          <w:t>表</w:t>
        </w:r>
        <w:r w:rsidRPr="00CD6160">
          <w:rPr>
            <w:rStyle w:val="af2"/>
            <w:rFonts w:ascii="Times New Roman" w:hAnsi="Times New Roman"/>
            <w:noProof/>
            <w:sz w:val="28"/>
          </w:rPr>
          <w:t xml:space="preserve"> 8-2</w:t>
        </w:r>
        <w:r w:rsidRPr="00CD6160">
          <w:rPr>
            <w:rStyle w:val="af2"/>
            <w:rFonts w:ascii="Times New Roman" w:hAnsi="Times New Roman"/>
            <w:noProof/>
            <w:sz w:val="28"/>
          </w:rPr>
          <w:noBreakHyphen/>
          <w:t>5 APP_message</w:t>
        </w:r>
        <w:r w:rsidRPr="00CD6160">
          <w:rPr>
            <w:rStyle w:val="af2"/>
            <w:rFonts w:ascii="Times New Roman" w:hAnsi="Times New Roman" w:hint="eastAsia"/>
            <w:noProof/>
            <w:sz w:val="28"/>
          </w:rPr>
          <w:t>資料表</w:t>
        </w:r>
        <w:r w:rsidRPr="00CD6160">
          <w:rPr>
            <w:rFonts w:ascii="Times New Roman" w:hAnsi="Times New Roman"/>
            <w:noProof/>
            <w:webHidden/>
            <w:sz w:val="28"/>
          </w:rPr>
          <w:tab/>
        </w:r>
        <w:r w:rsidRPr="00CD6160">
          <w:rPr>
            <w:rFonts w:ascii="Times New Roman" w:hAnsi="Times New Roman"/>
            <w:noProof/>
            <w:webHidden/>
            <w:sz w:val="28"/>
          </w:rPr>
          <w:fldChar w:fldCharType="begin"/>
        </w:r>
        <w:r w:rsidRPr="00CD6160">
          <w:rPr>
            <w:rFonts w:ascii="Times New Roman" w:hAnsi="Times New Roman"/>
            <w:noProof/>
            <w:webHidden/>
            <w:sz w:val="28"/>
          </w:rPr>
          <w:instrText xml:space="preserve"> PAGEREF _Toc167697580 \h </w:instrText>
        </w:r>
        <w:r w:rsidRPr="00CD6160">
          <w:rPr>
            <w:rFonts w:ascii="Times New Roman" w:hAnsi="Times New Roman"/>
            <w:noProof/>
            <w:webHidden/>
            <w:sz w:val="28"/>
          </w:rPr>
        </w:r>
        <w:r w:rsidRPr="00CD6160">
          <w:rPr>
            <w:rFonts w:ascii="Times New Roman" w:hAnsi="Times New Roman"/>
            <w:noProof/>
            <w:webHidden/>
            <w:sz w:val="28"/>
          </w:rPr>
          <w:fldChar w:fldCharType="separate"/>
        </w:r>
        <w:r w:rsidRPr="00CD6160">
          <w:rPr>
            <w:rFonts w:ascii="Times New Roman" w:hAnsi="Times New Roman"/>
            <w:noProof/>
            <w:webHidden/>
            <w:sz w:val="28"/>
          </w:rPr>
          <w:t>40</w:t>
        </w:r>
        <w:r w:rsidRPr="00CD6160">
          <w:rPr>
            <w:rFonts w:ascii="Times New Roman" w:hAnsi="Times New Roman"/>
            <w:noProof/>
            <w:webHidden/>
            <w:sz w:val="28"/>
          </w:rPr>
          <w:fldChar w:fldCharType="end"/>
        </w:r>
      </w:hyperlink>
    </w:p>
    <w:p w14:paraId="6CDEBA5E" w14:textId="2692E56C" w:rsidR="00CD6160" w:rsidRDefault="00CD6160" w:rsidP="00CD6160">
      <w:pPr>
        <w:pStyle w:val="afa"/>
        <w:tabs>
          <w:tab w:val="right" w:leader="dot" w:pos="10194"/>
        </w:tabs>
        <w:snapToGrid w:val="0"/>
        <w:ind w:left="561" w:hanging="561"/>
        <w:rPr>
          <w:rFonts w:eastAsiaTheme="minorEastAsia" w:cstheme="minorBidi"/>
          <w:smallCaps w:val="0"/>
          <w:noProof/>
          <w:sz w:val="24"/>
          <w:szCs w:val="24"/>
          <w14:ligatures w14:val="standardContextual"/>
        </w:rPr>
      </w:pPr>
      <w:hyperlink w:anchor="_Toc167697581" w:history="1">
        <w:r w:rsidRPr="00CD6160">
          <w:rPr>
            <w:rStyle w:val="af2"/>
            <w:rFonts w:ascii="Times New Roman" w:hAnsi="Times New Roman" w:hint="eastAsia"/>
            <w:noProof/>
            <w:sz w:val="28"/>
          </w:rPr>
          <w:t>表</w:t>
        </w:r>
        <w:r w:rsidRPr="00CD6160">
          <w:rPr>
            <w:rStyle w:val="af2"/>
            <w:rFonts w:ascii="Times New Roman" w:hAnsi="Times New Roman"/>
            <w:noProof/>
            <w:sz w:val="28"/>
          </w:rPr>
          <w:t xml:space="preserve"> 8-2</w:t>
        </w:r>
        <w:r w:rsidRPr="00CD6160">
          <w:rPr>
            <w:rStyle w:val="af2"/>
            <w:rFonts w:ascii="Times New Roman" w:hAnsi="Times New Roman"/>
            <w:noProof/>
            <w:sz w:val="28"/>
          </w:rPr>
          <w:noBreakHyphen/>
          <w:t>6 APP_reservation</w:t>
        </w:r>
        <w:r w:rsidRPr="00CD6160">
          <w:rPr>
            <w:rStyle w:val="af2"/>
            <w:rFonts w:ascii="Times New Roman" w:hAnsi="Times New Roman" w:hint="eastAsia"/>
            <w:noProof/>
            <w:sz w:val="28"/>
          </w:rPr>
          <w:t>資料表</w:t>
        </w:r>
        <w:r w:rsidRPr="00CD6160">
          <w:rPr>
            <w:rFonts w:ascii="Times New Roman" w:hAnsi="Times New Roman"/>
            <w:noProof/>
            <w:webHidden/>
            <w:sz w:val="28"/>
          </w:rPr>
          <w:tab/>
        </w:r>
        <w:r w:rsidRPr="00CD6160">
          <w:rPr>
            <w:rFonts w:ascii="Times New Roman" w:hAnsi="Times New Roman"/>
            <w:noProof/>
            <w:webHidden/>
            <w:sz w:val="28"/>
          </w:rPr>
          <w:fldChar w:fldCharType="begin"/>
        </w:r>
        <w:r w:rsidRPr="00CD6160">
          <w:rPr>
            <w:rFonts w:ascii="Times New Roman" w:hAnsi="Times New Roman"/>
            <w:noProof/>
            <w:webHidden/>
            <w:sz w:val="28"/>
          </w:rPr>
          <w:instrText xml:space="preserve"> PAGEREF _Toc167697581 \h </w:instrText>
        </w:r>
        <w:r w:rsidRPr="00CD6160">
          <w:rPr>
            <w:rFonts w:ascii="Times New Roman" w:hAnsi="Times New Roman"/>
            <w:noProof/>
            <w:webHidden/>
            <w:sz w:val="28"/>
          </w:rPr>
        </w:r>
        <w:r w:rsidRPr="00CD6160">
          <w:rPr>
            <w:rFonts w:ascii="Times New Roman" w:hAnsi="Times New Roman"/>
            <w:noProof/>
            <w:webHidden/>
            <w:sz w:val="28"/>
          </w:rPr>
          <w:fldChar w:fldCharType="separate"/>
        </w:r>
        <w:r w:rsidRPr="00CD6160">
          <w:rPr>
            <w:rFonts w:ascii="Times New Roman" w:hAnsi="Times New Roman"/>
            <w:noProof/>
            <w:webHidden/>
            <w:sz w:val="28"/>
          </w:rPr>
          <w:t>40</w:t>
        </w:r>
        <w:r w:rsidRPr="00CD6160">
          <w:rPr>
            <w:rFonts w:ascii="Times New Roman" w:hAnsi="Times New Roman"/>
            <w:noProof/>
            <w:webHidden/>
            <w:sz w:val="28"/>
          </w:rPr>
          <w:fldChar w:fldCharType="end"/>
        </w:r>
      </w:hyperlink>
    </w:p>
    <w:p w14:paraId="6E0BC1F1" w14:textId="37A0AAE6" w:rsidR="001A58D1" w:rsidRDefault="001A58D1">
      <w:pPr>
        <w:pStyle w:val="ad"/>
        <w:numPr>
          <w:ilvl w:val="0"/>
          <w:numId w:val="7"/>
        </w:numPr>
        <w:kinsoku w:val="0"/>
        <w:overflowPunct w:val="0"/>
        <w:snapToGrid w:val="0"/>
        <w:ind w:left="0" w:firstLine="0"/>
        <w:jc w:val="both"/>
        <w:rPr>
          <w:del w:id="65" w:author="11046017_鄭兆媗" w:date="2024-03-25T16:56:00Z"/>
          <w:rFonts w:ascii="Times New Roman" w:hAnsi="Times New Roman"/>
        </w:rPr>
        <w:pPrChange w:id="66" w:author="11046017_鄭兆媗" w:date="2024-03-25T20:17:00Z">
          <w:pPr>
            <w:pStyle w:val="ad"/>
            <w:numPr>
              <w:numId w:val="7"/>
            </w:numPr>
            <w:ind w:left="567" w:hanging="480"/>
            <w:jc w:val="left"/>
          </w:pPr>
        </w:pPrChange>
      </w:pPr>
      <w:ins w:id="67" w:author="11046017_鄭兆媗" w:date="2024-03-25T17:41:00Z">
        <w:r w:rsidRPr="00E43A36">
          <w:rPr>
            <w:szCs w:val="28"/>
          </w:rPr>
          <w:fldChar w:fldCharType="end"/>
        </w:r>
      </w:ins>
      <w:del w:id="68" w:author="11046017_鄭兆媗" w:date="2024-03-25T17:40:00Z">
        <w:r>
          <w:rPr>
            <w:rFonts w:ascii="Times New Roman" w:hAnsi="Times New Roman" w:hint="eastAsia"/>
          </w:rPr>
          <w:delText>需有</w:delText>
        </w:r>
        <w:r w:rsidRPr="00CD5906">
          <w:rPr>
            <w:rFonts w:ascii="Times New Roman" w:hAnsi="Times New Roman" w:hint="eastAsia"/>
            <w:u w:val="single"/>
          </w:rPr>
          <w:delText>表格名稱</w:delText>
        </w:r>
        <w:r>
          <w:rPr>
            <w:rFonts w:ascii="Times New Roman" w:hAnsi="Times New Roman" w:hint="eastAsia"/>
          </w:rPr>
          <w:delText>以及</w:delText>
        </w:r>
        <w:r w:rsidRPr="00CD5906">
          <w:rPr>
            <w:rFonts w:ascii="Times New Roman" w:hAnsi="Times New Roman" w:hint="eastAsia"/>
            <w:u w:val="single"/>
          </w:rPr>
          <w:delText>頁碼</w:delText>
        </w:r>
        <w:r>
          <w:rPr>
            <w:rFonts w:ascii="Times New Roman" w:hAnsi="Times New Roman" w:hint="eastAsia"/>
            <w:u w:val="single"/>
          </w:rPr>
          <w:delText>。</w:delText>
        </w:r>
      </w:del>
    </w:p>
    <w:p w14:paraId="541C3EF3" w14:textId="77777777" w:rsidR="001A58D1" w:rsidRDefault="001A58D1">
      <w:pPr>
        <w:pStyle w:val="ad"/>
        <w:numPr>
          <w:ilvl w:val="0"/>
          <w:numId w:val="7"/>
        </w:numPr>
        <w:kinsoku w:val="0"/>
        <w:overflowPunct w:val="0"/>
        <w:snapToGrid w:val="0"/>
        <w:ind w:left="0" w:firstLine="0"/>
        <w:jc w:val="both"/>
        <w:rPr>
          <w:del w:id="69" w:author="11046017_鄭兆媗" w:date="2024-03-25T16:56:00Z"/>
        </w:rPr>
        <w:pPrChange w:id="70" w:author="11046017_鄭兆媗" w:date="2024-03-25T20:17:00Z">
          <w:pPr/>
        </w:pPrChange>
      </w:pPr>
      <w:del w:id="71" w:author="11046017_鄭兆媗" w:date="2024-03-25T16:49:00Z">
        <w:r w:rsidRPr="00984509">
          <w:rPr>
            <w:noProof/>
          </w:rPr>
          <w:drawing>
            <wp:inline distT="0" distB="0" distL="0" distR="0" wp14:anchorId="02526707" wp14:editId="7DCB33A6">
              <wp:extent cx="6507480" cy="1516380"/>
              <wp:effectExtent l="0" t="0" r="0" b="0"/>
              <wp:docPr id="8" name="圖片 1" descr="一張含有 文字, 字型, 白色, 收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1" descr="一張含有 文字, 字型, 白色, 收據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AA7C89E" w14:textId="77777777" w:rsidR="001A58D1" w:rsidRDefault="001A58D1">
      <w:pPr>
        <w:pStyle w:val="ad"/>
        <w:numPr>
          <w:ilvl w:val="0"/>
          <w:numId w:val="7"/>
        </w:numPr>
        <w:kinsoku w:val="0"/>
        <w:overflowPunct w:val="0"/>
        <w:snapToGrid w:val="0"/>
        <w:ind w:left="0" w:firstLine="0"/>
        <w:jc w:val="both"/>
        <w:rPr>
          <w:del w:id="72" w:author="11046017_鄭兆媗" w:date="2024-03-25T17:40:00Z"/>
        </w:rPr>
        <w:pPrChange w:id="73" w:author="11046017_鄭兆媗" w:date="2024-03-25T20:17:00Z">
          <w:pPr/>
        </w:pPrChange>
      </w:pPr>
    </w:p>
    <w:p w14:paraId="71C83527" w14:textId="77777777" w:rsidR="001A58D1" w:rsidRPr="001B6BAD" w:rsidRDefault="001A58D1">
      <w:pPr>
        <w:pStyle w:val="ad"/>
        <w:numPr>
          <w:ilvl w:val="0"/>
          <w:numId w:val="7"/>
        </w:numPr>
        <w:kinsoku w:val="0"/>
        <w:overflowPunct w:val="0"/>
        <w:snapToGrid w:val="0"/>
        <w:ind w:left="0" w:firstLine="0"/>
        <w:jc w:val="both"/>
        <w:rPr>
          <w:del w:id="74" w:author="11046017_鄭兆媗" w:date="2024-03-25T17:40:00Z"/>
          <w:rFonts w:ascii="Times New Roman" w:hAnsi="Times New Roman"/>
        </w:rPr>
        <w:pPrChange w:id="75" w:author="11046017_鄭兆媗" w:date="2024-03-25T20:17:00Z">
          <w:pPr>
            <w:pStyle w:val="ad"/>
            <w:numPr>
              <w:numId w:val="7"/>
            </w:numPr>
            <w:ind w:left="567" w:hanging="480"/>
            <w:jc w:val="left"/>
          </w:pPr>
        </w:pPrChange>
      </w:pPr>
      <w:del w:id="76" w:author="11046017_鄭兆媗" w:date="2024-03-25T17:40:00Z">
        <w:r>
          <w:rPr>
            <w:rFonts w:ascii="Times New Roman" w:hAnsi="Times New Roman" w:hint="eastAsia"/>
          </w:rPr>
          <w:delText>表格</w:delText>
        </w:r>
        <w:r w:rsidRPr="001B6BAD">
          <w:rPr>
            <w:rFonts w:ascii="Times New Roman" w:hAnsi="Times New Roman" w:hint="eastAsia"/>
          </w:rPr>
          <w:delText>標號放置</w:delText>
        </w:r>
        <w:r>
          <w:rPr>
            <w:rFonts w:ascii="Times New Roman" w:hAnsi="Times New Roman" w:hint="eastAsia"/>
          </w:rPr>
          <w:delText>上</w:delText>
        </w:r>
        <w:r w:rsidRPr="001B6BAD">
          <w:rPr>
            <w:rFonts w:ascii="Times New Roman" w:hAnsi="Times New Roman" w:hint="eastAsia"/>
          </w:rPr>
          <w:delText>方</w:delText>
        </w:r>
        <w:r>
          <w:rPr>
            <w:rFonts w:ascii="Times New Roman" w:hAnsi="Times New Roman" w:hint="eastAsia"/>
          </w:rPr>
          <w:delText>(</w:delText>
        </w:r>
        <w:r>
          <w:rPr>
            <w:rFonts w:ascii="Times New Roman" w:hAnsi="Times New Roman" w:hint="eastAsia"/>
          </w:rPr>
          <w:delText>如下範例</w:delText>
        </w:r>
        <w:r>
          <w:rPr>
            <w:rFonts w:ascii="Times New Roman" w:hAnsi="Times New Roman" w:hint="eastAsia"/>
          </w:rPr>
          <w:delText>)</w:delText>
        </w:r>
      </w:del>
    </w:p>
    <w:p w14:paraId="28AC1E9E" w14:textId="77777777" w:rsidR="001A58D1" w:rsidRDefault="001A58D1">
      <w:pPr>
        <w:kinsoku w:val="0"/>
        <w:overflowPunct w:val="0"/>
        <w:snapToGrid w:val="0"/>
        <w:rPr>
          <w:del w:id="77" w:author="11046017_鄭兆媗" w:date="2024-03-25T17:41:00Z"/>
        </w:rPr>
        <w:pPrChange w:id="78" w:author="11046017_鄭兆媗" w:date="2024-03-25T20:17:00Z">
          <w:pPr>
            <w:jc w:val="center"/>
          </w:pPr>
        </w:pPrChange>
      </w:pPr>
      <w:bookmarkStart w:id="79" w:name="_Toc24583030"/>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1A58D1" w14:paraId="29B1724A" w14:textId="77777777" w:rsidTr="00D21455">
        <w:trPr>
          <w:jc w:val="center"/>
          <w:del w:id="80" w:author="11046017_鄭兆媗" w:date="2024-03-25T17:40:00Z"/>
        </w:trPr>
        <w:tc>
          <w:tcPr>
            <w:tcW w:w="4535" w:type="dxa"/>
            <w:shd w:val="clear" w:color="auto" w:fill="F2F2F2"/>
          </w:tcPr>
          <w:p w14:paraId="43D46FAE" w14:textId="47F12D49" w:rsidR="001A58D1" w:rsidRPr="008E1EC9" w:rsidRDefault="001A58D1">
            <w:pPr>
              <w:kinsoku w:val="0"/>
              <w:overflowPunct w:val="0"/>
              <w:rPr>
                <w:del w:id="81" w:author="11046017_鄭兆媗" w:date="2024-03-25T17:40:00Z"/>
                <w:szCs w:val="22"/>
              </w:rPr>
              <w:pPrChange w:id="82" w:author="11046017_鄭兆媗" w:date="2024-03-25T20:17:00Z">
                <w:pPr>
                  <w:jc w:val="center"/>
                </w:pPr>
              </w:pPrChange>
            </w:pPr>
            <w:del w:id="83" w:author="11046017_鄭兆媗" w:date="2024-03-25T17:41:00Z">
              <w:r w:rsidRPr="00776A75">
                <w:rPr>
                  <w:rFonts w:cs="Arial" w:hint="eastAsia"/>
                  <w:kern w:val="0"/>
                  <w:szCs w:val="20"/>
                </w:rPr>
                <w:delText>表</w:delText>
              </w:r>
              <w:r w:rsidRPr="00213370">
                <w:rPr>
                  <w:kern w:val="0"/>
                  <w:szCs w:val="20"/>
                </w:rPr>
                <w:delText>3-3-1</w:delText>
              </w:r>
              <w:r>
                <w:rPr>
                  <w:rFonts w:cs="Arial" w:hint="eastAsia"/>
                  <w:kern w:val="0"/>
                  <w:szCs w:val="20"/>
                </w:rPr>
                <w:delText xml:space="preserve"> </w:delText>
              </w:r>
              <w:bookmarkEnd w:id="79"/>
              <w:r>
                <w:rPr>
                  <w:rFonts w:cs="Arial" w:hint="eastAsia"/>
                  <w:kern w:val="0"/>
                  <w:szCs w:val="20"/>
                </w:rPr>
                <w:delText>使</w:delText>
              </w:r>
              <w:r>
                <w:rPr>
                  <w:rFonts w:cs="Arial"/>
                  <w:kern w:val="0"/>
                  <w:szCs w:val="20"/>
                </w:rPr>
                <w:delText>用標準與工具表</w:delText>
              </w:r>
            </w:del>
          </w:p>
        </w:tc>
        <w:tc>
          <w:tcPr>
            <w:tcW w:w="4535" w:type="dxa"/>
            <w:shd w:val="clear" w:color="auto" w:fill="F2F2F2"/>
          </w:tcPr>
          <w:p w14:paraId="47CD4A8A" w14:textId="77777777" w:rsidR="001A58D1" w:rsidRPr="008E1EC9" w:rsidRDefault="001A58D1">
            <w:pPr>
              <w:kinsoku w:val="0"/>
              <w:overflowPunct w:val="0"/>
              <w:rPr>
                <w:del w:id="84" w:author="11046017_鄭兆媗" w:date="2024-03-25T17:40:00Z"/>
                <w:szCs w:val="22"/>
              </w:rPr>
              <w:pPrChange w:id="85" w:author="11046017_鄭兆媗" w:date="2024-03-25T20:17:00Z">
                <w:pPr>
                  <w:jc w:val="center"/>
                </w:pPr>
              </w:pPrChange>
            </w:pPr>
          </w:p>
        </w:tc>
      </w:tr>
      <w:tr w:rsidR="001A58D1" w14:paraId="33C09BF9" w14:textId="77777777" w:rsidTr="00D21455">
        <w:trPr>
          <w:trHeight w:val="1409"/>
          <w:jc w:val="center"/>
          <w:del w:id="86" w:author="11046017_鄭兆媗" w:date="2024-03-25T17:40:00Z"/>
        </w:trPr>
        <w:tc>
          <w:tcPr>
            <w:tcW w:w="4535" w:type="dxa"/>
            <w:shd w:val="clear" w:color="auto" w:fill="auto"/>
          </w:tcPr>
          <w:p w14:paraId="177A58C7" w14:textId="77777777" w:rsidR="001A58D1" w:rsidRPr="008E1EC9" w:rsidRDefault="001A58D1">
            <w:pPr>
              <w:kinsoku w:val="0"/>
              <w:overflowPunct w:val="0"/>
              <w:rPr>
                <w:del w:id="87" w:author="11046017_鄭兆媗" w:date="2024-03-25T17:40:00Z"/>
                <w:szCs w:val="22"/>
              </w:rPr>
              <w:pPrChange w:id="88" w:author="11046017_鄭兆媗" w:date="2024-03-25T20:17:00Z">
                <w:pPr>
                  <w:jc w:val="center"/>
                </w:pPr>
              </w:pPrChange>
            </w:pPr>
          </w:p>
        </w:tc>
        <w:tc>
          <w:tcPr>
            <w:tcW w:w="4535" w:type="dxa"/>
            <w:shd w:val="clear" w:color="auto" w:fill="auto"/>
          </w:tcPr>
          <w:p w14:paraId="4BAC803E" w14:textId="77777777" w:rsidR="001A58D1" w:rsidRPr="008E1EC9" w:rsidRDefault="001A58D1">
            <w:pPr>
              <w:kinsoku w:val="0"/>
              <w:overflowPunct w:val="0"/>
              <w:rPr>
                <w:del w:id="89" w:author="11046017_鄭兆媗" w:date="2024-03-25T17:40:00Z"/>
                <w:szCs w:val="22"/>
              </w:rPr>
              <w:pPrChange w:id="90" w:author="11046017_鄭兆媗" w:date="2024-03-25T20:17:00Z">
                <w:pPr>
                  <w:jc w:val="center"/>
                </w:pPr>
              </w:pPrChange>
            </w:pPr>
          </w:p>
        </w:tc>
      </w:tr>
    </w:tbl>
    <w:p w14:paraId="1626369F" w14:textId="77777777" w:rsidR="00E96289" w:rsidRDefault="001A58D1" w:rsidP="00E43A36">
      <w:pPr>
        <w:kinsoku w:val="0"/>
        <w:overflowPunct w:val="0"/>
        <w:adjustRightInd w:val="0"/>
        <w:sectPr w:rsidR="00E96289" w:rsidSect="0029566D">
          <w:footerReference w:type="default" r:id="rId11"/>
          <w:pgSz w:w="11906" w:h="16838" w:code="9"/>
          <w:pgMar w:top="851" w:right="851" w:bottom="851" w:left="851" w:header="567" w:footer="567" w:gutter="0"/>
          <w:pgNumType w:start="1"/>
          <w:cols w:space="425"/>
          <w:docGrid w:type="lines" w:linePitch="360"/>
        </w:sectPr>
      </w:pPr>
      <w:r>
        <w:br w:type="page"/>
      </w:r>
    </w:p>
    <w:p w14:paraId="15578F50" w14:textId="2BA81C41" w:rsidR="0042557D" w:rsidRPr="00CD5906" w:rsidRDefault="003F24BD">
      <w:pPr>
        <w:kinsoku w:val="0"/>
        <w:overflowPunct w:val="0"/>
        <w:adjustRightInd w:val="0"/>
        <w:jc w:val="distribute"/>
        <w:rPr>
          <w:del w:id="91" w:author="11046017_鄭兆媗" w:date="2024-03-25T15:49:00Z"/>
          <w:color w:val="FF0000"/>
          <w:sz w:val="36"/>
          <w:u w:val="single"/>
        </w:rPr>
        <w:pPrChange w:id="92" w:author="11046017_鄭兆媗" w:date="2024-03-25T20:17:00Z">
          <w:pPr>
            <w:numPr>
              <w:numId w:val="6"/>
            </w:numPr>
            <w:adjustRightInd w:val="0"/>
            <w:ind w:left="482" w:hanging="482"/>
          </w:pPr>
        </w:pPrChange>
      </w:pPr>
      <w:del w:id="93" w:author="11046017_鄭兆媗" w:date="2024-03-25T15:49:00Z">
        <w:r w:rsidRPr="00CD5906">
          <w:rPr>
            <w:rFonts w:hint="eastAsia"/>
            <w:color w:val="FF0000"/>
            <w:sz w:val="36"/>
            <w:u w:val="single"/>
          </w:rPr>
          <w:lastRenderedPageBreak/>
          <w:delText>系統手冊封面</w:delText>
        </w:r>
        <w:bookmarkStart w:id="94" w:name="_Toc167669087"/>
        <w:bookmarkStart w:id="95" w:name="_Toc167669329"/>
        <w:bookmarkEnd w:id="94"/>
        <w:bookmarkEnd w:id="95"/>
      </w:del>
    </w:p>
    <w:p w14:paraId="5AB955D1" w14:textId="3EE18C72" w:rsidR="00C30C21" w:rsidRPr="000F71AB" w:rsidRDefault="001023F5">
      <w:pPr>
        <w:pStyle w:val="1"/>
        <w:kinsoku w:val="0"/>
        <w:overflowPunct w:val="0"/>
        <w:rPr>
          <w:ins w:id="96" w:author="11046014_劉育彤" w:date="2024-03-25T14:50:00Z"/>
        </w:rPr>
        <w:pPrChange w:id="97" w:author="11046021_蔡元振" w:date="2024-03-25T20:49:00Z">
          <w:pPr>
            <w:ind w:firstLineChars="50" w:firstLine="140"/>
          </w:pPr>
        </w:pPrChange>
      </w:pPr>
      <w:bookmarkStart w:id="98" w:name="_Toc166433906"/>
      <w:bookmarkStart w:id="99" w:name="_Toc167669330"/>
      <w:ins w:id="100" w:author="11046017_鄭兆媗" w:date="2024-03-25T23:43:00Z">
        <w:r>
          <w:rPr>
            <w:rFonts w:hint="eastAsia"/>
          </w:rPr>
          <w:t>前言</w:t>
        </w:r>
      </w:ins>
      <w:bookmarkEnd w:id="98"/>
      <w:bookmarkEnd w:id="99"/>
      <w:ins w:id="101" w:author="11046014_劉育彤" w:date="2024-03-25T14:50:00Z">
        <w:del w:id="102"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kinsoku w:val="0"/>
        <w:overflowPunct w:val="0"/>
        <w:rPr>
          <w:ins w:id="103" w:author="11046014_劉育彤" w:date="2024-03-25T15:36:00Z"/>
          <w:del w:id="104" w:author="11046021_蔡元振" w:date="2024-03-25T20:46:00Z"/>
          <w:rPrChange w:id="105" w:author="11046014_劉育彤" w:date="2024-03-25T20:17:00Z">
            <w:rPr>
              <w:ins w:id="106" w:author="11046014_劉育彤" w:date="2024-03-25T15:36:00Z"/>
              <w:del w:id="107" w:author="11046021_蔡元振" w:date="2024-03-25T20:46:00Z"/>
              <w:rFonts w:ascii="標楷體" w:hAnsi="標楷體"/>
              <w:szCs w:val="28"/>
            </w:rPr>
          </w:rPrChange>
        </w:rPr>
        <w:pPrChange w:id="108" w:author="11046021_蔡元振" w:date="2024-03-26T14:25:00Z">
          <w:pPr>
            <w:ind w:firstLineChars="50" w:firstLine="140"/>
          </w:pPr>
        </w:pPrChange>
      </w:pPr>
      <w:ins w:id="109" w:author="11046017_鄭兆媗" w:date="2024-03-25T20:56:00Z">
        <w:r>
          <w:rPr>
            <w:rFonts w:hint="eastAsia"/>
          </w:rPr>
          <w:t xml:space="preserve"> </w:t>
        </w:r>
      </w:ins>
      <w:ins w:id="110" w:author="11046014_劉育彤" w:date="2024-03-25T15:36:00Z">
        <w:del w:id="111" w:author="11046021_蔡元振" w:date="2024-03-25T20:46:00Z">
          <w:r w:rsidR="007B48B4" w:rsidRPr="003E7632" w:rsidDel="009323CA">
            <w:rPr>
              <w:rFonts w:hint="eastAsia"/>
              <w:rPrChange w:id="112" w:author="11046014_劉育彤" w:date="2024-03-25T20:17:00Z">
                <w:rPr>
                  <w:rFonts w:ascii="標楷體" w:hAnsi="標楷體" w:hint="eastAsia"/>
                  <w:szCs w:val="28"/>
                </w:rPr>
              </w:rPrChange>
            </w:rPr>
            <w:delText>台灣的羽球風氣近年來非常興盛。台灣羽球一姊</w:delText>
          </w:r>
        </w:del>
      </w:ins>
      <w:ins w:id="113" w:author="11046014_劉育彤" w:date="2024-03-25T16:53:00Z">
        <w:del w:id="114" w:author="11046021_蔡元振" w:date="2024-03-25T20:46:00Z">
          <w:r w:rsidR="009A0682" w:rsidDel="009323CA">
            <w:rPr>
              <w:rFonts w:hint="eastAsia"/>
            </w:rPr>
            <w:delText>—</w:delText>
          </w:r>
        </w:del>
      </w:ins>
      <w:ins w:id="115" w:author="11046014_劉育彤" w:date="2024-03-25T15:36:00Z">
        <w:del w:id="116" w:author="11046021_蔡元振" w:date="2024-03-25T20:46:00Z">
          <w:r w:rsidR="007B48B4" w:rsidRPr="003E7632" w:rsidDel="009323CA">
            <w:rPr>
              <w:rFonts w:hint="eastAsia"/>
              <w:rPrChange w:id="117"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118" w:author="11046014_劉育彤" w:date="2024-03-25T15:57:00Z">
                <w:rPr>
                  <w:rFonts w:ascii="標楷體" w:hAnsi="標楷體" w:hint="eastAsia"/>
                  <w:szCs w:val="28"/>
                </w:rPr>
              </w:rPrChange>
            </w:rPr>
            <w:delText>一</w:delText>
          </w:r>
        </w:del>
      </w:ins>
      <w:ins w:id="119" w:author="11046017_鄭兆媗" w:date="2024-03-25T16:42:00Z">
        <w:del w:id="120" w:author="11046021_蔡元振" w:date="2024-03-25T20:46:00Z">
          <w:r w:rsidR="00BD62E0" w:rsidDel="009323CA">
            <w:rPr>
              <w:rFonts w:hint="eastAsia"/>
            </w:rPr>
            <w:delText>一</w:delText>
          </w:r>
        </w:del>
      </w:ins>
      <w:ins w:id="121" w:author="11046014_劉育彤" w:date="2024-03-25T15:36:00Z">
        <w:del w:id="122" w:author="11046021_蔡元振" w:date="2024-03-25T20:46:00Z">
          <w:r w:rsidR="007B48B4" w:rsidRPr="003E7632" w:rsidDel="009323CA">
            <w:rPr>
              <w:rFonts w:hint="eastAsia"/>
              <w:rPrChange w:id="123" w:author="11046014_劉育彤" w:date="2024-03-25T20:17:00Z">
                <w:rPr>
                  <w:rFonts w:ascii="標楷體" w:hAnsi="標楷體" w:hint="eastAsia"/>
                  <w:szCs w:val="28"/>
                </w:rPr>
              </w:rPrChange>
            </w:rPr>
            <w:delText>。戴資穎</w:delText>
          </w:r>
        </w:del>
      </w:ins>
      <w:ins w:id="124" w:author="11046014_劉育彤" w:date="2024-03-25T16:54:00Z">
        <w:del w:id="125" w:author="11046021_蔡元振" w:date="2024-03-25T20:46:00Z">
          <w:r w:rsidR="009A0682" w:rsidDel="009323CA">
            <w:rPr>
              <w:rFonts w:hint="eastAsia"/>
            </w:rPr>
            <w:delText>曾</w:delText>
          </w:r>
        </w:del>
      </w:ins>
      <w:ins w:id="126" w:author="11046014_劉育彤" w:date="2024-03-25T15:36:00Z">
        <w:del w:id="127" w:author="11046021_蔡元振" w:date="2024-03-25T20:46:00Z">
          <w:r w:rsidR="007B48B4" w:rsidRPr="003E7632" w:rsidDel="009323CA">
            <w:rPr>
              <w:rFonts w:hint="eastAsia"/>
              <w:rPrChange w:id="128"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129" w:name="_Toc162302585"/>
          <w:bookmarkStart w:id="130" w:name="_Toc162302638"/>
          <w:bookmarkStart w:id="131" w:name="_Toc162303262"/>
          <w:bookmarkStart w:id="132" w:name="_Toc166433907"/>
          <w:bookmarkStart w:id="133" w:name="_Toc167669089"/>
          <w:bookmarkStart w:id="134" w:name="_Toc167669331"/>
          <w:bookmarkEnd w:id="129"/>
          <w:bookmarkEnd w:id="130"/>
          <w:bookmarkEnd w:id="131"/>
          <w:bookmarkEnd w:id="132"/>
          <w:bookmarkEnd w:id="133"/>
          <w:bookmarkEnd w:id="134"/>
        </w:del>
      </w:ins>
    </w:p>
    <w:p w14:paraId="458919C3" w14:textId="23743DA0" w:rsidR="009832DE" w:rsidDel="009323CA" w:rsidRDefault="009832DE">
      <w:pPr>
        <w:pStyle w:val="2"/>
        <w:kinsoku w:val="0"/>
        <w:overflowPunct w:val="0"/>
        <w:rPr>
          <w:del w:id="135" w:author="11046021_蔡元振" w:date="2024-03-25T20:46:00Z"/>
        </w:rPr>
        <w:pPrChange w:id="136" w:author="11046021_蔡元振" w:date="2024-03-26T14:25:00Z">
          <w:pPr>
            <w:ind w:firstLineChars="200" w:firstLine="560"/>
          </w:pPr>
        </w:pPrChange>
      </w:pPr>
      <w:bookmarkStart w:id="137" w:name="_Toc162302586"/>
      <w:bookmarkStart w:id="138" w:name="_Toc162302639"/>
      <w:bookmarkStart w:id="139" w:name="_Toc162303263"/>
      <w:bookmarkStart w:id="140" w:name="_Toc166433908"/>
      <w:bookmarkStart w:id="141" w:name="_Toc167669090"/>
      <w:bookmarkStart w:id="142" w:name="_Toc167669332"/>
      <w:bookmarkEnd w:id="137"/>
      <w:bookmarkEnd w:id="138"/>
      <w:bookmarkEnd w:id="139"/>
      <w:bookmarkEnd w:id="140"/>
      <w:bookmarkEnd w:id="141"/>
      <w:bookmarkEnd w:id="142"/>
    </w:p>
    <w:p w14:paraId="131E1D2D" w14:textId="4B3B7104" w:rsidR="00C30C21" w:rsidDel="009323CA" w:rsidRDefault="00C30C21">
      <w:pPr>
        <w:pStyle w:val="2"/>
        <w:kinsoku w:val="0"/>
        <w:overflowPunct w:val="0"/>
        <w:rPr>
          <w:del w:id="143" w:author="11046021_蔡元振" w:date="2024-03-25T20:47:00Z"/>
        </w:rPr>
        <w:pPrChange w:id="144" w:author="11046021_蔡元振" w:date="2024-03-26T14:25:00Z">
          <w:pPr/>
        </w:pPrChange>
      </w:pPr>
      <w:ins w:id="145" w:author="11046014_劉育彤" w:date="2024-03-25T14:50:00Z">
        <w:del w:id="146"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147" w:name="_Toc162275827"/>
      <w:bookmarkStart w:id="148" w:name="_Toc162302587"/>
      <w:bookmarkStart w:id="149" w:name="_Toc162302640"/>
      <w:bookmarkStart w:id="150" w:name="_Toc162303264"/>
      <w:bookmarkStart w:id="151" w:name="_Toc166433909"/>
      <w:bookmarkStart w:id="152" w:name="_Toc167669091"/>
      <w:bookmarkStart w:id="153" w:name="_Toc167669333"/>
      <w:bookmarkEnd w:id="147"/>
      <w:bookmarkEnd w:id="148"/>
      <w:bookmarkEnd w:id="149"/>
      <w:bookmarkEnd w:id="150"/>
      <w:bookmarkEnd w:id="151"/>
      <w:bookmarkEnd w:id="152"/>
      <w:bookmarkEnd w:id="153"/>
    </w:p>
    <w:p w14:paraId="7E5189B9" w14:textId="77777777" w:rsidR="001D2C37" w:rsidRPr="00BD62E0" w:rsidDel="009323CA" w:rsidRDefault="001D2C37">
      <w:pPr>
        <w:pStyle w:val="2"/>
        <w:kinsoku w:val="0"/>
        <w:overflowPunct w:val="0"/>
        <w:rPr>
          <w:ins w:id="154" w:author="11046017_鄭兆媗" w:date="2024-03-25T16:44:00Z"/>
          <w:del w:id="155" w:author="11046021_蔡元振" w:date="2024-03-25T20:47:00Z"/>
        </w:rPr>
        <w:pPrChange w:id="156" w:author="11046021_蔡元振" w:date="2024-03-26T14:25:00Z">
          <w:pPr>
            <w:ind w:firstLineChars="200" w:firstLine="560"/>
          </w:pPr>
        </w:pPrChange>
      </w:pPr>
      <w:bookmarkStart w:id="157" w:name="_Toc162302588"/>
      <w:bookmarkStart w:id="158" w:name="_Toc162302641"/>
      <w:bookmarkStart w:id="159" w:name="_Toc162303265"/>
      <w:bookmarkStart w:id="160" w:name="_Toc166433910"/>
      <w:bookmarkStart w:id="161" w:name="_Toc167669092"/>
      <w:bookmarkStart w:id="162" w:name="_Toc167669334"/>
      <w:bookmarkEnd w:id="157"/>
      <w:bookmarkEnd w:id="158"/>
      <w:bookmarkEnd w:id="159"/>
      <w:bookmarkEnd w:id="160"/>
      <w:bookmarkEnd w:id="161"/>
      <w:bookmarkEnd w:id="162"/>
    </w:p>
    <w:p w14:paraId="51F8B434" w14:textId="32FC2B8D" w:rsidR="001E1F61" w:rsidRPr="001E1F61" w:rsidRDefault="001D2C37" w:rsidP="00E43A36">
      <w:pPr>
        <w:pStyle w:val="2"/>
        <w:kinsoku w:val="0"/>
        <w:overflowPunct w:val="0"/>
        <w:rPr>
          <w:ins w:id="163" w:author="11046014_劉育彤" w:date="2024-03-25T20:52:00Z"/>
        </w:rPr>
      </w:pPr>
      <w:ins w:id="164" w:author="11046017_鄭兆媗" w:date="2024-03-25T16:44:00Z">
        <w:del w:id="165" w:author="11046021_蔡元振" w:date="2024-03-25T20:49:00Z">
          <w:r>
            <w:rPr>
              <w:rFonts w:hint="eastAsia"/>
            </w:rPr>
            <w:delText>動機</w:delText>
          </w:r>
        </w:del>
      </w:ins>
      <w:bookmarkStart w:id="166" w:name="_Toc166433911"/>
      <w:bookmarkStart w:id="167" w:name="_Toc167669335"/>
      <w:ins w:id="168" w:author="11046014_劉育彤" w:date="2024-03-25T20:52:00Z">
        <w:r w:rsidR="001E1F61">
          <w:rPr>
            <w:rFonts w:hint="eastAsia"/>
          </w:rPr>
          <w:t>背景</w:t>
        </w:r>
      </w:ins>
      <w:bookmarkEnd w:id="166"/>
      <w:bookmarkEnd w:id="167"/>
      <w:ins w:id="169" w:author="11046014_劉育彤" w:date="2024-03-25T14:51:00Z">
        <w:del w:id="170" w:author="11046017_鄭兆媗" w:date="2024-03-25T16:01:00Z">
          <w:r w:rsidR="00C30C21" w:rsidRPr="00393C55">
            <w:rPr>
              <w:rFonts w:hint="eastAsia"/>
            </w:rPr>
            <w:delText xml:space="preserve">1-2 </w:delText>
          </w:r>
        </w:del>
        <w:del w:id="171" w:author="11046017_鄭兆媗" w:date="2024-03-25T16:21:00Z">
          <w:r w:rsidR="00C30C21" w:rsidRPr="00393C55">
            <w:rPr>
              <w:rFonts w:hint="eastAsia"/>
            </w:rPr>
            <w:delText>動</w:delText>
          </w:r>
        </w:del>
      </w:ins>
    </w:p>
    <w:p w14:paraId="1F155E39" w14:textId="09E35234" w:rsidR="00AF522C" w:rsidRPr="002E4C1A" w:rsidRDefault="00AF522C" w:rsidP="00E43A36">
      <w:pPr>
        <w:kinsoku w:val="0"/>
        <w:overflowPunct w:val="0"/>
        <w:snapToGrid w:val="0"/>
        <w:ind w:firstLineChars="200" w:firstLine="560"/>
        <w:rPr>
          <w:ins w:id="172" w:author="11046021_蔡元振" w:date="2024-03-26T14:16:00Z"/>
          <w:szCs w:val="28"/>
        </w:rPr>
      </w:pPr>
      <w:ins w:id="173" w:author="11046021_蔡元振" w:date="2024-03-26T14:16:00Z">
        <w:r w:rsidRPr="002E4C1A">
          <w:rPr>
            <w:rFonts w:hint="eastAsia"/>
            <w:szCs w:val="28"/>
          </w:rPr>
          <w:t>台灣的羽球風氣近年來非常興盛。台灣羽球</w:t>
        </w:r>
      </w:ins>
      <w:r w:rsidR="0055145D">
        <w:rPr>
          <w:rFonts w:hint="eastAsia"/>
          <w:szCs w:val="28"/>
        </w:rPr>
        <w:t>國手</w:t>
      </w:r>
      <w:proofErr w:type="gramStart"/>
      <w:ins w:id="174" w:author="11046021_蔡元振" w:date="2024-03-26T14:16:00Z">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340EDEE8" w:rsidR="00AF522C" w:rsidRPr="00656C98" w:rsidRDefault="00AF522C" w:rsidP="00E43A36">
      <w:pPr>
        <w:kinsoku w:val="0"/>
        <w:overflowPunct w:val="0"/>
        <w:snapToGrid w:val="0"/>
        <w:ind w:firstLineChars="200" w:firstLine="560"/>
        <w:rPr>
          <w:ins w:id="175" w:author="11046021_蔡元振" w:date="2024-03-26T14:16:00Z"/>
        </w:rPr>
      </w:pPr>
      <w:ins w:id="176"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r w:rsidR="00A26A63">
        <w:rPr>
          <w:rFonts w:hint="eastAsia"/>
          <w:szCs w:val="28"/>
        </w:rPr>
        <w:t>。</w:t>
      </w:r>
    </w:p>
    <w:p w14:paraId="48DB4F49" w14:textId="2F3AA521" w:rsidR="001E1F61" w:rsidRPr="002E4C1A" w:rsidDel="002E2DCE" w:rsidRDefault="001E1F61">
      <w:pPr>
        <w:pStyle w:val="2"/>
        <w:kinsoku w:val="0"/>
        <w:overflowPunct w:val="0"/>
        <w:rPr>
          <w:ins w:id="177" w:author="11046014_劉育彤" w:date="2024-03-25T20:52:00Z"/>
          <w:del w:id="178" w:author="11046021_蔡元振" w:date="2024-03-26T14:14:00Z"/>
        </w:rPr>
        <w:pPrChange w:id="179" w:author="11046021_蔡元振" w:date="2024-03-26T14:25:00Z">
          <w:pPr>
            <w:ind w:firstLineChars="200" w:firstLine="560"/>
          </w:pPr>
        </w:pPrChange>
      </w:pPr>
      <w:ins w:id="180" w:author="11046014_劉育彤" w:date="2024-03-25T20:52:00Z">
        <w:del w:id="181"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182" w:name="_Toc166433912"/>
          <w:bookmarkStart w:id="183" w:name="_Toc167669094"/>
          <w:bookmarkStart w:id="184" w:name="_Toc167669336"/>
          <w:bookmarkEnd w:id="182"/>
          <w:bookmarkEnd w:id="183"/>
          <w:bookmarkEnd w:id="184"/>
        </w:del>
      </w:ins>
    </w:p>
    <w:p w14:paraId="207D6DC7" w14:textId="0D43897D" w:rsidR="001E1F61" w:rsidRPr="00656C98" w:rsidDel="002E2DCE" w:rsidRDefault="001E1F61">
      <w:pPr>
        <w:pStyle w:val="2"/>
        <w:kinsoku w:val="0"/>
        <w:overflowPunct w:val="0"/>
        <w:rPr>
          <w:ins w:id="185" w:author="11046014_劉育彤" w:date="2024-03-25T20:52:00Z"/>
          <w:del w:id="186" w:author="11046021_蔡元振" w:date="2024-03-26T14:14:00Z"/>
        </w:rPr>
        <w:pPrChange w:id="187" w:author="11046021_蔡元振" w:date="2024-03-26T14:25:00Z">
          <w:pPr>
            <w:ind w:firstLineChars="200" w:firstLine="560"/>
          </w:pPr>
        </w:pPrChange>
      </w:pPr>
      <w:ins w:id="188" w:author="11046014_劉育彤" w:date="2024-03-25T20:52:00Z">
        <w:del w:id="189"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190" w:name="_Toc166433913"/>
          <w:bookmarkStart w:id="191" w:name="_Toc167669095"/>
          <w:bookmarkStart w:id="192" w:name="_Toc167669337"/>
          <w:bookmarkEnd w:id="190"/>
          <w:bookmarkEnd w:id="191"/>
          <w:bookmarkEnd w:id="192"/>
        </w:del>
      </w:ins>
    </w:p>
    <w:p w14:paraId="119D26AB" w14:textId="66F068F3" w:rsidR="00C30C21" w:rsidRPr="000F71AB" w:rsidRDefault="00E26083" w:rsidP="00E43A36">
      <w:pPr>
        <w:pStyle w:val="2"/>
        <w:kinsoku w:val="0"/>
        <w:overflowPunct w:val="0"/>
        <w:rPr>
          <w:ins w:id="193" w:author="11046014_劉育彤" w:date="2024-03-25T14:51:00Z"/>
        </w:rPr>
      </w:pPr>
      <w:ins w:id="194" w:author="11046017_鄭兆媗" w:date="2024-03-25T20:56:00Z">
        <w:r>
          <w:rPr>
            <w:rFonts w:hint="eastAsia"/>
          </w:rPr>
          <w:t xml:space="preserve"> </w:t>
        </w:r>
      </w:ins>
      <w:bookmarkStart w:id="195" w:name="_Toc166433914"/>
      <w:bookmarkStart w:id="196" w:name="_Toc167669338"/>
      <w:ins w:id="197" w:author="11046014_劉育彤" w:date="2024-03-25T20:53:00Z">
        <w:r w:rsidR="001D2C37" w:rsidDel="002F3A6A">
          <w:rPr>
            <w:rFonts w:hint="eastAsia"/>
          </w:rPr>
          <w:t>動機</w:t>
        </w:r>
      </w:ins>
      <w:bookmarkEnd w:id="195"/>
      <w:bookmarkEnd w:id="196"/>
      <w:ins w:id="198" w:author="11046014_劉育彤" w:date="2024-03-25T14:51:00Z">
        <w:del w:id="199" w:author="11046017_鄭兆媗" w:date="2024-03-25T16:01:00Z">
          <w:r w:rsidR="00C30C21" w:rsidRPr="00393C55">
            <w:rPr>
              <w:rFonts w:hint="eastAsia"/>
            </w:rPr>
            <w:delText>1-</w:delText>
          </w:r>
        </w:del>
      </w:ins>
      <w:ins w:id="200" w:author="11046017_鄭兆媗" w:date="2024-03-25T20:53:00Z">
        <w:r w:rsidR="005D256D">
          <w:rPr>
            <w:rFonts w:hint="eastAsia"/>
          </w:rPr>
          <w:t xml:space="preserve"> </w:t>
        </w:r>
      </w:ins>
      <w:ins w:id="201" w:author="11046014_劉育彤" w:date="2024-03-25T14:51:00Z">
        <w:del w:id="202" w:author="11046017_鄭兆媗" w:date="2024-03-25T16:02:00Z">
          <w:r w:rsidR="00C30C21" w:rsidRPr="000F71AB">
            <w:rPr>
              <w:rFonts w:hint="eastAsia"/>
            </w:rPr>
            <w:delText>1-3</w:delText>
          </w:r>
          <w:r w:rsidR="00C30C21" w:rsidRPr="000F71AB">
            <w:delText xml:space="preserve"> </w:delText>
          </w:r>
        </w:del>
        <w:del w:id="203" w:author="Microsoft Word" w:date="2024-03-25T20:54:00Z">
          <w:r w:rsidR="00C30C21" w:rsidRPr="000F71AB">
            <w:rPr>
              <w:rFonts w:hint="eastAsia"/>
            </w:rPr>
            <w:delText>系統目的與目標</w:delText>
          </w:r>
        </w:del>
      </w:ins>
    </w:p>
    <w:p w14:paraId="6FD6D5F8" w14:textId="70D55567" w:rsidR="00C30C21" w:rsidRPr="003E7632" w:rsidRDefault="001E1F61" w:rsidP="00E43A36">
      <w:pPr>
        <w:kinsoku w:val="0"/>
        <w:overflowPunct w:val="0"/>
        <w:snapToGrid w:val="0"/>
        <w:ind w:firstLineChars="200" w:firstLine="560"/>
        <w:rPr>
          <w:ins w:id="204" w:author="11046014_劉育彤" w:date="2024-03-25T14:51:00Z"/>
          <w:szCs w:val="28"/>
          <w:rPrChange w:id="205" w:author="11046014_劉育彤" w:date="2024-03-25T20:17:00Z">
            <w:rPr>
              <w:ins w:id="206" w:author="11046014_劉育彤" w:date="2024-03-25T14:51:00Z"/>
              <w:rFonts w:ascii="標楷體" w:hAnsi="標楷體"/>
              <w:szCs w:val="28"/>
            </w:rPr>
          </w:rPrChange>
        </w:rPr>
      </w:pPr>
      <w:ins w:id="207"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208" w:author="11046014_劉育彤" w:date="2024-03-28T10:12:00Z">
        <w:r w:rsidR="00AC4829">
          <w:rPr>
            <w:rFonts w:hint="eastAsia"/>
            <w:szCs w:val="28"/>
          </w:rPr>
          <w:t>學員</w:t>
        </w:r>
      </w:ins>
      <w:ins w:id="209" w:author="11046014_劉育彤" w:date="2024-03-25T20:53:00Z">
        <w:r w:rsidRPr="006342D6">
          <w:rPr>
            <w:rFonts w:hint="eastAsia"/>
            <w:szCs w:val="28"/>
          </w:rPr>
          <w:t>可能需要花費大量時間和精力在尋找適合的課程、填寫繁瑣的報名表格以及與教練或場地溝通等環節上。而憑藉這個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E43A36">
      <w:pPr>
        <w:pStyle w:val="2"/>
        <w:kinsoku w:val="0"/>
        <w:overflowPunct w:val="0"/>
        <w:rPr>
          <w:ins w:id="210" w:author="11046017_鄭兆媗" w:date="2024-03-25T20:55:00Z"/>
        </w:rPr>
      </w:pPr>
      <w:ins w:id="211" w:author="11046017_鄭兆媗" w:date="2024-03-25T20:53:00Z">
        <w:r>
          <w:rPr>
            <w:rFonts w:hint="eastAsia"/>
          </w:rPr>
          <w:t xml:space="preserve"> </w:t>
        </w:r>
      </w:ins>
      <w:ins w:id="212" w:author="11046014_劉育彤" w:date="2024-03-25T14:51:00Z">
        <w:del w:id="213" w:author="11046017_鄭兆媗" w:date="2024-03-25T16:02:00Z">
          <w:r w:rsidR="00C30C21" w:rsidRPr="000F71AB">
            <w:rPr>
              <w:rFonts w:hint="eastAsia"/>
            </w:rPr>
            <w:delText>1-</w:delText>
          </w:r>
        </w:del>
      </w:ins>
      <w:ins w:id="214" w:author="11046014_劉育彤" w:date="2024-03-25T14:52:00Z">
        <w:del w:id="215" w:author="11046017_鄭兆媗" w:date="2024-03-25T16:02:00Z">
          <w:r w:rsidR="00C30C21" w:rsidRPr="000F71AB">
            <w:rPr>
              <w:rFonts w:hint="eastAsia"/>
            </w:rPr>
            <w:delText xml:space="preserve">4 </w:delText>
          </w:r>
        </w:del>
      </w:ins>
      <w:bookmarkStart w:id="216" w:name="_Toc166433915"/>
      <w:bookmarkStart w:id="217" w:name="_Toc167669339"/>
      <w:ins w:id="218" w:author="11046014_劉育彤" w:date="2024-03-25T20:54:00Z">
        <w:r w:rsidR="0010236E" w:rsidRPr="000F71AB">
          <w:rPr>
            <w:rFonts w:hint="eastAsia"/>
          </w:rPr>
          <w:t>系統目的與目標</w:t>
        </w:r>
      </w:ins>
      <w:bookmarkEnd w:id="216"/>
      <w:bookmarkEnd w:id="217"/>
    </w:p>
    <w:p w14:paraId="4C861EDB" w14:textId="77777777" w:rsidR="00AF698A" w:rsidRPr="006342D6" w:rsidRDefault="00AF698A">
      <w:pPr>
        <w:kinsoku w:val="0"/>
        <w:overflowPunct w:val="0"/>
        <w:snapToGrid w:val="0"/>
        <w:ind w:firstLineChars="200" w:firstLine="560"/>
        <w:rPr>
          <w:ins w:id="219" w:author="11046014_劉育彤" w:date="2024-03-25T20:55:00Z"/>
          <w:szCs w:val="28"/>
        </w:rPr>
        <w:pPrChange w:id="220" w:author="11046021_蔡元振" w:date="2024-04-24T21:44:00Z" w16du:dateUtc="2024-04-24T13:44:00Z">
          <w:pPr/>
        </w:pPrChange>
      </w:pPr>
      <w:ins w:id="221"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kinsoku w:val="0"/>
        <w:overflowPunct w:val="0"/>
        <w:snapToGrid w:val="0"/>
        <w:ind w:firstLineChars="200" w:firstLine="560"/>
        <w:rPr>
          <w:ins w:id="222" w:author="11046014_劉育彤" w:date="2024-03-25T20:55:00Z"/>
          <w:szCs w:val="28"/>
        </w:rPr>
        <w:pPrChange w:id="223" w:author="11046021_蔡元振" w:date="2024-04-24T21:44:00Z" w16du:dateUtc="2024-04-24T13:44:00Z">
          <w:pPr/>
        </w:pPrChange>
      </w:pPr>
      <w:ins w:id="224"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不準確或遺漏而導致的報名失敗或錯過。</w:t>
        </w:r>
      </w:ins>
    </w:p>
    <w:p w14:paraId="24ECFA19" w14:textId="45C9F53B" w:rsidR="003D769A" w:rsidRPr="006342D6" w:rsidRDefault="003D769A">
      <w:pPr>
        <w:kinsoku w:val="0"/>
        <w:overflowPunct w:val="0"/>
        <w:snapToGrid w:val="0"/>
        <w:ind w:firstLineChars="200" w:firstLine="560"/>
        <w:rPr>
          <w:ins w:id="225" w:author="11046014_劉育彤" w:date="2024-03-25T20:55:00Z"/>
          <w:szCs w:val="28"/>
        </w:rPr>
        <w:pPrChange w:id="226" w:author="11046021_蔡元振" w:date="2024-04-24T21:44:00Z" w16du:dateUtc="2024-04-24T13:44:00Z">
          <w:pPr/>
        </w:pPrChange>
      </w:pPr>
      <w:ins w:id="227"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2050D745" w14:textId="1FE0C480" w:rsidR="00AF698A" w:rsidRPr="00E43A36" w:rsidRDefault="00307E46">
      <w:pPr>
        <w:kinsoku w:val="0"/>
        <w:overflowPunct w:val="0"/>
        <w:snapToGrid w:val="0"/>
        <w:ind w:firstLineChars="200" w:firstLine="560"/>
        <w:rPr>
          <w:ins w:id="228" w:author="11046014_劉育彤" w:date="2024-03-25T14:51:00Z"/>
          <w:szCs w:val="28"/>
        </w:rPr>
        <w:pPrChange w:id="229" w:author="11046014_劉育彤" w:date="2024-03-25T20:55:00Z">
          <w:pPr>
            <w:ind w:firstLineChars="50" w:firstLine="140"/>
          </w:pPr>
        </w:pPrChange>
      </w:pPr>
      <w:r>
        <w:rPr>
          <w:rFonts w:hint="eastAsia"/>
          <w:szCs w:val="28"/>
        </w:rPr>
        <w:t>整體而言</w:t>
      </w:r>
      <w:ins w:id="230" w:author="11046014_劉育彤" w:date="2024-03-25T20:55:00Z">
        <w:r w:rsidR="00AF698A" w:rsidRPr="006342D6">
          <w:rPr>
            <w:rFonts w:hint="eastAsia"/>
            <w:szCs w:val="28"/>
          </w:rPr>
          <w:t>，開發羽球課程報名</w:t>
        </w:r>
        <w:r w:rsidR="00AF698A">
          <w:rPr>
            <w:rFonts w:hint="eastAsia"/>
            <w:szCs w:val="28"/>
          </w:rPr>
          <w:t>網站</w:t>
        </w:r>
        <w:r w:rsidR="00AF698A" w:rsidRPr="006342D6">
          <w:rPr>
            <w:rFonts w:hint="eastAsia"/>
            <w:szCs w:val="28"/>
          </w:rPr>
          <w:t>的動機在於提供一個全面、便捷、透明的平台，以滿足羽球愛好者對於尋找和參加課程的需求，同時推動羽球運動的發展和普及。</w:t>
        </w:r>
      </w:ins>
    </w:p>
    <w:p w14:paraId="2DF171FB" w14:textId="5E39474B" w:rsidR="001E1F61" w:rsidRPr="001E1F61" w:rsidRDefault="00E26083">
      <w:pPr>
        <w:pStyle w:val="2"/>
        <w:kinsoku w:val="0"/>
        <w:overflowPunct w:val="0"/>
        <w:rPr>
          <w:ins w:id="231" w:author="Microsoft Word" w:date="2024-03-25T20:53:00Z"/>
        </w:rPr>
        <w:pPrChange w:id="232" w:author="11046021_蔡元振" w:date="2024-03-26T14:25:00Z">
          <w:pPr>
            <w:ind w:firstLineChars="50" w:firstLine="140"/>
          </w:pPr>
        </w:pPrChange>
      </w:pPr>
      <w:ins w:id="233" w:author="11046017_鄭兆媗" w:date="2024-03-25T20:56:00Z">
        <w:r>
          <w:rPr>
            <w:rFonts w:hint="eastAsia"/>
          </w:rPr>
          <w:t xml:space="preserve"> </w:t>
        </w:r>
      </w:ins>
      <w:ins w:id="234" w:author="Microsoft Word" w:date="2024-03-25T20:53:00Z">
        <w:del w:id="235" w:author="11046014_劉育彤" w:date="2024-03-25T20:54:00Z">
          <w:r w:rsidR="001E1F61" w:rsidRPr="000F71AB" w:rsidDel="0010236E">
            <w:rPr>
              <w:rFonts w:hint="eastAsia"/>
            </w:rPr>
            <w:delText>系統目的與目標</w:delText>
          </w:r>
        </w:del>
        <w:del w:id="236" w:author="11046017_鄭兆媗" w:date="2024-03-25T20:55:00Z">
          <w:r w:rsidR="00C30C21" w:rsidRPr="000F71AB">
            <w:rPr>
              <w:rFonts w:hint="eastAsia"/>
            </w:rPr>
            <w:delText xml:space="preserve">1-4 </w:delText>
          </w:r>
        </w:del>
        <w:bookmarkStart w:id="237" w:name="_Toc166433916"/>
        <w:bookmarkStart w:id="238" w:name="_Toc167669340"/>
        <w:r w:rsidR="00C30C21" w:rsidRPr="000F71AB">
          <w:rPr>
            <w:rFonts w:hint="eastAsia"/>
          </w:rPr>
          <w:t>預期成果</w:t>
        </w:r>
        <w:bookmarkEnd w:id="237"/>
        <w:bookmarkEnd w:id="238"/>
      </w:ins>
    </w:p>
    <w:p w14:paraId="307A8298" w14:textId="7B14D34F" w:rsidR="002B3045" w:rsidRPr="00FD5553" w:rsidRDefault="00E67D11">
      <w:pPr>
        <w:pStyle w:val="HTML"/>
        <w:kinsoku w:val="0"/>
        <w:overflowPunct w:val="0"/>
        <w:snapToGrid w:val="0"/>
        <w:spacing w:after="60"/>
        <w:ind w:firstLineChars="200" w:firstLine="560"/>
        <w:rPr>
          <w:ins w:id="239" w:author="11046004_陳冠廷" w:date="2024-03-25T21:21:00Z"/>
          <w:color w:val="FF0000"/>
          <w:szCs w:val="28"/>
        </w:rPr>
        <w:pPrChange w:id="240" w:author="11046004_陳冠廷" w:date="2024-03-25T21:29:00Z">
          <w:pPr/>
        </w:pPrChange>
      </w:pPr>
      <w:ins w:id="241" w:author="11046004_陳冠廷" w:date="2024-03-25T21:22:00Z">
        <w:r w:rsidRPr="00FD5553">
          <w:rPr>
            <w:rFonts w:ascii="Times New Roman" w:eastAsia="標楷體" w:hAnsi="Times New Roman" w:hint="eastAsia"/>
            <w:color w:val="FF0000"/>
            <w:sz w:val="28"/>
            <w:szCs w:val="28"/>
            <w:rPrChange w:id="242" w:author="11046004_陳冠廷" w:date="2024-03-25T21:29:00Z">
              <w:rPr>
                <w:rFonts w:hint="eastAsia"/>
                <w:szCs w:val="28"/>
              </w:rPr>
            </w:rPrChange>
          </w:rPr>
          <w:t>推行</w:t>
        </w:r>
      </w:ins>
      <w:ins w:id="243" w:author="11046004_陳冠廷" w:date="2024-03-25T21:27:00Z">
        <w:r w:rsidR="00A100CC" w:rsidRPr="00FD5553">
          <w:rPr>
            <w:rFonts w:ascii="Times New Roman" w:eastAsia="標楷體" w:hAnsi="Times New Roman" w:hint="eastAsia"/>
            <w:color w:val="FF0000"/>
            <w:sz w:val="28"/>
            <w:szCs w:val="28"/>
            <w:rPrChange w:id="244" w:author="11046004_陳冠廷" w:date="2024-03-25T21:29:00Z">
              <w:rPr>
                <w:rFonts w:hint="eastAsia"/>
                <w:szCs w:val="28"/>
              </w:rPr>
            </w:rPrChange>
          </w:rPr>
          <w:t>羽球這項運動</w:t>
        </w:r>
        <w:r w:rsidR="0038057E" w:rsidRPr="00FD5553">
          <w:rPr>
            <w:rFonts w:ascii="Times New Roman" w:eastAsia="標楷體" w:hAnsi="Times New Roman" w:hint="eastAsia"/>
            <w:color w:val="FF0000"/>
            <w:sz w:val="28"/>
            <w:szCs w:val="28"/>
            <w:rPrChange w:id="245" w:author="11046004_陳冠廷" w:date="2024-03-25T21:29:00Z">
              <w:rPr>
                <w:rFonts w:hint="eastAsia"/>
                <w:szCs w:val="28"/>
              </w:rPr>
            </w:rPrChange>
          </w:rPr>
          <w:t>，</w:t>
        </w:r>
      </w:ins>
      <w:ins w:id="246" w:author="11046004_陳冠廷" w:date="2024-03-25T21:29:00Z">
        <w:r w:rsidR="001F09A9" w:rsidRPr="00FD5553">
          <w:rPr>
            <w:rFonts w:ascii="Times New Roman" w:eastAsia="標楷體" w:hAnsi="Times New Roman" w:hint="eastAsia"/>
            <w:color w:val="FF0000"/>
            <w:sz w:val="28"/>
            <w:szCs w:val="28"/>
            <w:rPrChange w:id="247" w:author="11046004_陳冠廷" w:date="2024-03-25T21:29:00Z">
              <w:rPr>
                <w:rFonts w:hint="eastAsia"/>
              </w:rPr>
            </w:rPrChange>
          </w:rPr>
          <w:t>並將這種健康、</w:t>
        </w:r>
      </w:ins>
      <w:ins w:id="248" w:author="11046004_陳冠廷" w:date="2024-03-25T21:30:00Z">
        <w:r w:rsidR="009C489B" w:rsidRPr="00FD5553">
          <w:rPr>
            <w:rFonts w:ascii="Times New Roman" w:eastAsia="標楷體" w:hAnsi="Times New Roman" w:hint="eastAsia"/>
            <w:color w:val="FF0000"/>
            <w:sz w:val="28"/>
            <w:szCs w:val="28"/>
          </w:rPr>
          <w:t>多元</w:t>
        </w:r>
      </w:ins>
      <w:ins w:id="249" w:author="11046004_陳冠廷" w:date="2024-03-25T21:29:00Z">
        <w:r w:rsidR="001F09A9" w:rsidRPr="00FD5553">
          <w:rPr>
            <w:rFonts w:ascii="Times New Roman" w:eastAsia="標楷體" w:hAnsi="Times New Roman" w:hint="eastAsia"/>
            <w:color w:val="FF0000"/>
            <w:sz w:val="28"/>
            <w:szCs w:val="28"/>
            <w:rPrChange w:id="250" w:author="11046004_陳冠廷" w:date="2024-03-25T21:29:00Z">
              <w:rPr>
                <w:rFonts w:hint="eastAsia"/>
              </w:rPr>
            </w:rPrChange>
          </w:rPr>
          <w:t>的</w:t>
        </w:r>
        <w:r w:rsidR="001F09A9" w:rsidRPr="00FD5553">
          <w:rPr>
            <w:rFonts w:ascii="Times New Roman" w:eastAsia="標楷體" w:hAnsi="Times New Roman" w:hint="eastAsia"/>
            <w:color w:val="FF0000"/>
            <w:sz w:val="28"/>
            <w:szCs w:val="28"/>
          </w:rPr>
          <w:t>課程模式</w:t>
        </w:r>
        <w:r w:rsidR="001F09A9" w:rsidRPr="00FD5553">
          <w:rPr>
            <w:rFonts w:ascii="Times New Roman" w:eastAsia="標楷體" w:hAnsi="Times New Roman" w:hint="eastAsia"/>
            <w:color w:val="FF0000"/>
            <w:sz w:val="28"/>
            <w:szCs w:val="28"/>
            <w:rPrChange w:id="251" w:author="11046004_陳冠廷" w:date="2024-03-25T21:29:00Z">
              <w:rPr>
                <w:rFonts w:hint="eastAsia"/>
              </w:rPr>
            </w:rPrChange>
          </w:rPr>
          <w:t>傳遞給更多的人</w:t>
        </w:r>
      </w:ins>
      <w:ins w:id="252" w:author="11046004_陳冠廷" w:date="2024-03-25T21:33:00Z">
        <w:r w:rsidR="00C86BCA" w:rsidRPr="00FD5553">
          <w:rPr>
            <w:rFonts w:ascii="Times New Roman" w:eastAsia="標楷體" w:hAnsi="Times New Roman" w:hint="eastAsia"/>
            <w:color w:val="FF0000"/>
            <w:sz w:val="28"/>
            <w:szCs w:val="28"/>
          </w:rPr>
          <w:t>。</w:t>
        </w:r>
      </w:ins>
    </w:p>
    <w:p w14:paraId="62EA32A0" w14:textId="2A725E14" w:rsidR="00C30C21" w:rsidRPr="00FD5553" w:rsidRDefault="00684A96" w:rsidP="00E43A36">
      <w:pPr>
        <w:kinsoku w:val="0"/>
        <w:overflowPunct w:val="0"/>
        <w:snapToGrid w:val="0"/>
        <w:ind w:firstLineChars="200" w:firstLine="560"/>
        <w:rPr>
          <w:del w:id="253" w:author="11046004_陳冠廷" w:date="2024-03-25T20:56:00Z"/>
          <w:color w:val="FF0000"/>
          <w:szCs w:val="28"/>
        </w:rPr>
      </w:pPr>
      <w:proofErr w:type="gramStart"/>
      <w:ins w:id="254" w:author="11046004_陳冠廷" w:date="2024-03-25T20:56:00Z">
        <w:r w:rsidRPr="00FD5553">
          <w:rPr>
            <w:rFonts w:hint="eastAsia"/>
            <w:color w:val="FF0000"/>
            <w:szCs w:val="28"/>
          </w:rPr>
          <w:t>本組</w:t>
        </w:r>
      </w:ins>
      <w:ins w:id="255" w:author="11046004_陳冠廷" w:date="2024-03-25T20:57:00Z">
        <w:r w:rsidR="00000718" w:rsidRPr="00FD5553">
          <w:rPr>
            <w:rFonts w:hint="eastAsia"/>
            <w:color w:val="FF0000"/>
            <w:szCs w:val="28"/>
          </w:rPr>
          <w:t>以</w:t>
        </w:r>
      </w:ins>
      <w:proofErr w:type="gramEnd"/>
      <w:ins w:id="256" w:author="11046004_陳冠廷" w:date="2024-03-25T20:58:00Z">
        <w:r w:rsidR="00D74E21" w:rsidRPr="00FD5553">
          <w:rPr>
            <w:rFonts w:hint="eastAsia"/>
            <w:color w:val="FF0000"/>
            <w:szCs w:val="28"/>
          </w:rPr>
          <w:t>表單的</w:t>
        </w:r>
      </w:ins>
      <w:ins w:id="257" w:author="11046004_陳冠廷" w:date="2024-03-25T20:59:00Z">
        <w:r w:rsidR="00C16210" w:rsidRPr="00FD5553">
          <w:rPr>
            <w:rFonts w:hint="eastAsia"/>
            <w:color w:val="FF0000"/>
            <w:szCs w:val="28"/>
          </w:rPr>
          <w:t>形式來給</w:t>
        </w:r>
        <w:r w:rsidR="00090AC6" w:rsidRPr="00FD5553">
          <w:rPr>
            <w:rFonts w:hint="eastAsia"/>
            <w:color w:val="FF0000"/>
            <w:szCs w:val="28"/>
          </w:rPr>
          <w:t>想</w:t>
        </w:r>
      </w:ins>
      <w:ins w:id="258" w:author="11046004_陳冠廷" w:date="2024-03-25T21:03:00Z">
        <w:r w:rsidR="004122E5" w:rsidRPr="00FD5553">
          <w:rPr>
            <w:rFonts w:hint="eastAsia"/>
            <w:color w:val="FF0000"/>
            <w:szCs w:val="28"/>
          </w:rPr>
          <w:t>報名</w:t>
        </w:r>
      </w:ins>
      <w:ins w:id="259" w:author="11046004_陳冠廷" w:date="2024-03-25T20:59:00Z">
        <w:r w:rsidR="00090AC6" w:rsidRPr="00FD5553">
          <w:rPr>
            <w:rFonts w:hint="eastAsia"/>
            <w:color w:val="FF0000"/>
            <w:szCs w:val="28"/>
          </w:rPr>
          <w:t>參與羽球課程的</w:t>
        </w:r>
      </w:ins>
      <w:proofErr w:type="gramStart"/>
      <w:ins w:id="260" w:author="11046004_陳冠廷" w:date="2024-03-25T21:09:00Z">
        <w:r w:rsidR="00867D9F" w:rsidRPr="00FD5553">
          <w:rPr>
            <w:rFonts w:hint="eastAsia"/>
            <w:color w:val="FF0000"/>
            <w:szCs w:val="28"/>
          </w:rPr>
          <w:t>用戶</w:t>
        </w:r>
      </w:ins>
      <w:ins w:id="261" w:author="11046004_陳冠廷" w:date="2024-03-25T20:59:00Z">
        <w:r w:rsidR="00090AC6" w:rsidRPr="00FD5553">
          <w:rPr>
            <w:rFonts w:hint="eastAsia"/>
            <w:color w:val="FF0000"/>
            <w:szCs w:val="28"/>
          </w:rPr>
          <w:t>們</w:t>
        </w:r>
      </w:ins>
      <w:ins w:id="262" w:author="11046004_陳冠廷" w:date="2024-03-25T21:00:00Z">
        <w:r w:rsidR="000C0537" w:rsidRPr="00FD5553">
          <w:rPr>
            <w:rFonts w:hint="eastAsia"/>
            <w:color w:val="FF0000"/>
            <w:szCs w:val="28"/>
          </w:rPr>
          <w:t>填答</w:t>
        </w:r>
        <w:proofErr w:type="gramEnd"/>
        <w:r w:rsidR="000C0537" w:rsidRPr="00FD5553">
          <w:rPr>
            <w:rFonts w:hint="eastAsia"/>
            <w:color w:val="FF0000"/>
            <w:szCs w:val="28"/>
          </w:rPr>
          <w:t>，</w:t>
        </w:r>
        <w:r w:rsidR="001606C0" w:rsidRPr="00FD5553">
          <w:rPr>
            <w:rFonts w:hint="eastAsia"/>
            <w:color w:val="FF0000"/>
            <w:szCs w:val="28"/>
          </w:rPr>
          <w:t>並依據表單的內容</w:t>
        </w:r>
      </w:ins>
      <w:ins w:id="263" w:author="11046004_陳冠廷" w:date="2024-03-25T21:01:00Z">
        <w:r w:rsidR="009674A2" w:rsidRPr="00FD5553">
          <w:rPr>
            <w:rFonts w:hint="eastAsia"/>
            <w:color w:val="FF0000"/>
            <w:szCs w:val="28"/>
          </w:rPr>
          <w:t>將其交給系統去做</w:t>
        </w:r>
      </w:ins>
      <w:ins w:id="264" w:author="11046004_陳冠廷" w:date="2024-03-25T21:02:00Z">
        <w:r w:rsidR="002A4683" w:rsidRPr="00FD5553">
          <w:rPr>
            <w:rFonts w:hint="eastAsia"/>
            <w:color w:val="FF0000"/>
            <w:szCs w:val="28"/>
          </w:rPr>
          <w:t>分析，推薦一個較為</w:t>
        </w:r>
      </w:ins>
      <w:ins w:id="265" w:author="11046004_陳冠廷" w:date="2024-03-25T21:03:00Z">
        <w:r w:rsidR="004D3AE9" w:rsidRPr="00FD5553">
          <w:rPr>
            <w:rFonts w:hint="eastAsia"/>
            <w:color w:val="FF0000"/>
            <w:szCs w:val="28"/>
          </w:rPr>
          <w:t>適合</w:t>
        </w:r>
      </w:ins>
      <w:ins w:id="266" w:author="11046004_陳冠廷" w:date="2024-03-25T21:04:00Z">
        <w:r w:rsidR="00E269D4" w:rsidRPr="00FD5553">
          <w:rPr>
            <w:rFonts w:hint="eastAsia"/>
            <w:color w:val="FF0000"/>
            <w:szCs w:val="28"/>
          </w:rPr>
          <w:t>的課程</w:t>
        </w:r>
      </w:ins>
      <w:ins w:id="267" w:author="11046004_陳冠廷" w:date="2024-03-25T21:12:00Z">
        <w:r w:rsidR="00214245" w:rsidRPr="00FD5553">
          <w:rPr>
            <w:rFonts w:hint="eastAsia"/>
            <w:color w:val="FF0000"/>
            <w:szCs w:val="28"/>
          </w:rPr>
          <w:t>、</w:t>
        </w:r>
      </w:ins>
      <w:ins w:id="268" w:author="11046004_陳冠廷" w:date="2024-03-25T21:04:00Z">
        <w:r w:rsidR="00A25914" w:rsidRPr="00FD5553">
          <w:rPr>
            <w:rFonts w:hint="eastAsia"/>
            <w:color w:val="FF0000"/>
            <w:szCs w:val="28"/>
          </w:rPr>
          <w:t>教練</w:t>
        </w:r>
      </w:ins>
      <w:ins w:id="269" w:author="11046004_陳冠廷" w:date="2024-03-25T21:05:00Z">
        <w:r w:rsidR="00A25914" w:rsidRPr="00FD5553">
          <w:rPr>
            <w:rFonts w:hint="eastAsia"/>
            <w:color w:val="FF0000"/>
            <w:szCs w:val="28"/>
          </w:rPr>
          <w:t>給予</w:t>
        </w:r>
      </w:ins>
      <w:ins w:id="270" w:author="11046004_陳冠廷" w:date="2024-03-25T21:10:00Z">
        <w:r w:rsidR="00867D9F" w:rsidRPr="00FD5553">
          <w:rPr>
            <w:rFonts w:hint="eastAsia"/>
            <w:color w:val="FF0000"/>
            <w:szCs w:val="28"/>
          </w:rPr>
          <w:t>用戶</w:t>
        </w:r>
      </w:ins>
      <w:r w:rsidR="006E6E60" w:rsidRPr="00FD5553">
        <w:rPr>
          <w:rFonts w:hint="eastAsia"/>
          <w:color w:val="FF0000"/>
          <w:szCs w:val="28"/>
        </w:rPr>
        <w:t>參考選擇</w:t>
      </w:r>
      <w:ins w:id="271" w:author="11046004_陳冠廷" w:date="2024-03-25T21:20:00Z">
        <w:r w:rsidR="00235EF1" w:rsidRPr="00FD5553">
          <w:rPr>
            <w:rFonts w:hint="eastAsia"/>
            <w:color w:val="FF0000"/>
            <w:szCs w:val="28"/>
          </w:rPr>
          <w:t>。</w:t>
        </w:r>
      </w:ins>
      <w:ins w:id="272" w:author="11046014_劉育彤" w:date="2024-03-25T14:51:00Z">
        <w:del w:id="273" w:author="11046004_陳冠廷" w:date="2024-03-25T20:56:00Z">
          <w:r w:rsidR="00C30C21" w:rsidRPr="00FD5553">
            <w:rPr>
              <w:color w:val="FF0000"/>
              <w:szCs w:val="28"/>
              <w:rPrChange w:id="274" w:author="11046014_劉育彤" w:date="2024-03-25T20:17:00Z">
                <w:rPr>
                  <w:rFonts w:ascii="標楷體" w:hAnsi="標楷體"/>
                  <w:szCs w:val="28"/>
                </w:rPr>
              </w:rPrChange>
            </w:rPr>
            <w:delText xml:space="preserve">  </w:delText>
          </w:r>
          <w:r w:rsidR="00C30C21" w:rsidRPr="00FD5553">
            <w:rPr>
              <w:rFonts w:hint="eastAsia"/>
              <w:color w:val="FF0000"/>
              <w:szCs w:val="28"/>
              <w:rPrChange w:id="275" w:author="11046014_劉育彤" w:date="2024-03-25T20:17:00Z">
                <w:rPr>
                  <w:rFonts w:ascii="標楷體" w:hAnsi="標楷體" w:hint="eastAsia"/>
                  <w:szCs w:val="28"/>
                </w:rPr>
              </w:rPrChange>
            </w:rPr>
            <w:delText>內</w:delText>
          </w:r>
          <w:r w:rsidR="00C30C21" w:rsidRPr="00FD5553">
            <w:rPr>
              <w:color w:val="FF0000"/>
              <w:szCs w:val="28"/>
              <w:rPrChange w:id="276" w:author="11046014_劉育彤" w:date="2024-03-25T20:17:00Z">
                <w:rPr>
                  <w:rFonts w:ascii="標楷體" w:hAnsi="標楷體"/>
                  <w:szCs w:val="28"/>
                </w:rPr>
              </w:rPrChange>
            </w:rPr>
            <w:delText>文</w:delText>
          </w:r>
          <w:r w:rsidR="00C30C21" w:rsidRPr="00FD5553">
            <w:rPr>
              <w:rFonts w:hint="eastAsia"/>
              <w:color w:val="FF0000"/>
              <w:szCs w:val="28"/>
              <w:rPrChange w:id="277" w:author="11046014_劉育彤" w:date="2024-03-25T20:17:00Z">
                <w:rPr>
                  <w:rFonts w:ascii="標楷體" w:hAnsi="標楷體" w:hint="eastAsia"/>
                  <w:szCs w:val="28"/>
                </w:rPr>
              </w:rPrChange>
            </w:rPr>
            <w:delText>撰</w:delText>
          </w:r>
          <w:r w:rsidR="00C30C21" w:rsidRPr="00FD5553">
            <w:rPr>
              <w:color w:val="FF0000"/>
              <w:szCs w:val="28"/>
              <w:rPrChange w:id="278" w:author="11046014_劉育彤" w:date="2024-03-25T20:17:00Z">
                <w:rPr>
                  <w:rFonts w:ascii="標楷體" w:hAnsi="標楷體"/>
                  <w:szCs w:val="28"/>
                </w:rPr>
              </w:rPrChange>
            </w:rPr>
            <w:delText>寫</w:delText>
          </w:r>
          <w:r w:rsidR="00C30C21" w:rsidRPr="00FD5553">
            <w:rPr>
              <w:color w:val="FF0000"/>
              <w:szCs w:val="28"/>
              <w:rPrChange w:id="279" w:author="11046014_劉育彤" w:date="2024-03-25T20:17:00Z">
                <w:rPr>
                  <w:rFonts w:ascii="標楷體" w:hAnsi="標楷體"/>
                  <w:szCs w:val="28"/>
                </w:rPr>
              </w:rPrChange>
            </w:rPr>
            <w:delText>…</w:delText>
          </w:r>
        </w:del>
      </w:ins>
    </w:p>
    <w:p w14:paraId="5902CA73" w14:textId="77777777" w:rsidR="00312167" w:rsidRPr="00FD5553" w:rsidRDefault="00312167" w:rsidP="00E43A36">
      <w:pPr>
        <w:kinsoku w:val="0"/>
        <w:overflowPunct w:val="0"/>
        <w:snapToGrid w:val="0"/>
        <w:ind w:firstLineChars="200" w:firstLine="560"/>
        <w:rPr>
          <w:ins w:id="280" w:author="11046004_陳冠廷" w:date="2024-04-22T14:50:00Z" w16du:dateUtc="2024-04-22T06:50:00Z"/>
          <w:color w:val="FF0000"/>
          <w:szCs w:val="28"/>
        </w:rPr>
      </w:pPr>
    </w:p>
    <w:p w14:paraId="301B8127" w14:textId="69BE79D5" w:rsidR="00C86BCA" w:rsidRPr="00FD5553" w:rsidRDefault="009B3E69">
      <w:pPr>
        <w:pStyle w:val="af"/>
        <w:numPr>
          <w:ilvl w:val="3"/>
          <w:numId w:val="18"/>
        </w:numPr>
        <w:kinsoku w:val="0"/>
        <w:overflowPunct w:val="0"/>
        <w:snapToGrid w:val="0"/>
        <w:ind w:leftChars="0" w:left="851"/>
        <w:rPr>
          <w:ins w:id="281" w:author="11046004_陳冠廷" w:date="2024-03-25T21:33:00Z"/>
          <w:color w:val="FF0000"/>
          <w:szCs w:val="28"/>
        </w:rPr>
        <w:pPrChange w:id="282" w:author="11046004_陳冠廷" w:date="2024-03-25T21:33:00Z">
          <w:pPr>
            <w:ind w:leftChars="200" w:left="560"/>
          </w:pPr>
        </w:pPrChange>
      </w:pPr>
      <w:ins w:id="283" w:author="11046004_陳冠廷" w:date="2024-04-22T14:51:00Z" w16du:dateUtc="2024-04-22T06:51:00Z">
        <w:r w:rsidRPr="00FD5553">
          <w:rPr>
            <w:rFonts w:hint="eastAsia"/>
            <w:color w:val="FF0000"/>
            <w:szCs w:val="28"/>
          </w:rPr>
          <w:t>教練團隊：</w:t>
        </w:r>
      </w:ins>
      <w:ins w:id="284" w:author="11046004_陳冠廷" w:date="2024-04-22T14:52:00Z" w16du:dateUtc="2024-04-22T06:52:00Z">
        <w:r w:rsidR="009D2113" w:rsidRPr="00FD5553">
          <w:rPr>
            <w:rFonts w:hint="eastAsia"/>
            <w:color w:val="FF0000"/>
            <w:szCs w:val="28"/>
          </w:rPr>
          <w:t>由專業的教練團隊們組成</w:t>
        </w:r>
        <w:r w:rsidR="001E4C37" w:rsidRPr="00FD5553">
          <w:rPr>
            <w:rFonts w:hint="eastAsia"/>
            <w:color w:val="FF0000"/>
            <w:szCs w:val="28"/>
          </w:rPr>
          <w:t>，</w:t>
        </w:r>
      </w:ins>
      <w:ins w:id="285" w:author="11046004_陳冠廷" w:date="2024-04-22T15:01:00Z" w16du:dateUtc="2024-04-22T07:01:00Z">
        <w:r w:rsidR="00AF603A" w:rsidRPr="00FD5553">
          <w:rPr>
            <w:rFonts w:hint="eastAsia"/>
            <w:color w:val="FF0000"/>
            <w:szCs w:val="28"/>
          </w:rPr>
          <w:t>學員們可以</w:t>
        </w:r>
        <w:r w:rsidR="008961FC" w:rsidRPr="00FD5553">
          <w:rPr>
            <w:rFonts w:hint="eastAsia"/>
            <w:color w:val="FF0000"/>
            <w:szCs w:val="28"/>
          </w:rPr>
          <w:t>依照自己喜歡的課程</w:t>
        </w:r>
      </w:ins>
      <w:ins w:id="286" w:author="11046004_陳冠廷" w:date="2024-04-22T15:02:00Z" w16du:dateUtc="2024-04-22T07:02:00Z">
        <w:r w:rsidR="008961FC" w:rsidRPr="00FD5553">
          <w:rPr>
            <w:rFonts w:hint="eastAsia"/>
            <w:color w:val="FF0000"/>
            <w:szCs w:val="28"/>
          </w:rPr>
          <w:t>或理想</w:t>
        </w:r>
      </w:ins>
      <w:r w:rsidR="0055145D" w:rsidRPr="00FD5553">
        <w:rPr>
          <w:rFonts w:hint="eastAsia"/>
          <w:color w:val="FF0000"/>
          <w:szCs w:val="28"/>
        </w:rPr>
        <w:t>的方式</w:t>
      </w:r>
      <w:ins w:id="287" w:author="11046004_陳冠廷" w:date="2024-04-22T15:02:00Z" w16du:dateUtc="2024-04-22T07:02:00Z">
        <w:r w:rsidR="008961FC" w:rsidRPr="00FD5553">
          <w:rPr>
            <w:rFonts w:hint="eastAsia"/>
            <w:color w:val="FF0000"/>
            <w:szCs w:val="28"/>
          </w:rPr>
          <w:t>去做</w:t>
        </w:r>
        <w:r w:rsidR="0012541C" w:rsidRPr="00FD5553">
          <w:rPr>
            <w:rFonts w:hint="eastAsia"/>
            <w:color w:val="FF0000"/>
            <w:szCs w:val="28"/>
          </w:rPr>
          <w:t>教練的選擇。</w:t>
        </w:r>
      </w:ins>
    </w:p>
    <w:p w14:paraId="07ED4D78" w14:textId="02482F00" w:rsidR="00312167" w:rsidRPr="00FD5553" w:rsidRDefault="00750297" w:rsidP="00E43A36">
      <w:pPr>
        <w:pStyle w:val="af"/>
        <w:numPr>
          <w:ilvl w:val="3"/>
          <w:numId w:val="18"/>
        </w:numPr>
        <w:kinsoku w:val="0"/>
        <w:overflowPunct w:val="0"/>
        <w:snapToGrid w:val="0"/>
        <w:ind w:leftChars="0" w:left="851"/>
        <w:rPr>
          <w:ins w:id="288" w:author="11046004_陳冠廷" w:date="2024-04-22T14:50:00Z" w16du:dateUtc="2024-04-22T06:50:00Z"/>
          <w:color w:val="FF0000"/>
        </w:rPr>
      </w:pPr>
      <w:ins w:id="289" w:author="11046004_陳冠廷" w:date="2024-04-22T14:49:00Z" w16du:dateUtc="2024-04-22T06:49:00Z">
        <w:r w:rsidRPr="00FD5553">
          <w:rPr>
            <w:rFonts w:hint="eastAsia"/>
            <w:color w:val="FF0000"/>
            <w:szCs w:val="28"/>
          </w:rPr>
          <w:t>報名課程</w:t>
        </w:r>
      </w:ins>
      <w:ins w:id="290" w:author="11046004_陳冠廷" w:date="2024-03-25T21:38:00Z">
        <w:r w:rsidR="00A74889" w:rsidRPr="00FD5553">
          <w:rPr>
            <w:rFonts w:hint="eastAsia"/>
            <w:color w:val="FF0000"/>
            <w:szCs w:val="28"/>
          </w:rPr>
          <w:t>：</w:t>
        </w:r>
      </w:ins>
      <w:ins w:id="291" w:author="11046004_陳冠廷" w:date="2024-03-25T21:40:00Z">
        <w:r w:rsidR="00BE22C7" w:rsidRPr="00FD5553">
          <w:rPr>
            <w:rFonts w:hint="eastAsia"/>
            <w:color w:val="FF0000"/>
            <w:szCs w:val="28"/>
          </w:rPr>
          <w:t>讓每位學員</w:t>
        </w:r>
        <w:r w:rsidR="00D63515" w:rsidRPr="00FD5553">
          <w:rPr>
            <w:rFonts w:hint="eastAsia"/>
            <w:color w:val="FF0000"/>
            <w:szCs w:val="28"/>
          </w:rPr>
          <w:t>都有</w:t>
        </w:r>
      </w:ins>
      <w:ins w:id="292" w:author="11046004_陳冠廷" w:date="2024-03-25T21:41:00Z">
        <w:r w:rsidR="00D63515" w:rsidRPr="00FD5553">
          <w:rPr>
            <w:rFonts w:hint="eastAsia"/>
            <w:color w:val="FF0000"/>
            <w:szCs w:val="28"/>
          </w:rPr>
          <w:t>獨特的需求與目標</w:t>
        </w:r>
        <w:r w:rsidR="0048684E" w:rsidRPr="00FD5553">
          <w:rPr>
            <w:rFonts w:hint="eastAsia"/>
            <w:color w:val="FF0000"/>
            <w:szCs w:val="28"/>
          </w:rPr>
          <w:t>，</w:t>
        </w:r>
        <w:r w:rsidR="0048684E" w:rsidRPr="00FD5553">
          <w:rPr>
            <w:rFonts w:hint="eastAsia"/>
            <w:color w:val="FF0000"/>
            <w:rPrChange w:id="293"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401DBA24" w:rsidR="007F136B" w:rsidRPr="00FD5553" w:rsidRDefault="00312167" w:rsidP="00E43A36">
      <w:pPr>
        <w:pStyle w:val="af"/>
        <w:numPr>
          <w:ilvl w:val="3"/>
          <w:numId w:val="18"/>
        </w:numPr>
        <w:kinsoku w:val="0"/>
        <w:overflowPunct w:val="0"/>
        <w:snapToGrid w:val="0"/>
        <w:ind w:leftChars="0" w:left="851"/>
        <w:rPr>
          <w:color w:val="FF0000"/>
          <w:szCs w:val="28"/>
        </w:rPr>
      </w:pPr>
      <w:ins w:id="294" w:author="11046004_陳冠廷" w:date="2024-04-22T14:50:00Z" w16du:dateUtc="2024-04-22T06:50:00Z">
        <w:r w:rsidRPr="00FD5553">
          <w:rPr>
            <w:rFonts w:hint="eastAsia"/>
            <w:color w:val="FF0000"/>
            <w:szCs w:val="28"/>
          </w:rPr>
          <w:t>社群空間</w:t>
        </w:r>
      </w:ins>
      <w:ins w:id="295" w:author="11046004_陳冠廷" w:date="2024-03-25T21:36:00Z">
        <w:r w:rsidR="00793FA0" w:rsidRPr="00FD5553">
          <w:rPr>
            <w:rFonts w:hint="eastAsia"/>
            <w:color w:val="FF0000"/>
            <w:szCs w:val="28"/>
          </w:rPr>
          <w:t>：</w:t>
        </w:r>
      </w:ins>
      <w:ins w:id="296" w:author="11046004_陳冠廷" w:date="2024-03-25T21:38:00Z">
        <w:r w:rsidR="00A1584A" w:rsidRPr="00FD5553">
          <w:rPr>
            <w:rFonts w:hint="eastAsia"/>
            <w:color w:val="FF0000"/>
            <w:szCs w:val="28"/>
          </w:rPr>
          <w:t>在</w:t>
        </w:r>
      </w:ins>
      <w:ins w:id="297" w:author="11046004_陳冠廷" w:date="2024-03-25T21:36:00Z">
        <w:r w:rsidR="00793FA0" w:rsidRPr="00FD5553">
          <w:rPr>
            <w:rFonts w:hint="eastAsia"/>
            <w:color w:val="FF0000"/>
          </w:rPr>
          <w:t>系統設</w:t>
        </w:r>
      </w:ins>
      <w:ins w:id="298" w:author="11046004_陳冠廷" w:date="2024-03-25T21:38:00Z">
        <w:r w:rsidR="00A1584A" w:rsidRPr="00FD5553">
          <w:rPr>
            <w:rFonts w:hint="eastAsia"/>
            <w:color w:val="FF0000"/>
          </w:rPr>
          <w:t>置</w:t>
        </w:r>
      </w:ins>
      <w:ins w:id="299" w:author="11046004_陳冠廷" w:date="2024-03-25T21:36:00Z">
        <w:r w:rsidR="00793FA0" w:rsidRPr="00FD5553">
          <w:rPr>
            <w:rFonts w:hint="eastAsia"/>
            <w:color w:val="FF0000"/>
          </w:rPr>
          <w:t>一個</w:t>
        </w:r>
      </w:ins>
      <w:ins w:id="300" w:author="11046004_陳冠廷" w:date="2024-03-25T21:37:00Z">
        <w:r w:rsidR="00A1584A" w:rsidRPr="00FD5553">
          <w:rPr>
            <w:rFonts w:hint="eastAsia"/>
            <w:color w:val="FF0000"/>
          </w:rPr>
          <w:t>留言板</w:t>
        </w:r>
      </w:ins>
      <w:ins w:id="301" w:author="11046004_陳冠廷" w:date="2024-03-25T21:36:00Z">
        <w:r w:rsidR="00793FA0" w:rsidRPr="00FD5553">
          <w:rPr>
            <w:rFonts w:hint="eastAsia"/>
            <w:color w:val="FF0000"/>
          </w:rPr>
          <w:t>，讓學員和教練之間不僅限於課程時間內交</w:t>
        </w:r>
        <w:r w:rsidR="00793FA0" w:rsidRPr="00FD5553">
          <w:rPr>
            <w:rFonts w:hint="eastAsia"/>
            <w:color w:val="FF0000"/>
          </w:rPr>
          <w:lastRenderedPageBreak/>
          <w:t>流，還可以</w:t>
        </w:r>
        <w:proofErr w:type="gramStart"/>
        <w:r w:rsidR="00793FA0" w:rsidRPr="00FD5553">
          <w:rPr>
            <w:rFonts w:hint="eastAsia"/>
            <w:color w:val="FF0000"/>
          </w:rPr>
          <w:t>在線上分享</w:t>
        </w:r>
        <w:proofErr w:type="gramEnd"/>
        <w:r w:rsidR="00793FA0" w:rsidRPr="00FD5553">
          <w:rPr>
            <w:rFonts w:hint="eastAsia"/>
            <w:color w:val="FF0000"/>
          </w:rPr>
          <w:t>經驗、討論技巧，甚至組織羽球活動，進一步增強羽球愛好者之間的社群連結。</w:t>
        </w:r>
      </w:ins>
    </w:p>
    <w:p w14:paraId="411400DC" w14:textId="4DFCF990" w:rsidR="00E96289" w:rsidRPr="00FD5553" w:rsidRDefault="00E96289" w:rsidP="00E43A36">
      <w:pPr>
        <w:pStyle w:val="af"/>
        <w:numPr>
          <w:ilvl w:val="3"/>
          <w:numId w:val="18"/>
        </w:numPr>
        <w:kinsoku w:val="0"/>
        <w:overflowPunct w:val="0"/>
        <w:snapToGrid w:val="0"/>
        <w:ind w:leftChars="0" w:left="993"/>
        <w:rPr>
          <w:ins w:id="302" w:author="11046004_陳冠廷" w:date="2024-03-25T21:07:00Z"/>
          <w:color w:val="FF0000"/>
          <w:szCs w:val="28"/>
          <w:rPrChange w:id="303" w:author="11046004_陳冠廷" w:date="2024-04-22T15:19:00Z" w16du:dateUtc="2024-04-22T07:19:00Z">
            <w:rPr>
              <w:ins w:id="304" w:author="11046004_陳冠廷" w:date="2024-03-25T21:07:00Z"/>
              <w:color w:val="000000" w:themeColor="text1"/>
            </w:rPr>
          </w:rPrChange>
        </w:rPr>
      </w:pPr>
      <w:ins w:id="305" w:author="11046004_陳冠廷" w:date="2024-04-22T14:50:00Z" w16du:dateUtc="2024-04-22T06:50:00Z">
        <w:r w:rsidRPr="00FD5553">
          <w:rPr>
            <w:rFonts w:hint="eastAsia"/>
            <w:color w:val="FF0000"/>
            <w:szCs w:val="28"/>
          </w:rPr>
          <w:t>會員中心</w:t>
        </w:r>
      </w:ins>
      <w:ins w:id="306" w:author="11046004_陳冠廷" w:date="2024-03-25T21:48:00Z">
        <w:r w:rsidRPr="00FD5553">
          <w:rPr>
            <w:rFonts w:eastAsia="細明體" w:cs="細明體" w:hint="eastAsia"/>
            <w:color w:val="FF0000"/>
            <w:kern w:val="0"/>
            <w:sz w:val="24"/>
            <w:szCs w:val="28"/>
            <w:rPrChange w:id="307" w:author="11046004_陳冠廷" w:date="2024-03-25T21:48:00Z">
              <w:rPr>
                <w:rFonts w:ascii="標楷體" w:hAnsi="標楷體" w:hint="eastAsia"/>
                <w:color w:val="000000" w:themeColor="text1"/>
              </w:rPr>
            </w:rPrChange>
          </w:rPr>
          <w:t>：</w:t>
        </w:r>
        <w:r w:rsidRPr="00FD5553">
          <w:rPr>
            <w:rStyle w:val="HTML1"/>
            <w:rFonts w:ascii="Times New Roman" w:eastAsia="標楷體" w:hAnsi="Times New Roman"/>
            <w:color w:val="FF0000"/>
            <w:kern w:val="0"/>
            <w:sz w:val="28"/>
            <w:szCs w:val="28"/>
            <w:rPrChange w:id="308" w:author="11046004_陳冠廷" w:date="2024-03-25T21:48:00Z">
              <w:rPr>
                <w:rStyle w:val="HTML1"/>
              </w:rPr>
            </w:rPrChange>
          </w:rPr>
          <w:t>使用者可以建立個人資料，</w:t>
        </w:r>
      </w:ins>
      <w:r w:rsidRPr="00FD5553">
        <w:rPr>
          <w:rStyle w:val="HTML1"/>
          <w:rFonts w:ascii="Times New Roman" w:eastAsia="標楷體" w:hAnsi="Times New Roman" w:hint="eastAsia"/>
          <w:color w:val="FF0000"/>
          <w:sz w:val="28"/>
          <w:szCs w:val="28"/>
        </w:rPr>
        <w:t>能夠記錄曾經上過的課程，並且登入後還可一同參與社群留言板討論</w:t>
      </w:r>
      <w:r w:rsidRPr="00FD5553">
        <w:rPr>
          <w:rFonts w:hint="eastAsia"/>
          <w:color w:val="FF0000"/>
          <w:szCs w:val="28"/>
        </w:rPr>
        <w:t>。</w:t>
      </w:r>
    </w:p>
    <w:p w14:paraId="67A145DE" w14:textId="07456447" w:rsidR="00B202F1" w:rsidRPr="00312167" w:rsidRDefault="00B202F1">
      <w:pPr>
        <w:pStyle w:val="HTML"/>
        <w:kinsoku w:val="0"/>
        <w:overflowPunct w:val="0"/>
        <w:spacing w:after="60"/>
        <w:rPr>
          <w:ins w:id="309" w:author="11046017_鄭兆媗" w:date="2024-03-25T20:53:00Z"/>
          <w:del w:id="310" w:author="11046014_劉育彤" w:date="2024-03-25T20:55:00Z"/>
          <w:color w:val="000000" w:themeColor="text1"/>
          <w:szCs w:val="28"/>
          <w:rPrChange w:id="311" w:author="11046004_陳冠廷" w:date="2024-04-22T15:19:00Z" w16du:dateUtc="2024-04-22T07:19:00Z">
            <w:rPr>
              <w:ins w:id="312" w:author="11046017_鄭兆媗" w:date="2024-03-25T20:53:00Z"/>
              <w:del w:id="313" w:author="11046014_劉育彤" w:date="2024-03-25T20:55:00Z"/>
              <w:szCs w:val="28"/>
            </w:rPr>
          </w:rPrChange>
        </w:rPr>
        <w:pPrChange w:id="314" w:author="11046004_陳冠廷" w:date="2024-03-25T20:58:00Z">
          <w:pPr/>
        </w:pPrChange>
      </w:pPr>
    </w:p>
    <w:p w14:paraId="307D331F" w14:textId="77777777" w:rsidR="00547FC3" w:rsidRDefault="00547FC3">
      <w:pPr>
        <w:pStyle w:val="HTML"/>
        <w:kinsoku w:val="0"/>
        <w:overflowPunct w:val="0"/>
        <w:rPr>
          <w:ins w:id="315" w:author="11046017_鄭兆媗" w:date="2024-03-25T20:53:00Z"/>
          <w:del w:id="316" w:author="11046014_劉育彤" w:date="2024-03-25T20:55:00Z"/>
          <w:szCs w:val="28"/>
        </w:rPr>
        <w:pPrChange w:id="317" w:author="11046004_陳冠廷" w:date="2024-03-25T20:58:00Z">
          <w:pPr/>
        </w:pPrChange>
      </w:pPr>
    </w:p>
    <w:p w14:paraId="75A964B9" w14:textId="77777777" w:rsidR="004807DA" w:rsidRDefault="00B202F1">
      <w:pPr>
        <w:widowControl/>
        <w:kinsoku w:val="0"/>
        <w:overflowPunct w:val="0"/>
        <w:rPr>
          <w:ins w:id="318" w:author="11046017_鄭兆媗" w:date="2024-03-25T16:14:00Z"/>
          <w:szCs w:val="28"/>
        </w:rPr>
        <w:sectPr w:rsidR="004807DA" w:rsidSect="0029566D">
          <w:footerReference w:type="default" r:id="rId12"/>
          <w:pgSz w:w="11906" w:h="16838" w:code="9"/>
          <w:pgMar w:top="851" w:right="851" w:bottom="851" w:left="851" w:header="567" w:footer="567" w:gutter="0"/>
          <w:pgNumType w:start="1"/>
          <w:cols w:space="425"/>
          <w:docGrid w:type="lines" w:linePitch="381"/>
        </w:sectPr>
        <w:pPrChange w:id="319" w:author="11046017_鄭兆媗" w:date="2024-03-25T17:25:00Z">
          <w:pPr>
            <w:widowControl/>
            <w:ind w:firstLineChars="200" w:firstLine="560"/>
          </w:pPr>
        </w:pPrChange>
      </w:pPr>
      <w:ins w:id="320" w:author="11046014_劉育彤" w:date="2024-03-25T14:54:00Z">
        <w:r w:rsidRPr="003E7632">
          <w:rPr>
            <w:szCs w:val="28"/>
            <w:rPrChange w:id="321" w:author="11046014_劉育彤" w:date="2024-03-25T20:17:00Z">
              <w:rPr>
                <w:rFonts w:ascii="標楷體" w:hAnsi="標楷體"/>
                <w:szCs w:val="28"/>
              </w:rPr>
            </w:rPrChange>
          </w:rPr>
          <w:br w:type="page"/>
        </w:r>
      </w:ins>
    </w:p>
    <w:p w14:paraId="39CED803" w14:textId="127A4617" w:rsidR="00B202F1" w:rsidRPr="003E7632" w:rsidRDefault="00B202F1">
      <w:pPr>
        <w:pStyle w:val="1"/>
        <w:kinsoku w:val="0"/>
        <w:overflowPunct w:val="0"/>
        <w:ind w:left="0" w:firstLine="0"/>
        <w:rPr>
          <w:ins w:id="322" w:author="11046014_劉育彤" w:date="2024-03-25T14:54:00Z"/>
          <w:del w:id="323" w:author="11046017_鄭兆媗" w:date="2024-03-25T16:15:00Z"/>
          <w:szCs w:val="28"/>
          <w:rPrChange w:id="324" w:author="11046014_劉育彤" w:date="2024-03-25T20:17:00Z">
            <w:rPr>
              <w:ins w:id="325" w:author="11046014_劉育彤" w:date="2024-03-25T14:54:00Z"/>
              <w:del w:id="326" w:author="11046017_鄭兆媗" w:date="2024-03-25T16:15:00Z"/>
              <w:rFonts w:ascii="標楷體" w:hAnsi="標楷體"/>
              <w:szCs w:val="28"/>
            </w:rPr>
          </w:rPrChange>
        </w:rPr>
        <w:pPrChange w:id="327" w:author="11046017_鄭兆媗" w:date="2024-03-25T20:17:00Z">
          <w:pPr>
            <w:widowControl/>
          </w:pPr>
        </w:pPrChange>
      </w:pPr>
      <w:bookmarkStart w:id="328" w:name="_Toc162275831"/>
      <w:bookmarkStart w:id="329" w:name="_Toc162275963"/>
      <w:bookmarkStart w:id="330" w:name="_Toc162276104"/>
      <w:bookmarkStart w:id="331" w:name="_Toc162276153"/>
      <w:bookmarkStart w:id="332" w:name="_Toc162279002"/>
      <w:bookmarkStart w:id="333" w:name="_Toc162302593"/>
      <w:bookmarkStart w:id="334" w:name="_Toc162302646"/>
      <w:bookmarkStart w:id="335" w:name="_Toc162303270"/>
      <w:bookmarkStart w:id="336" w:name="_Toc166433917"/>
      <w:bookmarkStart w:id="337" w:name="_Toc167669099"/>
      <w:bookmarkStart w:id="338" w:name="_Toc167669341"/>
      <w:bookmarkEnd w:id="328"/>
      <w:bookmarkEnd w:id="329"/>
      <w:bookmarkEnd w:id="330"/>
      <w:bookmarkEnd w:id="331"/>
      <w:bookmarkEnd w:id="332"/>
      <w:bookmarkEnd w:id="333"/>
      <w:bookmarkEnd w:id="334"/>
      <w:bookmarkEnd w:id="335"/>
      <w:bookmarkEnd w:id="336"/>
      <w:bookmarkEnd w:id="337"/>
      <w:bookmarkEnd w:id="338"/>
    </w:p>
    <w:p w14:paraId="7C5A2040" w14:textId="27E4E5BF" w:rsidR="00B202F1" w:rsidRPr="000F71AB" w:rsidRDefault="00B202F1">
      <w:pPr>
        <w:pStyle w:val="1"/>
        <w:kinsoku w:val="0"/>
        <w:overflowPunct w:val="0"/>
        <w:ind w:left="0" w:firstLine="0"/>
        <w:rPr>
          <w:ins w:id="339" w:author="11046014_劉育彤" w:date="2024-03-25T14:54:00Z"/>
        </w:rPr>
        <w:pPrChange w:id="340" w:author="11046017_鄭兆媗" w:date="2024-03-25T20:17:00Z">
          <w:pPr>
            <w:jc w:val="center"/>
          </w:pPr>
        </w:pPrChange>
      </w:pPr>
      <w:ins w:id="341" w:author="11046014_劉育彤" w:date="2024-03-25T14:54:00Z">
        <w:del w:id="342"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343" w:name="_Toc166433918"/>
        <w:bookmarkStart w:id="344" w:name="_Toc167669342"/>
        <w:r w:rsidRPr="000F71AB">
          <w:rPr>
            <w:rFonts w:hint="eastAsia"/>
          </w:rPr>
          <w:t>營運計畫</w:t>
        </w:r>
        <w:bookmarkEnd w:id="343"/>
        <w:bookmarkEnd w:id="344"/>
      </w:ins>
    </w:p>
    <w:p w14:paraId="28942FE3" w14:textId="5BA0EE1D" w:rsidR="000B37DD" w:rsidRPr="008B53E3" w:rsidRDefault="00B202F1">
      <w:pPr>
        <w:pStyle w:val="2"/>
        <w:kinsoku w:val="0"/>
        <w:overflowPunct w:val="0"/>
        <w:rPr>
          <w:ins w:id="345" w:author="11046014_劉育彤" w:date="2024-03-25T14:54:00Z"/>
          <w:del w:id="346" w:author="11046017_鄭兆媗" w:date="2024-03-25T16:47:00Z"/>
        </w:rPr>
        <w:pPrChange w:id="347" w:author="11046021_蔡元振" w:date="2024-03-26T14:25:00Z">
          <w:pPr>
            <w:ind w:firstLineChars="50" w:firstLine="140"/>
          </w:pPr>
        </w:pPrChange>
      </w:pPr>
      <w:ins w:id="348" w:author="11046014_劉育彤" w:date="2024-03-25T14:54:00Z">
        <w:del w:id="349"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350" w:name="_Toc162302595"/>
          <w:bookmarkStart w:id="351" w:name="_Toc162302648"/>
          <w:bookmarkStart w:id="352" w:name="_Toc162303272"/>
          <w:bookmarkStart w:id="353" w:name="_Toc166433919"/>
          <w:bookmarkStart w:id="354" w:name="_Toc167669101"/>
          <w:bookmarkStart w:id="355" w:name="_Toc167669343"/>
          <w:bookmarkEnd w:id="350"/>
          <w:bookmarkEnd w:id="351"/>
          <w:bookmarkEnd w:id="352"/>
          <w:bookmarkEnd w:id="353"/>
          <w:bookmarkEnd w:id="354"/>
          <w:bookmarkEnd w:id="355"/>
        </w:del>
      </w:ins>
    </w:p>
    <w:p w14:paraId="57FDDC06" w14:textId="7657A9FD" w:rsidR="00B202F1" w:rsidRPr="003E7632" w:rsidRDefault="00B202F1">
      <w:pPr>
        <w:pStyle w:val="2"/>
        <w:kinsoku w:val="0"/>
        <w:overflowPunct w:val="0"/>
        <w:rPr>
          <w:ins w:id="356" w:author="11046014_劉育彤" w:date="2024-03-25T14:54:00Z"/>
          <w:del w:id="357" w:author="11046017_鄭兆媗" w:date="2024-03-25T16:47:00Z"/>
          <w:rPrChange w:id="358" w:author="11046014_劉育彤" w:date="2024-03-25T20:17:00Z">
            <w:rPr>
              <w:ins w:id="359" w:author="11046014_劉育彤" w:date="2024-03-25T14:54:00Z"/>
              <w:del w:id="360" w:author="11046017_鄭兆媗" w:date="2024-03-25T16:47:00Z"/>
              <w:rFonts w:ascii="標楷體" w:hAnsi="標楷體"/>
              <w:szCs w:val="28"/>
            </w:rPr>
          </w:rPrChange>
        </w:rPr>
        <w:pPrChange w:id="361" w:author="11046021_蔡元振" w:date="2024-03-26T14:25:00Z">
          <w:pPr>
            <w:ind w:firstLineChars="200" w:firstLine="560"/>
          </w:pPr>
        </w:pPrChange>
      </w:pPr>
      <w:ins w:id="362" w:author="11046014_劉育彤" w:date="2024-03-25T14:54:00Z">
        <w:del w:id="363" w:author="11046017_鄭兆媗" w:date="2024-03-25T16:47:00Z">
          <w:r w:rsidRPr="003E7632">
            <w:rPr>
              <w:rPrChange w:id="364" w:author="11046014_劉育彤" w:date="2024-03-25T20:17:00Z">
                <w:rPr>
                  <w:rFonts w:ascii="標楷體" w:hAnsi="標楷體"/>
                  <w:szCs w:val="28"/>
                </w:rPr>
              </w:rPrChange>
            </w:rPr>
            <w:delText xml:space="preserve">  </w:delText>
          </w:r>
        </w:del>
      </w:ins>
      <w:ins w:id="365" w:author="11046014_劉育彤" w:date="2024-03-25T15:09:00Z">
        <w:del w:id="366" w:author="11046017_鄭兆媗" w:date="2024-03-25T16:47:00Z">
          <w:r w:rsidR="000B37DD" w:rsidRPr="003E7632">
            <w:rPr>
              <w:rPrChange w:id="367" w:author="11046014_劉育彤" w:date="2024-03-25T20:17:00Z">
                <w:rPr>
                  <w:rFonts w:ascii="標楷體" w:hAnsi="標楷體"/>
                  <w:szCs w:val="28"/>
                </w:rPr>
              </w:rPrChange>
            </w:rPr>
            <w:delText>2-1-1</w:delText>
          </w:r>
          <w:r w:rsidR="000B37DD" w:rsidRPr="003E7632">
            <w:rPr>
              <w:rFonts w:hint="eastAsia"/>
              <w:rPrChange w:id="368" w:author="11046014_劉育彤" w:date="2024-03-25T20:17:00Z">
                <w:rPr>
                  <w:rFonts w:ascii="標楷體" w:hAnsi="標楷體" w:hint="eastAsia"/>
                  <w:szCs w:val="28"/>
                </w:rPr>
              </w:rPrChange>
            </w:rPr>
            <w:delText>市場可行性</w:delText>
          </w:r>
        </w:del>
      </w:ins>
      <w:bookmarkStart w:id="369" w:name="_Toc162302596"/>
      <w:bookmarkStart w:id="370" w:name="_Toc162302649"/>
      <w:bookmarkStart w:id="371" w:name="_Toc162303273"/>
      <w:bookmarkStart w:id="372" w:name="_Toc166433920"/>
      <w:bookmarkStart w:id="373" w:name="_Toc167669102"/>
      <w:bookmarkStart w:id="374" w:name="_Toc167669344"/>
      <w:bookmarkEnd w:id="369"/>
      <w:bookmarkEnd w:id="370"/>
      <w:bookmarkEnd w:id="371"/>
      <w:bookmarkEnd w:id="372"/>
      <w:bookmarkEnd w:id="373"/>
      <w:bookmarkEnd w:id="374"/>
    </w:p>
    <w:p w14:paraId="5D69143E" w14:textId="173C2B64" w:rsidR="000B37DD" w:rsidRPr="003E7632" w:rsidRDefault="000B37DD">
      <w:pPr>
        <w:pStyle w:val="2"/>
        <w:kinsoku w:val="0"/>
        <w:overflowPunct w:val="0"/>
        <w:rPr>
          <w:ins w:id="375" w:author="11046014_劉育彤" w:date="2024-03-25T14:54:00Z"/>
          <w:del w:id="376" w:author="11046017_鄭兆媗" w:date="2024-03-25T16:47:00Z"/>
          <w:rPrChange w:id="377" w:author="11046014_劉育彤" w:date="2024-03-25T20:17:00Z">
            <w:rPr>
              <w:ins w:id="378" w:author="11046014_劉育彤" w:date="2024-03-25T14:54:00Z"/>
              <w:del w:id="379" w:author="11046017_鄭兆媗" w:date="2024-03-25T16:47:00Z"/>
              <w:rFonts w:ascii="標楷體" w:hAnsi="標楷體"/>
              <w:szCs w:val="28"/>
            </w:rPr>
          </w:rPrChange>
        </w:rPr>
        <w:pPrChange w:id="380" w:author="11046021_蔡元振" w:date="2024-03-26T14:25:00Z">
          <w:pPr>
            <w:ind w:firstLineChars="200" w:firstLine="560"/>
          </w:pPr>
        </w:pPrChange>
      </w:pPr>
      <w:ins w:id="381" w:author="11046014_劉育彤" w:date="2024-03-25T15:09:00Z">
        <w:del w:id="382" w:author="11046017_鄭兆媗" w:date="2024-03-25T16:47:00Z">
          <w:r w:rsidRPr="003E7632">
            <w:rPr>
              <w:rPrChange w:id="383" w:author="11046014_劉育彤" w:date="2024-03-25T20:17:00Z">
                <w:rPr>
                  <w:rFonts w:ascii="標楷體" w:hAnsi="標楷體"/>
                  <w:szCs w:val="28"/>
                </w:rPr>
              </w:rPrChange>
            </w:rPr>
            <w:delText xml:space="preserve">  2-1-2</w:delText>
          </w:r>
          <w:r w:rsidRPr="003E7632">
            <w:rPr>
              <w:rFonts w:hint="eastAsia"/>
              <w:rPrChange w:id="384" w:author="11046014_劉育彤" w:date="2024-03-25T20:17:00Z">
                <w:rPr>
                  <w:rFonts w:ascii="標楷體" w:hAnsi="標楷體" w:hint="eastAsia"/>
                  <w:szCs w:val="28"/>
                </w:rPr>
              </w:rPrChange>
            </w:rPr>
            <w:delText>營運可行性</w:delText>
          </w:r>
        </w:del>
      </w:ins>
      <w:bookmarkStart w:id="385" w:name="_Toc162302597"/>
      <w:bookmarkStart w:id="386" w:name="_Toc162302650"/>
      <w:bookmarkStart w:id="387" w:name="_Toc162303274"/>
      <w:bookmarkStart w:id="388" w:name="_Toc166433921"/>
      <w:bookmarkStart w:id="389" w:name="_Toc167669103"/>
      <w:bookmarkStart w:id="390" w:name="_Toc167669345"/>
      <w:bookmarkEnd w:id="385"/>
      <w:bookmarkEnd w:id="386"/>
      <w:bookmarkEnd w:id="387"/>
      <w:bookmarkEnd w:id="388"/>
      <w:bookmarkEnd w:id="389"/>
      <w:bookmarkEnd w:id="390"/>
    </w:p>
    <w:p w14:paraId="7A594A74" w14:textId="77777777" w:rsidR="00BF495D" w:rsidRPr="008B53E3" w:rsidRDefault="00BF495D" w:rsidP="00E43A36">
      <w:pPr>
        <w:pStyle w:val="2"/>
        <w:kinsoku w:val="0"/>
        <w:overflowPunct w:val="0"/>
        <w:rPr>
          <w:ins w:id="391" w:author="11046017_鄭兆媗" w:date="2024-03-25T16:47:00Z"/>
        </w:rPr>
      </w:pPr>
      <w:ins w:id="392" w:author="11046017_鄭兆媗" w:date="2024-03-25T16:47:00Z">
        <w:del w:id="393"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394" w:name="_Toc166433922"/>
        <w:bookmarkStart w:id="395" w:name="_Toc167669346"/>
        <w:r w:rsidRPr="008B53E3">
          <w:rPr>
            <w:rFonts w:hint="eastAsia"/>
          </w:rPr>
          <w:t>可行性分析</w:t>
        </w:r>
        <w:bookmarkEnd w:id="394"/>
        <w:bookmarkEnd w:id="395"/>
      </w:ins>
    </w:p>
    <w:p w14:paraId="4E8A4E02" w14:textId="165476B8" w:rsidR="00BF495D" w:rsidRPr="002632D2" w:rsidRDefault="00BF495D">
      <w:pPr>
        <w:pStyle w:val="3"/>
        <w:kinsoku w:val="0"/>
        <w:overflowPunct w:val="0"/>
        <w:ind w:leftChars="85" w:left="238" w:firstLine="0"/>
        <w:pPrChange w:id="396" w:author="11046017_鄭兆媗" w:date="2024-03-25T17:25:00Z">
          <w:pPr>
            <w:ind w:firstLineChars="200" w:firstLine="560"/>
          </w:pPr>
        </w:pPrChange>
      </w:pPr>
      <w:ins w:id="397" w:author="11046017_鄭兆媗" w:date="2024-03-25T20:56:00Z">
        <w:r w:rsidRPr="002632D2" w:rsidDel="001E157F">
          <w:t xml:space="preserve"> </w:t>
        </w:r>
      </w:ins>
      <w:ins w:id="398" w:author="11046017_鄭兆媗" w:date="2024-03-25T17:20:00Z">
        <w:del w:id="399" w:author="11046014_劉育彤" w:date="2024-03-25T20:38:00Z">
          <w:r w:rsidRPr="002632D2" w:rsidDel="001E157F">
            <w:delText xml:space="preserve"> </w:delText>
          </w:r>
        </w:del>
      </w:ins>
      <w:ins w:id="400" w:author="11046017_鄭兆媗" w:date="2024-03-25T16:47:00Z">
        <w:del w:id="401"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E43A36">
      <w:pPr>
        <w:kinsoku w:val="0"/>
        <w:overflowPunct w:val="0"/>
        <w:snapToGrid w:val="0"/>
        <w:ind w:firstLineChars="200" w:firstLine="560"/>
      </w:pPr>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263889C2" w:rsidR="00BD0D37" w:rsidRPr="00E43A36" w:rsidRDefault="00BD0D37" w:rsidP="00FD5553">
      <w:pPr>
        <w:pStyle w:val="af"/>
        <w:numPr>
          <w:ilvl w:val="0"/>
          <w:numId w:val="32"/>
        </w:numPr>
        <w:kinsoku w:val="0"/>
        <w:overflowPunct w:val="0"/>
        <w:snapToGrid w:val="0"/>
        <w:ind w:leftChars="0" w:left="1276"/>
        <w:rPr>
          <w:color w:val="000000" w:themeColor="text1"/>
        </w:rPr>
      </w:pPr>
      <w:r w:rsidRPr="00E43A36">
        <w:rPr>
          <w:rFonts w:hint="eastAsia"/>
          <w:color w:val="000000" w:themeColor="text1"/>
        </w:rPr>
        <w:t>休閒運動</w:t>
      </w:r>
    </w:p>
    <w:p w14:paraId="494F58A3" w14:textId="77777777" w:rsidR="00BD0D37" w:rsidRPr="00E43A36" w:rsidRDefault="00BD0D37" w:rsidP="00FD5553">
      <w:pPr>
        <w:pStyle w:val="af"/>
        <w:numPr>
          <w:ilvl w:val="0"/>
          <w:numId w:val="32"/>
        </w:numPr>
        <w:kinsoku w:val="0"/>
        <w:overflowPunct w:val="0"/>
        <w:snapToGrid w:val="0"/>
        <w:ind w:leftChars="0" w:left="1276"/>
        <w:rPr>
          <w:color w:val="000000" w:themeColor="text1"/>
        </w:rPr>
      </w:pPr>
      <w:r w:rsidRPr="00E43A36">
        <w:rPr>
          <w:rFonts w:hint="eastAsia"/>
          <w:color w:val="000000" w:themeColor="text1"/>
        </w:rPr>
        <w:t>鍛鍊身體</w:t>
      </w:r>
    </w:p>
    <w:p w14:paraId="0408382A" w14:textId="77777777" w:rsidR="00BD0D37" w:rsidRDefault="00BD0D37" w:rsidP="00FD5553">
      <w:pPr>
        <w:pStyle w:val="af"/>
        <w:numPr>
          <w:ilvl w:val="0"/>
          <w:numId w:val="32"/>
        </w:numPr>
        <w:kinsoku w:val="0"/>
        <w:overflowPunct w:val="0"/>
        <w:snapToGrid w:val="0"/>
        <w:ind w:leftChars="0" w:left="1276"/>
        <w:rPr>
          <w:color w:val="000000" w:themeColor="text1"/>
        </w:rPr>
      </w:pPr>
      <w:r w:rsidRPr="00E43A36">
        <w:rPr>
          <w:rFonts w:hint="eastAsia"/>
          <w:color w:val="000000" w:themeColor="text1"/>
        </w:rPr>
        <w:t>以球會友</w:t>
      </w:r>
    </w:p>
    <w:p w14:paraId="6A335216" w14:textId="77777777" w:rsidR="00144E3D" w:rsidRPr="00144E3D" w:rsidRDefault="00144E3D" w:rsidP="00144E3D">
      <w:pPr>
        <w:kinsoku w:val="0"/>
        <w:overflowPunct w:val="0"/>
        <w:snapToGrid w:val="0"/>
        <w:rPr>
          <w:rFonts w:hint="eastAsia"/>
          <w:color w:val="000000" w:themeColor="text1"/>
        </w:rPr>
      </w:pPr>
    </w:p>
    <w:p w14:paraId="46FF56ED" w14:textId="77777777" w:rsidR="00BD0D37" w:rsidRPr="00AE6B11" w:rsidRDefault="00BD0D37" w:rsidP="00E43A36">
      <w:pPr>
        <w:kinsoku w:val="0"/>
        <w:overflowPunct w:val="0"/>
        <w:snapToGrid w:val="0"/>
      </w:pPr>
      <w:r>
        <w:rPr>
          <w:rFonts w:hint="eastAsia"/>
        </w:rPr>
        <w:t>以下是我們問卷的相關圖表</w:t>
      </w:r>
    </w:p>
    <w:p w14:paraId="548793BF" w14:textId="77777777" w:rsidR="0029566D" w:rsidRDefault="00BD0D37" w:rsidP="0029566D">
      <w:pPr>
        <w:keepNext/>
        <w:kinsoku w:val="0"/>
        <w:overflowPunct w:val="0"/>
        <w:jc w:val="center"/>
      </w:pPr>
      <w:r>
        <w:rPr>
          <w:noProof/>
        </w:rPr>
        <w:drawing>
          <wp:inline distT="0" distB="0" distL="0" distR="0" wp14:anchorId="0751C926" wp14:editId="214FB7A7">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CB69438" w14:textId="34DD53C0" w:rsidR="00BD0D37" w:rsidRDefault="0029566D" w:rsidP="0029566D">
      <w:pPr>
        <w:pStyle w:val="af0"/>
        <w:jc w:val="center"/>
        <w:rPr>
          <w:szCs w:val="28"/>
          <w:lang w:eastAsia="zh-TW"/>
        </w:rPr>
      </w:pPr>
      <w:bookmarkStart w:id="402" w:name="_Toc167675399"/>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2-1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r>
        <w:rPr>
          <w:rFonts w:hint="eastAsia"/>
          <w:lang w:eastAsia="zh-TW"/>
        </w:rPr>
        <w:t xml:space="preserve"> </w:t>
      </w:r>
      <w:r w:rsidRPr="00CD0A86">
        <w:rPr>
          <w:rFonts w:hint="eastAsia"/>
          <w:lang w:eastAsia="zh-TW"/>
        </w:rPr>
        <w:t>性別問卷圖</w:t>
      </w:r>
      <w:bookmarkEnd w:id="402"/>
    </w:p>
    <w:p w14:paraId="0C109194" w14:textId="7CE306CF" w:rsidR="00BD0D37" w:rsidRDefault="00BD0D37" w:rsidP="00E43A36">
      <w:pPr>
        <w:kinsoku w:val="0"/>
        <w:overflowPunct w:val="0"/>
        <w:snapToGrid w:val="0"/>
        <w:ind w:firstLineChars="200" w:firstLine="560"/>
        <w:jc w:val="left"/>
        <w:rPr>
          <w:color w:val="000000" w:themeColor="text1"/>
          <w:szCs w:val="28"/>
        </w:rPr>
      </w:pPr>
      <w:r w:rsidRPr="00E43A36">
        <w:rPr>
          <w:rFonts w:hint="eastAsia"/>
          <w:color w:val="000000" w:themeColor="text1"/>
          <w:szCs w:val="28"/>
        </w:rPr>
        <w:t>根據圖</w:t>
      </w:r>
      <w:r w:rsidR="00E43A36">
        <w:rPr>
          <w:rFonts w:hint="eastAsia"/>
          <w:color w:val="000000" w:themeColor="text1"/>
          <w:szCs w:val="28"/>
        </w:rPr>
        <w:t xml:space="preserve"> 2-1-1</w:t>
      </w:r>
      <w:r w:rsidRPr="00E43A36">
        <w:rPr>
          <w:rFonts w:hint="eastAsia"/>
          <w:color w:val="000000" w:themeColor="text1"/>
          <w:szCs w:val="28"/>
        </w:rPr>
        <w:t>，此問卷填寫的性別大多是女性</w:t>
      </w:r>
      <w:r w:rsidR="007B5B9B" w:rsidRPr="00E43A36">
        <w:rPr>
          <w:rFonts w:hint="eastAsia"/>
          <w:color w:val="000000" w:themeColor="text1"/>
          <w:szCs w:val="28"/>
        </w:rPr>
        <w:t>，但也接近一比一，所以我們的課程在男女方面皆適用</w:t>
      </w:r>
      <w:r w:rsidRPr="00E43A36">
        <w:rPr>
          <w:rFonts w:hint="eastAsia"/>
          <w:color w:val="000000" w:themeColor="text1"/>
          <w:szCs w:val="28"/>
        </w:rPr>
        <w:t>。</w:t>
      </w:r>
    </w:p>
    <w:p w14:paraId="0A111D35" w14:textId="77777777" w:rsidR="0029566D" w:rsidRDefault="00BD0D37" w:rsidP="0029566D">
      <w:pPr>
        <w:keepNext/>
        <w:kinsoku w:val="0"/>
        <w:overflowPunct w:val="0"/>
        <w:jc w:val="center"/>
      </w:pPr>
      <w:r>
        <w:rPr>
          <w:noProof/>
        </w:rPr>
        <w:drawing>
          <wp:inline distT="0" distB="0" distL="0" distR="0" wp14:anchorId="777F3450" wp14:editId="5981082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AD8266" w14:textId="1069FD93" w:rsidR="00BD0D37" w:rsidRDefault="0029566D" w:rsidP="0029566D">
      <w:pPr>
        <w:pStyle w:val="af0"/>
        <w:jc w:val="center"/>
        <w:rPr>
          <w:szCs w:val="28"/>
          <w:lang w:eastAsia="zh-TW"/>
        </w:rPr>
      </w:pPr>
      <w:bookmarkStart w:id="403" w:name="_Toc167675400"/>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2-1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2</w:t>
      </w:r>
      <w:r>
        <w:rPr>
          <w:lang w:eastAsia="zh-TW"/>
        </w:rPr>
        <w:fldChar w:fldCharType="end"/>
      </w:r>
      <w:r>
        <w:rPr>
          <w:rFonts w:hint="eastAsia"/>
          <w:lang w:eastAsia="zh-TW"/>
        </w:rPr>
        <w:t xml:space="preserve"> </w:t>
      </w:r>
      <w:r w:rsidRPr="00280E92">
        <w:rPr>
          <w:rFonts w:hint="eastAsia"/>
          <w:lang w:eastAsia="zh-TW"/>
        </w:rPr>
        <w:t>年齡問卷圖</w:t>
      </w:r>
      <w:bookmarkEnd w:id="403"/>
    </w:p>
    <w:p w14:paraId="48E9A6D4" w14:textId="597632AB" w:rsidR="00BD0D37" w:rsidRPr="00144E3D" w:rsidRDefault="00E43A36" w:rsidP="00E43A36">
      <w:pPr>
        <w:kinsoku w:val="0"/>
        <w:overflowPunct w:val="0"/>
        <w:snapToGrid w:val="0"/>
        <w:ind w:firstLineChars="200" w:firstLine="560"/>
        <w:jc w:val="left"/>
        <w:rPr>
          <w:color w:val="FF0000"/>
          <w:szCs w:val="28"/>
        </w:rPr>
      </w:pPr>
      <w:r w:rsidRPr="00144E3D">
        <w:rPr>
          <w:rFonts w:hint="eastAsia"/>
          <w:color w:val="FF0000"/>
          <w:szCs w:val="28"/>
        </w:rPr>
        <w:lastRenderedPageBreak/>
        <w:t>根據</w:t>
      </w:r>
      <w:r w:rsidR="00BD0D37" w:rsidRPr="00144E3D">
        <w:rPr>
          <w:rFonts w:hint="eastAsia"/>
          <w:color w:val="FF0000"/>
          <w:szCs w:val="28"/>
        </w:rPr>
        <w:t>圖</w:t>
      </w:r>
      <w:r w:rsidRPr="00144E3D">
        <w:rPr>
          <w:rFonts w:hint="eastAsia"/>
          <w:color w:val="FF0000"/>
          <w:szCs w:val="28"/>
        </w:rPr>
        <w:t xml:space="preserve"> 2-1-2</w:t>
      </w:r>
      <w:r w:rsidR="00BD0D37" w:rsidRPr="00144E3D">
        <w:rPr>
          <w:rFonts w:hint="eastAsia"/>
          <w:color w:val="FF0000"/>
          <w:szCs w:val="28"/>
        </w:rPr>
        <w:t>，了解填寫問卷的年齡落在哪</w:t>
      </w:r>
      <w:proofErr w:type="gramStart"/>
      <w:r w:rsidR="00BD0D37" w:rsidRPr="00144E3D">
        <w:rPr>
          <w:rFonts w:hint="eastAsia"/>
          <w:color w:val="FF0000"/>
          <w:szCs w:val="28"/>
        </w:rPr>
        <w:t>個</w:t>
      </w:r>
      <w:proofErr w:type="gramEnd"/>
      <w:r w:rsidR="00BD0D37" w:rsidRPr="00144E3D">
        <w:rPr>
          <w:rFonts w:hint="eastAsia"/>
          <w:color w:val="FF0000"/>
          <w:szCs w:val="28"/>
        </w:rPr>
        <w:t>區間，以便我們集中目標客群。由於我們目前能接觸到的族群以大學生居多，所以年齡落在</w:t>
      </w:r>
      <w:r w:rsidR="00BD0D37" w:rsidRPr="00144E3D">
        <w:rPr>
          <w:color w:val="FF0000"/>
          <w:szCs w:val="28"/>
        </w:rPr>
        <w:t>1</w:t>
      </w:r>
      <w:r w:rsidR="00BD0D37" w:rsidRPr="00144E3D">
        <w:rPr>
          <w:rFonts w:hint="eastAsia"/>
          <w:color w:val="FF0000"/>
          <w:szCs w:val="28"/>
        </w:rPr>
        <w:t>8</w:t>
      </w:r>
      <w:r w:rsidR="00144E3D" w:rsidRPr="00144E3D">
        <w:rPr>
          <w:rFonts w:hint="eastAsia"/>
          <w:color w:val="FF0000"/>
          <w:szCs w:val="28"/>
        </w:rPr>
        <w:t>至</w:t>
      </w:r>
      <w:r w:rsidR="00BD0D37" w:rsidRPr="00144E3D">
        <w:rPr>
          <w:rFonts w:hint="eastAsia"/>
          <w:color w:val="FF0000"/>
          <w:szCs w:val="28"/>
        </w:rPr>
        <w:t>24</w:t>
      </w:r>
      <w:r w:rsidR="00144E3D" w:rsidRPr="00144E3D">
        <w:rPr>
          <w:rFonts w:hint="eastAsia"/>
          <w:color w:val="FF0000"/>
          <w:szCs w:val="28"/>
        </w:rPr>
        <w:t>歲</w:t>
      </w:r>
      <w:r w:rsidR="00BD0D37" w:rsidRPr="00144E3D">
        <w:rPr>
          <w:rFonts w:hint="eastAsia"/>
          <w:color w:val="FF0000"/>
          <w:szCs w:val="28"/>
        </w:rPr>
        <w:t>最多，主要以這個年齡層的想法作為設計系統的建議。</w:t>
      </w:r>
    </w:p>
    <w:p w14:paraId="32F214B7" w14:textId="48C02C26" w:rsidR="00180341" w:rsidRDefault="00180341" w:rsidP="00E43A36">
      <w:pPr>
        <w:kinsoku w:val="0"/>
        <w:overflowPunct w:val="0"/>
        <w:snapToGrid w:val="0"/>
        <w:ind w:firstLineChars="200" w:firstLine="560"/>
        <w:jc w:val="left"/>
        <w:rPr>
          <w:szCs w:val="28"/>
        </w:rPr>
      </w:pPr>
    </w:p>
    <w:p w14:paraId="6ED4FA97" w14:textId="77777777" w:rsidR="0029566D" w:rsidRDefault="00BD0D37" w:rsidP="0029566D">
      <w:pPr>
        <w:keepNext/>
        <w:kinsoku w:val="0"/>
        <w:overflowPunct w:val="0"/>
        <w:jc w:val="center"/>
      </w:pPr>
      <w:r>
        <w:rPr>
          <w:noProof/>
        </w:rPr>
        <w:drawing>
          <wp:inline distT="0" distB="0" distL="0" distR="0" wp14:anchorId="4A45D10E" wp14:editId="53D780BA">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B1F2C6" w14:textId="28424446" w:rsidR="00BD0D37" w:rsidRDefault="0029566D" w:rsidP="0029566D">
      <w:pPr>
        <w:pStyle w:val="af0"/>
        <w:jc w:val="center"/>
        <w:rPr>
          <w:szCs w:val="28"/>
          <w:lang w:eastAsia="zh-TW"/>
        </w:rPr>
      </w:pPr>
      <w:bookmarkStart w:id="404" w:name="_Toc167675401"/>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2-1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3</w:t>
      </w:r>
      <w:r>
        <w:rPr>
          <w:lang w:eastAsia="zh-TW"/>
        </w:rPr>
        <w:fldChar w:fldCharType="end"/>
      </w:r>
      <w:r>
        <w:rPr>
          <w:rFonts w:hint="eastAsia"/>
          <w:lang w:eastAsia="zh-TW"/>
        </w:rPr>
        <w:t xml:space="preserve"> </w:t>
      </w:r>
      <w:r w:rsidRPr="00A23B32">
        <w:rPr>
          <w:rFonts w:hint="eastAsia"/>
          <w:lang w:eastAsia="zh-TW"/>
        </w:rPr>
        <w:t>是否接觸過羽球課程佔比圖</w:t>
      </w:r>
      <w:bookmarkEnd w:id="404"/>
    </w:p>
    <w:p w14:paraId="3984E130" w14:textId="5ED8668E" w:rsidR="00BD0D37" w:rsidRDefault="00BD0D37" w:rsidP="000E2130">
      <w:pPr>
        <w:kinsoku w:val="0"/>
        <w:overflowPunct w:val="0"/>
        <w:snapToGrid w:val="0"/>
        <w:ind w:firstLineChars="200" w:firstLine="560"/>
        <w:jc w:val="left"/>
        <w:rPr>
          <w:szCs w:val="28"/>
        </w:rPr>
      </w:pPr>
      <w:r>
        <w:rPr>
          <w:rFonts w:hint="eastAsia"/>
          <w:szCs w:val="28"/>
        </w:rPr>
        <w:t>根據圖</w:t>
      </w:r>
      <w:r w:rsidR="00E43A36">
        <w:rPr>
          <w:rFonts w:hint="eastAsia"/>
          <w:szCs w:val="28"/>
        </w:rPr>
        <w:t xml:space="preserve"> 2-1-3</w:t>
      </w:r>
      <w:r>
        <w:rPr>
          <w:rFonts w:hint="eastAsia"/>
          <w:szCs w:val="28"/>
        </w:rPr>
        <w:t>，我們得知以往</w:t>
      </w:r>
      <w:r w:rsidR="007B5B9B">
        <w:rPr>
          <w:rFonts w:hint="eastAsia"/>
          <w:szCs w:val="28"/>
        </w:rPr>
        <w:t>接觸</w:t>
      </w:r>
      <w:r>
        <w:rPr>
          <w:rFonts w:hint="eastAsia"/>
          <w:szCs w:val="28"/>
        </w:rPr>
        <w:t>過羽球課程的人數將近六成</w:t>
      </w:r>
      <w:r w:rsidR="007B5B9B">
        <w:rPr>
          <w:rFonts w:hint="eastAsia"/>
          <w:szCs w:val="28"/>
        </w:rPr>
        <w:t>，</w:t>
      </w:r>
      <w:r w:rsidR="007B5B9B" w:rsidRPr="0086424C">
        <w:rPr>
          <w:rFonts w:hint="eastAsia"/>
          <w:color w:val="FF0000"/>
          <w:szCs w:val="28"/>
        </w:rPr>
        <w:t>代表國人以羽球為休閒運動勝為風行</w:t>
      </w:r>
      <w:r w:rsidRPr="0086424C">
        <w:rPr>
          <w:rFonts w:hint="eastAsia"/>
          <w:color w:val="FF0000"/>
          <w:szCs w:val="28"/>
        </w:rPr>
        <w:t>。</w:t>
      </w:r>
    </w:p>
    <w:p w14:paraId="39BFB3E6" w14:textId="77777777" w:rsidR="00BD0D37" w:rsidRPr="00E43A36" w:rsidRDefault="00BD0D37" w:rsidP="00E43A36">
      <w:pPr>
        <w:kinsoku w:val="0"/>
        <w:overflowPunct w:val="0"/>
        <w:jc w:val="left"/>
        <w:rPr>
          <w:noProof/>
        </w:rPr>
      </w:pPr>
    </w:p>
    <w:p w14:paraId="079422C0" w14:textId="77777777" w:rsidR="0029566D" w:rsidRDefault="00BD0D37" w:rsidP="0029566D">
      <w:pPr>
        <w:keepNext/>
        <w:kinsoku w:val="0"/>
        <w:overflowPunct w:val="0"/>
        <w:jc w:val="center"/>
      </w:pP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6540A5" w14:textId="06FF364F" w:rsidR="00BD0D37" w:rsidRDefault="0029566D" w:rsidP="0029566D">
      <w:pPr>
        <w:pStyle w:val="af0"/>
        <w:jc w:val="center"/>
        <w:rPr>
          <w:szCs w:val="28"/>
          <w:lang w:eastAsia="zh-TW"/>
        </w:rPr>
      </w:pPr>
      <w:bookmarkStart w:id="405" w:name="_Toc167675402"/>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2-1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4</w:t>
      </w:r>
      <w:r>
        <w:rPr>
          <w:lang w:eastAsia="zh-TW"/>
        </w:rPr>
        <w:fldChar w:fldCharType="end"/>
      </w:r>
      <w:r>
        <w:rPr>
          <w:rFonts w:hint="eastAsia"/>
          <w:lang w:eastAsia="zh-TW"/>
        </w:rPr>
        <w:t xml:space="preserve"> </w:t>
      </w:r>
      <w:r w:rsidRPr="00EC0FE2">
        <w:rPr>
          <w:rFonts w:hint="eastAsia"/>
          <w:lang w:eastAsia="zh-TW"/>
        </w:rPr>
        <w:t>為什麼想參加羽球課程問卷圖</w:t>
      </w:r>
      <w:bookmarkEnd w:id="405"/>
    </w:p>
    <w:p w14:paraId="30D365D6" w14:textId="7AC8F83A" w:rsidR="00BD0D37" w:rsidRPr="007757D2" w:rsidRDefault="00BD0D37" w:rsidP="000E2130">
      <w:pPr>
        <w:kinsoku w:val="0"/>
        <w:overflowPunct w:val="0"/>
        <w:snapToGrid w:val="0"/>
        <w:ind w:firstLineChars="200" w:firstLine="560"/>
        <w:jc w:val="left"/>
        <w:rPr>
          <w:ins w:id="406" w:author="11046017_鄭兆媗" w:date="2024-03-25T16:47:00Z"/>
          <w:szCs w:val="28"/>
        </w:rPr>
      </w:pPr>
      <w:r>
        <w:rPr>
          <w:rFonts w:hint="eastAsia"/>
          <w:szCs w:val="28"/>
        </w:rPr>
        <w:t>根據圖</w:t>
      </w:r>
      <w:r w:rsidR="00E43A36">
        <w:rPr>
          <w:rFonts w:hint="eastAsia"/>
          <w:szCs w:val="28"/>
        </w:rPr>
        <w:t xml:space="preserve"> 2-1-4</w:t>
      </w:r>
      <w:r>
        <w:rPr>
          <w:rFonts w:hint="eastAsia"/>
          <w:szCs w:val="28"/>
        </w:rPr>
        <w:t>，我們可以很明顯地看出大多數人參加羽球課程都是為了運動，其餘相對</w:t>
      </w:r>
      <w:r w:rsidR="0086424C">
        <w:rPr>
          <w:rFonts w:hint="eastAsia"/>
          <w:szCs w:val="28"/>
        </w:rPr>
        <w:t>占</w:t>
      </w:r>
      <w:r>
        <w:rPr>
          <w:rFonts w:hint="eastAsia"/>
          <w:szCs w:val="28"/>
        </w:rPr>
        <w:t>少數，因此，我們將透過報名表單問題的填寫來為使用者匹配出最適合的教練及課程，以利使用者獲得最</w:t>
      </w:r>
      <w:r w:rsidR="007B5B9B">
        <w:rPr>
          <w:rFonts w:hint="eastAsia"/>
          <w:szCs w:val="28"/>
        </w:rPr>
        <w:t>佳</w:t>
      </w:r>
      <w:r>
        <w:rPr>
          <w:rFonts w:hint="eastAsia"/>
          <w:szCs w:val="28"/>
        </w:rPr>
        <w:t>的課程體驗。</w:t>
      </w:r>
    </w:p>
    <w:p w14:paraId="03B00092" w14:textId="0290EBF3" w:rsidR="003070E4" w:rsidRDefault="001E157F" w:rsidP="00E43A36">
      <w:pPr>
        <w:pStyle w:val="3"/>
        <w:kinsoku w:val="0"/>
        <w:overflowPunct w:val="0"/>
        <w:ind w:leftChars="85" w:left="238" w:firstLine="0"/>
      </w:pPr>
      <w:ins w:id="407" w:author="11046017_鄭兆媗" w:date="2024-03-25T17:20:00Z">
        <w:r>
          <w:rPr>
            <w:rFonts w:hint="eastAsia"/>
          </w:rPr>
          <w:t xml:space="preserve"> </w:t>
        </w:r>
      </w:ins>
      <w:ins w:id="408" w:author="11046017_鄭兆媗" w:date="2024-03-25T16:47:00Z">
        <w:del w:id="409" w:author="11046017_鄭兆媗" w:date="2024-03-25T17:20:00Z">
          <w:r w:rsidR="00BF495D" w:rsidRPr="002632D2" w:rsidDel="001E157F">
            <w:delText xml:space="preserve">  2-1-2</w:delText>
          </w:r>
        </w:del>
        <w:r w:rsidR="00BF495D" w:rsidRPr="002632D2">
          <w:rPr>
            <w:rFonts w:hint="eastAsia"/>
          </w:rPr>
          <w:t>營運可行性</w:t>
        </w:r>
      </w:ins>
    </w:p>
    <w:p w14:paraId="44969FC0" w14:textId="09660F10" w:rsidR="003070E4" w:rsidRPr="003070E4" w:rsidRDefault="00911FB2" w:rsidP="000E2130">
      <w:pPr>
        <w:kinsoku w:val="0"/>
        <w:overflowPunct w:val="0"/>
        <w:snapToGrid w:val="0"/>
        <w:ind w:firstLineChars="200" w:firstLine="560"/>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w:t>
      </w:r>
      <w:r>
        <w:rPr>
          <w:rFonts w:hint="eastAsia"/>
          <w:szCs w:val="28"/>
        </w:rPr>
        <w:lastRenderedPageBreak/>
        <w:t>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w:t>
      </w:r>
      <w:r w:rsidR="0055145D">
        <w:rPr>
          <w:rFonts w:hint="eastAsia"/>
          <w:szCs w:val="28"/>
        </w:rPr>
        <w:t>及時</w:t>
      </w:r>
      <w:r>
        <w:rPr>
          <w:rFonts w:hint="eastAsia"/>
          <w:szCs w:val="28"/>
        </w:rPr>
        <w:t>尋求</w:t>
      </w:r>
      <w:r w:rsidR="0055145D">
        <w:rPr>
          <w:rFonts w:hint="eastAsia"/>
          <w:szCs w:val="28"/>
        </w:rPr>
        <w:t>協助</w:t>
      </w:r>
      <w:r>
        <w:rPr>
          <w:rFonts w:hint="eastAsia"/>
          <w:szCs w:val="28"/>
        </w:rPr>
        <w:t>，因此我們的平</w:t>
      </w:r>
      <w:r w:rsidR="0055145D">
        <w:rPr>
          <w:rFonts w:hint="eastAsia"/>
          <w:szCs w:val="28"/>
        </w:rPr>
        <w:t>台</w:t>
      </w:r>
      <w:r>
        <w:rPr>
          <w:rFonts w:hint="eastAsia"/>
          <w:szCs w:val="28"/>
        </w:rPr>
        <w:t>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r w:rsidR="0055145D">
        <w:rPr>
          <w:rFonts w:hint="eastAsia"/>
          <w:szCs w:val="28"/>
        </w:rPr>
        <w:t>台</w:t>
      </w:r>
      <w:r>
        <w:rPr>
          <w:rFonts w:hint="eastAsia"/>
          <w:szCs w:val="28"/>
        </w:rPr>
        <w:t>的點閱率及增進</w:t>
      </w:r>
      <w:r w:rsidR="0055145D">
        <w:rPr>
          <w:rFonts w:hint="eastAsia"/>
          <w:szCs w:val="28"/>
        </w:rPr>
        <w:t>用戶</w:t>
      </w:r>
      <w:r>
        <w:rPr>
          <w:rFonts w:hint="eastAsia"/>
          <w:szCs w:val="28"/>
        </w:rPr>
        <w:t>的忠誠度。</w:t>
      </w:r>
    </w:p>
    <w:p w14:paraId="514DB400" w14:textId="39B47C48" w:rsidR="00911FB2" w:rsidRDefault="00911FB2" w:rsidP="00E43A36">
      <w:pPr>
        <w:widowControl/>
        <w:kinsoku w:val="0"/>
        <w:overflowPunct w:val="0"/>
        <w:jc w:val="left"/>
        <w:rPr>
          <w:szCs w:val="28"/>
        </w:rPr>
      </w:pPr>
    </w:p>
    <w:p w14:paraId="11E5FFAB" w14:textId="42EC2D93" w:rsidR="003070E4" w:rsidRDefault="003070E4" w:rsidP="00180341">
      <w:pPr>
        <w:pStyle w:val="3"/>
        <w:kinsoku w:val="0"/>
        <w:overflowPunct w:val="0"/>
        <w:ind w:left="709"/>
      </w:pPr>
      <w:r>
        <w:rPr>
          <w:rFonts w:hint="eastAsia"/>
        </w:rPr>
        <w:t xml:space="preserve"> </w:t>
      </w:r>
      <w:r>
        <w:rPr>
          <w:rFonts w:hint="eastAsia"/>
        </w:rPr>
        <w:t>技術可行性</w:t>
      </w:r>
    </w:p>
    <w:p w14:paraId="187EBF52" w14:textId="2B79CD03" w:rsidR="00BE1B7A" w:rsidRPr="00521C36" w:rsidRDefault="00BE1B7A" w:rsidP="0029566D">
      <w:pPr>
        <w:kinsoku w:val="0"/>
        <w:overflowPunct w:val="0"/>
        <w:snapToGrid w:val="0"/>
        <w:ind w:firstLineChars="200" w:firstLine="560"/>
        <w:rPr>
          <w:szCs w:val="28"/>
        </w:rPr>
      </w:pPr>
      <w:r>
        <w:rPr>
          <w:rFonts w:hint="eastAsia"/>
          <w:szCs w:val="28"/>
        </w:rPr>
        <w:t>我們設計的是一個基於規則引擎來進行教練推薦的系統，</w:t>
      </w:r>
      <w:r w:rsidRPr="00521C36">
        <w:rPr>
          <w:rFonts w:hint="eastAsia"/>
          <w:szCs w:val="28"/>
        </w:rPr>
        <w:t>根據學員填寫</w:t>
      </w:r>
      <w:r>
        <w:rPr>
          <w:rFonts w:hint="eastAsia"/>
          <w:szCs w:val="28"/>
        </w:rPr>
        <w:t>報名</w:t>
      </w:r>
      <w:r w:rsidRPr="00521C36">
        <w:rPr>
          <w:rFonts w:hint="eastAsia"/>
          <w:szCs w:val="28"/>
        </w:rPr>
        <w:t>表單，自動推薦最合適的教練。我們獲得的資訊包含姓名、聯絡方式、學習目標、希望教練的性別以及學員的實力階級等，接著依學生填寫的內容進行分析再與合適的教練作匹配。</w:t>
      </w:r>
      <w:r w:rsidR="0086424C">
        <w:rPr>
          <w:rFonts w:hint="eastAsia"/>
          <w:szCs w:val="28"/>
        </w:rPr>
        <w:t>前端架構採用</w:t>
      </w:r>
      <w:r w:rsidR="0086424C">
        <w:rPr>
          <w:szCs w:val="28"/>
        </w:rPr>
        <w:t>V</w:t>
      </w:r>
      <w:r w:rsidR="0086424C">
        <w:rPr>
          <w:rFonts w:hint="eastAsia"/>
          <w:szCs w:val="28"/>
        </w:rPr>
        <w:t>ue.js</w:t>
      </w:r>
      <w:r w:rsidR="0086424C">
        <w:rPr>
          <w:rFonts w:hint="eastAsia"/>
          <w:szCs w:val="28"/>
        </w:rPr>
        <w:t>，</w:t>
      </w:r>
      <w:r>
        <w:rPr>
          <w:rFonts w:hint="eastAsia"/>
          <w:szCs w:val="28"/>
        </w:rPr>
        <w:t>後端採用</w:t>
      </w:r>
      <w:r>
        <w:rPr>
          <w:rFonts w:hint="eastAsia"/>
          <w:szCs w:val="28"/>
        </w:rPr>
        <w:t>Django</w:t>
      </w:r>
      <w:r w:rsidR="0086424C">
        <w:rPr>
          <w:rFonts w:hint="eastAsia"/>
          <w:szCs w:val="28"/>
        </w:rPr>
        <w:t>框架輔助編輯，則資料庫採用</w:t>
      </w:r>
      <w:r>
        <w:rPr>
          <w:rFonts w:hint="eastAsia"/>
          <w:szCs w:val="28"/>
        </w:rPr>
        <w:t>MySQL</w:t>
      </w:r>
      <w:r>
        <w:rPr>
          <w:rFonts w:hint="eastAsia"/>
          <w:szCs w:val="28"/>
        </w:rPr>
        <w:t>來存儲學員和教練的數據。</w:t>
      </w:r>
      <w:r w:rsidRPr="0086424C">
        <w:rPr>
          <w:rFonts w:hint="eastAsia"/>
          <w:color w:val="FF0000"/>
          <w:szCs w:val="28"/>
        </w:rPr>
        <w:t>規則引擎運算的部份我們利用</w:t>
      </w:r>
      <w:r w:rsidRPr="0086424C">
        <w:rPr>
          <w:rFonts w:hint="eastAsia"/>
          <w:color w:val="FF0000"/>
          <w:szCs w:val="28"/>
        </w:rPr>
        <w:t>ChatGPT</w:t>
      </w:r>
      <w:r w:rsidRPr="0086424C">
        <w:rPr>
          <w:rFonts w:hint="eastAsia"/>
          <w:color w:val="FF0000"/>
          <w:szCs w:val="28"/>
        </w:rPr>
        <w:t>做輔助，以下是運算過後的推薦結果。</w:t>
      </w:r>
    </w:p>
    <w:p w14:paraId="517E5879" w14:textId="77777777" w:rsidR="00BE1B7A" w:rsidRPr="00521C36" w:rsidRDefault="00BE1B7A" w:rsidP="0029566D">
      <w:pPr>
        <w:kinsoku w:val="0"/>
        <w:overflowPunct w:val="0"/>
        <w:snapToGrid w:val="0"/>
        <w:ind w:firstLineChars="200" w:firstLine="560"/>
        <w:rPr>
          <w:szCs w:val="28"/>
        </w:rPr>
      </w:pPr>
      <w:r w:rsidRPr="00521C36">
        <w:rPr>
          <w:rFonts w:hint="eastAsia"/>
          <w:szCs w:val="28"/>
        </w:rPr>
        <w:t>例</w:t>
      </w:r>
      <w:proofErr w:type="gramStart"/>
      <w:r w:rsidRPr="00521C36">
        <w:rPr>
          <w:rFonts w:hint="eastAsia"/>
          <w:szCs w:val="28"/>
        </w:rPr>
        <w:t>一</w:t>
      </w:r>
      <w:proofErr w:type="gramEnd"/>
      <w:r w:rsidRPr="00521C36">
        <w:rPr>
          <w:rFonts w:hint="eastAsia"/>
          <w:szCs w:val="28"/>
        </w:rPr>
        <w:t>：學生勾選希望精進的技巧是單打</w:t>
      </w:r>
      <w:proofErr w:type="gramStart"/>
      <w:r w:rsidRPr="00521C36">
        <w:rPr>
          <w:rFonts w:hint="eastAsia"/>
          <w:szCs w:val="28"/>
        </w:rPr>
        <w:t>四角拉吊</w:t>
      </w:r>
      <w:proofErr w:type="gramEnd"/>
      <w:r w:rsidRPr="00521C36">
        <w:rPr>
          <w:rFonts w:hint="eastAsia"/>
          <w:szCs w:val="28"/>
        </w:rPr>
        <w:t>，推薦教練是蔡元振。</w:t>
      </w:r>
    </w:p>
    <w:p w14:paraId="7714EFD2" w14:textId="77777777" w:rsidR="00BE1B7A" w:rsidRPr="00521C36" w:rsidRDefault="00BE1B7A" w:rsidP="0029566D">
      <w:pPr>
        <w:kinsoku w:val="0"/>
        <w:overflowPunct w:val="0"/>
        <w:snapToGrid w:val="0"/>
        <w:ind w:firstLineChars="200" w:firstLine="560"/>
        <w:rPr>
          <w:szCs w:val="28"/>
        </w:rPr>
      </w:pPr>
      <w:r w:rsidRPr="00521C36">
        <w:rPr>
          <w:rFonts w:hint="eastAsia"/>
          <w:szCs w:val="28"/>
        </w:rPr>
        <w:t>例二：學生勾選希望精進的技巧是</w:t>
      </w:r>
      <w:proofErr w:type="gramStart"/>
      <w:r w:rsidRPr="00521C36">
        <w:rPr>
          <w:rFonts w:hint="eastAsia"/>
          <w:szCs w:val="28"/>
        </w:rPr>
        <w:t>壓抽擋平球</w:t>
      </w:r>
      <w:proofErr w:type="gramEnd"/>
      <w:r w:rsidRPr="00521C36">
        <w:rPr>
          <w:rFonts w:hint="eastAsia"/>
          <w:szCs w:val="28"/>
        </w:rPr>
        <w:t>，推薦教練是胡</w:t>
      </w:r>
      <w:proofErr w:type="gramStart"/>
      <w:r w:rsidRPr="00521C36">
        <w:rPr>
          <w:rFonts w:hint="eastAsia"/>
          <w:szCs w:val="28"/>
        </w:rPr>
        <w:t>玟翰</w:t>
      </w:r>
      <w:proofErr w:type="gramEnd"/>
      <w:r w:rsidRPr="00521C36">
        <w:rPr>
          <w:rFonts w:hint="eastAsia"/>
          <w:szCs w:val="28"/>
        </w:rPr>
        <w:t>。</w:t>
      </w:r>
    </w:p>
    <w:p w14:paraId="794151A2" w14:textId="77777777" w:rsidR="00BE1B7A" w:rsidRPr="00521C36" w:rsidRDefault="00BE1B7A" w:rsidP="0086424C">
      <w:pPr>
        <w:kinsoku w:val="0"/>
        <w:overflowPunct w:val="0"/>
        <w:snapToGrid w:val="0"/>
        <w:ind w:leftChars="200" w:left="1400" w:hangingChars="300" w:hanging="840"/>
        <w:rPr>
          <w:szCs w:val="28"/>
        </w:rPr>
      </w:pPr>
      <w:r w:rsidRPr="00521C36">
        <w:rPr>
          <w:rFonts w:hint="eastAsia"/>
          <w:szCs w:val="28"/>
        </w:rPr>
        <w:t>例</w:t>
      </w:r>
      <w:proofErr w:type="gramStart"/>
      <w:r w:rsidRPr="00521C36">
        <w:rPr>
          <w:rFonts w:hint="eastAsia"/>
          <w:szCs w:val="28"/>
        </w:rPr>
        <w:t>三</w:t>
      </w:r>
      <w:proofErr w:type="gramEnd"/>
      <w:r w:rsidRPr="00521C36">
        <w:rPr>
          <w:rFonts w:hint="eastAsia"/>
          <w:szCs w:val="28"/>
        </w:rPr>
        <w:t>：學生勾選希望精進的技巧是雙打項目，若羽球階級在</w:t>
      </w:r>
      <w:r w:rsidRPr="00521C36">
        <w:rPr>
          <w:szCs w:val="28"/>
        </w:rPr>
        <w:t>1</w:t>
      </w:r>
      <w:r w:rsidRPr="00521C36">
        <w:rPr>
          <w:rFonts w:hint="eastAsia"/>
          <w:szCs w:val="28"/>
        </w:rPr>
        <w:t>~10</w:t>
      </w:r>
      <w:r w:rsidRPr="00521C36">
        <w:rPr>
          <w:rFonts w:hint="eastAsia"/>
          <w:szCs w:val="28"/>
        </w:rPr>
        <w:t>級，則會匹配到周仲庭或是胡</w:t>
      </w:r>
      <w:proofErr w:type="gramStart"/>
      <w:r w:rsidRPr="00521C36">
        <w:rPr>
          <w:rFonts w:hint="eastAsia"/>
          <w:szCs w:val="28"/>
        </w:rPr>
        <w:t>玟翰</w:t>
      </w:r>
      <w:proofErr w:type="gramEnd"/>
      <w:r w:rsidRPr="00521C36">
        <w:rPr>
          <w:rFonts w:hint="eastAsia"/>
          <w:szCs w:val="28"/>
        </w:rPr>
        <w:t>後再依性別細分，若超過</w:t>
      </w:r>
      <w:r w:rsidRPr="00521C36">
        <w:rPr>
          <w:rFonts w:hint="eastAsia"/>
          <w:szCs w:val="28"/>
        </w:rPr>
        <w:t>10</w:t>
      </w:r>
      <w:r w:rsidRPr="00521C36">
        <w:rPr>
          <w:rFonts w:hint="eastAsia"/>
          <w:szCs w:val="28"/>
        </w:rPr>
        <w:t>級則會無條件匹配給張秉洋。</w:t>
      </w:r>
    </w:p>
    <w:p w14:paraId="59E5A7EA" w14:textId="77777777" w:rsidR="00BE1B7A" w:rsidRPr="00521C36" w:rsidRDefault="00BE1B7A" w:rsidP="0086424C">
      <w:pPr>
        <w:kinsoku w:val="0"/>
        <w:overflowPunct w:val="0"/>
        <w:snapToGrid w:val="0"/>
        <w:ind w:leftChars="200" w:left="1400" w:hangingChars="300" w:hanging="840"/>
        <w:rPr>
          <w:szCs w:val="28"/>
        </w:rPr>
      </w:pPr>
      <w:r w:rsidRPr="00521C36">
        <w:rPr>
          <w:rFonts w:hint="eastAsia"/>
          <w:szCs w:val="28"/>
        </w:rPr>
        <w:t>例四：若是學員勾選培養興趣並無勾選希望精進的技巧，且階級在</w:t>
      </w:r>
      <w:r w:rsidRPr="00521C36">
        <w:rPr>
          <w:rFonts w:hint="eastAsia"/>
          <w:szCs w:val="28"/>
        </w:rPr>
        <w:t>10</w:t>
      </w:r>
      <w:r w:rsidRPr="00521C36">
        <w:rPr>
          <w:rFonts w:hint="eastAsia"/>
          <w:szCs w:val="28"/>
        </w:rPr>
        <w:t>級內，則會分配給蔡元振或周仲庭。</w:t>
      </w:r>
    </w:p>
    <w:p w14:paraId="5A67A3C8" w14:textId="77777777" w:rsidR="00BE1B7A" w:rsidRPr="00521C36" w:rsidRDefault="00BE1B7A" w:rsidP="0086424C">
      <w:pPr>
        <w:kinsoku w:val="0"/>
        <w:overflowPunct w:val="0"/>
        <w:snapToGrid w:val="0"/>
        <w:ind w:leftChars="200" w:left="1400" w:hangingChars="300" w:hanging="840"/>
        <w:rPr>
          <w:szCs w:val="28"/>
        </w:rPr>
      </w:pPr>
      <w:r w:rsidRPr="00521C36">
        <w:rPr>
          <w:rFonts w:hint="eastAsia"/>
          <w:szCs w:val="28"/>
        </w:rPr>
        <w:t>例五：若是學員勾選運動健身並無勾選希望精進的技巧，且階級超過</w:t>
      </w:r>
      <w:r w:rsidRPr="00521C36">
        <w:rPr>
          <w:rFonts w:hint="eastAsia"/>
          <w:szCs w:val="28"/>
        </w:rPr>
        <w:t>10</w:t>
      </w:r>
      <w:r w:rsidRPr="00521C36">
        <w:rPr>
          <w:rFonts w:hint="eastAsia"/>
          <w:szCs w:val="28"/>
        </w:rPr>
        <w:t>級，則會分配給張秉洋或胡</w:t>
      </w:r>
      <w:proofErr w:type="gramStart"/>
      <w:r w:rsidRPr="00521C36">
        <w:rPr>
          <w:rFonts w:hint="eastAsia"/>
          <w:szCs w:val="28"/>
        </w:rPr>
        <w:t>玟翰</w:t>
      </w:r>
      <w:proofErr w:type="gramEnd"/>
      <w:r w:rsidRPr="00521C36">
        <w:rPr>
          <w:rFonts w:hint="eastAsia"/>
          <w:szCs w:val="28"/>
        </w:rPr>
        <w:t>。</w:t>
      </w:r>
    </w:p>
    <w:p w14:paraId="397B0189" w14:textId="77777777" w:rsidR="00BE1B7A" w:rsidRDefault="00BE1B7A" w:rsidP="0029566D">
      <w:pPr>
        <w:widowControl/>
        <w:kinsoku w:val="0"/>
        <w:overflowPunct w:val="0"/>
        <w:snapToGrid w:val="0"/>
        <w:ind w:firstLineChars="200" w:firstLine="560"/>
        <w:jc w:val="left"/>
        <w:rPr>
          <w:szCs w:val="28"/>
        </w:rPr>
      </w:pPr>
      <w:r>
        <w:rPr>
          <w:rFonts w:hint="eastAsia"/>
          <w:szCs w:val="28"/>
        </w:rPr>
        <w:t>以上的推薦結果比較傳統教練的分配方式，能夠解決效率低、主觀性強的問題，透過智能推薦系統，為學員匹配最合適的教練，從而提高整體教學質量和學習效果。</w:t>
      </w:r>
    </w:p>
    <w:p w14:paraId="1CDC3036" w14:textId="66612FFE" w:rsidR="003070E4" w:rsidRPr="0055145D" w:rsidRDefault="003070E4" w:rsidP="00E43A36">
      <w:pPr>
        <w:widowControl/>
        <w:kinsoku w:val="0"/>
        <w:overflowPunct w:val="0"/>
        <w:jc w:val="left"/>
        <w:rPr>
          <w:szCs w:val="28"/>
        </w:rPr>
      </w:pPr>
      <w:r>
        <w:rPr>
          <w:szCs w:val="28"/>
        </w:rPr>
        <w:br w:type="page"/>
      </w:r>
    </w:p>
    <w:p w14:paraId="73555757" w14:textId="44A47D00" w:rsidR="00CD2CD8" w:rsidRPr="000E2130" w:rsidRDefault="007946C0" w:rsidP="00E43A36">
      <w:pPr>
        <w:pStyle w:val="2"/>
        <w:kinsoku w:val="0"/>
        <w:overflowPunct w:val="0"/>
        <w:rPr>
          <w:ins w:id="410" w:author="11046014_劉育彤" w:date="2024-03-27T22:33:00Z"/>
        </w:rPr>
      </w:pPr>
      <w:ins w:id="411" w:author="11046017_鄭兆媗" w:date="2024-03-25T20:56:00Z">
        <w:r>
          <w:rPr>
            <w:rFonts w:hint="eastAsia"/>
          </w:rPr>
          <w:lastRenderedPageBreak/>
          <w:t xml:space="preserve"> </w:t>
        </w:r>
      </w:ins>
      <w:ins w:id="412" w:author="11046014_劉育彤" w:date="2024-03-25T14:55:00Z">
        <w:del w:id="413" w:author="11046017_鄭兆媗" w:date="2024-03-25T17:16:00Z">
          <w:r w:rsidR="00866CA4" w:rsidRPr="004807DA">
            <w:rPr>
              <w:rFonts w:hint="eastAsia"/>
            </w:rPr>
            <w:delText>2</w:delText>
          </w:r>
        </w:del>
      </w:ins>
      <w:ins w:id="414" w:author="11046014_劉育彤" w:date="2024-03-25T14:54:00Z">
        <w:del w:id="415" w:author="11046017_鄭兆媗" w:date="2024-03-25T17:16:00Z">
          <w:r w:rsidR="00B202F1" w:rsidRPr="004807DA">
            <w:rPr>
              <w:rFonts w:hint="eastAsia"/>
            </w:rPr>
            <w:delText xml:space="preserve">-2 </w:delText>
          </w:r>
        </w:del>
        <w:bookmarkStart w:id="416" w:name="_Toc166433923"/>
        <w:bookmarkStart w:id="417" w:name="_Toc167669347"/>
        <w:r w:rsidR="00866CA4" w:rsidRPr="004807DA">
          <w:rPr>
            <w:rFonts w:hint="eastAsia"/>
          </w:rPr>
          <w:t>商業模式</w:t>
        </w:r>
      </w:ins>
      <w:ins w:id="418"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416"/>
      <w:bookmarkEnd w:id="417"/>
      <w:ins w:id="419" w:author="11046004_陳冠廷" w:date="2024-03-25T23:15:00Z">
        <w:del w:id="420"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7"/>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421" w:author="11046014_劉育彤" w:date="2024-03-25T14:54:00Z">
        <w:del w:id="422" w:author="11046004_陳冠廷" w:date="2024-03-25T22:40:00Z">
          <w:r w:rsidR="00B202F1" w:rsidRPr="000E2130">
            <w:rPr>
              <w:rFonts w:hint="eastAsia"/>
              <w:szCs w:val="28"/>
              <w:rPrChange w:id="423" w:author="11046014_劉育彤" w:date="2024-03-25T20:17:00Z">
                <w:rPr>
                  <w:rFonts w:ascii="標楷體" w:hAnsi="標楷體" w:hint="eastAsia"/>
                  <w:szCs w:val="28"/>
                </w:rPr>
              </w:rPrChange>
            </w:rPr>
            <w:delText>內</w:delText>
          </w:r>
          <w:r w:rsidR="00B202F1" w:rsidRPr="000E2130">
            <w:rPr>
              <w:szCs w:val="28"/>
              <w:rPrChange w:id="424" w:author="11046014_劉育彤" w:date="2024-03-25T20:17:00Z">
                <w:rPr>
                  <w:rFonts w:ascii="標楷體" w:hAnsi="標楷體"/>
                  <w:szCs w:val="28"/>
                </w:rPr>
              </w:rPrChange>
            </w:rPr>
            <w:delText>文</w:delText>
          </w:r>
          <w:r w:rsidR="00B202F1" w:rsidRPr="000E2130">
            <w:rPr>
              <w:rFonts w:hint="eastAsia"/>
              <w:szCs w:val="28"/>
              <w:rPrChange w:id="425" w:author="11046014_劉育彤" w:date="2024-03-25T20:17:00Z">
                <w:rPr>
                  <w:rFonts w:ascii="標楷體" w:hAnsi="標楷體" w:hint="eastAsia"/>
                  <w:szCs w:val="28"/>
                </w:rPr>
              </w:rPrChange>
            </w:rPr>
            <w:delText>撰</w:delText>
          </w:r>
          <w:r w:rsidR="00B202F1" w:rsidRPr="000E2130">
            <w:rPr>
              <w:szCs w:val="28"/>
              <w:rPrChange w:id="426" w:author="11046014_劉育彤" w:date="2024-03-25T20:17:00Z">
                <w:rPr>
                  <w:rFonts w:ascii="標楷體" w:hAnsi="標楷體"/>
                  <w:szCs w:val="28"/>
                </w:rPr>
              </w:rPrChange>
            </w:rPr>
            <w:delText>寫</w:delText>
          </w:r>
          <w:r w:rsidR="00B202F1" w:rsidRPr="000E2130">
            <w:rPr>
              <w:szCs w:val="28"/>
              <w:rPrChange w:id="427" w:author="11046014_劉育彤" w:date="2024-03-25T20:17:00Z">
                <w:rPr>
                  <w:rFonts w:ascii="標楷體" w:hAnsi="標楷體"/>
                  <w:szCs w:val="28"/>
                </w:rPr>
              </w:rPrChange>
            </w:rPr>
            <w:delText>…</w:delText>
          </w:r>
        </w:del>
      </w:ins>
    </w:p>
    <w:p w14:paraId="7BAB1A11" w14:textId="77777777" w:rsidR="0029566D" w:rsidRDefault="002D2EC8" w:rsidP="0029566D">
      <w:pPr>
        <w:keepNext/>
        <w:kinsoku w:val="0"/>
        <w:overflowPunct w:val="0"/>
      </w:pPr>
      <w:r w:rsidRPr="002D2EC8">
        <w:rPr>
          <w:noProof/>
          <w:szCs w:val="28"/>
        </w:rPr>
        <w:drawing>
          <wp:inline distT="0" distB="0" distL="0" distR="0" wp14:anchorId="2D0031BC" wp14:editId="3AC928A3">
            <wp:extent cx="6479540" cy="2822575"/>
            <wp:effectExtent l="0" t="0" r="0" b="0"/>
            <wp:docPr id="42183437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34378" name="圖片 1" descr="一張含有 文字, 螢幕擷取畫面, 字型, 數字 的圖片&#10;&#10;自動產生的描述"/>
                    <pic:cNvPicPr/>
                  </pic:nvPicPr>
                  <pic:blipFill>
                    <a:blip r:embed="rId18"/>
                    <a:stretch>
                      <a:fillRect/>
                    </a:stretch>
                  </pic:blipFill>
                  <pic:spPr>
                    <a:xfrm>
                      <a:off x="0" y="0"/>
                      <a:ext cx="6479540" cy="2822575"/>
                    </a:xfrm>
                    <a:prstGeom prst="rect">
                      <a:avLst/>
                    </a:prstGeom>
                  </pic:spPr>
                </pic:pic>
              </a:graphicData>
            </a:graphic>
          </wp:inline>
        </w:drawing>
      </w:r>
    </w:p>
    <w:p w14:paraId="4542AE54" w14:textId="37D082BA" w:rsidR="00D4583B" w:rsidRDefault="0029566D" w:rsidP="0029566D">
      <w:pPr>
        <w:pStyle w:val="af0"/>
        <w:jc w:val="center"/>
        <w:rPr>
          <w:szCs w:val="28"/>
          <w:lang w:eastAsia="zh-TW"/>
        </w:rPr>
      </w:pPr>
      <w:bookmarkStart w:id="428" w:name="_Toc167675403"/>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2-2</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r>
        <w:rPr>
          <w:rFonts w:hint="eastAsia"/>
          <w:lang w:eastAsia="zh-TW"/>
        </w:rPr>
        <w:t xml:space="preserve"> </w:t>
      </w:r>
      <w:r>
        <w:rPr>
          <w:rFonts w:hint="eastAsia"/>
          <w:lang w:eastAsia="zh-TW"/>
        </w:rPr>
        <w:t>商業九宮格</w:t>
      </w:r>
      <w:bookmarkEnd w:id="428"/>
    </w:p>
    <w:p w14:paraId="545BF13C" w14:textId="34654E97" w:rsidR="005038B2" w:rsidRDefault="00FF4AEB" w:rsidP="00781C2C">
      <w:pPr>
        <w:kinsoku w:val="0"/>
        <w:overflowPunct w:val="0"/>
        <w:snapToGrid w:val="0"/>
        <w:rPr>
          <w:ins w:id="429" w:author="11046004_陳冠廷" w:date="2024-03-26T23:47:00Z"/>
          <w:szCs w:val="28"/>
        </w:rPr>
      </w:pPr>
      <w:ins w:id="430" w:author="11046004_陳冠廷" w:date="2024-03-26T23:48:00Z">
        <w:r w:rsidRPr="00781C2C">
          <w:rPr>
            <w:rFonts w:hint="eastAsia"/>
            <w:b/>
            <w:bCs/>
            <w:szCs w:val="28"/>
          </w:rPr>
          <w:t>價值主張：</w:t>
        </w:r>
      </w:ins>
      <w:ins w:id="431" w:author="11046004_陳冠廷" w:date="2024-03-26T23:55:00Z">
        <w:r w:rsidR="00332C29" w:rsidRPr="00485119">
          <w:rPr>
            <w:rFonts w:hint="eastAsia"/>
            <w:color w:val="FF0000"/>
            <w:szCs w:val="28"/>
          </w:rPr>
          <w:t>報名系統有個人的</w:t>
        </w:r>
        <w:r w:rsidR="00865D3A" w:rsidRPr="00485119">
          <w:rPr>
            <w:rFonts w:hint="eastAsia"/>
            <w:color w:val="FF0000"/>
            <w:szCs w:val="28"/>
          </w:rPr>
          <w:t>羽球水</w:t>
        </w:r>
      </w:ins>
      <w:ins w:id="432" w:author="11046004_陳冠廷" w:date="2024-03-26T23:56:00Z">
        <w:r w:rsidR="00865D3A" w:rsidRPr="00485119">
          <w:rPr>
            <w:rFonts w:hint="eastAsia"/>
            <w:color w:val="FF0000"/>
            <w:szCs w:val="28"/>
          </w:rPr>
          <w:t>平評估</w:t>
        </w:r>
      </w:ins>
      <w:ins w:id="433" w:author="11046004_陳冠廷" w:date="2024-03-26T23:57:00Z">
        <w:r w:rsidR="00010049" w:rsidRPr="00485119">
          <w:rPr>
            <w:rFonts w:hint="eastAsia"/>
            <w:color w:val="FF0000"/>
            <w:szCs w:val="28"/>
          </w:rPr>
          <w:t>去判斷</w:t>
        </w:r>
        <w:r w:rsidR="00FA39A6" w:rsidRPr="00485119">
          <w:rPr>
            <w:rFonts w:hint="eastAsia"/>
            <w:color w:val="FF0000"/>
            <w:szCs w:val="28"/>
          </w:rPr>
          <w:t>合適</w:t>
        </w:r>
        <w:r w:rsidR="00010049" w:rsidRPr="00485119">
          <w:rPr>
            <w:rFonts w:hint="eastAsia"/>
            <w:color w:val="FF0000"/>
            <w:szCs w:val="28"/>
          </w:rPr>
          <w:t>客戶</w:t>
        </w:r>
        <w:r w:rsidR="00FA39A6" w:rsidRPr="00485119">
          <w:rPr>
            <w:rFonts w:hint="eastAsia"/>
            <w:color w:val="FF0000"/>
            <w:szCs w:val="28"/>
          </w:rPr>
          <w:t>的課程選項</w:t>
        </w:r>
      </w:ins>
      <w:ins w:id="434" w:author="11046004_陳冠廷" w:date="2024-03-26T23:56:00Z">
        <w:r w:rsidR="00A11932" w:rsidRPr="00781C2C">
          <w:rPr>
            <w:rFonts w:hint="eastAsia"/>
            <w:color w:val="FF0000"/>
            <w:szCs w:val="28"/>
          </w:rPr>
          <w:t>，並且課程類型也有</w:t>
        </w:r>
      </w:ins>
      <w:ins w:id="435" w:author="11046004_陳冠廷" w:date="2024-03-26T23:58:00Z">
        <w:r w:rsidR="001C7659" w:rsidRPr="00781C2C">
          <w:rPr>
            <w:rFonts w:hint="eastAsia"/>
            <w:color w:val="FF0000"/>
            <w:szCs w:val="28"/>
          </w:rPr>
          <w:t>客製化的專業一對</w:t>
        </w:r>
        <w:proofErr w:type="gramStart"/>
        <w:r w:rsidR="001C7659" w:rsidRPr="00781C2C">
          <w:rPr>
            <w:rFonts w:hint="eastAsia"/>
            <w:color w:val="FF0000"/>
            <w:szCs w:val="28"/>
          </w:rPr>
          <w:t>一</w:t>
        </w:r>
        <w:proofErr w:type="gramEnd"/>
        <w:r w:rsidR="001C7659" w:rsidRPr="00781C2C">
          <w:rPr>
            <w:rFonts w:hint="eastAsia"/>
            <w:color w:val="FF0000"/>
            <w:szCs w:val="28"/>
          </w:rPr>
          <w:t>教學</w:t>
        </w:r>
      </w:ins>
      <w:ins w:id="436" w:author="11046004_陳冠廷" w:date="2024-03-27T00:00:00Z">
        <w:r w:rsidR="00FA2559" w:rsidRPr="00781C2C">
          <w:rPr>
            <w:rFonts w:hint="eastAsia"/>
            <w:color w:val="FF0000"/>
            <w:szCs w:val="28"/>
          </w:rPr>
          <w:t>。</w:t>
        </w:r>
      </w:ins>
      <w:r w:rsidR="0055145D">
        <w:rPr>
          <w:rFonts w:hint="eastAsia"/>
          <w:szCs w:val="28"/>
        </w:rPr>
        <w:t>社群</w:t>
      </w:r>
      <w:r w:rsidR="00485119">
        <w:rPr>
          <w:rFonts w:hint="eastAsia"/>
          <w:szCs w:val="28"/>
        </w:rPr>
        <w:t>空間</w:t>
      </w:r>
      <w:proofErr w:type="gramStart"/>
      <w:r w:rsidR="00485119">
        <w:rPr>
          <w:rFonts w:hint="eastAsia"/>
          <w:szCs w:val="28"/>
        </w:rPr>
        <w:t>的</w:t>
      </w:r>
      <w:ins w:id="437" w:author="11046004_陳冠廷" w:date="2024-03-27T00:14:00Z">
        <w:r w:rsidR="0080252D">
          <w:rPr>
            <w:rFonts w:hint="eastAsia"/>
            <w:szCs w:val="28"/>
          </w:rPr>
          <w:t>線上留言</w:t>
        </w:r>
        <w:proofErr w:type="gramEnd"/>
        <w:r w:rsidR="0080252D">
          <w:rPr>
            <w:rFonts w:hint="eastAsia"/>
            <w:szCs w:val="28"/>
          </w:rPr>
          <w:t>板</w:t>
        </w:r>
      </w:ins>
      <w:r w:rsidR="0055145D">
        <w:rPr>
          <w:rFonts w:hint="eastAsia"/>
          <w:szCs w:val="28"/>
        </w:rPr>
        <w:t>可以提供會員們技術探討</w:t>
      </w:r>
      <w:r w:rsidR="00781C2C">
        <w:rPr>
          <w:rFonts w:hint="eastAsia"/>
          <w:szCs w:val="28"/>
        </w:rPr>
        <w:t>及</w:t>
      </w:r>
      <w:r w:rsidR="0055145D">
        <w:rPr>
          <w:rFonts w:hint="eastAsia"/>
          <w:szCs w:val="28"/>
        </w:rPr>
        <w:t>交流。</w:t>
      </w:r>
    </w:p>
    <w:p w14:paraId="72B30130" w14:textId="40DC549B" w:rsidR="002D056E" w:rsidRPr="00781C2C" w:rsidRDefault="009224D0" w:rsidP="000E2130">
      <w:pPr>
        <w:kinsoku w:val="0"/>
        <w:overflowPunct w:val="0"/>
        <w:snapToGrid w:val="0"/>
        <w:rPr>
          <w:ins w:id="438" w:author="11046004_陳冠廷" w:date="2024-03-25T22:57:00Z"/>
          <w:b/>
          <w:bCs/>
          <w:szCs w:val="28"/>
        </w:rPr>
      </w:pPr>
      <w:ins w:id="439" w:author="11046004_陳冠廷" w:date="2024-03-25T22:57:00Z">
        <w:r w:rsidRPr="00781C2C">
          <w:rPr>
            <w:rFonts w:hint="eastAsia"/>
            <w:b/>
            <w:bCs/>
            <w:szCs w:val="28"/>
          </w:rPr>
          <w:t>內部活動</w:t>
        </w:r>
        <w:r w:rsidR="009E0C80" w:rsidRPr="00781C2C">
          <w:rPr>
            <w:rFonts w:hint="eastAsia"/>
            <w:b/>
            <w:bCs/>
            <w:szCs w:val="28"/>
          </w:rPr>
          <w:t>：</w:t>
        </w:r>
      </w:ins>
    </w:p>
    <w:p w14:paraId="035440AD" w14:textId="4139AA9C" w:rsidR="009E0C80" w:rsidRPr="000E2130" w:rsidRDefault="002D7488">
      <w:pPr>
        <w:pStyle w:val="af"/>
        <w:numPr>
          <w:ilvl w:val="3"/>
          <w:numId w:val="18"/>
        </w:numPr>
        <w:kinsoku w:val="0"/>
        <w:overflowPunct w:val="0"/>
        <w:snapToGrid w:val="0"/>
        <w:ind w:leftChars="0" w:left="1134"/>
        <w:rPr>
          <w:ins w:id="440" w:author="11046004_陳冠廷" w:date="2024-03-25T22:49:00Z"/>
          <w:szCs w:val="28"/>
        </w:rPr>
        <w:pPrChange w:id="441" w:author="11046004_陳冠廷" w:date="2024-03-25T22:58:00Z">
          <w:pPr/>
        </w:pPrChange>
      </w:pPr>
      <w:ins w:id="442" w:author="11046004_陳冠廷" w:date="2024-03-25T22:58:00Z">
        <w:r w:rsidRPr="000E2130">
          <w:rPr>
            <w:rFonts w:hint="eastAsia"/>
            <w:szCs w:val="28"/>
          </w:rPr>
          <w:t>主要合作夥伴為</w:t>
        </w:r>
        <w:r w:rsidR="00FE0D97" w:rsidRPr="000E2130">
          <w:rPr>
            <w:rFonts w:hint="eastAsia"/>
            <w:szCs w:val="28"/>
          </w:rPr>
          <w:t>教練</w:t>
        </w:r>
      </w:ins>
      <w:ins w:id="443" w:author="11046021_蔡元振" w:date="2024-03-25T23:01:00Z">
        <w:r w:rsidR="00F458F0" w:rsidRPr="000E2130">
          <w:rPr>
            <w:rFonts w:hint="eastAsia"/>
            <w:szCs w:val="28"/>
          </w:rPr>
          <w:t>群</w:t>
        </w:r>
      </w:ins>
      <w:ins w:id="444" w:author="11046004_陳冠廷" w:date="2024-03-25T22:58:00Z">
        <w:del w:id="445" w:author="11046021_蔡元振" w:date="2024-03-25T23:01:00Z">
          <w:r w:rsidR="00FE0D97" w:rsidRPr="000E2130" w:rsidDel="00F458F0">
            <w:rPr>
              <w:rFonts w:hint="eastAsia"/>
              <w:szCs w:val="28"/>
            </w:rPr>
            <w:delText>們</w:delText>
          </w:r>
        </w:del>
      </w:ins>
      <w:ins w:id="446" w:author="11046004_陳冠廷" w:date="2024-03-25T23:00:00Z">
        <w:r w:rsidR="00B02DA6" w:rsidRPr="000E2130">
          <w:rPr>
            <w:rFonts w:hint="eastAsia"/>
            <w:szCs w:val="28"/>
          </w:rPr>
          <w:t>。</w:t>
        </w:r>
      </w:ins>
    </w:p>
    <w:p w14:paraId="4F3BA30C" w14:textId="71BE3CA9" w:rsidR="00FE0D97" w:rsidRPr="00FE0D97" w:rsidRDefault="00FE0D97" w:rsidP="000E2130">
      <w:pPr>
        <w:pStyle w:val="af"/>
        <w:numPr>
          <w:ilvl w:val="3"/>
          <w:numId w:val="18"/>
        </w:numPr>
        <w:kinsoku w:val="0"/>
        <w:overflowPunct w:val="0"/>
        <w:snapToGrid w:val="0"/>
        <w:ind w:leftChars="0" w:left="1134"/>
        <w:rPr>
          <w:ins w:id="447" w:author="11046004_陳冠廷" w:date="2024-03-25T22:49:00Z"/>
        </w:rPr>
      </w:pPr>
      <w:ins w:id="448" w:author="11046004_陳冠廷" w:date="2024-03-25T22:59:00Z">
        <w:r>
          <w:rPr>
            <w:rFonts w:hint="eastAsia"/>
          </w:rPr>
          <w:t>核心資源為</w:t>
        </w:r>
        <w:r w:rsidR="00DD41E1">
          <w:rPr>
            <w:rFonts w:hint="eastAsia"/>
          </w:rPr>
          <w:t>專業教練和</w:t>
        </w:r>
      </w:ins>
      <w:proofErr w:type="gramStart"/>
      <w:ins w:id="449" w:author="11046004_陳冠廷" w:date="2024-03-25T23:02:00Z">
        <w:r w:rsidR="008D7712">
          <w:rPr>
            <w:rFonts w:hint="eastAsia"/>
          </w:rPr>
          <w:t>客製</w:t>
        </w:r>
        <w:proofErr w:type="gramEnd"/>
        <w:r w:rsidR="008D7712">
          <w:rPr>
            <w:rFonts w:hint="eastAsia"/>
          </w:rPr>
          <w:t>化課程</w:t>
        </w:r>
      </w:ins>
      <w:ins w:id="450" w:author="11046004_陳冠廷" w:date="2024-03-25T22:59:00Z">
        <w:r w:rsidR="00B02DA6">
          <w:rPr>
            <w:rFonts w:hint="eastAsia"/>
          </w:rPr>
          <w:t>。</w:t>
        </w:r>
      </w:ins>
    </w:p>
    <w:p w14:paraId="12298EF1" w14:textId="6E8703A8" w:rsidR="0022242A" w:rsidRPr="0055145D" w:rsidRDefault="00B02DA6" w:rsidP="000E2130">
      <w:pPr>
        <w:pStyle w:val="af"/>
        <w:numPr>
          <w:ilvl w:val="3"/>
          <w:numId w:val="18"/>
        </w:numPr>
        <w:kinsoku w:val="0"/>
        <w:overflowPunct w:val="0"/>
        <w:snapToGrid w:val="0"/>
        <w:ind w:leftChars="0" w:left="1134"/>
        <w:rPr>
          <w:ins w:id="451" w:author="11046004_陳冠廷" w:date="2024-03-25T23:06:00Z"/>
        </w:rPr>
      </w:pPr>
      <w:ins w:id="452" w:author="11046004_陳冠廷" w:date="2024-03-25T23:00:00Z">
        <w:r>
          <w:rPr>
            <w:rFonts w:hint="eastAsia"/>
          </w:rPr>
          <w:t>關鍵活動</w:t>
        </w:r>
      </w:ins>
      <w:ins w:id="453" w:author="11046004_陳冠廷" w:date="2024-03-25T23:02:00Z">
        <w:r w:rsidR="00EF3FB8">
          <w:rPr>
            <w:rFonts w:hint="eastAsia"/>
          </w:rPr>
          <w:t>主要為課程開發</w:t>
        </w:r>
      </w:ins>
      <w:ins w:id="454" w:author="11046004_陳冠廷" w:date="2024-03-25T23:03:00Z">
        <w:r w:rsidR="00EF3FB8">
          <w:rPr>
            <w:rFonts w:hint="eastAsia"/>
          </w:rPr>
          <w:t>與教學</w:t>
        </w:r>
        <w:r w:rsidR="002A39CB">
          <w:rPr>
            <w:rFonts w:hint="eastAsia"/>
          </w:rPr>
          <w:t>並</w:t>
        </w:r>
      </w:ins>
      <w:ins w:id="455" w:author="11046004_陳冠廷" w:date="2024-03-25T23:04:00Z">
        <w:r w:rsidR="002A39CB">
          <w:rPr>
            <w:rFonts w:hint="eastAsia"/>
          </w:rPr>
          <w:t>藉由</w:t>
        </w:r>
      </w:ins>
      <w:ins w:id="456" w:author="11046004_陳冠廷" w:date="2024-03-25T23:05:00Z">
        <w:r w:rsidR="0025621B">
          <w:rPr>
            <w:rFonts w:hint="eastAsia"/>
          </w:rPr>
          <w:t>市場推廣和</w:t>
        </w:r>
      </w:ins>
      <w:ins w:id="457" w:author="11046004_陳冠廷" w:date="2024-03-25T23:04:00Z">
        <w:r w:rsidR="002A39CB">
          <w:rPr>
            <w:rFonts w:hint="eastAsia"/>
          </w:rPr>
          <w:t>品牌建設</w:t>
        </w:r>
        <w:r w:rsidR="00AC3FDB">
          <w:rPr>
            <w:rFonts w:hint="eastAsia"/>
          </w:rPr>
          <w:t>來</w:t>
        </w:r>
      </w:ins>
      <w:ins w:id="458" w:author="11046004_陳冠廷" w:date="2024-03-25T23:06:00Z">
        <w:r w:rsidR="0022242A">
          <w:rPr>
            <w:rFonts w:hint="eastAsia"/>
          </w:rPr>
          <w:t>培養</w:t>
        </w:r>
      </w:ins>
      <w:ins w:id="459" w:author="11046004_陳冠廷" w:date="2024-03-25T23:05:00Z">
        <w:r w:rsidR="00DA77D6">
          <w:rPr>
            <w:rFonts w:hint="eastAsia"/>
          </w:rPr>
          <w:t>用戶支持</w:t>
        </w:r>
      </w:ins>
      <w:ins w:id="460" w:author="11046004_陳冠廷" w:date="2024-03-25T23:06:00Z">
        <w:r w:rsidR="0022242A">
          <w:rPr>
            <w:rFonts w:hint="eastAsia"/>
          </w:rPr>
          <w:t>。</w:t>
        </w:r>
      </w:ins>
    </w:p>
    <w:p w14:paraId="0D79AF7D" w14:textId="730D407A" w:rsidR="0022242A" w:rsidRPr="00781C2C" w:rsidRDefault="00985863" w:rsidP="000E2130">
      <w:pPr>
        <w:kinsoku w:val="0"/>
        <w:overflowPunct w:val="0"/>
        <w:snapToGrid w:val="0"/>
        <w:rPr>
          <w:ins w:id="461" w:author="11046004_陳冠廷" w:date="2024-03-25T23:06:00Z"/>
          <w:b/>
          <w:bCs/>
          <w:szCs w:val="28"/>
        </w:rPr>
      </w:pPr>
      <w:ins w:id="462" w:author="11046004_陳冠廷" w:date="2024-03-25T23:07:00Z">
        <w:r w:rsidRPr="00781C2C">
          <w:rPr>
            <w:rFonts w:hint="eastAsia"/>
            <w:b/>
            <w:bCs/>
            <w:szCs w:val="28"/>
          </w:rPr>
          <w:t>外部活動：</w:t>
        </w:r>
      </w:ins>
    </w:p>
    <w:p w14:paraId="5C64C5F2" w14:textId="626172F2" w:rsidR="00985863" w:rsidRPr="000E2130" w:rsidRDefault="00746B35">
      <w:pPr>
        <w:pStyle w:val="af"/>
        <w:numPr>
          <w:ilvl w:val="6"/>
          <w:numId w:val="18"/>
        </w:numPr>
        <w:kinsoku w:val="0"/>
        <w:overflowPunct w:val="0"/>
        <w:snapToGrid w:val="0"/>
        <w:ind w:leftChars="0" w:left="1134"/>
        <w:rPr>
          <w:ins w:id="463" w:author="11046004_陳冠廷" w:date="2024-03-25T23:06:00Z"/>
          <w:szCs w:val="28"/>
        </w:rPr>
        <w:pPrChange w:id="464" w:author="11046004_陳冠廷" w:date="2024-03-25T23:07:00Z">
          <w:pPr/>
        </w:pPrChange>
      </w:pPr>
      <w:ins w:id="465" w:author="11046004_陳冠廷" w:date="2024-03-25T23:18:00Z">
        <w:r w:rsidRPr="000E2130">
          <w:rPr>
            <w:rFonts w:hint="eastAsia"/>
            <w:szCs w:val="28"/>
          </w:rPr>
          <w:t>客戶關係</w:t>
        </w:r>
      </w:ins>
      <w:proofErr w:type="gramStart"/>
      <w:ins w:id="466" w:author="11046004_陳冠廷" w:date="2024-03-25T23:10:00Z">
        <w:r w:rsidR="00182DEF" w:rsidRPr="000E2130">
          <w:rPr>
            <w:rFonts w:hint="eastAsia"/>
            <w:szCs w:val="28"/>
          </w:rPr>
          <w:t>利用</w:t>
        </w:r>
      </w:ins>
      <w:ins w:id="467" w:author="11046004_陳冠廷" w:date="2024-03-25T23:18:00Z">
        <w:r w:rsidR="00E97F71" w:rsidRPr="000E2130">
          <w:rPr>
            <w:rFonts w:hint="eastAsia"/>
            <w:szCs w:val="28"/>
          </w:rPr>
          <w:t>線上</w:t>
        </w:r>
      </w:ins>
      <w:ins w:id="468" w:author="11046004_陳冠廷" w:date="2024-03-25T23:17:00Z">
        <w:r w:rsidR="0084746E" w:rsidRPr="000E2130">
          <w:rPr>
            <w:rFonts w:hint="eastAsia"/>
            <w:szCs w:val="28"/>
          </w:rPr>
          <w:t>留言</w:t>
        </w:r>
        <w:proofErr w:type="gramEnd"/>
        <w:r w:rsidR="0084746E" w:rsidRPr="000E2130">
          <w:rPr>
            <w:rFonts w:hint="eastAsia"/>
            <w:szCs w:val="28"/>
          </w:rPr>
          <w:t>板</w:t>
        </w:r>
      </w:ins>
      <w:ins w:id="469" w:author="11046004_陳冠廷" w:date="2024-03-25T23:18:00Z">
        <w:r w:rsidRPr="000E2130">
          <w:rPr>
            <w:rFonts w:hint="eastAsia"/>
            <w:szCs w:val="28"/>
          </w:rPr>
          <w:t>來</w:t>
        </w:r>
      </w:ins>
      <w:ins w:id="470" w:author="11046004_陳冠廷" w:date="2024-03-25T23:19:00Z">
        <w:r w:rsidRPr="000E2130">
          <w:rPr>
            <w:rFonts w:hint="eastAsia"/>
            <w:szCs w:val="28"/>
          </w:rPr>
          <w:t>增加</w:t>
        </w:r>
        <w:r w:rsidR="00E86A5E" w:rsidRPr="000E2130">
          <w:rPr>
            <w:rFonts w:hint="eastAsia"/>
            <w:szCs w:val="28"/>
          </w:rPr>
          <w:t>學員與教練之間的互動性</w:t>
        </w:r>
      </w:ins>
      <w:ins w:id="471" w:author="11046004_陳冠廷" w:date="2024-03-25T23:24:00Z">
        <w:r w:rsidR="00F25420" w:rsidRPr="000E2130">
          <w:rPr>
            <w:rFonts w:hint="eastAsia"/>
            <w:szCs w:val="28"/>
          </w:rPr>
          <w:t>。</w:t>
        </w:r>
      </w:ins>
    </w:p>
    <w:p w14:paraId="3482A799" w14:textId="36D961C3" w:rsidR="007F136B" w:rsidRDefault="00BC64CD" w:rsidP="000E2130">
      <w:pPr>
        <w:pStyle w:val="af"/>
        <w:numPr>
          <w:ilvl w:val="6"/>
          <w:numId w:val="18"/>
        </w:numPr>
        <w:kinsoku w:val="0"/>
        <w:overflowPunct w:val="0"/>
        <w:snapToGrid w:val="0"/>
        <w:ind w:leftChars="0" w:left="1134"/>
      </w:pPr>
      <w:ins w:id="472" w:author="11046004_陳冠廷" w:date="2024-03-25T23:30:00Z">
        <w:r>
          <w:rPr>
            <w:rFonts w:hint="eastAsia"/>
          </w:rPr>
          <w:t>通路主要在</w:t>
        </w:r>
        <w:r w:rsidR="000E7970">
          <w:rPr>
            <w:rFonts w:hint="eastAsia"/>
          </w:rPr>
          <w:t>官方網站和相關賽事的合作推廣。</w:t>
        </w:r>
      </w:ins>
    </w:p>
    <w:p w14:paraId="62A9AD70" w14:textId="556DA12E" w:rsidR="000E2130" w:rsidRPr="00F25420" w:rsidRDefault="000E2130" w:rsidP="000E2130">
      <w:pPr>
        <w:pStyle w:val="af"/>
        <w:numPr>
          <w:ilvl w:val="6"/>
          <w:numId w:val="18"/>
        </w:numPr>
        <w:kinsoku w:val="0"/>
        <w:overflowPunct w:val="0"/>
        <w:snapToGrid w:val="0"/>
        <w:ind w:leftChars="0" w:left="1134"/>
        <w:rPr>
          <w:ins w:id="473" w:author="11046004_陳冠廷" w:date="2024-03-25T23:06:00Z"/>
        </w:rPr>
      </w:pPr>
      <w:ins w:id="474" w:author="11046004_陳冠廷" w:date="2024-03-25T23:27:00Z">
        <w:r>
          <w:rPr>
            <w:rFonts w:hint="eastAsia"/>
          </w:rPr>
          <w:t>客戶區隔分為初學者</w:t>
        </w:r>
      </w:ins>
      <w:ins w:id="475" w:author="11046004_陳冠廷" w:date="2024-03-25T23:28:00Z">
        <w:r>
          <w:rPr>
            <w:rFonts w:hint="eastAsia"/>
          </w:rPr>
          <w:t>和中高級球員以技術提升為主</w:t>
        </w:r>
      </w:ins>
      <w:ins w:id="476" w:author="11046004_陳冠廷" w:date="2024-03-31T20:44:00Z" w16du:dateUtc="2024-03-31T12:44:00Z">
        <w:r>
          <w:rPr>
            <w:rFonts w:hint="eastAsia"/>
          </w:rPr>
          <w:t>、</w:t>
        </w:r>
      </w:ins>
      <w:ins w:id="477" w:author="11046004_陳冠廷" w:date="2024-03-25T23:28:00Z">
        <w:r>
          <w:rPr>
            <w:rFonts w:hint="eastAsia"/>
          </w:rPr>
          <w:t>學校或企業團隊訓練之</w:t>
        </w:r>
      </w:ins>
      <w:ins w:id="478" w:author="11046004_陳冠廷" w:date="2024-03-25T23:29:00Z">
        <w:r>
          <w:rPr>
            <w:rFonts w:hint="eastAsia"/>
          </w:rPr>
          <w:t>課程</w:t>
        </w:r>
      </w:ins>
      <w:ins w:id="479" w:author="11046004_陳冠廷" w:date="2024-03-31T20:43:00Z" w16du:dateUtc="2024-03-31T12:43:00Z">
        <w:r>
          <w:rPr>
            <w:rFonts w:hint="eastAsia"/>
          </w:rPr>
          <w:t>，</w:t>
        </w:r>
      </w:ins>
      <w:ins w:id="480" w:author="11046004_陳冠廷" w:date="2024-03-31T20:45:00Z" w16du:dateUtc="2024-03-31T12:45:00Z">
        <w:r>
          <w:rPr>
            <w:rFonts w:hint="eastAsia"/>
          </w:rPr>
          <w:t>和一群對於</w:t>
        </w:r>
      </w:ins>
      <w:ins w:id="481" w:author="11046004_陳冠廷" w:date="2024-03-31T20:46:00Z" w16du:dateUtc="2024-03-31T12:46:00Z">
        <w:r>
          <w:rPr>
            <w:rFonts w:hint="eastAsia"/>
          </w:rPr>
          <w:t>羽球這項運動有相同</w:t>
        </w:r>
      </w:ins>
      <w:ins w:id="482" w:author="11046004_陳冠廷" w:date="2024-03-31T20:47:00Z" w16du:dateUtc="2024-03-31T12:47:00Z">
        <w:r>
          <w:rPr>
            <w:rFonts w:hint="eastAsia"/>
          </w:rPr>
          <w:t>興趣</w:t>
        </w:r>
      </w:ins>
      <w:ins w:id="483" w:author="11046004_陳冠廷" w:date="2024-03-31T20:46:00Z" w16du:dateUtc="2024-03-31T12:46:00Z">
        <w:r>
          <w:rPr>
            <w:rFonts w:hint="eastAsia"/>
          </w:rPr>
          <w:t>的同好者</w:t>
        </w:r>
      </w:ins>
      <w:ins w:id="484" w:author="11046004_陳冠廷" w:date="2024-03-31T20:47:00Z" w16du:dateUtc="2024-03-31T12:47:00Z">
        <w:r>
          <w:rPr>
            <w:rFonts w:hint="eastAsia"/>
          </w:rPr>
          <w:t>。</w:t>
        </w:r>
      </w:ins>
    </w:p>
    <w:p w14:paraId="16E269D3" w14:textId="71B87E96" w:rsidR="003E44B1" w:rsidRDefault="00E45A74" w:rsidP="000E2130">
      <w:pPr>
        <w:kinsoku w:val="0"/>
        <w:overflowPunct w:val="0"/>
        <w:snapToGrid w:val="0"/>
        <w:rPr>
          <w:ins w:id="485" w:author="11046004_陳冠廷" w:date="2024-03-25T22:45:00Z"/>
          <w:szCs w:val="28"/>
        </w:rPr>
      </w:pPr>
      <w:ins w:id="486" w:author="11046004_陳冠廷" w:date="2024-03-25T22:49:00Z">
        <w:r w:rsidRPr="00781C2C">
          <w:rPr>
            <w:rFonts w:hint="eastAsia"/>
            <w:b/>
            <w:bCs/>
            <w:szCs w:val="28"/>
          </w:rPr>
          <w:t>成本結構：</w:t>
        </w:r>
      </w:ins>
      <w:ins w:id="487" w:author="11046004_陳冠廷" w:date="2024-03-25T22:50:00Z">
        <w:r w:rsidR="00E31B6D">
          <w:rPr>
            <w:rFonts w:hint="eastAsia"/>
            <w:szCs w:val="28"/>
          </w:rPr>
          <w:t>教練</w:t>
        </w:r>
      </w:ins>
      <w:ins w:id="488" w:author="11046004_陳冠廷" w:date="2024-03-25T22:51:00Z">
        <w:r w:rsidR="00F3323B">
          <w:rPr>
            <w:rFonts w:hint="eastAsia"/>
            <w:szCs w:val="28"/>
          </w:rPr>
          <w:t>、</w:t>
        </w:r>
      </w:ins>
      <w:ins w:id="489" w:author="11046004_陳冠廷" w:date="2024-03-25T22:50:00Z">
        <w:r w:rsidR="00F3323B">
          <w:rPr>
            <w:rFonts w:hint="eastAsia"/>
            <w:szCs w:val="28"/>
          </w:rPr>
          <w:t>員工</w:t>
        </w:r>
      </w:ins>
      <w:ins w:id="490" w:author="11046004_陳冠廷" w:date="2024-03-25T22:51:00Z">
        <w:r w:rsidR="00F3323B">
          <w:rPr>
            <w:rFonts w:hint="eastAsia"/>
            <w:szCs w:val="28"/>
          </w:rPr>
          <w:t>薪資</w:t>
        </w:r>
        <w:r w:rsidR="002A1287">
          <w:rPr>
            <w:rFonts w:hint="eastAsia"/>
            <w:szCs w:val="28"/>
          </w:rPr>
          <w:t>和系統開發運營為主要成本。</w:t>
        </w:r>
      </w:ins>
    </w:p>
    <w:p w14:paraId="0670A6CC" w14:textId="25A57D18" w:rsidR="00A1413B" w:rsidRDefault="00F377D0">
      <w:pPr>
        <w:kinsoku w:val="0"/>
        <w:overflowPunct w:val="0"/>
        <w:snapToGrid w:val="0"/>
        <w:rPr>
          <w:color w:val="FF0000"/>
          <w:szCs w:val="28"/>
        </w:rPr>
      </w:pPr>
      <w:ins w:id="491" w:author="11046004_陳冠廷" w:date="2024-03-25T22:51:00Z">
        <w:r w:rsidRPr="00781C2C">
          <w:rPr>
            <w:rFonts w:hint="eastAsia"/>
            <w:b/>
            <w:bCs/>
            <w:szCs w:val="28"/>
          </w:rPr>
          <w:t>收入</w:t>
        </w:r>
      </w:ins>
      <w:ins w:id="492" w:author="11046004_陳冠廷" w:date="2024-03-25T22:52:00Z">
        <w:r w:rsidRPr="00781C2C">
          <w:rPr>
            <w:rFonts w:hint="eastAsia"/>
            <w:b/>
            <w:bCs/>
            <w:szCs w:val="28"/>
          </w:rPr>
          <w:t>：</w:t>
        </w:r>
      </w:ins>
      <w:ins w:id="493" w:author="11046004_陳冠廷" w:date="2024-03-25T22:54:00Z">
        <w:r w:rsidR="007261F5" w:rsidRPr="00781C2C">
          <w:rPr>
            <w:rFonts w:hint="eastAsia"/>
            <w:color w:val="FF0000"/>
            <w:szCs w:val="28"/>
          </w:rPr>
          <w:t>課程報名費為主要收益</w:t>
        </w:r>
        <w:r w:rsidR="002959B1" w:rsidRPr="00781C2C">
          <w:rPr>
            <w:rFonts w:hint="eastAsia"/>
            <w:color w:val="FF0000"/>
            <w:szCs w:val="28"/>
          </w:rPr>
          <w:t>。</w:t>
        </w:r>
      </w:ins>
    </w:p>
    <w:p w14:paraId="58BCD231" w14:textId="77777777" w:rsidR="00A1413B" w:rsidRDefault="00A1413B">
      <w:pPr>
        <w:widowControl/>
        <w:jc w:val="left"/>
        <w:rPr>
          <w:color w:val="FF0000"/>
          <w:szCs w:val="28"/>
        </w:rPr>
      </w:pPr>
      <w:r>
        <w:rPr>
          <w:color w:val="FF0000"/>
          <w:szCs w:val="28"/>
        </w:rPr>
        <w:br w:type="page"/>
      </w:r>
    </w:p>
    <w:p w14:paraId="45854B45" w14:textId="77777777" w:rsidR="00F377D0" w:rsidRDefault="00F377D0" w:rsidP="000E2130">
      <w:pPr>
        <w:pStyle w:val="2"/>
        <w:numPr>
          <w:ilvl w:val="0"/>
          <w:numId w:val="0"/>
        </w:numPr>
        <w:kinsoku w:val="0"/>
        <w:overflowPunct w:val="0"/>
        <w:snapToGrid w:val="0"/>
        <w:rPr>
          <w:del w:id="494" w:author="11046017_鄭兆媗" w:date="2024-03-25T23:47:00Z"/>
          <w:szCs w:val="28"/>
        </w:rPr>
      </w:pPr>
    </w:p>
    <w:p w14:paraId="4F703B89" w14:textId="5FC3E94A" w:rsidR="00042989" w:rsidRDefault="008A379B" w:rsidP="000E2130">
      <w:pPr>
        <w:kinsoku w:val="0"/>
        <w:overflowPunct w:val="0"/>
        <w:snapToGrid w:val="0"/>
        <w:rPr>
          <w:del w:id="495" w:author="11046017_鄭兆媗" w:date="2024-03-25T23:47:00Z"/>
        </w:rPr>
      </w:pPr>
      <w:ins w:id="496" w:author="11046021_蔡元振" w:date="2024-03-25T23:44:00Z">
        <w:del w:id="497" w:author="11046017_鄭兆媗" w:date="2024-03-25T23:47:00Z">
          <w:r w:rsidDel="005106A8">
            <w:rPr>
              <w:rFonts w:hint="eastAsia"/>
            </w:rPr>
            <w:delText xml:space="preserve"> </w:delText>
          </w:r>
        </w:del>
      </w:ins>
      <w:ins w:id="498" w:author="11046021_蔡元振" w:date="2024-03-25T23:45:00Z">
        <w:del w:id="499"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kinsoku w:val="0"/>
        <w:overflowPunct w:val="0"/>
        <w:snapToGrid w:val="0"/>
        <w:rPr>
          <w:ins w:id="500" w:author="11046017_鄭兆媗" w:date="2024-03-25T23:49:00Z"/>
        </w:rPr>
        <w:pPrChange w:id="501" w:author="11046017_鄭兆媗" w:date="2024-03-25T23:49:00Z">
          <w:pPr>
            <w:pStyle w:val="2"/>
          </w:pPr>
        </w:pPrChange>
      </w:pPr>
    </w:p>
    <w:p w14:paraId="455C907F" w14:textId="77777777" w:rsidR="00FA796C" w:rsidRPr="00FA796C" w:rsidRDefault="00507AAE">
      <w:pPr>
        <w:pStyle w:val="2"/>
        <w:kinsoku w:val="0"/>
        <w:overflowPunct w:val="0"/>
        <w:rPr>
          <w:del w:id="502" w:author="11046017_鄭兆媗" w:date="2024-03-25T23:48:00Z"/>
        </w:rPr>
        <w:pPrChange w:id="503" w:author="11046021_蔡元振" w:date="2024-03-26T14:25:00Z">
          <w:pPr>
            <w:ind w:firstLineChars="50" w:firstLine="140"/>
          </w:pPr>
        </w:pPrChange>
      </w:pPr>
      <w:bookmarkStart w:id="504" w:name="_Toc162279006"/>
      <w:ins w:id="505" w:author="11046021_蔡元振" w:date="2024-03-26T14:17:00Z">
        <w:r>
          <w:rPr>
            <w:rFonts w:hint="eastAsia"/>
          </w:rPr>
          <w:t xml:space="preserve"> </w:t>
        </w:r>
      </w:ins>
      <w:ins w:id="506" w:author="11046014_劉育彤" w:date="2024-03-25T14:55:00Z">
        <w:del w:id="507" w:author="11046017_鄭兆媗" w:date="2024-03-25T23:50:00Z">
          <w:r w:rsidR="00866CA4" w:rsidRPr="004807DA" w:rsidDel="00FD38EC">
            <w:rPr>
              <w:rFonts w:hint="eastAsia"/>
            </w:rPr>
            <w:delText>2</w:delText>
          </w:r>
        </w:del>
      </w:ins>
      <w:ins w:id="508" w:author="11046014_劉育彤" w:date="2024-03-25T14:54:00Z">
        <w:del w:id="509" w:author="11046017_鄭兆媗" w:date="2024-03-25T23:50:00Z">
          <w:r w:rsidR="00B202F1" w:rsidRPr="004807DA" w:rsidDel="00FD38EC">
            <w:rPr>
              <w:rFonts w:hint="eastAsia"/>
            </w:rPr>
            <w:delText>-3</w:delText>
          </w:r>
          <w:r w:rsidR="00B202F1" w:rsidRPr="004807DA" w:rsidDel="00FD38EC">
            <w:delText xml:space="preserve"> </w:delText>
          </w:r>
        </w:del>
      </w:ins>
      <w:ins w:id="510" w:author="11046014_劉育彤" w:date="2024-03-25T14:55:00Z">
        <w:del w:id="511" w:author="11046017_鄭兆媗" w:date="2024-03-25T23:50:00Z">
          <w:r w:rsidR="00866CA4" w:rsidRPr="004807DA" w:rsidDel="00FD38EC">
            <w:rPr>
              <w:rFonts w:hint="eastAsia"/>
            </w:rPr>
            <w:delText>市場分析</w:delText>
          </w:r>
        </w:del>
      </w:ins>
      <w:ins w:id="512" w:author="11046014_劉育彤" w:date="2024-03-25T14:56:00Z">
        <w:del w:id="513" w:author="11046017_鄭兆媗" w:date="2024-03-25T23:50:00Z">
          <w:r w:rsidR="00620913" w:rsidRPr="004807DA" w:rsidDel="00FD38EC">
            <w:rPr>
              <w:rFonts w:hint="eastAsia"/>
            </w:rPr>
            <w:delText>STP</w:delText>
          </w:r>
        </w:del>
      </w:ins>
      <w:bookmarkStart w:id="514" w:name="_Toc162303277"/>
      <w:bookmarkStart w:id="515" w:name="_Toc166433924"/>
      <w:bookmarkStart w:id="516" w:name="_Toc167669106"/>
      <w:bookmarkStart w:id="517" w:name="_Toc167669348"/>
      <w:bookmarkEnd w:id="504"/>
      <w:bookmarkEnd w:id="514"/>
      <w:bookmarkEnd w:id="515"/>
      <w:bookmarkEnd w:id="516"/>
      <w:bookmarkEnd w:id="517"/>
    </w:p>
    <w:p w14:paraId="32762DF9" w14:textId="7CE60B29" w:rsidR="00250220" w:rsidRPr="00250220" w:rsidRDefault="00295277">
      <w:pPr>
        <w:pStyle w:val="2"/>
        <w:kinsoku w:val="0"/>
        <w:overflowPunct w:val="0"/>
        <w:rPr>
          <w:ins w:id="518" w:author="11046017_鄭兆媗" w:date="2024-03-25T23:50:00Z"/>
        </w:rPr>
        <w:pPrChange w:id="519" w:author="11046021_蔡元振" w:date="2024-03-26T14:25:00Z">
          <w:pPr/>
        </w:pPrChange>
      </w:pPr>
      <w:bookmarkStart w:id="520" w:name="_Toc166433925"/>
      <w:bookmarkStart w:id="521" w:name="_Toc167669349"/>
      <w:ins w:id="522" w:author="11046021_蔡元振" w:date="2024-03-25T23:42:00Z">
        <w:r w:rsidRPr="00B6177C">
          <w:rPr>
            <w:rFonts w:hint="eastAsia"/>
          </w:rPr>
          <w:t>市場</w:t>
        </w:r>
        <w:del w:id="523" w:author="11046017_鄭兆媗" w:date="2024-03-25T23:50:00Z">
          <w:r w:rsidRPr="00B6177C" w:rsidDel="00B6177C">
            <w:rPr>
              <w:rFonts w:hint="eastAsia"/>
            </w:rPr>
            <w:delText>區隔</w:delText>
          </w:r>
          <w:r w:rsidRPr="00B6177C" w:rsidDel="00B6177C">
            <w:rPr>
              <w:rFonts w:hint="eastAsia"/>
            </w:rPr>
            <w:delText>(Seg</w:delText>
          </w:r>
        </w:del>
      </w:ins>
      <w:ins w:id="524" w:author="11046017_鄭兆媗" w:date="2024-03-25T23:50:00Z">
        <w:r w:rsidR="00B6177C">
          <w:rPr>
            <w:rFonts w:hint="eastAsia"/>
          </w:rPr>
          <w:t>分析</w:t>
        </w:r>
        <w:r w:rsidR="00B6177C">
          <w:rPr>
            <w:rFonts w:hint="eastAsia"/>
          </w:rPr>
          <w:t>STP</w:t>
        </w:r>
      </w:ins>
      <w:bookmarkEnd w:id="520"/>
      <w:bookmarkEnd w:id="521"/>
      <w:ins w:id="525" w:author="11046021_蔡元振" w:date="2024-03-25T23:42:00Z">
        <w:del w:id="526" w:author="11046017_鄭兆媗" w:date="2024-03-25T23:50:00Z">
          <w:r w:rsidRPr="00B6177C" w:rsidDel="00B6177C">
            <w:rPr>
              <w:rFonts w:hint="eastAsia"/>
            </w:rPr>
            <w:delText>mentation)</w:delText>
          </w:r>
          <w:r w:rsidRPr="00B6177C" w:rsidDel="00B6177C">
            <w:rPr>
              <w:rFonts w:hint="eastAsia"/>
            </w:rPr>
            <w:delText>：</w:delText>
          </w:r>
        </w:del>
        <w:del w:id="527" w:author="11046017_鄭兆媗" w:date="2024-03-25T23:49:00Z">
          <w:r w:rsidRPr="00B6177C" w:rsidDel="00B6177C">
            <w:rPr>
              <w:rFonts w:hint="eastAsia"/>
            </w:rPr>
            <w:delText xml:space="preserve"> </w:delText>
          </w:r>
        </w:del>
      </w:ins>
    </w:p>
    <w:p w14:paraId="58B35EBA" w14:textId="1C8AD53D" w:rsidR="00B6177C" w:rsidRDefault="001D6655" w:rsidP="000E2130">
      <w:pPr>
        <w:kinsoku w:val="0"/>
        <w:overflowPunct w:val="0"/>
        <w:snapToGrid w:val="0"/>
        <w:rPr>
          <w:ins w:id="528" w:author="11046021_蔡元振" w:date="2024-04-24T21:01:00Z" w16du:dateUtc="2024-04-24T13:01:00Z"/>
        </w:rPr>
      </w:pPr>
      <w:ins w:id="529" w:author="11046021_蔡元振" w:date="2024-03-26T14:26:00Z">
        <w:r w:rsidRPr="001D6655">
          <w:rPr>
            <w:rFonts w:hint="eastAsia"/>
          </w:rPr>
          <w:t>S</w:t>
        </w:r>
      </w:ins>
      <w:ins w:id="530"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kinsoku w:val="0"/>
        <w:overflowPunct w:val="0"/>
        <w:snapToGrid w:val="0"/>
        <w:ind w:firstLineChars="200" w:firstLine="560"/>
        <w:rPr>
          <w:ins w:id="531" w:author="11046021_蔡元振" w:date="2024-03-25T23:42:00Z"/>
        </w:rPr>
        <w:pPrChange w:id="532" w:author="11046021_蔡元振" w:date="2024-04-24T21:43:00Z" w16du:dateUtc="2024-04-24T13:43:00Z">
          <w:pPr/>
        </w:pPrChange>
      </w:pPr>
      <w:proofErr w:type="gramStart"/>
      <w:ins w:id="533" w:author="11046021_蔡元振" w:date="2024-04-24T21:02:00Z" w16du:dateUtc="2024-04-24T13:02:00Z">
        <w:r>
          <w:rPr>
            <w:rFonts w:hint="eastAsia"/>
          </w:rPr>
          <w:t>本組以</w:t>
        </w:r>
        <w:proofErr w:type="gramEnd"/>
        <w:r>
          <w:rPr>
            <w:rFonts w:hint="eastAsia"/>
          </w:rPr>
          <w:t>熱愛</w:t>
        </w:r>
      </w:ins>
      <w:ins w:id="534" w:author="11046021_蔡元振" w:date="2024-04-24T21:03:00Z" w16du:dateUtc="2024-04-24T13:03:00Z">
        <w:r>
          <w:rPr>
            <w:rFonts w:hint="eastAsia"/>
          </w:rPr>
          <w:t>羽球</w:t>
        </w:r>
      </w:ins>
      <w:proofErr w:type="gramStart"/>
      <w:ins w:id="535" w:author="11046021_蔡元振" w:date="2024-04-24T21:42:00Z" w16du:dateUtc="2024-04-24T13:42:00Z">
        <w:r w:rsidR="00516739">
          <w:rPr>
            <w:rFonts w:hint="eastAsia"/>
          </w:rPr>
          <w:t>及</w:t>
        </w:r>
      </w:ins>
      <w:ins w:id="536" w:author="11046021_蔡元振" w:date="2024-04-24T21:41:00Z" w16du:dateUtc="2024-04-24T13:41:00Z">
        <w:r w:rsidR="006A0625">
          <w:rPr>
            <w:rFonts w:hint="eastAsia"/>
          </w:rPr>
          <w:t>想</w:t>
        </w:r>
      </w:ins>
      <w:ins w:id="537" w:author="11046021_蔡元振" w:date="2024-04-24T21:42:00Z" w16du:dateUtc="2024-04-24T13:42:00Z">
        <w:r w:rsidR="00516739">
          <w:rPr>
            <w:rFonts w:hint="eastAsia"/>
          </w:rPr>
          <w:t>精進</w:t>
        </w:r>
        <w:proofErr w:type="gramEnd"/>
        <w:r w:rsidR="00516739">
          <w:rPr>
            <w:rFonts w:hint="eastAsia"/>
          </w:rPr>
          <w:t>球技</w:t>
        </w:r>
      </w:ins>
      <w:ins w:id="538" w:author="11046021_蔡元振" w:date="2024-04-24T21:03:00Z" w16du:dateUtc="2024-04-24T13:03:00Z">
        <w:r>
          <w:rPr>
            <w:rFonts w:hint="eastAsia"/>
          </w:rPr>
          <w:t>的學生做為區隔，在</w:t>
        </w:r>
      </w:ins>
      <w:ins w:id="539" w:author="11046021_蔡元振" w:date="2024-04-24T21:10:00Z" w16du:dateUtc="2024-04-24T13:10:00Z">
        <w:r w:rsidR="008D0C1B">
          <w:rPr>
            <w:rFonts w:hint="eastAsia"/>
          </w:rPr>
          <w:t>各</w:t>
        </w:r>
      </w:ins>
      <w:ins w:id="540" w:author="11046021_蔡元振" w:date="2024-04-24T21:11:00Z" w16du:dateUtc="2024-04-24T13:11:00Z">
        <w:r w:rsidR="008D0C1B">
          <w:rPr>
            <w:rFonts w:hint="eastAsia"/>
          </w:rPr>
          <w:t>種平台都積極推廣羽球課程</w:t>
        </w:r>
      </w:ins>
      <w:ins w:id="541" w:author="11046021_蔡元振" w:date="2024-04-24T21:12:00Z" w16du:dateUtc="2024-04-24T13:12:00Z">
        <w:r w:rsidR="008D0C1B">
          <w:rPr>
            <w:rFonts w:hint="eastAsia"/>
          </w:rPr>
          <w:t>的情況下</w:t>
        </w:r>
      </w:ins>
      <w:ins w:id="542" w:author="11046021_蔡元振" w:date="2024-04-24T21:13:00Z" w16du:dateUtc="2024-04-24T13:13:00Z">
        <w:r w:rsidR="008D0C1B">
          <w:rPr>
            <w:rFonts w:hint="eastAsia"/>
          </w:rPr>
          <w:t>針對數據分為下圖</w:t>
        </w:r>
      </w:ins>
      <w:ins w:id="543" w:author="11046021_蔡元振" w:date="2024-04-24T21:14:00Z" w16du:dateUtc="2024-04-24T13:14:00Z">
        <w:r w:rsidR="009237E9">
          <w:rPr>
            <w:rFonts w:hint="eastAsia"/>
          </w:rPr>
          <w:t>：</w:t>
        </w:r>
      </w:ins>
    </w:p>
    <w:p w14:paraId="579405EF" w14:textId="77777777" w:rsidR="0029566D" w:rsidRDefault="00BB3699" w:rsidP="0029566D">
      <w:pPr>
        <w:keepNext/>
        <w:kinsoku w:val="0"/>
        <w:overflowPunct w:val="0"/>
        <w:snapToGrid w:val="0"/>
        <w:jc w:val="center"/>
      </w:pPr>
      <w:ins w:id="544" w:author="11046021_蔡元振" w:date="2024-04-24T20:51:00Z" w16du:dateUtc="2024-04-24T12:51:00Z">
        <w:r w:rsidRPr="00496163">
          <w:rPr>
            <w:noProof/>
          </w:rPr>
          <w:drawing>
            <wp:inline distT="0" distB="0" distL="0" distR="0" wp14:anchorId="1560C8B5" wp14:editId="03A57428">
              <wp:extent cx="5274495" cy="4305300"/>
              <wp:effectExtent l="0" t="0" r="2540" b="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19"/>
                      <a:stretch>
                        <a:fillRect/>
                      </a:stretch>
                    </pic:blipFill>
                    <pic:spPr>
                      <a:xfrm>
                        <a:off x="0" y="0"/>
                        <a:ext cx="5341093" cy="4359661"/>
                      </a:xfrm>
                      <a:prstGeom prst="rect">
                        <a:avLst/>
                      </a:prstGeom>
                    </pic:spPr>
                  </pic:pic>
                </a:graphicData>
              </a:graphic>
            </wp:inline>
          </w:drawing>
        </w:r>
      </w:ins>
    </w:p>
    <w:p w14:paraId="6B817357" w14:textId="0D437EF4" w:rsidR="00BB3699" w:rsidRDefault="0029566D">
      <w:pPr>
        <w:pStyle w:val="af0"/>
        <w:jc w:val="center"/>
        <w:rPr>
          <w:ins w:id="545" w:author="11046021_蔡元振" w:date="2024-04-24T20:52:00Z" w16du:dateUtc="2024-04-24T12:52:00Z"/>
          <w:szCs w:val="28"/>
          <w:lang w:eastAsia="zh-TW"/>
        </w:rPr>
        <w:pPrChange w:id="546" w:author="11046021_蔡元振" w:date="2024-04-24T20:52:00Z" w16du:dateUtc="2024-04-24T12:52:00Z">
          <w:pPr/>
        </w:pPrChange>
      </w:pPr>
      <w:bookmarkStart w:id="547" w:name="_Toc167675404"/>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2-3</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r>
        <w:rPr>
          <w:rFonts w:hint="eastAsia"/>
          <w:lang w:eastAsia="zh-TW"/>
        </w:rPr>
        <w:t xml:space="preserve"> </w:t>
      </w:r>
      <w:r>
        <w:rPr>
          <w:rFonts w:hint="eastAsia"/>
          <w:lang w:eastAsia="zh-TW"/>
        </w:rPr>
        <w:t>市場區隔圖</w:t>
      </w:r>
      <w:bookmarkEnd w:id="547"/>
    </w:p>
    <w:p w14:paraId="5B33AA26" w14:textId="5FE5B922" w:rsidR="00295277" w:rsidRPr="001D6655" w:rsidRDefault="001D6655" w:rsidP="000E2130">
      <w:pPr>
        <w:kinsoku w:val="0"/>
        <w:overflowPunct w:val="0"/>
        <w:snapToGrid w:val="0"/>
        <w:rPr>
          <w:ins w:id="548" w:author="11046021_蔡元振" w:date="2024-03-25T23:42:00Z"/>
          <w:szCs w:val="28"/>
        </w:rPr>
      </w:pPr>
      <w:ins w:id="549" w:author="11046021_蔡元振" w:date="2024-03-26T14:26:00Z">
        <w:r>
          <w:rPr>
            <w:rFonts w:hint="eastAsia"/>
            <w:szCs w:val="28"/>
          </w:rPr>
          <w:t>T</w:t>
        </w:r>
      </w:ins>
      <w:ins w:id="550"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kinsoku w:val="0"/>
        <w:overflowPunct w:val="0"/>
        <w:snapToGrid w:val="0"/>
        <w:ind w:leftChars="200" w:left="560"/>
        <w:rPr>
          <w:ins w:id="551" w:author="11046021_蔡元振" w:date="2024-03-25T23:42:00Z"/>
          <w:szCs w:val="28"/>
        </w:rPr>
        <w:pPrChange w:id="552" w:author="11046021_蔡元振" w:date="2024-03-26T14:19:00Z">
          <w:pPr/>
        </w:pPrChange>
      </w:pPr>
      <w:ins w:id="553" w:author="11046021_蔡元振" w:date="2024-03-26T14:26:00Z">
        <w:r>
          <w:rPr>
            <w:rFonts w:hint="eastAsia"/>
            <w:szCs w:val="28"/>
          </w:rPr>
          <w:t>1.</w:t>
        </w:r>
      </w:ins>
      <w:ins w:id="554"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kinsoku w:val="0"/>
        <w:overflowPunct w:val="0"/>
        <w:snapToGrid w:val="0"/>
        <w:ind w:leftChars="200" w:left="560"/>
        <w:rPr>
          <w:ins w:id="555" w:author="11046021_蔡元振" w:date="2024-03-25T23:42:00Z"/>
          <w:szCs w:val="28"/>
        </w:rPr>
        <w:pPrChange w:id="556" w:author="11046021_蔡元振" w:date="2024-03-26T14:19:00Z">
          <w:pPr/>
        </w:pPrChange>
      </w:pPr>
      <w:ins w:id="557" w:author="11046021_蔡元振" w:date="2024-03-26T14:26:00Z">
        <w:r>
          <w:rPr>
            <w:rFonts w:hint="eastAsia"/>
            <w:szCs w:val="28"/>
          </w:rPr>
          <w:t>2.</w:t>
        </w:r>
      </w:ins>
      <w:ins w:id="558" w:author="11046021_蔡元振" w:date="2024-03-25T23:42:00Z">
        <w:r w:rsidR="00295277" w:rsidRPr="001D6655">
          <w:rPr>
            <w:rFonts w:hint="eastAsia"/>
            <w:szCs w:val="28"/>
          </w:rPr>
          <w:t>想要</w:t>
        </w:r>
      </w:ins>
      <w:ins w:id="559" w:author="11046021_蔡元振" w:date="2024-03-26T14:38:00Z">
        <w:r w:rsidR="001F32F5">
          <w:rPr>
            <w:rFonts w:hint="eastAsia"/>
            <w:szCs w:val="28"/>
          </w:rPr>
          <w:t>透</w:t>
        </w:r>
      </w:ins>
      <w:ins w:id="560" w:author="11046021_蔡元振" w:date="2024-03-26T14:39:00Z">
        <w:r w:rsidR="001F32F5">
          <w:rPr>
            <w:rFonts w:hint="eastAsia"/>
            <w:szCs w:val="28"/>
          </w:rPr>
          <w:t>過個別訓練</w:t>
        </w:r>
      </w:ins>
      <w:ins w:id="561" w:author="11046021_蔡元振" w:date="2024-03-25T23:42:00Z">
        <w:r w:rsidR="00295277" w:rsidRPr="001D6655">
          <w:rPr>
            <w:rFonts w:hint="eastAsia"/>
            <w:szCs w:val="28"/>
          </w:rPr>
          <w:t>提高競技水平的</w:t>
        </w:r>
      </w:ins>
      <w:ins w:id="562" w:author="11046021_蔡元振" w:date="2024-04-24T21:27:00Z" w16du:dateUtc="2024-04-24T13:27:00Z">
        <w:r w:rsidR="000928AF">
          <w:rPr>
            <w:rFonts w:hint="eastAsia"/>
            <w:szCs w:val="28"/>
          </w:rPr>
          <w:t>各階級</w:t>
        </w:r>
      </w:ins>
      <w:ins w:id="563" w:author="11046021_蔡元振" w:date="2024-03-25T23:42:00Z">
        <w:r w:rsidR="00295277" w:rsidRPr="001D6655">
          <w:rPr>
            <w:rFonts w:hint="eastAsia"/>
            <w:szCs w:val="28"/>
          </w:rPr>
          <w:t>球員</w:t>
        </w:r>
      </w:ins>
    </w:p>
    <w:p w14:paraId="3F04A8F6" w14:textId="603AEEED" w:rsidR="00295277" w:rsidRDefault="001D6655" w:rsidP="000E2130">
      <w:pPr>
        <w:kinsoku w:val="0"/>
        <w:overflowPunct w:val="0"/>
        <w:snapToGrid w:val="0"/>
        <w:rPr>
          <w:ins w:id="564" w:author="11046004_陳冠廷" w:date="2024-03-31T21:51:00Z" w16du:dateUtc="2024-03-31T13:51:00Z"/>
          <w:szCs w:val="28"/>
        </w:rPr>
      </w:pPr>
      <w:ins w:id="565" w:author="11046021_蔡元振" w:date="2024-03-26T14:26:00Z">
        <w:r w:rsidRPr="001D6655">
          <w:rPr>
            <w:rFonts w:hint="eastAsia"/>
            <w:szCs w:val="28"/>
          </w:rPr>
          <w:t>P</w:t>
        </w:r>
      </w:ins>
      <w:ins w:id="566"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706044EB" w:rsidR="002112A8" w:rsidRDefault="0047045B" w:rsidP="000E2130">
      <w:pPr>
        <w:kinsoku w:val="0"/>
        <w:overflowPunct w:val="0"/>
        <w:snapToGrid w:val="0"/>
        <w:ind w:leftChars="200" w:left="560"/>
        <w:rPr>
          <w:ins w:id="567" w:author="11046021_蔡元振" w:date="2024-04-22T15:35:00Z" w16du:dateUtc="2024-04-22T07:35:00Z"/>
          <w:szCs w:val="28"/>
        </w:rPr>
      </w:pPr>
      <w:proofErr w:type="gramStart"/>
      <w:ins w:id="568" w:author="11046004_陳冠廷" w:date="2024-03-31T21:52:00Z" w16du:dateUtc="2024-03-31T13:52:00Z">
        <w:r>
          <w:rPr>
            <w:rFonts w:hint="eastAsia"/>
            <w:szCs w:val="28"/>
          </w:rPr>
          <w:t>本組</w:t>
        </w:r>
        <w:r w:rsidR="00AD4B8E">
          <w:rPr>
            <w:rFonts w:hint="eastAsia"/>
            <w:szCs w:val="28"/>
          </w:rPr>
          <w:t>把</w:t>
        </w:r>
      </w:ins>
      <w:proofErr w:type="gramEnd"/>
      <w:ins w:id="569" w:author="11046004_陳冠廷" w:date="2024-03-31T21:53:00Z" w16du:dateUtc="2024-03-31T13:53:00Z">
        <w:r w:rsidR="00AD4B8E">
          <w:rPr>
            <w:rFonts w:hint="eastAsia"/>
            <w:szCs w:val="28"/>
          </w:rPr>
          <w:t>此系統定位成「</w:t>
        </w:r>
        <w:del w:id="570" w:author="11046021_蔡元振" w:date="2024-04-24T21:31:00Z" w16du:dateUtc="2024-04-24T13:31:00Z">
          <w:r w:rsidR="00CD4F1B" w:rsidDel="00F416BF">
            <w:rPr>
              <w:rFonts w:hint="eastAsia"/>
              <w:szCs w:val="28"/>
            </w:rPr>
            <w:delText>突出</w:delText>
          </w:r>
        </w:del>
        <w:del w:id="571"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572"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w:t>
        </w:r>
      </w:ins>
      <w:ins w:id="573" w:author="11046004_陳冠廷" w:date="2024-03-31T21:57:00Z" w16du:dateUtc="2024-03-31T13:57:00Z">
        <w:r w:rsidR="00E81727">
          <w:rPr>
            <w:rFonts w:hint="eastAsia"/>
            <w:szCs w:val="28"/>
          </w:rPr>
          <w:t>，</w:t>
        </w:r>
      </w:ins>
      <w:ins w:id="574" w:author="11046004_陳冠廷" w:date="2024-03-31T21:58:00Z" w16du:dateUtc="2024-03-31T13:58:00Z">
        <w:del w:id="575" w:author="11046021_蔡元振" w:date="2024-04-24T21:38:00Z" w16du:dateUtc="2024-04-24T13:38:00Z">
          <w:r w:rsidR="00746147" w:rsidDel="005570CD">
            <w:rPr>
              <w:rFonts w:hint="eastAsia"/>
              <w:szCs w:val="28"/>
            </w:rPr>
            <w:delText>和</w:delText>
          </w:r>
        </w:del>
      </w:ins>
      <w:ins w:id="576" w:author="11046004_陳冠廷" w:date="2024-03-31T21:59:00Z" w16du:dateUtc="2024-03-31T13:59:00Z">
        <w:del w:id="577"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578" w:author="11046021_蔡元振" w:date="2024-04-24T21:38:00Z" w16du:dateUtc="2024-04-24T13:38:00Z">
        <w:r w:rsidR="005F214F">
          <w:rPr>
            <w:rFonts w:hint="eastAsia"/>
            <w:szCs w:val="28"/>
          </w:rPr>
          <w:t>以及能夠與</w:t>
        </w:r>
      </w:ins>
      <w:ins w:id="579" w:author="11046004_陳冠廷" w:date="2024-03-31T21:59:00Z" w16du:dateUtc="2024-03-31T13:59:00Z">
        <w:r w:rsidR="00C74EA6">
          <w:rPr>
            <w:rFonts w:hint="eastAsia"/>
            <w:szCs w:val="28"/>
          </w:rPr>
          <w:t>學員</w:t>
        </w:r>
      </w:ins>
      <w:ins w:id="580" w:author="11046021_蔡元振" w:date="2024-04-24T21:38:00Z" w16du:dateUtc="2024-04-24T13:38:00Z">
        <w:r w:rsidR="005F214F">
          <w:rPr>
            <w:rFonts w:hint="eastAsia"/>
            <w:szCs w:val="28"/>
          </w:rPr>
          <w:t>交流</w:t>
        </w:r>
      </w:ins>
      <w:ins w:id="581" w:author="11046004_陳冠廷" w:date="2024-03-31T21:59:00Z" w16du:dateUtc="2024-03-31T13:59:00Z">
        <w:r w:rsidR="00C74EA6">
          <w:rPr>
            <w:rFonts w:hint="eastAsia"/>
            <w:szCs w:val="28"/>
          </w:rPr>
          <w:t>互動的社群媒體」。</w:t>
        </w:r>
      </w:ins>
      <w:ins w:id="582" w:author="11046004_陳冠廷" w:date="2024-03-31T22:01:00Z" w16du:dateUtc="2024-03-31T14:01:00Z">
        <w:del w:id="583"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E43A36">
      <w:pPr>
        <w:kinsoku w:val="0"/>
        <w:overflowPunct w:val="0"/>
        <w:ind w:leftChars="200" w:left="560"/>
        <w:rPr>
          <w:ins w:id="584" w:author="11046004_陳冠廷" w:date="2024-03-31T21:59:00Z" w16du:dateUtc="2024-03-31T13:59:00Z"/>
          <w:del w:id="585" w:author="11046021_蔡元振" w:date="2024-04-24T20:46:00Z" w16du:dateUtc="2024-04-24T12:46:00Z"/>
          <w:szCs w:val="28"/>
        </w:rPr>
      </w:pPr>
    </w:p>
    <w:p w14:paraId="230A1026" w14:textId="5EC805A7" w:rsidR="002112A8" w:rsidRPr="001D6655" w:rsidRDefault="002112A8" w:rsidP="00E43A36">
      <w:pPr>
        <w:kinsoku w:val="0"/>
        <w:overflowPunct w:val="0"/>
        <w:rPr>
          <w:ins w:id="586" w:author="11046021_蔡元振" w:date="2024-03-25T23:42:00Z"/>
          <w:szCs w:val="28"/>
        </w:rPr>
      </w:pPr>
      <w:ins w:id="587" w:author="11046004_陳冠廷" w:date="2024-03-31T21:51:00Z" w16du:dateUtc="2024-03-31T13:51:00Z">
        <w:del w:id="588"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0"/>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kinsoku w:val="0"/>
        <w:overflowPunct w:val="0"/>
        <w:rPr>
          <w:ins w:id="589" w:author="11046021_蔡元振" w:date="2024-03-25T23:42:00Z"/>
          <w:del w:id="590" w:author="11046004_陳冠廷" w:date="2024-03-31T21:59:00Z" w16du:dateUtc="2024-03-31T13:59:00Z"/>
        </w:rPr>
        <w:pPrChange w:id="591" w:author="11046021_蔡元振" w:date="2024-03-26T14:19:00Z">
          <w:pPr/>
        </w:pPrChange>
      </w:pPr>
      <w:ins w:id="592" w:author="11046021_蔡元振" w:date="2024-03-26T14:26:00Z">
        <w:del w:id="593" w:author="11046004_陳冠廷" w:date="2024-03-31T21:59:00Z" w16du:dateUtc="2024-03-31T13:59:00Z">
          <w:r w:rsidDel="00C74EA6">
            <w:rPr>
              <w:rFonts w:hint="eastAsia"/>
            </w:rPr>
            <w:lastRenderedPageBreak/>
            <w:delText>1.</w:delText>
          </w:r>
        </w:del>
      </w:ins>
      <w:ins w:id="594" w:author="11046021_蔡元振" w:date="2024-03-25T23:42:00Z">
        <w:del w:id="595" w:author="11046004_陳冠廷" w:date="2024-03-31T21:59:00Z" w16du:dateUtc="2024-03-31T13:59:00Z">
          <w:r w:rsidR="00295277" w:rsidRPr="00295277" w:rsidDel="00C74EA6">
            <w:rPr>
              <w:rFonts w:hint="eastAsia"/>
            </w:rPr>
            <w:delText>強調個人化訓練和進度追蹤的優勢</w:delText>
          </w:r>
          <w:bookmarkStart w:id="596" w:name="_Toc166433926"/>
          <w:bookmarkStart w:id="597" w:name="_Toc167669108"/>
          <w:bookmarkStart w:id="598" w:name="_Toc167669350"/>
          <w:bookmarkEnd w:id="596"/>
          <w:bookmarkEnd w:id="597"/>
          <w:bookmarkEnd w:id="598"/>
        </w:del>
      </w:ins>
    </w:p>
    <w:p w14:paraId="1DC7DF68" w14:textId="2AC94DE4" w:rsidR="00295277" w:rsidRPr="00295277" w:rsidDel="00C74EA6" w:rsidRDefault="001D6655">
      <w:pPr>
        <w:pStyle w:val="2"/>
        <w:kinsoku w:val="0"/>
        <w:overflowPunct w:val="0"/>
        <w:rPr>
          <w:ins w:id="599" w:author="11046021_蔡元振" w:date="2024-03-25T23:42:00Z"/>
          <w:del w:id="600" w:author="11046004_陳冠廷" w:date="2024-03-31T21:59:00Z" w16du:dateUtc="2024-03-31T13:59:00Z"/>
        </w:rPr>
        <w:pPrChange w:id="601" w:author="11046021_蔡元振" w:date="2024-03-26T14:19:00Z">
          <w:pPr/>
        </w:pPrChange>
      </w:pPr>
      <w:ins w:id="602" w:author="11046021_蔡元振" w:date="2024-03-26T14:26:00Z">
        <w:del w:id="603" w:author="11046004_陳冠廷" w:date="2024-03-31T21:59:00Z" w16du:dateUtc="2024-03-31T13:59:00Z">
          <w:r w:rsidDel="00C74EA6">
            <w:rPr>
              <w:rFonts w:hint="eastAsia"/>
            </w:rPr>
            <w:delText>2.</w:delText>
          </w:r>
        </w:del>
      </w:ins>
      <w:ins w:id="604" w:author="11046021_蔡元振" w:date="2024-03-25T23:42:00Z">
        <w:del w:id="605" w:author="11046004_陳冠廷" w:date="2024-03-31T21:59:00Z" w16du:dateUtc="2024-03-31T13:59:00Z">
          <w:r w:rsidR="00295277" w:rsidRPr="00295277" w:rsidDel="00C74EA6">
            <w:rPr>
              <w:rFonts w:hint="eastAsia"/>
            </w:rPr>
            <w:delText>突出專業教練團隊和先進訓練方法</w:delText>
          </w:r>
          <w:bookmarkStart w:id="606" w:name="_Toc166433927"/>
          <w:bookmarkStart w:id="607" w:name="_Toc167669109"/>
          <w:bookmarkStart w:id="608" w:name="_Toc167669351"/>
          <w:bookmarkEnd w:id="606"/>
          <w:bookmarkEnd w:id="607"/>
          <w:bookmarkEnd w:id="608"/>
        </w:del>
      </w:ins>
    </w:p>
    <w:p w14:paraId="503B68C9" w14:textId="40C1BD4E" w:rsidR="00B202F1" w:rsidRPr="003E7632" w:rsidDel="00C74EA6" w:rsidRDefault="001D6655">
      <w:pPr>
        <w:pStyle w:val="2"/>
        <w:kinsoku w:val="0"/>
        <w:overflowPunct w:val="0"/>
        <w:rPr>
          <w:ins w:id="609" w:author="11046014_劉育彤" w:date="2024-03-25T14:54:00Z"/>
          <w:del w:id="610" w:author="11046004_陳冠廷" w:date="2024-03-31T21:59:00Z" w16du:dateUtc="2024-03-31T13:59:00Z"/>
          <w:rPrChange w:id="611" w:author="11046014_劉育彤" w:date="2024-03-25T20:17:00Z">
            <w:rPr>
              <w:ins w:id="612" w:author="11046014_劉育彤" w:date="2024-03-25T14:54:00Z"/>
              <w:del w:id="613" w:author="11046004_陳冠廷" w:date="2024-03-31T21:59:00Z" w16du:dateUtc="2024-03-31T13:59:00Z"/>
              <w:rFonts w:ascii="標楷體" w:hAnsi="標楷體"/>
              <w:szCs w:val="28"/>
            </w:rPr>
          </w:rPrChange>
        </w:rPr>
        <w:pPrChange w:id="614" w:author="11046021_蔡元振" w:date="2024-03-26T14:19:00Z">
          <w:pPr>
            <w:ind w:firstLineChars="200" w:firstLine="560"/>
          </w:pPr>
        </w:pPrChange>
      </w:pPr>
      <w:ins w:id="615" w:author="11046021_蔡元振" w:date="2024-03-26T14:27:00Z">
        <w:del w:id="616" w:author="11046004_陳冠廷" w:date="2024-03-31T21:59:00Z" w16du:dateUtc="2024-03-31T13:59:00Z">
          <w:r w:rsidDel="00C74EA6">
            <w:rPr>
              <w:rFonts w:hint="eastAsia"/>
            </w:rPr>
            <w:delText>3.</w:delText>
          </w:r>
        </w:del>
      </w:ins>
      <w:ins w:id="617" w:author="11046021_蔡元振" w:date="2024-03-25T23:42:00Z">
        <w:del w:id="618" w:author="11046004_陳冠廷" w:date="2024-03-31T21:59:00Z" w16du:dateUtc="2024-03-31T13:59:00Z">
          <w:r w:rsidR="00295277" w:rsidRPr="00295277" w:rsidDel="00C74EA6">
            <w:rPr>
              <w:rFonts w:hint="eastAsia"/>
            </w:rPr>
            <w:delText>創建一個社群，讓學員能夠互相學習和進步</w:delText>
          </w:r>
        </w:del>
      </w:ins>
      <w:ins w:id="619" w:author="11046014_劉育彤" w:date="2024-03-25T14:54:00Z">
        <w:del w:id="620" w:author="11046004_陳冠廷" w:date="2024-03-31T21:59:00Z" w16du:dateUtc="2024-03-31T13:59:00Z">
          <w:r w:rsidR="00B202F1" w:rsidRPr="003E7632" w:rsidDel="00C74EA6">
            <w:rPr>
              <w:rPrChange w:id="621" w:author="11046014_劉育彤" w:date="2024-03-25T20:17:00Z">
                <w:rPr>
                  <w:rFonts w:ascii="標楷體" w:hAnsi="標楷體"/>
                  <w:szCs w:val="28"/>
                </w:rPr>
              </w:rPrChange>
            </w:rPr>
            <w:delText xml:space="preserve">  </w:delText>
          </w:r>
          <w:bookmarkStart w:id="622" w:name="_Toc166433928"/>
          <w:bookmarkStart w:id="623" w:name="_Toc167669110"/>
          <w:bookmarkStart w:id="624" w:name="_Toc167669352"/>
          <w:bookmarkEnd w:id="622"/>
          <w:bookmarkEnd w:id="623"/>
          <w:bookmarkEnd w:id="624"/>
        </w:del>
      </w:ins>
    </w:p>
    <w:p w14:paraId="122FCD00" w14:textId="6388265C" w:rsidR="00B202F1" w:rsidRPr="004807DA" w:rsidRDefault="00173105" w:rsidP="00E43A36">
      <w:pPr>
        <w:pStyle w:val="2"/>
        <w:kinsoku w:val="0"/>
        <w:overflowPunct w:val="0"/>
        <w:rPr>
          <w:ins w:id="625" w:author="11046004_陳冠廷" w:date="2024-03-27T23:37:00Z"/>
        </w:rPr>
      </w:pPr>
      <w:ins w:id="626" w:author="11046017_鄭兆媗" w:date="2024-03-25T17:21:00Z">
        <w:del w:id="627" w:author="11046004_陳冠廷" w:date="2024-03-31T21:59:00Z" w16du:dateUtc="2024-03-31T13:59:00Z">
          <w:r w:rsidDel="00C74EA6">
            <w:rPr>
              <w:rFonts w:hint="eastAsia"/>
            </w:rPr>
            <w:delText xml:space="preserve"> </w:delText>
          </w:r>
        </w:del>
      </w:ins>
      <w:ins w:id="628" w:author="11046014_劉育彤" w:date="2024-03-25T14:55:00Z">
        <w:del w:id="629" w:author="11046017_鄭兆媗" w:date="2024-03-25T17:16:00Z">
          <w:r w:rsidR="00737E3A" w:rsidRPr="004807DA">
            <w:rPr>
              <w:rFonts w:hint="eastAsia"/>
            </w:rPr>
            <w:delText>2</w:delText>
          </w:r>
        </w:del>
      </w:ins>
      <w:ins w:id="630" w:author="11046014_劉育彤" w:date="2024-03-25T14:54:00Z">
        <w:del w:id="631" w:author="11046017_鄭兆媗" w:date="2024-03-25T17:16:00Z">
          <w:r w:rsidR="00B202F1" w:rsidRPr="004807DA">
            <w:rPr>
              <w:rFonts w:hint="eastAsia"/>
            </w:rPr>
            <w:delText xml:space="preserve">-4 </w:delText>
          </w:r>
        </w:del>
      </w:ins>
      <w:bookmarkStart w:id="632" w:name="_Toc166433929"/>
      <w:bookmarkStart w:id="633" w:name="_Toc167669353"/>
      <w:ins w:id="634" w:author="11046014_劉育彤" w:date="2024-03-25T14:55:00Z">
        <w:r w:rsidR="00737E3A" w:rsidRPr="004807DA">
          <w:rPr>
            <w:rFonts w:hint="eastAsia"/>
          </w:rPr>
          <w:t>競爭力分析</w:t>
        </w:r>
      </w:ins>
      <w:ins w:id="635" w:author="11046014_劉育彤" w:date="2024-03-25T14:56:00Z">
        <w:r w:rsidR="00620913" w:rsidRPr="004807DA">
          <w:rPr>
            <w:rFonts w:hint="eastAsia"/>
          </w:rPr>
          <w:t xml:space="preserve"> SWOT-TOWS</w:t>
        </w:r>
      </w:ins>
      <w:bookmarkEnd w:id="632"/>
      <w:bookmarkEnd w:id="633"/>
    </w:p>
    <w:p w14:paraId="1614761C" w14:textId="77777777" w:rsidR="0029566D" w:rsidRDefault="00F61A38" w:rsidP="0029566D">
      <w:pPr>
        <w:keepNext/>
        <w:kinsoku w:val="0"/>
        <w:overflowPunct w:val="0"/>
      </w:pPr>
      <w:ins w:id="636"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1"/>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436D97EC" w14:textId="4949D561" w:rsidR="004A73A9" w:rsidRPr="004A73A9" w:rsidRDefault="0029566D">
      <w:pPr>
        <w:pStyle w:val="af0"/>
        <w:jc w:val="center"/>
        <w:rPr>
          <w:ins w:id="637" w:author="11046014_劉育彤" w:date="2024-03-25T14:54:00Z"/>
          <w:lang w:eastAsia="zh-TW"/>
        </w:rPr>
        <w:pPrChange w:id="638" w:author="11046004_陳冠廷" w:date="2024-03-27T23:37:00Z">
          <w:pPr>
            <w:ind w:firstLineChars="50" w:firstLine="140"/>
          </w:pPr>
        </w:pPrChange>
      </w:pPr>
      <w:bookmarkStart w:id="639" w:name="_Toc167675405"/>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2-4</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r>
        <w:rPr>
          <w:rFonts w:hint="eastAsia"/>
          <w:lang w:eastAsia="zh-TW"/>
        </w:rPr>
        <w:t xml:space="preserve"> SWOT</w:t>
      </w:r>
      <w:r>
        <w:rPr>
          <w:rFonts w:hint="eastAsia"/>
          <w:lang w:eastAsia="zh-TW"/>
        </w:rPr>
        <w:t>分析圖</w:t>
      </w:r>
      <w:bookmarkEnd w:id="639"/>
    </w:p>
    <w:p w14:paraId="43904B31" w14:textId="77777777" w:rsidR="00595F22" w:rsidRPr="004E3F78" w:rsidRDefault="00595F22" w:rsidP="000E2130">
      <w:pPr>
        <w:kinsoku w:val="0"/>
        <w:overflowPunct w:val="0"/>
        <w:snapToGrid w:val="0"/>
        <w:rPr>
          <w:b/>
          <w:bCs/>
          <w:szCs w:val="28"/>
        </w:rPr>
      </w:pPr>
      <w:ins w:id="640" w:author="11046014_劉育彤" w:date="2024-03-25T14:54:00Z">
        <w:del w:id="641" w:author="11046021_蔡元振" w:date="2024-03-26T14:54:00Z">
          <w:r w:rsidRPr="004E3F78" w:rsidDel="00DB4733">
            <w:rPr>
              <w:b/>
              <w:bCs/>
              <w:szCs w:val="28"/>
              <w:rPrChange w:id="642" w:author="11046014_劉育彤" w:date="2024-03-25T20:17:00Z">
                <w:rPr>
                  <w:rFonts w:ascii="標楷體" w:hAnsi="標楷體"/>
                  <w:szCs w:val="28"/>
                </w:rPr>
              </w:rPrChange>
            </w:rPr>
            <w:delText xml:space="preserve">  </w:delText>
          </w:r>
        </w:del>
      </w:ins>
      <w:ins w:id="643" w:author="11046021_蔡元振" w:date="2024-03-26T14:53:00Z">
        <w:r w:rsidRPr="004E3F78">
          <w:rPr>
            <w:rFonts w:hint="eastAsia"/>
            <w:b/>
            <w:bCs/>
            <w:szCs w:val="28"/>
          </w:rPr>
          <w:t>SWOT</w:t>
        </w:r>
        <w:r w:rsidRPr="004E3F78">
          <w:rPr>
            <w:rFonts w:hint="eastAsia"/>
            <w:b/>
            <w:bCs/>
            <w:szCs w:val="28"/>
          </w:rPr>
          <w:t>分析：</w:t>
        </w:r>
      </w:ins>
    </w:p>
    <w:p w14:paraId="79C9F0FB" w14:textId="62823642" w:rsidR="00595F22" w:rsidRPr="00DB4733" w:rsidRDefault="000E2130">
      <w:pPr>
        <w:kinsoku w:val="0"/>
        <w:overflowPunct w:val="0"/>
        <w:snapToGrid w:val="0"/>
        <w:ind w:left="1680" w:hangingChars="600" w:hanging="1680"/>
        <w:rPr>
          <w:ins w:id="644" w:author="11046021_蔡元振" w:date="2024-03-26T14:53:00Z"/>
          <w:szCs w:val="28"/>
        </w:rPr>
        <w:pPrChange w:id="645" w:author="11046021_蔡元振" w:date="2024-03-26T14:54:00Z">
          <w:pPr/>
        </w:pPrChange>
      </w:pPr>
      <w:r>
        <w:rPr>
          <w:rFonts w:hint="eastAsia"/>
          <w:szCs w:val="28"/>
        </w:rPr>
        <w:t xml:space="preserve">S </w:t>
      </w:r>
      <w:r>
        <w:rPr>
          <w:rFonts w:hint="eastAsia"/>
          <w:szCs w:val="28"/>
        </w:rPr>
        <w:t>內部</w:t>
      </w:r>
      <w:ins w:id="646" w:author="11046021_蔡元振" w:date="2024-03-26T14:53:00Z">
        <w:r w:rsidR="00595F22" w:rsidRPr="00DB4733">
          <w:rPr>
            <w:rFonts w:hint="eastAsia"/>
            <w:szCs w:val="28"/>
          </w:rPr>
          <w:t>優勢</w:t>
        </w:r>
      </w:ins>
      <w:r w:rsidR="004E3F78">
        <w:rPr>
          <w:rFonts w:hint="eastAsia"/>
          <w:szCs w:val="28"/>
        </w:rPr>
        <w:t>：</w:t>
      </w:r>
      <w:r w:rsidR="00595F22" w:rsidRPr="00C57C54">
        <w:rPr>
          <w:rFonts w:hint="eastAsia"/>
          <w:szCs w:val="28"/>
        </w:rPr>
        <w:t>我們擁有經驗豐富的專業教練團隊，提供量身定制的一對</w:t>
      </w:r>
      <w:proofErr w:type="gramStart"/>
      <w:r w:rsidR="00595F22" w:rsidRPr="00C57C54">
        <w:rPr>
          <w:rFonts w:hint="eastAsia"/>
          <w:szCs w:val="28"/>
        </w:rPr>
        <w:t>一</w:t>
      </w:r>
      <w:proofErr w:type="gramEnd"/>
      <w:r w:rsidR="00595F22" w:rsidRPr="00C57C54">
        <w:rPr>
          <w:rFonts w:hint="eastAsia"/>
          <w:szCs w:val="28"/>
        </w:rPr>
        <w:t>教學，結合獨特的水平評估和課程匹配系統，確保每位學員獲得最適合的指導和課程，快速提升技能</w:t>
      </w:r>
      <w:r w:rsidR="00595F22">
        <w:rPr>
          <w:rFonts w:hint="eastAsia"/>
          <w:szCs w:val="28"/>
        </w:rPr>
        <w:t>，再搭配</w:t>
      </w:r>
      <w:ins w:id="647" w:author="11046021_蔡元振" w:date="2024-03-26T14:53:00Z">
        <w:r w:rsidR="00595F22" w:rsidRPr="00DB4733">
          <w:rPr>
            <w:rFonts w:hint="eastAsia"/>
            <w:szCs w:val="28"/>
          </w:rPr>
          <w:t>強大的社群互動。</w:t>
        </w:r>
      </w:ins>
    </w:p>
    <w:p w14:paraId="4256E5A5" w14:textId="7BE82666" w:rsidR="00595F22" w:rsidRDefault="004E3F78" w:rsidP="004E3F78">
      <w:pPr>
        <w:kinsoku w:val="0"/>
        <w:overflowPunct w:val="0"/>
        <w:snapToGrid w:val="0"/>
        <w:ind w:left="1680" w:hangingChars="600" w:hanging="1680"/>
        <w:rPr>
          <w:szCs w:val="28"/>
        </w:rPr>
      </w:pPr>
      <w:r>
        <w:rPr>
          <w:rFonts w:hint="eastAsia"/>
          <w:szCs w:val="28"/>
        </w:rPr>
        <w:t>W</w:t>
      </w:r>
      <w:r w:rsidR="000E2130">
        <w:rPr>
          <w:rFonts w:hint="eastAsia"/>
          <w:szCs w:val="28"/>
        </w:rPr>
        <w:t>內部</w:t>
      </w:r>
      <w:ins w:id="648" w:author="11046021_蔡元振" w:date="2024-03-26T14:53:00Z">
        <w:r w:rsidR="00595F22" w:rsidRPr="00DB4733">
          <w:rPr>
            <w:rFonts w:hint="eastAsia"/>
            <w:szCs w:val="28"/>
          </w:rPr>
          <w:t>劣勢</w:t>
        </w:r>
      </w:ins>
      <w:r>
        <w:rPr>
          <w:rFonts w:hint="eastAsia"/>
          <w:szCs w:val="28"/>
        </w:rPr>
        <w:t xml:space="preserve">: </w:t>
      </w:r>
      <w:r w:rsidR="00595F22" w:rsidRPr="00C57C54">
        <w:rPr>
          <w:rFonts w:hint="eastAsia"/>
          <w:szCs w:val="28"/>
        </w:rPr>
        <w:t>新創系統可能面臨市場知名度不足、資金和資源有限以及需要時間建立用戶信任和品牌忠誠度的挑戰。</w:t>
      </w:r>
    </w:p>
    <w:p w14:paraId="23BD2087" w14:textId="151916E6" w:rsidR="00595F22" w:rsidRDefault="004E3F78" w:rsidP="004E3F78">
      <w:pPr>
        <w:kinsoku w:val="0"/>
        <w:overflowPunct w:val="0"/>
        <w:snapToGrid w:val="0"/>
        <w:ind w:left="1680" w:hangingChars="600" w:hanging="1680"/>
        <w:rPr>
          <w:szCs w:val="28"/>
        </w:rPr>
      </w:pPr>
      <w:r>
        <w:rPr>
          <w:rFonts w:hint="eastAsia"/>
          <w:szCs w:val="28"/>
        </w:rPr>
        <w:t xml:space="preserve">O </w:t>
      </w:r>
      <w:r>
        <w:rPr>
          <w:rFonts w:hint="eastAsia"/>
          <w:szCs w:val="28"/>
        </w:rPr>
        <w:t>外部</w:t>
      </w:r>
      <w:ins w:id="649" w:author="11046021_蔡元振" w:date="2024-03-26T14:53:00Z">
        <w:r w:rsidR="00595F22" w:rsidRPr="00DB4733">
          <w:rPr>
            <w:rFonts w:hint="eastAsia"/>
            <w:szCs w:val="28"/>
          </w:rPr>
          <w:t>機會</w:t>
        </w:r>
      </w:ins>
      <w:r>
        <w:rPr>
          <w:rFonts w:hint="eastAsia"/>
          <w:szCs w:val="28"/>
        </w:rPr>
        <w:t xml:space="preserve">: </w:t>
      </w:r>
      <w:r w:rsidR="00595F22" w:rsidRPr="00C57C54">
        <w:rPr>
          <w:rFonts w:hint="eastAsia"/>
          <w:szCs w:val="28"/>
        </w:rPr>
        <w:t>台灣羽球運動的普及與興盛，數位化趨勢</w:t>
      </w:r>
      <w:proofErr w:type="gramStart"/>
      <w:r w:rsidR="00595F22" w:rsidRPr="00C57C54">
        <w:rPr>
          <w:rFonts w:hint="eastAsia"/>
          <w:szCs w:val="28"/>
        </w:rPr>
        <w:t>及線上教育</w:t>
      </w:r>
      <w:proofErr w:type="gramEnd"/>
      <w:r w:rsidR="00595F22" w:rsidRPr="00C57C54">
        <w:rPr>
          <w:rFonts w:hint="eastAsia"/>
          <w:szCs w:val="28"/>
        </w:rPr>
        <w:t>的成長，以及政府推廣運動和健康生活的政策，</w:t>
      </w:r>
      <w:proofErr w:type="gramStart"/>
      <w:r w:rsidR="00595F22" w:rsidRPr="00C57C54">
        <w:rPr>
          <w:rFonts w:hint="eastAsia"/>
          <w:szCs w:val="28"/>
        </w:rPr>
        <w:t>均為有利</w:t>
      </w:r>
      <w:proofErr w:type="gramEnd"/>
      <w:r w:rsidR="00595F22" w:rsidRPr="00C57C54">
        <w:rPr>
          <w:rFonts w:hint="eastAsia"/>
          <w:szCs w:val="28"/>
        </w:rPr>
        <w:t>因素。</w:t>
      </w:r>
    </w:p>
    <w:p w14:paraId="6DDE711A" w14:textId="64790D1D" w:rsidR="0041418D" w:rsidRDefault="000E2130" w:rsidP="004E3F78">
      <w:pPr>
        <w:kinsoku w:val="0"/>
        <w:overflowPunct w:val="0"/>
        <w:snapToGrid w:val="0"/>
        <w:ind w:left="1680" w:hangingChars="600" w:hanging="1680"/>
        <w:rPr>
          <w:szCs w:val="28"/>
        </w:rPr>
      </w:pPr>
      <w:r>
        <w:rPr>
          <w:rFonts w:hint="eastAsia"/>
          <w:szCs w:val="28"/>
        </w:rPr>
        <w:t xml:space="preserve">T </w:t>
      </w:r>
      <w:r w:rsidR="004E3F78">
        <w:rPr>
          <w:rFonts w:hint="eastAsia"/>
          <w:szCs w:val="28"/>
        </w:rPr>
        <w:t>外部</w:t>
      </w:r>
      <w:ins w:id="650" w:author="11046021_蔡元振" w:date="2024-03-26T14:53:00Z">
        <w:r w:rsidR="00595F22" w:rsidRPr="00DB4733">
          <w:rPr>
            <w:rFonts w:hint="eastAsia"/>
            <w:szCs w:val="28"/>
          </w:rPr>
          <w:t>威脅</w:t>
        </w:r>
      </w:ins>
      <w:r w:rsidR="004E3F78">
        <w:rPr>
          <w:rFonts w:hint="eastAsia"/>
          <w:szCs w:val="28"/>
        </w:rPr>
        <w:t xml:space="preserve">: </w:t>
      </w:r>
      <w:r w:rsidR="00595F22" w:rsidRPr="00C57C54">
        <w:rPr>
          <w:rFonts w:hint="eastAsia"/>
          <w:szCs w:val="28"/>
        </w:rPr>
        <w:t>競爭對手可能會推出類似的系統，市場需求和技術的快速變化，以及經濟環境的不確定性，可能對消費者支出產生影響。這些因素使得我們需要保持靈活應變，以應對市場動態，並確保我們的系統持續吸引消費者。</w:t>
      </w:r>
    </w:p>
    <w:p w14:paraId="105E90E8" w14:textId="644F32CF" w:rsidR="00595F22" w:rsidRPr="00DB4733" w:rsidRDefault="004E3F78">
      <w:pPr>
        <w:kinsoku w:val="0"/>
        <w:overflowPunct w:val="0"/>
        <w:snapToGrid w:val="0"/>
        <w:rPr>
          <w:ins w:id="651" w:author="11046021_蔡元振" w:date="2024-03-26T14:53:00Z"/>
          <w:szCs w:val="28"/>
        </w:rPr>
        <w:pPrChange w:id="652" w:author="11046021_蔡元振" w:date="2024-03-26T14:54:00Z">
          <w:pPr/>
        </w:pPrChange>
      </w:pPr>
      <w:r w:rsidRPr="004E3F78">
        <w:rPr>
          <w:b/>
          <w:bCs/>
        </w:rPr>
        <w:t>SWOT</w:t>
      </w:r>
      <w:r w:rsidRPr="004E3F78">
        <w:rPr>
          <w:rFonts w:hint="eastAsia"/>
          <w:b/>
          <w:bCs/>
          <w:szCs w:val="28"/>
        </w:rPr>
        <w:t xml:space="preserve"> -</w:t>
      </w:r>
      <w:ins w:id="653" w:author="11046021_蔡元振" w:date="2024-03-26T14:53:00Z">
        <w:r w:rsidR="00595F22" w:rsidRPr="004E3F78">
          <w:rPr>
            <w:rFonts w:hint="eastAsia"/>
            <w:b/>
            <w:bCs/>
            <w:szCs w:val="28"/>
          </w:rPr>
          <w:t>TOWS</w:t>
        </w:r>
        <w:r w:rsidR="00595F22" w:rsidRPr="004E3F78">
          <w:rPr>
            <w:rFonts w:hint="eastAsia"/>
            <w:b/>
            <w:bCs/>
            <w:szCs w:val="28"/>
          </w:rPr>
          <w:t>策略：</w:t>
        </w:r>
      </w:ins>
    </w:p>
    <w:p w14:paraId="7CFAA300" w14:textId="09A5EBE8" w:rsidR="00595F22" w:rsidRPr="00B20DD6" w:rsidRDefault="00595F22" w:rsidP="000E2130">
      <w:pPr>
        <w:kinsoku w:val="0"/>
        <w:overflowPunct w:val="0"/>
        <w:snapToGrid w:val="0"/>
        <w:rPr>
          <w:ins w:id="654"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655" w:author="11046021_蔡元振" w:date="2024-03-26T15:23:00Z">
            <w:rPr>
              <w:ins w:id="656" w:author="11046021_蔡元振" w:date="2024-03-26T14:53:00Z"/>
              <w:szCs w:val="28"/>
            </w:rPr>
          </w:rPrChange>
        </w:rPr>
      </w:pPr>
      <w:ins w:id="657"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658" w:author="11046021_蔡元振" w:date="2024-03-26T15:23:00Z">
              <w:rPr>
                <w:rFonts w:hint="eastAsia"/>
                <w:szCs w:val="28"/>
              </w:rPr>
            </w:rPrChange>
          </w:rPr>
          <w:t>利用優勢來抓住機會</w:t>
        </w:r>
      </w:ins>
    </w:p>
    <w:p w14:paraId="37FF0DF1" w14:textId="346E20BF" w:rsidR="00595F22" w:rsidRDefault="00595F22" w:rsidP="004E3F78">
      <w:pPr>
        <w:kinsoku w:val="0"/>
        <w:overflowPunct w:val="0"/>
        <w:snapToGrid w:val="0"/>
        <w:ind w:firstLineChars="200" w:firstLine="560"/>
        <w:rPr>
          <w:szCs w:val="28"/>
        </w:rPr>
      </w:pPr>
      <w:r w:rsidRPr="00C57C54">
        <w:rPr>
          <w:rFonts w:hint="eastAsia"/>
          <w:szCs w:val="28"/>
        </w:rPr>
        <w:t>透過專業教練和量身定制的課程，滿足羽球運動不斷增長的需求</w:t>
      </w:r>
      <w:r w:rsidR="00CF0BAA">
        <w:rPr>
          <w:rFonts w:hint="eastAsia"/>
          <w:szCs w:val="28"/>
        </w:rPr>
        <w:t>，</w:t>
      </w:r>
      <w:r w:rsidRPr="00C57C54">
        <w:rPr>
          <w:rFonts w:hint="eastAsia"/>
          <w:szCs w:val="28"/>
        </w:rPr>
        <w:t>利用數位平台擴大服務範圍，吸引更</w:t>
      </w:r>
      <w:proofErr w:type="gramStart"/>
      <w:r w:rsidRPr="00C57C54">
        <w:rPr>
          <w:rFonts w:hint="eastAsia"/>
          <w:szCs w:val="28"/>
        </w:rPr>
        <w:t>多線上學習</w:t>
      </w:r>
      <w:proofErr w:type="gramEnd"/>
      <w:r w:rsidRPr="00C57C54">
        <w:rPr>
          <w:rFonts w:hint="eastAsia"/>
          <w:szCs w:val="28"/>
        </w:rPr>
        <w:t>的使用者。</w:t>
      </w:r>
    </w:p>
    <w:p w14:paraId="0296A6B5" w14:textId="06686523" w:rsidR="00595F22" w:rsidRPr="000B66CD" w:rsidRDefault="00595F22" w:rsidP="000E2130">
      <w:pPr>
        <w:kinsoku w:val="0"/>
        <w:overflowPunct w:val="0"/>
        <w:snapToGrid w:val="0"/>
        <w:rPr>
          <w:ins w:id="659"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660" w:author="11046021_蔡元振" w:date="2024-03-26T14:53:00Z">
        <w:r w:rsidRPr="00DB4733">
          <w:rPr>
            <w:rFonts w:hint="eastAsia"/>
            <w:szCs w:val="28"/>
          </w:rPr>
          <w:lastRenderedPageBreak/>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661" w:author="11046021_蔡元振" w:date="2024-03-26T15:23:00Z">
              <w:rPr>
                <w:rFonts w:hint="eastAsia"/>
                <w:szCs w:val="28"/>
              </w:rPr>
            </w:rPrChange>
          </w:rPr>
          <w:t>利用優勢來減少威</w:t>
        </w:r>
      </w:ins>
      <w:ins w:id="662"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r>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ab/>
      </w:r>
      <w:ins w:id="663" w:author="11046021_蔡元振" w:date="2024-03-26T14:53:00Z">
        <w:del w:id="664"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665" w:author="11046021_蔡元振" w:date="2024-03-26T15:23:00Z">
                <w:rPr>
                  <w:rFonts w:hint="eastAsia"/>
                  <w:szCs w:val="28"/>
                </w:rPr>
              </w:rPrChange>
            </w:rPr>
            <w:delText>脅</w:delText>
          </w:r>
        </w:del>
      </w:ins>
    </w:p>
    <w:p w14:paraId="2F799AE2" w14:textId="6F0B14CA" w:rsidR="0041418D" w:rsidRDefault="00595F22" w:rsidP="004E3F78">
      <w:pPr>
        <w:kinsoku w:val="0"/>
        <w:overflowPunct w:val="0"/>
        <w:snapToGrid w:val="0"/>
        <w:ind w:firstLineChars="200" w:firstLine="560"/>
        <w:rPr>
          <w:szCs w:val="28"/>
        </w:rPr>
      </w:pPr>
      <w:r w:rsidRPr="00C57C54">
        <w:rPr>
          <w:rFonts w:hint="eastAsia"/>
          <w:szCs w:val="28"/>
        </w:rPr>
        <w:t>打造堅實的品牌形象和良好用戶口碑，以應對競爭對手的挑戰</w:t>
      </w:r>
      <w:r>
        <w:rPr>
          <w:rFonts w:hint="eastAsia"/>
          <w:szCs w:val="28"/>
        </w:rPr>
        <w:t>，</w:t>
      </w:r>
      <w:r w:rsidRPr="00C57C54">
        <w:rPr>
          <w:rFonts w:hint="eastAsia"/>
          <w:szCs w:val="28"/>
        </w:rPr>
        <w:t>不斷更新技術和內容，以確保系統的先進性和吸引力。</w:t>
      </w:r>
    </w:p>
    <w:p w14:paraId="0296D236" w14:textId="77777777" w:rsidR="004E3F78" w:rsidRDefault="00595F22" w:rsidP="000E2130">
      <w:pPr>
        <w:kinsoku w:val="0"/>
        <w:overflowPunct w:val="0"/>
        <w:snapToGrid w:val="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666"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667" w:author="11046021_蔡元振" w:date="2024-03-26T15:23:00Z">
              <w:rPr>
                <w:rFonts w:hint="eastAsia"/>
                <w:szCs w:val="28"/>
              </w:rPr>
            </w:rPrChange>
          </w:rPr>
          <w:t>改善劣勢並抓住機會</w:t>
        </w:r>
      </w:ins>
    </w:p>
    <w:p w14:paraId="19F12965" w14:textId="6345A9FA" w:rsidR="00595F22" w:rsidRPr="00CF0BAA" w:rsidRDefault="00595F22" w:rsidP="004E3F78">
      <w:pPr>
        <w:kinsoku w:val="0"/>
        <w:overflowPunct w:val="0"/>
        <w:snapToGrid w:val="0"/>
        <w:ind w:firstLineChars="200" w:firstLine="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r>
        <w:rPr>
          <w:rFonts w:ascii="Segoe UI" w:hAnsi="Segoe UI" w:cs="Segoe UI"/>
          <w:color w:val="0D0D0D"/>
          <w:shd w:val="clear" w:color="auto" w:fill="FFFFFF"/>
        </w:rPr>
        <w:t>利用行銷活動和合作夥伴關係來提升市場知名度</w:t>
      </w:r>
      <w:r>
        <w:rPr>
          <w:rFonts w:ascii="Segoe UI" w:hAnsi="Segoe UI" w:cs="Segoe UI" w:hint="eastAsia"/>
          <w:color w:val="0D0D0D"/>
          <w:shd w:val="clear" w:color="auto" w:fill="FFFFFF"/>
        </w:rPr>
        <w:t>，</w:t>
      </w:r>
      <w:r>
        <w:rPr>
          <w:rFonts w:ascii="Segoe UI" w:hAnsi="Segoe UI" w:cs="Segoe UI"/>
          <w:color w:val="0D0D0D"/>
          <w:shd w:val="clear" w:color="auto" w:fill="FFFFFF"/>
        </w:rPr>
        <w:t>尋求投資者或政府資助以緩解資金和資源的限制。</w:t>
      </w:r>
    </w:p>
    <w:p w14:paraId="58658D85" w14:textId="051DDCE0" w:rsidR="00595F22" w:rsidRPr="00595F22" w:rsidRDefault="00595F22" w:rsidP="000E2130">
      <w:pPr>
        <w:kinsoku w:val="0"/>
        <w:overflowPunct w:val="0"/>
        <w:snapToGrid w:val="0"/>
        <w:rPr>
          <w:ins w:id="668"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669"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670" w:author="11046021_蔡元振" w:date="2024-03-26T15:23:00Z">
              <w:rPr>
                <w:rFonts w:hint="eastAsia"/>
                <w:szCs w:val="28"/>
              </w:rPr>
            </w:rPrChange>
          </w:rPr>
          <w:t>改善劣勢並避免威脅</w:t>
        </w:r>
      </w:ins>
    </w:p>
    <w:p w14:paraId="67714E85" w14:textId="417161D9" w:rsidR="00595F22" w:rsidRPr="00CF0BAA" w:rsidRDefault="00595F22" w:rsidP="004E3F78">
      <w:pPr>
        <w:kinsoku w:val="0"/>
        <w:overflowPunct w:val="0"/>
        <w:snapToGrid w:val="0"/>
        <w:ind w:firstLineChars="200" w:firstLine="560"/>
        <w:rPr>
          <w:rFonts w:ascii="Segoe UI" w:hAnsi="Segoe UI" w:cs="Segoe UI"/>
          <w:color w:val="0D0D0D"/>
          <w:shd w:val="clear" w:color="auto" w:fill="FFFFFF"/>
        </w:rPr>
      </w:pPr>
      <w:r>
        <w:rPr>
          <w:rFonts w:ascii="Segoe UI" w:hAnsi="Segoe UI" w:cs="Segoe UI"/>
          <w:color w:val="0D0D0D"/>
          <w:shd w:val="clear" w:color="auto" w:fill="FFFFFF"/>
        </w:rPr>
        <w:t>開發靈活的業務模式，以適應市場需求和經濟環境的變化</w:t>
      </w:r>
      <w:r>
        <w:rPr>
          <w:rFonts w:ascii="Segoe UI" w:hAnsi="Segoe UI" w:cs="Segoe UI" w:hint="eastAsia"/>
          <w:color w:val="0D0D0D"/>
          <w:shd w:val="clear" w:color="auto" w:fill="FFFFFF"/>
        </w:rPr>
        <w:t>，</w:t>
      </w:r>
      <w:r>
        <w:rPr>
          <w:rFonts w:ascii="Segoe UI" w:hAnsi="Segoe UI" w:cs="Segoe UI"/>
          <w:color w:val="0D0D0D"/>
          <w:shd w:val="clear" w:color="auto" w:fill="FFFFFF"/>
        </w:rPr>
        <w:t>強化用戶數據保護和隱私安全，</w:t>
      </w:r>
      <w:r>
        <w:rPr>
          <w:rFonts w:ascii="Segoe UI" w:hAnsi="Segoe UI" w:cs="Segoe UI" w:hint="eastAsia"/>
          <w:color w:val="0D0D0D"/>
          <w:shd w:val="clear" w:color="auto" w:fill="FFFFFF"/>
        </w:rPr>
        <w:t>來</w:t>
      </w:r>
      <w:r>
        <w:rPr>
          <w:rFonts w:ascii="Segoe UI" w:hAnsi="Segoe UI" w:cs="Segoe UI"/>
          <w:color w:val="0D0D0D"/>
          <w:shd w:val="clear" w:color="auto" w:fill="FFFFFF"/>
        </w:rPr>
        <w:t>增強用戶信任。</w:t>
      </w:r>
    </w:p>
    <w:p w14:paraId="7004E61F" w14:textId="6893FD04" w:rsidR="00B05515" w:rsidRPr="003E7632" w:rsidRDefault="00B202F1">
      <w:pPr>
        <w:kinsoku w:val="0"/>
        <w:overflowPunct w:val="0"/>
        <w:rPr>
          <w:ins w:id="671" w:author="11046014_劉育彤" w:date="2024-03-25T14:57:00Z"/>
          <w:szCs w:val="28"/>
          <w:rPrChange w:id="672" w:author="11046014_劉育彤" w:date="2024-03-25T20:17:00Z">
            <w:rPr>
              <w:ins w:id="673" w:author="11046014_劉育彤" w:date="2024-03-25T14:57:00Z"/>
              <w:rFonts w:ascii="標楷體" w:hAnsi="標楷體"/>
              <w:szCs w:val="28"/>
            </w:rPr>
          </w:rPrChange>
        </w:rPr>
        <w:pPrChange w:id="674" w:author="11046017_鄭兆媗" w:date="2024-03-25T20:17:00Z">
          <w:pPr>
            <w:ind w:firstLineChars="200" w:firstLine="560"/>
          </w:pPr>
        </w:pPrChange>
      </w:pPr>
      <w:ins w:id="675" w:author="11046014_劉育彤" w:date="2024-03-25T14:54:00Z">
        <w:del w:id="676" w:author="11046004_陳冠廷" w:date="2024-03-27T23:34:00Z">
          <w:r w:rsidRPr="003E7632">
            <w:rPr>
              <w:rFonts w:hint="eastAsia"/>
              <w:szCs w:val="28"/>
              <w:rPrChange w:id="677" w:author="11046014_劉育彤" w:date="2024-03-25T20:17:00Z">
                <w:rPr>
                  <w:rFonts w:ascii="標楷體" w:hAnsi="標楷體" w:hint="eastAsia"/>
                  <w:szCs w:val="28"/>
                </w:rPr>
              </w:rPrChange>
            </w:rPr>
            <w:delText>內</w:delText>
          </w:r>
          <w:r w:rsidRPr="003E7632">
            <w:rPr>
              <w:szCs w:val="28"/>
              <w:rPrChange w:id="678" w:author="11046014_劉育彤" w:date="2024-03-25T20:17:00Z">
                <w:rPr>
                  <w:rFonts w:ascii="標楷體" w:hAnsi="標楷體"/>
                  <w:szCs w:val="28"/>
                </w:rPr>
              </w:rPrChange>
            </w:rPr>
            <w:delText>文</w:delText>
          </w:r>
          <w:r w:rsidRPr="003E7632">
            <w:rPr>
              <w:rFonts w:hint="eastAsia"/>
              <w:szCs w:val="28"/>
              <w:rPrChange w:id="679" w:author="11046014_劉育彤" w:date="2024-03-25T20:17:00Z">
                <w:rPr>
                  <w:rFonts w:ascii="標楷體" w:hAnsi="標楷體" w:hint="eastAsia"/>
                  <w:szCs w:val="28"/>
                </w:rPr>
              </w:rPrChange>
            </w:rPr>
            <w:delText>撰</w:delText>
          </w:r>
        </w:del>
      </w:ins>
    </w:p>
    <w:p w14:paraId="1FEA03DA" w14:textId="77777777" w:rsidR="00B05515" w:rsidRPr="003E7632" w:rsidRDefault="00B05515" w:rsidP="00E43A36">
      <w:pPr>
        <w:widowControl/>
        <w:kinsoku w:val="0"/>
        <w:overflowPunct w:val="0"/>
        <w:rPr>
          <w:ins w:id="680" w:author="11046014_劉育彤" w:date="2024-03-25T14:57:00Z"/>
          <w:szCs w:val="28"/>
          <w:rPrChange w:id="681" w:author="11046014_劉育彤" w:date="2024-03-25T20:17:00Z">
            <w:rPr>
              <w:ins w:id="682" w:author="11046014_劉育彤" w:date="2024-03-25T14:57:00Z"/>
              <w:rFonts w:ascii="標楷體" w:hAnsi="標楷體"/>
              <w:szCs w:val="28"/>
            </w:rPr>
          </w:rPrChange>
        </w:rPr>
      </w:pPr>
      <w:ins w:id="683" w:author="11046014_劉育彤" w:date="2024-03-25T14:57:00Z">
        <w:r w:rsidRPr="003E7632">
          <w:rPr>
            <w:szCs w:val="28"/>
            <w:rPrChange w:id="684" w:author="11046014_劉育彤" w:date="2024-03-25T20:17:00Z">
              <w:rPr>
                <w:rFonts w:ascii="標楷體" w:hAnsi="標楷體"/>
                <w:szCs w:val="28"/>
              </w:rPr>
            </w:rPrChange>
          </w:rPr>
          <w:br w:type="page"/>
        </w:r>
      </w:ins>
    </w:p>
    <w:p w14:paraId="4C1B132C" w14:textId="0ECA37C3" w:rsidR="00B05515" w:rsidRPr="00FB1867" w:rsidRDefault="00B05515">
      <w:pPr>
        <w:pStyle w:val="1"/>
        <w:kinsoku w:val="0"/>
        <w:overflowPunct w:val="0"/>
        <w:ind w:left="0" w:firstLine="0"/>
        <w:rPr>
          <w:ins w:id="685" w:author="11046014_劉育彤" w:date="2024-03-25T14:57:00Z"/>
        </w:rPr>
        <w:pPrChange w:id="686" w:author="11046017_鄭兆媗" w:date="2024-03-25T20:17:00Z">
          <w:pPr>
            <w:jc w:val="center"/>
          </w:pPr>
        </w:pPrChange>
      </w:pPr>
      <w:ins w:id="687" w:author="11046014_劉育彤" w:date="2024-03-25T14:57:00Z">
        <w:del w:id="688"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689" w:name="_Toc166433930"/>
        <w:bookmarkStart w:id="690" w:name="_Toc167669354"/>
        <w:r w:rsidR="004A1CB8" w:rsidRPr="00FB1867">
          <w:rPr>
            <w:rFonts w:hint="eastAsia"/>
          </w:rPr>
          <w:t>系統規格</w:t>
        </w:r>
        <w:bookmarkEnd w:id="689"/>
        <w:bookmarkEnd w:id="690"/>
      </w:ins>
    </w:p>
    <w:p w14:paraId="45BB57ED" w14:textId="36184C9E" w:rsidR="00B05515" w:rsidRPr="00FB1867" w:rsidRDefault="007449AA">
      <w:pPr>
        <w:pStyle w:val="2"/>
        <w:kinsoku w:val="0"/>
        <w:overflowPunct w:val="0"/>
        <w:rPr>
          <w:ins w:id="691" w:author="11046014_劉育彤" w:date="2024-03-25T14:57:00Z"/>
        </w:rPr>
        <w:pPrChange w:id="692" w:author="11046021_蔡元振" w:date="2024-03-26T14:25:00Z">
          <w:pPr>
            <w:ind w:firstLineChars="50" w:firstLine="140"/>
          </w:pPr>
        </w:pPrChange>
      </w:pPr>
      <w:ins w:id="693" w:author="11046017_鄭兆媗" w:date="2024-03-25T20:56:00Z">
        <w:r>
          <w:rPr>
            <w:rFonts w:hint="eastAsia"/>
          </w:rPr>
          <w:t xml:space="preserve"> </w:t>
        </w:r>
      </w:ins>
      <w:ins w:id="694" w:author="11046014_劉育彤" w:date="2024-03-25T14:57:00Z">
        <w:del w:id="695"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696" w:name="_Toc166433931"/>
        <w:bookmarkStart w:id="697" w:name="_Toc167669355"/>
        <w:r w:rsidR="004A1CB8" w:rsidRPr="00FB1867">
          <w:rPr>
            <w:rFonts w:hint="eastAsia"/>
          </w:rPr>
          <w:t>系統</w:t>
        </w:r>
      </w:ins>
      <w:ins w:id="698" w:author="11046014_劉育彤" w:date="2024-03-25T14:58:00Z">
        <w:r w:rsidR="004A1CB8" w:rsidRPr="00FB1867">
          <w:rPr>
            <w:rFonts w:hint="eastAsia"/>
          </w:rPr>
          <w:t>架構</w:t>
        </w:r>
      </w:ins>
      <w:bookmarkEnd w:id="696"/>
      <w:bookmarkEnd w:id="697"/>
    </w:p>
    <w:p w14:paraId="20DD35A9" w14:textId="77777777" w:rsidR="0029566D" w:rsidRDefault="002C0448" w:rsidP="0029566D">
      <w:pPr>
        <w:keepNext/>
        <w:kinsoku w:val="0"/>
        <w:overflowPunct w:val="0"/>
        <w:jc w:val="center"/>
      </w:pPr>
      <w:r w:rsidRPr="002C0448">
        <w:rPr>
          <w:noProof/>
          <w:szCs w:val="28"/>
        </w:rPr>
        <w:drawing>
          <wp:inline distT="0" distB="0" distL="0" distR="0" wp14:anchorId="46B841E1" wp14:editId="5FC14893">
            <wp:extent cx="5334000" cy="2173014"/>
            <wp:effectExtent l="0" t="0" r="0" b="0"/>
            <wp:docPr id="15999724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2439" name=""/>
                    <pic:cNvPicPr/>
                  </pic:nvPicPr>
                  <pic:blipFill>
                    <a:blip r:embed="rId22"/>
                    <a:stretch>
                      <a:fillRect/>
                    </a:stretch>
                  </pic:blipFill>
                  <pic:spPr>
                    <a:xfrm>
                      <a:off x="0" y="0"/>
                      <a:ext cx="5339398" cy="2175213"/>
                    </a:xfrm>
                    <a:prstGeom prst="rect">
                      <a:avLst/>
                    </a:prstGeom>
                  </pic:spPr>
                </pic:pic>
              </a:graphicData>
            </a:graphic>
          </wp:inline>
        </w:drawing>
      </w:r>
    </w:p>
    <w:p w14:paraId="3F28E9E0" w14:textId="31C55AAC" w:rsidR="00B05515" w:rsidRDefault="0029566D" w:rsidP="0029566D">
      <w:pPr>
        <w:pStyle w:val="af0"/>
        <w:jc w:val="center"/>
        <w:rPr>
          <w:szCs w:val="28"/>
          <w:lang w:eastAsia="zh-TW"/>
        </w:rPr>
      </w:pPr>
      <w:bookmarkStart w:id="699" w:name="_Toc167675406"/>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3-1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r>
        <w:rPr>
          <w:rFonts w:hint="eastAsia"/>
          <w:lang w:eastAsia="zh-TW"/>
        </w:rPr>
        <w:t xml:space="preserve"> </w:t>
      </w:r>
      <w:r>
        <w:rPr>
          <w:rFonts w:hint="eastAsia"/>
          <w:lang w:eastAsia="zh-TW"/>
        </w:rPr>
        <w:t>系統架構圖</w:t>
      </w:r>
      <w:bookmarkEnd w:id="699"/>
    </w:p>
    <w:p w14:paraId="46DE83EB" w14:textId="2E5C6F17" w:rsidR="002C0448" w:rsidRDefault="006F3F9C" w:rsidP="003E0573">
      <w:pPr>
        <w:kinsoku w:val="0"/>
        <w:overflowPunct w:val="0"/>
        <w:snapToGrid w:val="0"/>
        <w:ind w:firstLineChars="200" w:firstLine="560"/>
        <w:rPr>
          <w:szCs w:val="28"/>
        </w:rPr>
      </w:pPr>
      <w:r w:rsidRPr="006F3F9C">
        <w:rPr>
          <w:rFonts w:hint="eastAsia"/>
          <w:szCs w:val="28"/>
        </w:rPr>
        <w:t>使用者可以透過平台更快地去了解有關羽球報名的內容，同時系統可以分析表單推論出使用者適合什麼樣的教練及課程；也能透過此系統去與其他羽球愛好者進行討論，下圖及表為各架構之內容說明</w:t>
      </w:r>
      <w:r>
        <w:rPr>
          <w:rFonts w:hint="eastAsia"/>
          <w:szCs w:val="28"/>
        </w:rPr>
        <w:t>。</w:t>
      </w:r>
    </w:p>
    <w:p w14:paraId="1262AFAC" w14:textId="77777777" w:rsidR="00CF0BAA" w:rsidRDefault="00CF0BAA" w:rsidP="00E43A36">
      <w:pPr>
        <w:kinsoku w:val="0"/>
        <w:overflowPunct w:val="0"/>
        <w:rPr>
          <w:szCs w:val="28"/>
        </w:rPr>
      </w:pPr>
    </w:p>
    <w:p w14:paraId="7B231255" w14:textId="77777777" w:rsidR="0029566D" w:rsidRDefault="00376478" w:rsidP="0029566D">
      <w:pPr>
        <w:keepNext/>
        <w:kinsoku w:val="0"/>
        <w:overflowPunct w:val="0"/>
      </w:pPr>
      <w:r w:rsidRPr="00376478">
        <w:rPr>
          <w:noProof/>
          <w:szCs w:val="28"/>
        </w:rPr>
        <w:drawing>
          <wp:inline distT="0" distB="0" distL="0" distR="0" wp14:anchorId="5621E1C8" wp14:editId="65164C73">
            <wp:extent cx="6479540" cy="2319020"/>
            <wp:effectExtent l="0" t="0" r="0" b="5080"/>
            <wp:docPr id="1607417359" name="圖片 1" descr="一張含有 文字, 圖表,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17359" name="圖片 1" descr="一張含有 文字, 圖表, 字型, 螢幕擷取畫面 的圖片&#10;&#10;自動產生的描述"/>
                    <pic:cNvPicPr/>
                  </pic:nvPicPr>
                  <pic:blipFill>
                    <a:blip r:embed="rId23"/>
                    <a:stretch>
                      <a:fillRect/>
                    </a:stretch>
                  </pic:blipFill>
                  <pic:spPr>
                    <a:xfrm>
                      <a:off x="0" y="0"/>
                      <a:ext cx="6479540" cy="2319020"/>
                    </a:xfrm>
                    <a:prstGeom prst="rect">
                      <a:avLst/>
                    </a:prstGeom>
                  </pic:spPr>
                </pic:pic>
              </a:graphicData>
            </a:graphic>
          </wp:inline>
        </w:drawing>
      </w:r>
    </w:p>
    <w:p w14:paraId="0B833088" w14:textId="6ADBDE90" w:rsidR="0029566D" w:rsidRDefault="0029566D" w:rsidP="0029566D">
      <w:pPr>
        <w:pStyle w:val="af0"/>
        <w:jc w:val="center"/>
        <w:rPr>
          <w:lang w:eastAsia="zh-TW"/>
        </w:rPr>
      </w:pPr>
      <w:bookmarkStart w:id="700" w:name="_Toc167675407"/>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3-1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2</w:t>
      </w:r>
      <w:r>
        <w:rPr>
          <w:lang w:eastAsia="zh-TW"/>
        </w:rPr>
        <w:fldChar w:fldCharType="end"/>
      </w:r>
      <w:r>
        <w:rPr>
          <w:rFonts w:hint="eastAsia"/>
          <w:lang w:eastAsia="zh-TW"/>
        </w:rPr>
        <w:t xml:space="preserve"> </w:t>
      </w:r>
      <w:r>
        <w:rPr>
          <w:rFonts w:hint="eastAsia"/>
          <w:lang w:eastAsia="zh-TW"/>
        </w:rPr>
        <w:t>系統功能架構圖</w:t>
      </w:r>
      <w:bookmarkEnd w:id="700"/>
    </w:p>
    <w:p w14:paraId="04AC74D6" w14:textId="75DBBAEA" w:rsidR="00773ED8" w:rsidRDefault="00C5799D" w:rsidP="00376478">
      <w:pPr>
        <w:kinsoku w:val="0"/>
        <w:overflowPunct w:val="0"/>
        <w:snapToGrid w:val="0"/>
        <w:rPr>
          <w:ins w:id="701" w:author="11046014_劉育彤" w:date="2024-03-30T17:49:00Z"/>
          <w:szCs w:val="28"/>
        </w:rPr>
      </w:pPr>
      <w:ins w:id="702"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rsidP="00376478">
      <w:pPr>
        <w:kinsoku w:val="0"/>
        <w:overflowPunct w:val="0"/>
        <w:snapToGrid w:val="0"/>
        <w:rPr>
          <w:ins w:id="703" w:author="11046014_劉育彤" w:date="2024-03-30T17:50:00Z"/>
          <w:szCs w:val="28"/>
        </w:rPr>
      </w:pPr>
      <w:ins w:id="704" w:author="11046014_劉育彤" w:date="2024-03-30T17:50:00Z">
        <w:r>
          <w:rPr>
            <w:rFonts w:hint="eastAsia"/>
            <w:szCs w:val="28"/>
          </w:rPr>
          <w:t>登入、註冊、忘記密碼</w:t>
        </w:r>
      </w:ins>
      <w:ins w:id="705" w:author="11046014_劉育彤" w:date="2024-03-31T16:47:00Z">
        <w:r w:rsidR="00E11A9D">
          <w:rPr>
            <w:rFonts w:hint="eastAsia"/>
            <w:szCs w:val="28"/>
          </w:rPr>
          <w:t xml:space="preserve"> </w:t>
        </w:r>
      </w:ins>
    </w:p>
    <w:p w14:paraId="47529A01" w14:textId="75BF138D" w:rsidR="00C5799D" w:rsidRDefault="00017127" w:rsidP="00376478">
      <w:pPr>
        <w:kinsoku w:val="0"/>
        <w:overflowPunct w:val="0"/>
        <w:snapToGrid w:val="0"/>
        <w:ind w:firstLineChars="200" w:firstLine="560"/>
        <w:rPr>
          <w:ins w:id="706" w:author="11046014_劉育彤" w:date="2024-03-30T17:51:00Z"/>
        </w:rPr>
      </w:pPr>
      <w:ins w:id="707"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708" w:author="11046014_劉育彤" w:date="2024-03-30T17:51:00Z">
        <w:r w:rsidR="003F4933">
          <w:rPr>
            <w:rFonts w:hint="eastAsia"/>
          </w:rPr>
          <w:t>此</w:t>
        </w:r>
      </w:ins>
      <w:ins w:id="709" w:author="11046014_劉育彤" w:date="2024-03-30T17:50:00Z">
        <w:r>
          <w:t>功能，再重新設定密碼。</w:t>
        </w:r>
      </w:ins>
    </w:p>
    <w:p w14:paraId="20A50BBD" w14:textId="06514A55" w:rsidR="003F4933" w:rsidRDefault="003F4933" w:rsidP="00376478">
      <w:pPr>
        <w:kinsoku w:val="0"/>
        <w:overflowPunct w:val="0"/>
        <w:snapToGrid w:val="0"/>
        <w:rPr>
          <w:ins w:id="710" w:author="11046014_劉育彤" w:date="2024-03-30T17:51:00Z"/>
        </w:rPr>
      </w:pPr>
      <w:ins w:id="711" w:author="11046014_劉育彤" w:date="2024-03-30T17:51:00Z">
        <w:r>
          <w:rPr>
            <w:rFonts w:hint="eastAsia"/>
          </w:rPr>
          <w:t>課程詳情</w:t>
        </w:r>
      </w:ins>
    </w:p>
    <w:p w14:paraId="7BD264AF" w14:textId="07BD6065" w:rsidR="003F4933" w:rsidRDefault="003F4933" w:rsidP="00376478">
      <w:pPr>
        <w:kinsoku w:val="0"/>
        <w:overflowPunct w:val="0"/>
        <w:snapToGrid w:val="0"/>
        <w:ind w:firstLineChars="200" w:firstLine="560"/>
        <w:rPr>
          <w:ins w:id="712" w:author="11046014_劉育彤" w:date="2024-03-30T20:43:00Z"/>
        </w:rPr>
      </w:pPr>
      <w:ins w:id="713" w:author="11046014_劉育彤" w:date="2024-03-30T17:51:00Z">
        <w:r>
          <w:rPr>
            <w:rFonts w:hint="eastAsia"/>
          </w:rPr>
          <w:t>透過</w:t>
        </w:r>
      </w:ins>
      <w:ins w:id="714" w:author="11046014_劉育彤" w:date="2024-03-30T17:55:00Z">
        <w:r w:rsidR="00CC45F9">
          <w:rPr>
            <w:rFonts w:hint="eastAsia"/>
          </w:rPr>
          <w:t>課程展示</w:t>
        </w:r>
      </w:ins>
      <w:ins w:id="715" w:author="11046014_劉育彤" w:date="2024-03-30T18:43:00Z">
        <w:r w:rsidR="008A402D">
          <w:rPr>
            <w:rFonts w:hint="eastAsia"/>
          </w:rPr>
          <w:t>，使用者能從</w:t>
        </w:r>
      </w:ins>
      <w:ins w:id="716" w:author="11046014_劉育彤" w:date="2024-03-30T19:05:00Z">
        <w:r w:rsidR="00067F52">
          <w:rPr>
            <w:rFonts w:hint="eastAsia"/>
          </w:rPr>
          <w:t>網站上直接查看</w:t>
        </w:r>
      </w:ins>
      <w:ins w:id="717" w:author="11046014_劉育彤" w:date="2024-03-30T19:06:00Z">
        <w:r w:rsidR="00067F52">
          <w:rPr>
            <w:rFonts w:hint="eastAsia"/>
          </w:rPr>
          <w:t>不同種類課程的</w:t>
        </w:r>
      </w:ins>
      <w:ins w:id="718" w:author="11046014_劉育彤" w:date="2024-03-30T19:15:00Z">
        <w:r w:rsidR="00A36851">
          <w:rPr>
            <w:rFonts w:hint="eastAsia"/>
          </w:rPr>
          <w:t>內容介紹</w:t>
        </w:r>
      </w:ins>
      <w:ins w:id="719" w:author="11046014_劉育彤" w:date="2024-03-30T20:43:00Z">
        <w:r w:rsidR="00323246">
          <w:rPr>
            <w:rFonts w:hint="eastAsia"/>
          </w:rPr>
          <w:t>。</w:t>
        </w:r>
      </w:ins>
    </w:p>
    <w:p w14:paraId="7698B0BE" w14:textId="68A00006" w:rsidR="00323246" w:rsidRDefault="00323246" w:rsidP="00376478">
      <w:pPr>
        <w:kinsoku w:val="0"/>
        <w:overflowPunct w:val="0"/>
        <w:snapToGrid w:val="0"/>
        <w:rPr>
          <w:ins w:id="720" w:author="11046014_劉育彤" w:date="2024-03-30T20:44:00Z"/>
        </w:rPr>
      </w:pPr>
      <w:ins w:id="721" w:author="11046014_劉育彤" w:date="2024-03-30T20:43:00Z">
        <w:r>
          <w:rPr>
            <w:rFonts w:hint="eastAsia"/>
          </w:rPr>
          <w:t>教練詳情</w:t>
        </w:r>
      </w:ins>
    </w:p>
    <w:p w14:paraId="6F73357E" w14:textId="1A85D6EA" w:rsidR="00DB0C9F" w:rsidRDefault="00DB0C9F" w:rsidP="00376478">
      <w:pPr>
        <w:kinsoku w:val="0"/>
        <w:overflowPunct w:val="0"/>
        <w:snapToGrid w:val="0"/>
        <w:ind w:firstLineChars="200" w:firstLine="560"/>
        <w:rPr>
          <w:ins w:id="722" w:author="11046014_劉育彤" w:date="2024-03-30T20:45:00Z"/>
        </w:rPr>
      </w:pPr>
      <w:ins w:id="723" w:author="11046014_劉育彤" w:date="2024-03-30T20:44:00Z">
        <w:r>
          <w:rPr>
            <w:rFonts w:hint="eastAsia"/>
          </w:rPr>
          <w:t>透過教練團隊，使用者能從網站上查看</w:t>
        </w:r>
      </w:ins>
      <w:ins w:id="724"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725" w:author="11046014_劉育彤" w:date="2024-03-30T20:44:00Z">
        <w:r>
          <w:rPr>
            <w:rFonts w:hint="eastAsia"/>
          </w:rPr>
          <w:t>。</w:t>
        </w:r>
      </w:ins>
    </w:p>
    <w:p w14:paraId="7AD0858D" w14:textId="3B4CA4D6" w:rsidR="001272A4" w:rsidRDefault="0040195E" w:rsidP="00376478">
      <w:pPr>
        <w:kinsoku w:val="0"/>
        <w:overflowPunct w:val="0"/>
        <w:snapToGrid w:val="0"/>
        <w:rPr>
          <w:ins w:id="726" w:author="11046014_劉育彤" w:date="2024-03-30T20:48:00Z"/>
        </w:rPr>
      </w:pPr>
      <w:ins w:id="727" w:author="11046014_劉育彤" w:date="2024-03-30T20:47:00Z">
        <w:r>
          <w:rPr>
            <w:rFonts w:hint="eastAsia"/>
          </w:rPr>
          <w:lastRenderedPageBreak/>
          <w:t>教學詳情</w:t>
        </w:r>
      </w:ins>
    </w:p>
    <w:p w14:paraId="554C0DFB" w14:textId="633E417A" w:rsidR="0040195E" w:rsidRPr="001272A4" w:rsidRDefault="0040195E" w:rsidP="00376478">
      <w:pPr>
        <w:kinsoku w:val="0"/>
        <w:overflowPunct w:val="0"/>
        <w:snapToGrid w:val="0"/>
        <w:ind w:firstLineChars="200" w:firstLine="560"/>
        <w:rPr>
          <w:ins w:id="728" w:author="11046014_劉育彤" w:date="2024-03-30T20:44:00Z"/>
        </w:rPr>
      </w:pPr>
      <w:ins w:id="729" w:author="11046014_劉育彤" w:date="2024-03-30T20:48:00Z">
        <w:r>
          <w:rPr>
            <w:rFonts w:hint="eastAsia"/>
          </w:rPr>
          <w:t>透過</w:t>
        </w:r>
        <w:r w:rsidR="002A637E">
          <w:rPr>
            <w:rFonts w:hint="eastAsia"/>
          </w:rPr>
          <w:t>羽球教學可以觀看</w:t>
        </w:r>
      </w:ins>
      <w:ins w:id="730" w:author="11046014_劉育彤" w:date="2024-03-30T20:49:00Z">
        <w:r w:rsidR="002A637E">
          <w:rPr>
            <w:rFonts w:hint="eastAsia"/>
          </w:rPr>
          <w:t>一些</w:t>
        </w:r>
      </w:ins>
      <w:ins w:id="731" w:author="11046014_劉育彤" w:date="2024-03-30T20:50:00Z">
        <w:r w:rsidR="001548BE">
          <w:rPr>
            <w:rFonts w:hint="eastAsia"/>
          </w:rPr>
          <w:t>關於羽球技巧</w:t>
        </w:r>
      </w:ins>
      <w:ins w:id="732" w:author="11046014_劉育彤" w:date="2024-03-30T20:49:00Z">
        <w:r w:rsidR="002A637E">
          <w:rPr>
            <w:rFonts w:hint="eastAsia"/>
          </w:rPr>
          <w:t>的動作</w:t>
        </w:r>
      </w:ins>
      <w:ins w:id="733" w:author="11046014_劉育彤" w:date="2024-03-30T20:51:00Z">
        <w:r w:rsidR="001548BE">
          <w:rPr>
            <w:rFonts w:hint="eastAsia"/>
          </w:rPr>
          <w:t>。</w:t>
        </w:r>
      </w:ins>
    </w:p>
    <w:p w14:paraId="5553F73E" w14:textId="77777777" w:rsidR="008517B2" w:rsidRDefault="001548BE" w:rsidP="00376478">
      <w:pPr>
        <w:kinsoku w:val="0"/>
        <w:overflowPunct w:val="0"/>
        <w:snapToGrid w:val="0"/>
        <w:rPr>
          <w:ins w:id="734" w:author="11046014_劉育彤" w:date="2024-03-31T14:07:00Z"/>
          <w:szCs w:val="28"/>
        </w:rPr>
      </w:pPr>
      <w:ins w:id="735" w:author="11046014_劉育彤" w:date="2024-03-30T20:51:00Z">
        <w:r>
          <w:rPr>
            <w:rFonts w:hint="eastAsia"/>
            <w:szCs w:val="28"/>
          </w:rPr>
          <w:t>社群</w:t>
        </w:r>
      </w:ins>
      <w:ins w:id="736" w:author="11046014_劉育彤" w:date="2024-03-31T13:53:00Z">
        <w:r w:rsidR="00FF525C">
          <w:rPr>
            <w:rFonts w:hint="eastAsia"/>
            <w:szCs w:val="28"/>
          </w:rPr>
          <w:t>空間</w:t>
        </w:r>
      </w:ins>
    </w:p>
    <w:p w14:paraId="3F7F5CE1" w14:textId="1D769CAA" w:rsidR="00FF525C" w:rsidRPr="008E1EC9" w:rsidRDefault="008517B2" w:rsidP="00376478">
      <w:pPr>
        <w:kinsoku w:val="0"/>
        <w:overflowPunct w:val="0"/>
        <w:snapToGrid w:val="0"/>
        <w:ind w:firstLineChars="200" w:firstLine="560"/>
        <w:rPr>
          <w:ins w:id="737" w:author="11046014_劉育彤" w:date="2024-03-31T15:45:00Z"/>
          <w:color w:val="000000" w:themeColor="text1"/>
        </w:rPr>
      </w:pPr>
      <w:ins w:id="738" w:author="11046014_劉育彤" w:date="2024-03-31T14:07:00Z">
        <w:r>
          <w:rPr>
            <w:rFonts w:hint="eastAsia"/>
            <w:szCs w:val="28"/>
          </w:rPr>
          <w:t>使用</w:t>
        </w:r>
      </w:ins>
      <w:ins w:id="739" w:author="11046014_劉育彤" w:date="2024-03-31T14:08:00Z">
        <w:r>
          <w:rPr>
            <w:rFonts w:hint="eastAsia"/>
            <w:szCs w:val="28"/>
          </w:rPr>
          <w:t>者可以在</w:t>
        </w:r>
      </w:ins>
      <w:ins w:id="740" w:author="11046014_劉育彤" w:date="2024-03-31T15:37:00Z">
        <w:r w:rsidR="004D1910">
          <w:rPr>
            <w:rFonts w:hint="eastAsia"/>
            <w:szCs w:val="28"/>
          </w:rPr>
          <w:t>透過</w:t>
        </w:r>
      </w:ins>
      <w:ins w:id="741" w:author="11046014_劉育彤" w:date="2024-03-31T14:08:00Z">
        <w:r>
          <w:rPr>
            <w:rFonts w:hint="eastAsia"/>
            <w:szCs w:val="28"/>
          </w:rPr>
          <w:t>社群空間觀看會員在</w:t>
        </w:r>
      </w:ins>
      <w:ins w:id="742" w:author="11046014_劉育彤" w:date="2024-03-31T14:09:00Z">
        <w:r>
          <w:rPr>
            <w:rFonts w:hint="eastAsia"/>
            <w:szCs w:val="28"/>
          </w:rPr>
          <w:t>評論區</w:t>
        </w:r>
      </w:ins>
      <w:ins w:id="743" w:author="11046014_劉育彤" w:date="2024-03-31T14:10:00Z">
        <w:r w:rsidR="00782EC8" w:rsidRPr="008E1EC9">
          <w:rPr>
            <w:rFonts w:hint="eastAsia"/>
            <w:color w:val="000000" w:themeColor="text1"/>
          </w:rPr>
          <w:t>分享</w:t>
        </w:r>
      </w:ins>
      <w:ins w:id="744" w:author="11046014_劉育彤" w:date="2024-03-31T15:37:00Z">
        <w:r w:rsidR="004D1910" w:rsidRPr="008E1EC9">
          <w:rPr>
            <w:rFonts w:hint="eastAsia"/>
            <w:color w:val="000000" w:themeColor="text1"/>
          </w:rPr>
          <w:t>的</w:t>
        </w:r>
      </w:ins>
      <w:ins w:id="745" w:author="11046014_劉育彤" w:date="2024-03-31T14:10:00Z">
        <w:r w:rsidR="00782EC8" w:rsidRPr="008E1EC9">
          <w:rPr>
            <w:rFonts w:hint="eastAsia"/>
            <w:color w:val="000000" w:themeColor="text1"/>
          </w:rPr>
          <w:t>經驗</w:t>
        </w:r>
      </w:ins>
      <w:ins w:id="746" w:author="11046014_劉育彤" w:date="2024-03-31T15:45:00Z">
        <w:r w:rsidR="000164C1" w:rsidRPr="008E1EC9">
          <w:rPr>
            <w:rFonts w:hint="eastAsia"/>
            <w:color w:val="000000" w:themeColor="text1"/>
          </w:rPr>
          <w:t>。</w:t>
        </w:r>
      </w:ins>
    </w:p>
    <w:p w14:paraId="512AFB44" w14:textId="266CEE1F" w:rsidR="000164C1" w:rsidRPr="008E1EC9" w:rsidRDefault="000164C1" w:rsidP="00376478">
      <w:pPr>
        <w:kinsoku w:val="0"/>
        <w:overflowPunct w:val="0"/>
        <w:snapToGrid w:val="0"/>
        <w:rPr>
          <w:ins w:id="747" w:author="11046014_劉育彤" w:date="2024-03-31T15:45:00Z"/>
          <w:color w:val="000000" w:themeColor="text1"/>
        </w:rPr>
      </w:pPr>
      <w:ins w:id="748"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rsidP="00376478">
      <w:pPr>
        <w:kinsoku w:val="0"/>
        <w:overflowPunct w:val="0"/>
        <w:snapToGrid w:val="0"/>
        <w:ind w:firstLineChars="200" w:firstLine="560"/>
        <w:rPr>
          <w:ins w:id="749" w:author="11046014_劉育彤" w:date="2024-03-31T15:47:00Z"/>
          <w:color w:val="000000" w:themeColor="text1"/>
        </w:rPr>
      </w:pPr>
      <w:ins w:id="750"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751" w:author="11046014_劉育彤" w:date="2024-03-31T15:47:00Z">
        <w:r w:rsidR="003C5C93" w:rsidRPr="008E1EC9">
          <w:rPr>
            <w:rFonts w:hint="eastAsia"/>
            <w:color w:val="000000" w:themeColor="text1"/>
          </w:rPr>
          <w:t>挑選到適合的課程與教練</w:t>
        </w:r>
      </w:ins>
    </w:p>
    <w:p w14:paraId="242B0EF5" w14:textId="1AD6264E" w:rsidR="003C5C93" w:rsidRDefault="0051407F" w:rsidP="00E43A36">
      <w:pPr>
        <w:widowControl/>
        <w:kinsoku w:val="0"/>
        <w:overflowPunct w:val="0"/>
        <w:jc w:val="left"/>
        <w:rPr>
          <w:ins w:id="752" w:author="11046017_鄭兆媗" w:date="2024-03-31T16:32:00Z"/>
          <w:color w:val="000000" w:themeColor="text1"/>
        </w:rPr>
      </w:pPr>
      <w:ins w:id="753" w:author="11046017_鄭兆媗" w:date="2024-03-31T16:32:00Z">
        <w:r>
          <w:rPr>
            <w:color w:val="000000" w:themeColor="text1"/>
          </w:rPr>
          <w:br w:type="page"/>
        </w:r>
      </w:ins>
    </w:p>
    <w:p w14:paraId="24883350" w14:textId="724F0CA1" w:rsidR="003C5C93" w:rsidRPr="008E1EC9" w:rsidDel="0051407F" w:rsidRDefault="003C5C93">
      <w:pPr>
        <w:pStyle w:val="2"/>
        <w:kinsoku w:val="0"/>
        <w:overflowPunct w:val="0"/>
        <w:rPr>
          <w:ins w:id="754" w:author="11046014_劉育彤" w:date="2024-03-25T14:57:00Z"/>
          <w:del w:id="755" w:author="11046017_鄭兆媗" w:date="2024-03-31T16:32:00Z"/>
          <w:rPrChange w:id="756" w:author="11046014_劉育彤" w:date="2024-03-31T15:45:00Z">
            <w:rPr>
              <w:ins w:id="757" w:author="11046014_劉育彤" w:date="2024-03-25T14:57:00Z"/>
              <w:del w:id="758" w:author="11046017_鄭兆媗" w:date="2024-03-31T16:32:00Z"/>
              <w:rFonts w:ascii="標楷體" w:hAnsi="標楷體"/>
              <w:szCs w:val="28"/>
            </w:rPr>
          </w:rPrChange>
        </w:rPr>
        <w:pPrChange w:id="759" w:author="11046017_鄭兆媗" w:date="2024-03-31T16:32:00Z">
          <w:pPr>
            <w:ind w:firstLineChars="200" w:firstLine="560"/>
          </w:pPr>
        </w:pPrChange>
      </w:pPr>
      <w:bookmarkStart w:id="760" w:name="_Toc166433932"/>
      <w:bookmarkStart w:id="761" w:name="_Toc167669114"/>
      <w:bookmarkStart w:id="762" w:name="_Toc167669356"/>
      <w:bookmarkEnd w:id="760"/>
      <w:bookmarkEnd w:id="761"/>
      <w:bookmarkEnd w:id="762"/>
    </w:p>
    <w:p w14:paraId="1FA11ADB" w14:textId="7EA400E3" w:rsidR="00B05515" w:rsidRPr="00FB1867" w:rsidRDefault="007449AA">
      <w:pPr>
        <w:pStyle w:val="2"/>
        <w:kinsoku w:val="0"/>
        <w:overflowPunct w:val="0"/>
        <w:rPr>
          <w:ins w:id="763" w:author="11046014_劉育彤" w:date="2024-03-25T14:57:00Z"/>
        </w:rPr>
        <w:pPrChange w:id="764" w:author="11046021_蔡元振" w:date="2024-03-26T14:25:00Z">
          <w:pPr>
            <w:ind w:firstLineChars="50" w:firstLine="140"/>
          </w:pPr>
        </w:pPrChange>
      </w:pPr>
      <w:ins w:id="765" w:author="11046017_鄭兆媗" w:date="2024-03-25T20:56:00Z">
        <w:r>
          <w:rPr>
            <w:rFonts w:hint="eastAsia"/>
          </w:rPr>
          <w:t xml:space="preserve"> </w:t>
        </w:r>
      </w:ins>
      <w:ins w:id="766" w:author="11046014_劉育彤" w:date="2024-03-25T14:58:00Z">
        <w:del w:id="767" w:author="11046017_鄭兆媗" w:date="2024-03-25T17:16:00Z">
          <w:r w:rsidR="004A1CB8" w:rsidRPr="00FB1867">
            <w:rPr>
              <w:rFonts w:hint="eastAsia"/>
            </w:rPr>
            <w:delText>3</w:delText>
          </w:r>
        </w:del>
      </w:ins>
      <w:ins w:id="768" w:author="11046014_劉育彤" w:date="2024-03-25T14:57:00Z">
        <w:del w:id="769" w:author="11046017_鄭兆媗" w:date="2024-03-25T17:16:00Z">
          <w:r w:rsidR="00B05515" w:rsidRPr="00FB1867">
            <w:rPr>
              <w:rFonts w:hint="eastAsia"/>
            </w:rPr>
            <w:delText xml:space="preserve">-2 </w:delText>
          </w:r>
        </w:del>
      </w:ins>
      <w:bookmarkStart w:id="770" w:name="_Toc166433933"/>
      <w:bookmarkStart w:id="771" w:name="_Toc167669357"/>
      <w:ins w:id="772" w:author="11046014_劉育彤" w:date="2024-03-25T14:58:00Z">
        <w:r w:rsidR="004A1CB8" w:rsidRPr="00FB1867">
          <w:rPr>
            <w:rFonts w:hint="eastAsia"/>
          </w:rPr>
          <w:t>系統軟、硬體需求與技術平台</w:t>
        </w:r>
      </w:ins>
      <w:bookmarkEnd w:id="770"/>
      <w:bookmarkEnd w:id="771"/>
    </w:p>
    <w:p w14:paraId="10C0C944" w14:textId="027A922C" w:rsidR="0029566D" w:rsidRDefault="0029566D" w:rsidP="0029566D">
      <w:pPr>
        <w:pStyle w:val="af0"/>
        <w:keepNext/>
        <w:jc w:val="center"/>
        <w:rPr>
          <w:lang w:eastAsia="zh-TW"/>
        </w:rPr>
      </w:pPr>
      <w:bookmarkStart w:id="773" w:name="_Toc167697571"/>
      <w:r>
        <w:rPr>
          <w:rFonts w:hint="eastAsia"/>
          <w:lang w:eastAsia="zh-TW"/>
        </w:rPr>
        <w:t>表</w:t>
      </w:r>
      <w:r>
        <w:rPr>
          <w:rFonts w:hint="eastAsia"/>
          <w:lang w:eastAsia="zh-TW"/>
        </w:rPr>
        <w:t xml:space="preserve"> </w:t>
      </w:r>
      <w:r w:rsidR="003E0E6E">
        <w:rPr>
          <w:lang w:eastAsia="zh-TW"/>
        </w:rPr>
        <w:fldChar w:fldCharType="begin"/>
      </w:r>
      <w:r w:rsidR="003E0E6E">
        <w:rPr>
          <w:lang w:eastAsia="zh-TW"/>
        </w:rPr>
        <w:instrText xml:space="preserve"> </w:instrText>
      </w:r>
      <w:r w:rsidR="003E0E6E">
        <w:rPr>
          <w:rFonts w:hint="eastAsia"/>
          <w:lang w:eastAsia="zh-TW"/>
        </w:rPr>
        <w:instrText>STYLEREF 2 \s</w:instrText>
      </w:r>
      <w:r w:rsidR="003E0E6E">
        <w:rPr>
          <w:lang w:eastAsia="zh-TW"/>
        </w:rPr>
        <w:instrText xml:space="preserve"> </w:instrText>
      </w:r>
      <w:r w:rsidR="003E0E6E">
        <w:rPr>
          <w:lang w:eastAsia="zh-TW"/>
        </w:rPr>
        <w:fldChar w:fldCharType="separate"/>
      </w:r>
      <w:r w:rsidR="003E0E6E">
        <w:rPr>
          <w:noProof/>
          <w:lang w:eastAsia="zh-TW"/>
        </w:rPr>
        <w:t>3-2</w:t>
      </w:r>
      <w:r w:rsidR="003E0E6E">
        <w:rPr>
          <w:lang w:eastAsia="zh-TW"/>
        </w:rPr>
        <w:fldChar w:fldCharType="end"/>
      </w:r>
      <w:r w:rsidR="003E0E6E">
        <w:rPr>
          <w:lang w:eastAsia="zh-TW"/>
        </w:rPr>
        <w:noBreakHyphen/>
      </w:r>
      <w:r w:rsidR="003E0E6E">
        <w:rPr>
          <w:lang w:eastAsia="zh-TW"/>
        </w:rPr>
        <w:fldChar w:fldCharType="begin"/>
      </w:r>
      <w:r w:rsidR="003E0E6E">
        <w:rPr>
          <w:lang w:eastAsia="zh-TW"/>
        </w:rPr>
        <w:instrText xml:space="preserve"> </w:instrText>
      </w:r>
      <w:r w:rsidR="003E0E6E">
        <w:rPr>
          <w:rFonts w:hint="eastAsia"/>
          <w:lang w:eastAsia="zh-TW"/>
        </w:rPr>
        <w:instrText xml:space="preserve">SEQ </w:instrText>
      </w:r>
      <w:r w:rsidR="003E0E6E">
        <w:rPr>
          <w:rFonts w:hint="eastAsia"/>
          <w:lang w:eastAsia="zh-TW"/>
        </w:rPr>
        <w:instrText>表</w:instrText>
      </w:r>
      <w:r w:rsidR="003E0E6E">
        <w:rPr>
          <w:rFonts w:hint="eastAsia"/>
          <w:lang w:eastAsia="zh-TW"/>
        </w:rPr>
        <w:instrText xml:space="preserve"> \* ARABIC \s 2</w:instrText>
      </w:r>
      <w:r w:rsidR="003E0E6E">
        <w:rPr>
          <w:lang w:eastAsia="zh-TW"/>
        </w:rPr>
        <w:instrText xml:space="preserve"> </w:instrText>
      </w:r>
      <w:r w:rsidR="003E0E6E">
        <w:rPr>
          <w:lang w:eastAsia="zh-TW"/>
        </w:rPr>
        <w:fldChar w:fldCharType="separate"/>
      </w:r>
      <w:r w:rsidR="003E0E6E">
        <w:rPr>
          <w:noProof/>
          <w:lang w:eastAsia="zh-TW"/>
        </w:rPr>
        <w:t>1</w:t>
      </w:r>
      <w:r w:rsidR="003E0E6E">
        <w:rPr>
          <w:lang w:eastAsia="zh-TW"/>
        </w:rPr>
        <w:fldChar w:fldCharType="end"/>
      </w:r>
      <w:r>
        <w:rPr>
          <w:rFonts w:hint="eastAsia"/>
          <w:lang w:eastAsia="zh-TW"/>
        </w:rPr>
        <w:t xml:space="preserve"> </w:t>
      </w:r>
      <w:r w:rsidRPr="00D339EF">
        <w:rPr>
          <w:rFonts w:hint="eastAsia"/>
          <w:lang w:eastAsia="zh-TW"/>
        </w:rPr>
        <w:t>系統軟、硬體需求表</w:t>
      </w:r>
      <w:bookmarkEnd w:id="773"/>
    </w:p>
    <w:tbl>
      <w:tblPr>
        <w:tblStyle w:val="ac"/>
        <w:tblW w:w="0" w:type="auto"/>
        <w:tblLook w:val="04A0" w:firstRow="1" w:lastRow="0" w:firstColumn="1" w:lastColumn="0" w:noHBand="0" w:noVBand="1"/>
        <w:tblPrChange w:id="774"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775">
          <w:tblGrid>
            <w:gridCol w:w="2827"/>
            <w:gridCol w:w="3965"/>
            <w:gridCol w:w="3396"/>
          </w:tblGrid>
        </w:tblGridChange>
      </w:tblGrid>
      <w:tr w:rsidR="005D3599" w:rsidRPr="005D3599" w14:paraId="2ABAD226" w14:textId="77777777" w:rsidTr="003A7916">
        <w:trPr>
          <w:ins w:id="776" w:author="11046014_劉育彤" w:date="2024-03-30T13:01:00Z"/>
        </w:trPr>
        <w:tc>
          <w:tcPr>
            <w:tcW w:w="10188" w:type="dxa"/>
            <w:gridSpan w:val="3"/>
            <w:shd w:val="clear" w:color="auto" w:fill="E8E8E8" w:themeFill="background2"/>
            <w:vAlign w:val="center"/>
            <w:tcPrChange w:id="777" w:author="11046014_劉育彤" w:date="2024-03-30T13:02:00Z">
              <w:tcPr>
                <w:tcW w:w="10188" w:type="dxa"/>
                <w:gridSpan w:val="3"/>
              </w:tcPr>
            </w:tcPrChange>
          </w:tcPr>
          <w:p w14:paraId="3B619C6D" w14:textId="076E46E7" w:rsidR="005D3599" w:rsidRPr="00A5130A" w:rsidRDefault="005D3599">
            <w:pPr>
              <w:kinsoku w:val="0"/>
              <w:overflowPunct w:val="0"/>
              <w:spacing w:line="400" w:lineRule="exact"/>
              <w:jc w:val="center"/>
              <w:rPr>
                <w:ins w:id="778" w:author="11046014_劉育彤" w:date="2024-03-30T13:01:00Z"/>
                <w:rFonts w:ascii="Times New Roman" w:hAnsi="Times New Roman"/>
                <w:szCs w:val="28"/>
              </w:rPr>
              <w:pPrChange w:id="779" w:author="11046014_劉育彤" w:date="2024-03-30T13:02:00Z">
                <w:pPr/>
              </w:pPrChange>
            </w:pPr>
            <w:ins w:id="780"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781" w:author="11046014_劉育彤" w:date="2024-03-30T12:54:00Z"/>
        </w:trPr>
        <w:tc>
          <w:tcPr>
            <w:tcW w:w="2827" w:type="dxa"/>
            <w:vMerge w:val="restart"/>
            <w:vAlign w:val="center"/>
            <w:tcPrChange w:id="782" w:author="11046014_劉育彤" w:date="2024-03-30T13:02:00Z">
              <w:tcPr>
                <w:tcW w:w="2827" w:type="dxa"/>
                <w:vMerge w:val="restart"/>
              </w:tcPr>
            </w:tcPrChange>
          </w:tcPr>
          <w:p w14:paraId="4A42D915" w14:textId="66017986" w:rsidR="00FE33CC" w:rsidRPr="00A5130A" w:rsidRDefault="00FE33CC">
            <w:pPr>
              <w:kinsoku w:val="0"/>
              <w:overflowPunct w:val="0"/>
              <w:spacing w:line="400" w:lineRule="exact"/>
              <w:rPr>
                <w:ins w:id="783" w:author="11046014_劉育彤" w:date="2024-03-30T12:54:00Z"/>
                <w:rFonts w:ascii="Times New Roman" w:hAnsi="Times New Roman"/>
                <w:szCs w:val="28"/>
              </w:rPr>
              <w:pPrChange w:id="784" w:author="11046014_劉育彤" w:date="2024-03-30T13:02:00Z">
                <w:pPr/>
              </w:pPrChange>
            </w:pPr>
            <w:ins w:id="785" w:author="11046014_劉育彤" w:date="2024-03-30T12:54:00Z">
              <w:r w:rsidRPr="00A5130A">
                <w:rPr>
                  <w:rFonts w:ascii="Times New Roman" w:hAnsi="Times New Roman" w:hint="eastAsia"/>
                  <w:szCs w:val="28"/>
                </w:rPr>
                <w:t>作業</w:t>
              </w:r>
            </w:ins>
            <w:ins w:id="786" w:author="11046014_劉育彤" w:date="2024-03-30T12:55:00Z">
              <w:r w:rsidRPr="00A5130A">
                <w:rPr>
                  <w:rFonts w:ascii="Times New Roman" w:hAnsi="Times New Roman" w:hint="eastAsia"/>
                  <w:szCs w:val="28"/>
                </w:rPr>
                <w:t>系統版本</w:t>
              </w:r>
            </w:ins>
          </w:p>
        </w:tc>
        <w:tc>
          <w:tcPr>
            <w:tcW w:w="3119" w:type="dxa"/>
            <w:vAlign w:val="center"/>
            <w:tcPrChange w:id="787" w:author="11046014_劉育彤" w:date="2024-03-30T13:02:00Z">
              <w:tcPr>
                <w:tcW w:w="3965" w:type="dxa"/>
              </w:tcPr>
            </w:tcPrChange>
          </w:tcPr>
          <w:p w14:paraId="018EE6D4" w14:textId="5B41E41F" w:rsidR="00FE33CC" w:rsidRPr="00A5130A" w:rsidRDefault="00FE33CC">
            <w:pPr>
              <w:kinsoku w:val="0"/>
              <w:overflowPunct w:val="0"/>
              <w:spacing w:line="400" w:lineRule="exact"/>
              <w:rPr>
                <w:ins w:id="788" w:author="11046014_劉育彤" w:date="2024-03-30T12:54:00Z"/>
                <w:rFonts w:ascii="Times New Roman" w:hAnsi="Times New Roman"/>
                <w:szCs w:val="28"/>
              </w:rPr>
              <w:pPrChange w:id="789" w:author="11046014_劉育彤" w:date="2024-03-30T13:02:00Z">
                <w:pPr/>
              </w:pPrChange>
            </w:pPr>
            <w:ins w:id="790" w:author="11046014_劉育彤" w:date="2024-03-30T12:55:00Z">
              <w:r w:rsidRPr="00A5130A">
                <w:rPr>
                  <w:rFonts w:ascii="Times New Roman" w:hAnsi="Times New Roman" w:hint="eastAsia"/>
                  <w:szCs w:val="28"/>
                </w:rPr>
                <w:t>最低系統需求</w:t>
              </w:r>
            </w:ins>
          </w:p>
        </w:tc>
        <w:tc>
          <w:tcPr>
            <w:tcW w:w="4242" w:type="dxa"/>
            <w:vAlign w:val="center"/>
            <w:tcPrChange w:id="791" w:author="11046014_劉育彤" w:date="2024-03-30T13:02:00Z">
              <w:tcPr>
                <w:tcW w:w="3396" w:type="dxa"/>
              </w:tcPr>
            </w:tcPrChange>
          </w:tcPr>
          <w:p w14:paraId="623A1194" w14:textId="660531AB" w:rsidR="00FE33CC" w:rsidRPr="00A5130A" w:rsidRDefault="00FE33CC">
            <w:pPr>
              <w:kinsoku w:val="0"/>
              <w:overflowPunct w:val="0"/>
              <w:spacing w:line="400" w:lineRule="exact"/>
              <w:rPr>
                <w:ins w:id="792" w:author="11046014_劉育彤" w:date="2024-03-30T12:54:00Z"/>
                <w:rFonts w:ascii="Times New Roman" w:hAnsi="Times New Roman"/>
                <w:szCs w:val="28"/>
              </w:rPr>
              <w:pPrChange w:id="793" w:author="11046014_劉育彤" w:date="2024-03-30T13:02:00Z">
                <w:pPr/>
              </w:pPrChange>
            </w:pPr>
            <w:ins w:id="794"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795" w:author="11046014_劉育彤" w:date="2024-03-30T12:54:00Z"/>
        </w:trPr>
        <w:tc>
          <w:tcPr>
            <w:tcW w:w="2827" w:type="dxa"/>
            <w:vMerge/>
            <w:vAlign w:val="center"/>
            <w:tcPrChange w:id="796" w:author="11046014_劉育彤" w:date="2024-03-30T13:02:00Z">
              <w:tcPr>
                <w:tcW w:w="2827" w:type="dxa"/>
                <w:vMerge/>
              </w:tcPr>
            </w:tcPrChange>
          </w:tcPr>
          <w:p w14:paraId="5AE5EF16" w14:textId="77777777" w:rsidR="00FE33CC" w:rsidRPr="00A5130A" w:rsidRDefault="00FE33CC">
            <w:pPr>
              <w:kinsoku w:val="0"/>
              <w:overflowPunct w:val="0"/>
              <w:spacing w:line="400" w:lineRule="exact"/>
              <w:rPr>
                <w:ins w:id="797" w:author="11046014_劉育彤" w:date="2024-03-30T12:54:00Z"/>
                <w:rFonts w:ascii="Times New Roman" w:hAnsi="Times New Roman"/>
                <w:szCs w:val="28"/>
              </w:rPr>
              <w:pPrChange w:id="798" w:author="11046014_劉育彤" w:date="2024-03-30T13:02:00Z">
                <w:pPr/>
              </w:pPrChange>
            </w:pPr>
          </w:p>
        </w:tc>
        <w:tc>
          <w:tcPr>
            <w:tcW w:w="3119" w:type="dxa"/>
            <w:vAlign w:val="center"/>
            <w:tcPrChange w:id="799" w:author="11046014_劉育彤" w:date="2024-03-30T13:02:00Z">
              <w:tcPr>
                <w:tcW w:w="3965" w:type="dxa"/>
              </w:tcPr>
            </w:tcPrChange>
          </w:tcPr>
          <w:p w14:paraId="4211F649" w14:textId="14217AC7" w:rsidR="00FE33CC" w:rsidRPr="00A5130A" w:rsidRDefault="00FE33CC">
            <w:pPr>
              <w:kinsoku w:val="0"/>
              <w:overflowPunct w:val="0"/>
              <w:spacing w:line="400" w:lineRule="exact"/>
              <w:rPr>
                <w:ins w:id="800" w:author="11046014_劉育彤" w:date="2024-03-30T12:54:00Z"/>
                <w:rFonts w:ascii="Times New Roman" w:hAnsi="Times New Roman"/>
                <w:szCs w:val="28"/>
              </w:rPr>
              <w:pPrChange w:id="801" w:author="11046014_劉育彤" w:date="2024-03-30T13:02:00Z">
                <w:pPr/>
              </w:pPrChange>
            </w:pPr>
            <w:ins w:id="802"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803" w:author="11046014_劉育彤" w:date="2024-03-30T13:02:00Z">
              <w:tcPr>
                <w:tcW w:w="3396" w:type="dxa"/>
              </w:tcPr>
            </w:tcPrChange>
          </w:tcPr>
          <w:p w14:paraId="46221973" w14:textId="07CB824F" w:rsidR="00FE33CC" w:rsidRPr="00A5130A" w:rsidRDefault="00FE33CC">
            <w:pPr>
              <w:kinsoku w:val="0"/>
              <w:overflowPunct w:val="0"/>
              <w:spacing w:line="400" w:lineRule="exact"/>
              <w:rPr>
                <w:ins w:id="804" w:author="11046014_劉育彤" w:date="2024-03-30T12:54:00Z"/>
                <w:rFonts w:ascii="Times New Roman" w:hAnsi="Times New Roman"/>
                <w:szCs w:val="28"/>
              </w:rPr>
              <w:pPrChange w:id="805" w:author="11046014_劉育彤" w:date="2024-03-30T13:02:00Z">
                <w:pPr/>
              </w:pPrChange>
            </w:pPr>
            <w:ins w:id="806"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807" w:author="11046014_劉育彤" w:date="2024-03-30T12:54:00Z"/>
        </w:trPr>
        <w:tc>
          <w:tcPr>
            <w:tcW w:w="2827" w:type="dxa"/>
            <w:vMerge w:val="restart"/>
            <w:vAlign w:val="center"/>
            <w:tcPrChange w:id="808" w:author="11046014_劉育彤" w:date="2024-03-30T13:02:00Z">
              <w:tcPr>
                <w:tcW w:w="2827" w:type="dxa"/>
                <w:vMerge w:val="restart"/>
              </w:tcPr>
            </w:tcPrChange>
          </w:tcPr>
          <w:p w14:paraId="4E59D8DE" w14:textId="7FDA263B" w:rsidR="00FE33CC" w:rsidRPr="00A5130A" w:rsidRDefault="00FE33CC">
            <w:pPr>
              <w:kinsoku w:val="0"/>
              <w:overflowPunct w:val="0"/>
              <w:spacing w:line="400" w:lineRule="exact"/>
              <w:rPr>
                <w:ins w:id="809" w:author="11046014_劉育彤" w:date="2024-03-30T12:54:00Z"/>
                <w:rFonts w:ascii="Times New Roman" w:hAnsi="Times New Roman"/>
                <w:szCs w:val="28"/>
              </w:rPr>
              <w:pPrChange w:id="810" w:author="11046014_劉育彤" w:date="2024-03-30T13:02:00Z">
                <w:pPr/>
              </w:pPrChange>
            </w:pPr>
            <w:ins w:id="811" w:author="11046014_劉育彤" w:date="2024-03-30T12:57:00Z">
              <w:r w:rsidRPr="00A5130A">
                <w:rPr>
                  <w:rFonts w:ascii="Times New Roman" w:hAnsi="Times New Roman" w:hint="eastAsia"/>
                  <w:szCs w:val="28"/>
                </w:rPr>
                <w:t>處理器磁碟可用空間</w:t>
              </w:r>
            </w:ins>
          </w:p>
        </w:tc>
        <w:tc>
          <w:tcPr>
            <w:tcW w:w="3119" w:type="dxa"/>
            <w:vAlign w:val="center"/>
            <w:tcPrChange w:id="812" w:author="11046014_劉育彤" w:date="2024-03-30T13:02:00Z">
              <w:tcPr>
                <w:tcW w:w="3965" w:type="dxa"/>
              </w:tcPr>
            </w:tcPrChange>
          </w:tcPr>
          <w:p w14:paraId="67E18D0B" w14:textId="3B724645" w:rsidR="00FE33CC" w:rsidRPr="00A5130A" w:rsidRDefault="00FE33CC">
            <w:pPr>
              <w:kinsoku w:val="0"/>
              <w:overflowPunct w:val="0"/>
              <w:spacing w:line="400" w:lineRule="exact"/>
              <w:rPr>
                <w:ins w:id="813" w:author="11046014_劉育彤" w:date="2024-03-30T12:54:00Z"/>
                <w:rFonts w:ascii="Times New Roman" w:hAnsi="Times New Roman"/>
                <w:szCs w:val="28"/>
              </w:rPr>
              <w:pPrChange w:id="814" w:author="11046014_劉育彤" w:date="2024-03-30T13:02:00Z">
                <w:pPr/>
              </w:pPrChange>
            </w:pPr>
            <w:ins w:id="815" w:author="11046014_劉育彤" w:date="2024-03-30T12:59:00Z">
              <w:r w:rsidRPr="00A5130A">
                <w:rPr>
                  <w:rFonts w:ascii="Times New Roman" w:hAnsi="Times New Roman" w:hint="eastAsia"/>
                  <w:szCs w:val="28"/>
                </w:rPr>
                <w:t>雙核心以上</w:t>
              </w:r>
            </w:ins>
          </w:p>
        </w:tc>
        <w:tc>
          <w:tcPr>
            <w:tcW w:w="4242" w:type="dxa"/>
            <w:vAlign w:val="center"/>
            <w:tcPrChange w:id="816" w:author="11046014_劉育彤" w:date="2024-03-30T13:02:00Z">
              <w:tcPr>
                <w:tcW w:w="3396" w:type="dxa"/>
              </w:tcPr>
            </w:tcPrChange>
          </w:tcPr>
          <w:p w14:paraId="52ECDB60" w14:textId="4651CEBC" w:rsidR="00FE33CC" w:rsidRPr="00A5130A" w:rsidRDefault="00FE33CC">
            <w:pPr>
              <w:kinsoku w:val="0"/>
              <w:overflowPunct w:val="0"/>
              <w:spacing w:line="400" w:lineRule="exact"/>
              <w:rPr>
                <w:ins w:id="817" w:author="11046014_劉育彤" w:date="2024-03-30T12:54:00Z"/>
                <w:rFonts w:ascii="Times New Roman" w:hAnsi="Times New Roman"/>
                <w:szCs w:val="28"/>
              </w:rPr>
              <w:pPrChange w:id="818" w:author="11046014_劉育彤" w:date="2024-03-30T13:02:00Z">
                <w:pPr/>
              </w:pPrChange>
            </w:pPr>
            <w:ins w:id="819"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820" w:author="11046014_劉育彤" w:date="2024-03-30T12:54:00Z"/>
        </w:trPr>
        <w:tc>
          <w:tcPr>
            <w:tcW w:w="2827" w:type="dxa"/>
            <w:vMerge/>
            <w:vAlign w:val="center"/>
            <w:tcPrChange w:id="821" w:author="11046014_劉育彤" w:date="2024-03-30T13:02:00Z">
              <w:tcPr>
                <w:tcW w:w="2827" w:type="dxa"/>
                <w:vMerge/>
              </w:tcPr>
            </w:tcPrChange>
          </w:tcPr>
          <w:p w14:paraId="609E5A7E" w14:textId="77777777" w:rsidR="00FE33CC" w:rsidRPr="00A5130A" w:rsidRDefault="00FE33CC">
            <w:pPr>
              <w:kinsoku w:val="0"/>
              <w:overflowPunct w:val="0"/>
              <w:spacing w:line="400" w:lineRule="exact"/>
              <w:rPr>
                <w:ins w:id="822" w:author="11046014_劉育彤" w:date="2024-03-30T12:54:00Z"/>
                <w:rFonts w:ascii="Times New Roman" w:hAnsi="Times New Roman"/>
                <w:szCs w:val="28"/>
              </w:rPr>
              <w:pPrChange w:id="823" w:author="11046014_劉育彤" w:date="2024-03-30T13:02:00Z">
                <w:pPr/>
              </w:pPrChange>
            </w:pPr>
          </w:p>
        </w:tc>
        <w:tc>
          <w:tcPr>
            <w:tcW w:w="3119" w:type="dxa"/>
            <w:vAlign w:val="center"/>
            <w:tcPrChange w:id="824" w:author="11046014_劉育彤" w:date="2024-03-30T13:02:00Z">
              <w:tcPr>
                <w:tcW w:w="3965" w:type="dxa"/>
              </w:tcPr>
            </w:tcPrChange>
          </w:tcPr>
          <w:p w14:paraId="36027542" w14:textId="582C4071" w:rsidR="00FE33CC" w:rsidRPr="00A5130A" w:rsidRDefault="00FE33CC">
            <w:pPr>
              <w:kinsoku w:val="0"/>
              <w:overflowPunct w:val="0"/>
              <w:spacing w:line="400" w:lineRule="exact"/>
              <w:rPr>
                <w:ins w:id="825" w:author="11046014_劉育彤" w:date="2024-03-30T12:54:00Z"/>
                <w:rFonts w:ascii="Times New Roman" w:hAnsi="Times New Roman"/>
                <w:szCs w:val="28"/>
              </w:rPr>
              <w:pPrChange w:id="826" w:author="11046014_劉育彤" w:date="2024-03-30T13:02:00Z">
                <w:pPr/>
              </w:pPrChange>
            </w:pPr>
            <w:ins w:id="827"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828" w:author="11046014_劉育彤" w:date="2024-03-30T13:02:00Z">
              <w:tcPr>
                <w:tcW w:w="3396" w:type="dxa"/>
              </w:tcPr>
            </w:tcPrChange>
          </w:tcPr>
          <w:p w14:paraId="17592485" w14:textId="68FAE1A2" w:rsidR="00FE33CC" w:rsidRPr="00A5130A" w:rsidRDefault="00FE33CC">
            <w:pPr>
              <w:kinsoku w:val="0"/>
              <w:overflowPunct w:val="0"/>
              <w:spacing w:line="400" w:lineRule="exact"/>
              <w:rPr>
                <w:ins w:id="829" w:author="11046014_劉育彤" w:date="2024-03-30T12:54:00Z"/>
                <w:rFonts w:ascii="Times New Roman" w:hAnsi="Times New Roman"/>
                <w:szCs w:val="28"/>
              </w:rPr>
              <w:pPrChange w:id="830" w:author="11046014_劉育彤" w:date="2024-03-30T13:02:00Z">
                <w:pPr/>
              </w:pPrChange>
            </w:pPr>
            <w:ins w:id="831"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832" w:author="11046014_劉育彤" w:date="2024-03-30T12:54:00Z"/>
        </w:trPr>
        <w:tc>
          <w:tcPr>
            <w:tcW w:w="2827" w:type="dxa"/>
            <w:vMerge w:val="restart"/>
            <w:vAlign w:val="center"/>
            <w:tcPrChange w:id="833" w:author="11046014_劉育彤" w:date="2024-03-30T13:02:00Z">
              <w:tcPr>
                <w:tcW w:w="2827" w:type="dxa"/>
                <w:vMerge w:val="restart"/>
              </w:tcPr>
            </w:tcPrChange>
          </w:tcPr>
          <w:p w14:paraId="4EAAFC59" w14:textId="32A2F758" w:rsidR="00FE33CC" w:rsidRPr="00A5130A" w:rsidRDefault="00FE33CC">
            <w:pPr>
              <w:kinsoku w:val="0"/>
              <w:overflowPunct w:val="0"/>
              <w:spacing w:line="400" w:lineRule="exact"/>
              <w:rPr>
                <w:ins w:id="834" w:author="11046014_劉育彤" w:date="2024-03-30T12:54:00Z"/>
                <w:rFonts w:ascii="Times New Roman" w:hAnsi="Times New Roman"/>
                <w:szCs w:val="28"/>
              </w:rPr>
              <w:pPrChange w:id="835" w:author="11046014_劉育彤" w:date="2024-03-30T13:02:00Z">
                <w:pPr/>
              </w:pPrChange>
            </w:pPr>
            <w:ins w:id="836"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837" w:author="11046014_劉育彤" w:date="2024-03-30T13:02:00Z">
              <w:tcPr>
                <w:tcW w:w="3965" w:type="dxa"/>
              </w:tcPr>
            </w:tcPrChange>
          </w:tcPr>
          <w:p w14:paraId="109FC684" w14:textId="20F22967" w:rsidR="00FE33CC" w:rsidRPr="00A5130A" w:rsidRDefault="00FE33CC">
            <w:pPr>
              <w:kinsoku w:val="0"/>
              <w:overflowPunct w:val="0"/>
              <w:spacing w:line="400" w:lineRule="exact"/>
              <w:rPr>
                <w:ins w:id="838" w:author="11046014_劉育彤" w:date="2024-03-30T12:54:00Z"/>
                <w:rFonts w:ascii="Times New Roman" w:hAnsi="Times New Roman"/>
                <w:szCs w:val="28"/>
              </w:rPr>
              <w:pPrChange w:id="839" w:author="11046014_劉育彤" w:date="2024-03-30T13:02:00Z">
                <w:pPr/>
              </w:pPrChange>
            </w:pPr>
            <w:ins w:id="840"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841" w:author="11046014_劉育彤" w:date="2024-03-30T13:02:00Z">
              <w:tcPr>
                <w:tcW w:w="3396" w:type="dxa"/>
              </w:tcPr>
            </w:tcPrChange>
          </w:tcPr>
          <w:p w14:paraId="5C8F63CF" w14:textId="4DAB551F" w:rsidR="00FE33CC" w:rsidRPr="00A5130A" w:rsidRDefault="00FE33CC">
            <w:pPr>
              <w:kinsoku w:val="0"/>
              <w:overflowPunct w:val="0"/>
              <w:spacing w:line="400" w:lineRule="exact"/>
              <w:rPr>
                <w:ins w:id="842" w:author="11046014_劉育彤" w:date="2024-03-30T12:54:00Z"/>
                <w:rFonts w:ascii="Times New Roman" w:hAnsi="Times New Roman"/>
                <w:szCs w:val="28"/>
              </w:rPr>
              <w:pPrChange w:id="843" w:author="11046014_劉育彤" w:date="2024-03-30T13:02:00Z">
                <w:pPr/>
              </w:pPrChange>
            </w:pPr>
            <w:ins w:id="844"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845" w:author="11046014_劉育彤" w:date="2024-03-30T12:54:00Z"/>
        </w:trPr>
        <w:tc>
          <w:tcPr>
            <w:tcW w:w="2827" w:type="dxa"/>
            <w:vMerge/>
            <w:vAlign w:val="center"/>
            <w:tcPrChange w:id="846" w:author="11046014_劉育彤" w:date="2024-03-30T13:02:00Z">
              <w:tcPr>
                <w:tcW w:w="2827" w:type="dxa"/>
                <w:vMerge/>
              </w:tcPr>
            </w:tcPrChange>
          </w:tcPr>
          <w:p w14:paraId="63B58470" w14:textId="77777777" w:rsidR="005D3599" w:rsidRPr="00A5130A" w:rsidRDefault="005D3599">
            <w:pPr>
              <w:kinsoku w:val="0"/>
              <w:overflowPunct w:val="0"/>
              <w:spacing w:line="400" w:lineRule="exact"/>
              <w:rPr>
                <w:ins w:id="847" w:author="11046014_劉育彤" w:date="2024-03-30T12:54:00Z"/>
                <w:rFonts w:ascii="Times New Roman" w:hAnsi="Times New Roman"/>
                <w:szCs w:val="28"/>
              </w:rPr>
              <w:pPrChange w:id="848" w:author="11046014_劉育彤" w:date="2024-03-30T13:02:00Z">
                <w:pPr/>
              </w:pPrChange>
            </w:pPr>
          </w:p>
        </w:tc>
        <w:tc>
          <w:tcPr>
            <w:tcW w:w="7361" w:type="dxa"/>
            <w:gridSpan w:val="2"/>
            <w:vAlign w:val="center"/>
            <w:tcPrChange w:id="849" w:author="11046014_劉育彤" w:date="2024-03-30T13:02:00Z">
              <w:tcPr>
                <w:tcW w:w="7361" w:type="dxa"/>
                <w:gridSpan w:val="2"/>
              </w:tcPr>
            </w:tcPrChange>
          </w:tcPr>
          <w:p w14:paraId="28758AD4" w14:textId="3BAFA8AD" w:rsidR="005D3599" w:rsidRPr="0063306C" w:rsidRDefault="005D3599">
            <w:pPr>
              <w:widowControl/>
              <w:kinsoku w:val="0"/>
              <w:overflowPunct w:val="0"/>
              <w:spacing w:line="400" w:lineRule="exact"/>
              <w:rPr>
                <w:ins w:id="850" w:author="11046014_劉育彤" w:date="2024-03-30T12:54:00Z"/>
                <w:rFonts w:ascii="Times New Roman" w:hAnsi="Times New Roman" w:cs="Calibri"/>
                <w:kern w:val="0"/>
                <w:szCs w:val="28"/>
                <w:rPrChange w:id="851" w:author="11046014_劉育彤" w:date="2024-03-30T13:02:00Z">
                  <w:rPr>
                    <w:ins w:id="852" w:author="11046014_劉育彤" w:date="2024-03-30T12:54:00Z"/>
                    <w:szCs w:val="28"/>
                  </w:rPr>
                </w:rPrChange>
              </w:rPr>
              <w:pPrChange w:id="853" w:author="11046014_劉育彤" w:date="2024-03-30T13:02:00Z">
                <w:pPr/>
              </w:pPrChange>
            </w:pPr>
            <w:ins w:id="854"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855" w:author="11046014_劉育彤" w:date="2024-03-30T12:54:00Z"/>
          <w:trPrChange w:id="856" w:author="11046017_鄭兆媗" w:date="2024-03-31T16:28:00Z">
            <w:trPr>
              <w:trHeight w:val="278"/>
            </w:trPr>
          </w:trPrChange>
        </w:trPr>
        <w:tc>
          <w:tcPr>
            <w:tcW w:w="10188" w:type="dxa"/>
            <w:gridSpan w:val="3"/>
            <w:shd w:val="clear" w:color="auto" w:fill="E8E8E8" w:themeFill="background2"/>
            <w:vAlign w:val="center"/>
            <w:tcPrChange w:id="857" w:author="11046017_鄭兆媗" w:date="2024-03-31T16:28:00Z">
              <w:tcPr>
                <w:tcW w:w="10188" w:type="dxa"/>
                <w:gridSpan w:val="3"/>
                <w:vAlign w:val="center"/>
              </w:tcPr>
            </w:tcPrChange>
          </w:tcPr>
          <w:p w14:paraId="7B378FC3" w14:textId="06EE3543" w:rsidR="00FE33CC" w:rsidRPr="00A5130A" w:rsidRDefault="00FE33CC">
            <w:pPr>
              <w:kinsoku w:val="0"/>
              <w:overflowPunct w:val="0"/>
              <w:spacing w:line="400" w:lineRule="exact"/>
              <w:jc w:val="center"/>
              <w:rPr>
                <w:ins w:id="858" w:author="11046014_劉育彤" w:date="2024-03-30T12:54:00Z"/>
                <w:rFonts w:ascii="Times New Roman" w:hAnsi="Times New Roman"/>
                <w:szCs w:val="28"/>
              </w:rPr>
              <w:pPrChange w:id="859" w:author="11046014_劉育彤" w:date="2024-03-30T13:02:00Z">
                <w:pPr/>
              </w:pPrChange>
            </w:pPr>
            <w:ins w:id="860"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861" w:author="11046014_劉育彤" w:date="2024-03-30T12:54:00Z"/>
        </w:trPr>
        <w:tc>
          <w:tcPr>
            <w:tcW w:w="2827" w:type="dxa"/>
            <w:vAlign w:val="center"/>
            <w:tcPrChange w:id="862" w:author="11046014_劉育彤" w:date="2024-03-30T13:02:00Z">
              <w:tcPr>
                <w:tcW w:w="2827" w:type="dxa"/>
              </w:tcPr>
            </w:tcPrChange>
          </w:tcPr>
          <w:p w14:paraId="33CDDF92" w14:textId="5A6D7FC1" w:rsidR="005D3599" w:rsidRPr="00A5130A" w:rsidRDefault="005D3599">
            <w:pPr>
              <w:kinsoku w:val="0"/>
              <w:overflowPunct w:val="0"/>
              <w:spacing w:line="400" w:lineRule="exact"/>
              <w:rPr>
                <w:ins w:id="863" w:author="11046014_劉育彤" w:date="2024-03-30T12:54:00Z"/>
                <w:rFonts w:ascii="Times New Roman" w:hAnsi="Times New Roman"/>
                <w:szCs w:val="28"/>
              </w:rPr>
              <w:pPrChange w:id="864" w:author="11046014_劉育彤" w:date="2024-03-30T13:02:00Z">
                <w:pPr/>
              </w:pPrChange>
            </w:pPr>
            <w:ins w:id="865"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866" w:author="11046014_劉育彤" w:date="2024-03-30T13:02:00Z">
              <w:tcPr>
                <w:tcW w:w="7361" w:type="dxa"/>
                <w:gridSpan w:val="2"/>
              </w:tcPr>
            </w:tcPrChange>
          </w:tcPr>
          <w:p w14:paraId="264DF957" w14:textId="244CDC38" w:rsidR="005D3599" w:rsidRPr="0063306C" w:rsidRDefault="005D3599">
            <w:pPr>
              <w:widowControl/>
              <w:kinsoku w:val="0"/>
              <w:overflowPunct w:val="0"/>
              <w:spacing w:line="400" w:lineRule="exact"/>
              <w:rPr>
                <w:ins w:id="867" w:author="11046014_劉育彤" w:date="2024-03-30T12:54:00Z"/>
                <w:rFonts w:ascii="Times New Roman" w:hAnsi="Times New Roman" w:cs="Calibri"/>
                <w:kern w:val="0"/>
                <w:szCs w:val="28"/>
                <w:rPrChange w:id="868" w:author="11046014_劉育彤" w:date="2024-03-30T13:02:00Z">
                  <w:rPr>
                    <w:ins w:id="869" w:author="11046014_劉育彤" w:date="2024-03-30T12:54:00Z"/>
                    <w:szCs w:val="28"/>
                  </w:rPr>
                </w:rPrChange>
              </w:rPr>
              <w:pPrChange w:id="870" w:author="11046014_劉育彤" w:date="2024-03-30T13:02:00Z">
                <w:pPr/>
              </w:pPrChange>
            </w:pPr>
            <w:ins w:id="871"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872" w:author="11046014_劉育彤" w:date="2024-03-30T12:58:00Z"/>
        </w:trPr>
        <w:tc>
          <w:tcPr>
            <w:tcW w:w="2827" w:type="dxa"/>
            <w:vAlign w:val="center"/>
            <w:tcPrChange w:id="873" w:author="11046014_劉育彤" w:date="2024-03-30T13:02:00Z">
              <w:tcPr>
                <w:tcW w:w="2827" w:type="dxa"/>
              </w:tcPr>
            </w:tcPrChange>
          </w:tcPr>
          <w:p w14:paraId="6B07C9BF" w14:textId="3B0254D4" w:rsidR="005D3599" w:rsidRPr="0063306C" w:rsidRDefault="005D3599">
            <w:pPr>
              <w:kinsoku w:val="0"/>
              <w:overflowPunct w:val="0"/>
              <w:spacing w:line="400" w:lineRule="exact"/>
              <w:rPr>
                <w:ins w:id="874" w:author="11046014_劉育彤" w:date="2024-03-30T12:58:00Z"/>
                <w:rFonts w:ascii="Times New Roman" w:hAnsi="Times New Roman"/>
                <w:caps/>
                <w:szCs w:val="28"/>
                <w:rPrChange w:id="875" w:author="11046014_劉育彤" w:date="2024-03-30T13:02:00Z">
                  <w:rPr>
                    <w:ins w:id="876" w:author="11046014_劉育彤" w:date="2024-03-30T12:58:00Z"/>
                    <w:szCs w:val="28"/>
                  </w:rPr>
                </w:rPrChange>
              </w:rPr>
              <w:pPrChange w:id="877" w:author="11046014_劉育彤" w:date="2024-03-30T13:02:00Z">
                <w:pPr/>
              </w:pPrChange>
            </w:pPr>
            <w:ins w:id="878"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879" w:author="11046014_劉育彤" w:date="2024-03-30T13:02:00Z">
              <w:tcPr>
                <w:tcW w:w="7361" w:type="dxa"/>
                <w:gridSpan w:val="2"/>
              </w:tcPr>
            </w:tcPrChange>
          </w:tcPr>
          <w:p w14:paraId="647B1C54" w14:textId="068DC20D" w:rsidR="005D3599" w:rsidRPr="0063306C" w:rsidRDefault="005D3599">
            <w:pPr>
              <w:widowControl/>
              <w:kinsoku w:val="0"/>
              <w:overflowPunct w:val="0"/>
              <w:spacing w:line="400" w:lineRule="exact"/>
              <w:rPr>
                <w:ins w:id="880" w:author="11046014_劉育彤" w:date="2024-03-30T12:58:00Z"/>
                <w:rFonts w:ascii="Times New Roman" w:hAnsi="Times New Roman" w:cs="Calibri"/>
                <w:kern w:val="0"/>
                <w:szCs w:val="28"/>
                <w:rPrChange w:id="881" w:author="11046014_劉育彤" w:date="2024-03-30T13:02:00Z">
                  <w:rPr>
                    <w:ins w:id="882" w:author="11046014_劉育彤" w:date="2024-03-30T12:58:00Z"/>
                    <w:szCs w:val="28"/>
                  </w:rPr>
                </w:rPrChange>
              </w:rPr>
              <w:pPrChange w:id="883" w:author="11046014_劉育彤" w:date="2024-03-30T13:02:00Z">
                <w:pPr/>
              </w:pPrChange>
            </w:pPr>
            <w:ins w:id="884"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885" w:author="11046014_劉育彤" w:date="2024-03-30T12:58:00Z"/>
        </w:trPr>
        <w:tc>
          <w:tcPr>
            <w:tcW w:w="2827" w:type="dxa"/>
            <w:vAlign w:val="center"/>
            <w:tcPrChange w:id="886" w:author="11046014_劉育彤" w:date="2024-03-30T13:02:00Z">
              <w:tcPr>
                <w:tcW w:w="2827" w:type="dxa"/>
              </w:tcPr>
            </w:tcPrChange>
          </w:tcPr>
          <w:p w14:paraId="608721BB" w14:textId="36D5A211" w:rsidR="005D3599" w:rsidRPr="00A5130A" w:rsidRDefault="005D3599">
            <w:pPr>
              <w:kinsoku w:val="0"/>
              <w:overflowPunct w:val="0"/>
              <w:spacing w:line="400" w:lineRule="exact"/>
              <w:rPr>
                <w:ins w:id="887" w:author="11046014_劉育彤" w:date="2024-03-30T12:58:00Z"/>
                <w:rFonts w:ascii="Times New Roman" w:hAnsi="Times New Roman"/>
                <w:szCs w:val="28"/>
              </w:rPr>
              <w:pPrChange w:id="888" w:author="11046014_劉育彤" w:date="2024-03-30T13:02:00Z">
                <w:pPr/>
              </w:pPrChange>
            </w:pPr>
            <w:ins w:id="889" w:author="11046014_劉育彤" w:date="2024-03-30T12:58:00Z">
              <w:r w:rsidRPr="00A5130A">
                <w:rPr>
                  <w:rFonts w:ascii="Times New Roman" w:hAnsi="Times New Roman" w:hint="eastAsia"/>
                  <w:szCs w:val="28"/>
                </w:rPr>
                <w:t>網路</w:t>
              </w:r>
            </w:ins>
          </w:p>
        </w:tc>
        <w:tc>
          <w:tcPr>
            <w:tcW w:w="7361" w:type="dxa"/>
            <w:gridSpan w:val="2"/>
            <w:vAlign w:val="center"/>
            <w:tcPrChange w:id="890" w:author="11046014_劉育彤" w:date="2024-03-30T13:02:00Z">
              <w:tcPr>
                <w:tcW w:w="7361" w:type="dxa"/>
                <w:gridSpan w:val="2"/>
              </w:tcPr>
            </w:tcPrChange>
          </w:tcPr>
          <w:p w14:paraId="3B089643" w14:textId="6293F8D7" w:rsidR="005D3599" w:rsidRPr="00A5130A" w:rsidRDefault="005D3599">
            <w:pPr>
              <w:kinsoku w:val="0"/>
              <w:overflowPunct w:val="0"/>
              <w:spacing w:line="400" w:lineRule="exact"/>
              <w:rPr>
                <w:ins w:id="891" w:author="11046014_劉育彤" w:date="2024-03-30T12:58:00Z"/>
                <w:rFonts w:ascii="Times New Roman" w:hAnsi="Times New Roman"/>
                <w:szCs w:val="28"/>
              </w:rPr>
              <w:pPrChange w:id="892" w:author="11046014_劉育彤" w:date="2024-03-30T13:02:00Z">
                <w:pPr/>
              </w:pPrChange>
            </w:pPr>
            <w:ins w:id="893"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kinsoku w:val="0"/>
        <w:overflowPunct w:val="0"/>
        <w:rPr>
          <w:ins w:id="894" w:author="11046014_劉育彤" w:date="2024-03-25T14:57:00Z"/>
          <w:del w:id="895" w:author="11046017_鄭兆媗" w:date="2024-03-31T16:32:00Z"/>
          <w:rPrChange w:id="896" w:author="11046014_劉育彤" w:date="2024-03-25T20:17:00Z">
            <w:rPr>
              <w:ins w:id="897" w:author="11046014_劉育彤" w:date="2024-03-25T14:57:00Z"/>
              <w:del w:id="898" w:author="11046017_鄭兆媗" w:date="2024-03-31T16:32:00Z"/>
              <w:rFonts w:ascii="標楷體" w:hAnsi="標楷體"/>
              <w:szCs w:val="28"/>
            </w:rPr>
          </w:rPrChange>
        </w:rPr>
        <w:pPrChange w:id="899" w:author="11046017_鄭兆媗" w:date="2024-03-25T20:17:00Z">
          <w:pPr>
            <w:ind w:firstLineChars="200" w:firstLine="560"/>
          </w:pPr>
        </w:pPrChange>
      </w:pPr>
      <w:bookmarkStart w:id="900" w:name="_Toc166433934"/>
      <w:bookmarkStart w:id="901" w:name="_Toc167669116"/>
      <w:bookmarkStart w:id="902" w:name="_Toc167669358"/>
      <w:bookmarkEnd w:id="900"/>
      <w:bookmarkEnd w:id="901"/>
      <w:bookmarkEnd w:id="902"/>
    </w:p>
    <w:p w14:paraId="6B5A9F87" w14:textId="30D7F3BE" w:rsidR="00B05515" w:rsidRPr="00FB1867" w:rsidRDefault="004A1CB8">
      <w:pPr>
        <w:pStyle w:val="2"/>
        <w:kinsoku w:val="0"/>
        <w:overflowPunct w:val="0"/>
        <w:rPr>
          <w:ins w:id="903" w:author="11046014_劉育彤" w:date="2024-03-25T14:57:00Z"/>
        </w:rPr>
        <w:pPrChange w:id="904" w:author="11046021_蔡元振" w:date="2024-03-26T14:25:00Z">
          <w:pPr>
            <w:ind w:firstLineChars="50" w:firstLine="140"/>
          </w:pPr>
        </w:pPrChange>
      </w:pPr>
      <w:ins w:id="905" w:author="11046014_劉育彤" w:date="2024-03-25T14:58:00Z">
        <w:del w:id="906" w:author="11046017_鄭兆媗" w:date="2024-03-25T17:16:00Z">
          <w:r w:rsidRPr="00FB1867">
            <w:rPr>
              <w:rFonts w:hint="eastAsia"/>
            </w:rPr>
            <w:delText>3</w:delText>
          </w:r>
        </w:del>
      </w:ins>
      <w:ins w:id="907" w:author="11046014_劉育彤" w:date="2024-03-25T14:57:00Z">
        <w:del w:id="908" w:author="11046017_鄭兆媗" w:date="2024-03-25T17:16:00Z">
          <w:r w:rsidR="00B05515" w:rsidRPr="00FB1867">
            <w:rPr>
              <w:rFonts w:hint="eastAsia"/>
            </w:rPr>
            <w:delText>-3</w:delText>
          </w:r>
        </w:del>
        <w:r w:rsidR="00B05515" w:rsidRPr="00FB1867">
          <w:t xml:space="preserve"> </w:t>
        </w:r>
      </w:ins>
      <w:bookmarkStart w:id="909" w:name="_Toc166433935"/>
      <w:bookmarkStart w:id="910" w:name="_Toc167669359"/>
      <w:ins w:id="911" w:author="11046014_劉育彤" w:date="2024-03-25T14:58:00Z">
        <w:r w:rsidRPr="00FB1867">
          <w:rPr>
            <w:rFonts w:hint="eastAsia"/>
          </w:rPr>
          <w:t>使用標準</w:t>
        </w:r>
      </w:ins>
      <w:ins w:id="912" w:author="11046014_劉育彤" w:date="2024-03-25T14:59:00Z">
        <w:r w:rsidRPr="00FB1867">
          <w:rPr>
            <w:rFonts w:hint="eastAsia"/>
          </w:rPr>
          <w:t>與工具</w:t>
        </w:r>
      </w:ins>
      <w:bookmarkEnd w:id="909"/>
      <w:bookmarkEnd w:id="910"/>
    </w:p>
    <w:p w14:paraId="3C8BC999" w14:textId="77C0E8D4" w:rsidR="0029566D" w:rsidRDefault="0029566D" w:rsidP="0029566D">
      <w:pPr>
        <w:pStyle w:val="af0"/>
        <w:keepNext/>
        <w:jc w:val="center"/>
        <w:rPr>
          <w:lang w:eastAsia="zh-TW"/>
        </w:rPr>
      </w:pPr>
      <w:bookmarkStart w:id="913" w:name="_Toc167697572"/>
      <w:r>
        <w:rPr>
          <w:rFonts w:hint="eastAsia"/>
          <w:lang w:eastAsia="zh-TW"/>
        </w:rPr>
        <w:t>表</w:t>
      </w:r>
      <w:r>
        <w:rPr>
          <w:rFonts w:hint="eastAsia"/>
          <w:lang w:eastAsia="zh-TW"/>
        </w:rPr>
        <w:t xml:space="preserve"> </w:t>
      </w:r>
      <w:r w:rsidR="003E0E6E">
        <w:rPr>
          <w:lang w:eastAsia="zh-TW"/>
        </w:rPr>
        <w:fldChar w:fldCharType="begin"/>
      </w:r>
      <w:r w:rsidR="003E0E6E">
        <w:rPr>
          <w:lang w:eastAsia="zh-TW"/>
        </w:rPr>
        <w:instrText xml:space="preserve"> </w:instrText>
      </w:r>
      <w:r w:rsidR="003E0E6E">
        <w:rPr>
          <w:rFonts w:hint="eastAsia"/>
          <w:lang w:eastAsia="zh-TW"/>
        </w:rPr>
        <w:instrText>STYLEREF 2 \s</w:instrText>
      </w:r>
      <w:r w:rsidR="003E0E6E">
        <w:rPr>
          <w:lang w:eastAsia="zh-TW"/>
        </w:rPr>
        <w:instrText xml:space="preserve"> </w:instrText>
      </w:r>
      <w:r w:rsidR="003E0E6E">
        <w:rPr>
          <w:lang w:eastAsia="zh-TW"/>
        </w:rPr>
        <w:fldChar w:fldCharType="separate"/>
      </w:r>
      <w:r w:rsidR="003E0E6E">
        <w:rPr>
          <w:noProof/>
          <w:lang w:eastAsia="zh-TW"/>
        </w:rPr>
        <w:t>3-3</w:t>
      </w:r>
      <w:r w:rsidR="003E0E6E">
        <w:rPr>
          <w:lang w:eastAsia="zh-TW"/>
        </w:rPr>
        <w:fldChar w:fldCharType="end"/>
      </w:r>
      <w:r w:rsidR="003E0E6E">
        <w:rPr>
          <w:lang w:eastAsia="zh-TW"/>
        </w:rPr>
        <w:noBreakHyphen/>
      </w:r>
      <w:r w:rsidR="003E0E6E">
        <w:rPr>
          <w:lang w:eastAsia="zh-TW"/>
        </w:rPr>
        <w:fldChar w:fldCharType="begin"/>
      </w:r>
      <w:r w:rsidR="003E0E6E">
        <w:rPr>
          <w:lang w:eastAsia="zh-TW"/>
        </w:rPr>
        <w:instrText xml:space="preserve"> </w:instrText>
      </w:r>
      <w:r w:rsidR="003E0E6E">
        <w:rPr>
          <w:rFonts w:hint="eastAsia"/>
          <w:lang w:eastAsia="zh-TW"/>
        </w:rPr>
        <w:instrText xml:space="preserve">SEQ </w:instrText>
      </w:r>
      <w:r w:rsidR="003E0E6E">
        <w:rPr>
          <w:rFonts w:hint="eastAsia"/>
          <w:lang w:eastAsia="zh-TW"/>
        </w:rPr>
        <w:instrText>表</w:instrText>
      </w:r>
      <w:r w:rsidR="003E0E6E">
        <w:rPr>
          <w:rFonts w:hint="eastAsia"/>
          <w:lang w:eastAsia="zh-TW"/>
        </w:rPr>
        <w:instrText xml:space="preserve"> \* ARABIC \s 2</w:instrText>
      </w:r>
      <w:r w:rsidR="003E0E6E">
        <w:rPr>
          <w:lang w:eastAsia="zh-TW"/>
        </w:rPr>
        <w:instrText xml:space="preserve"> </w:instrText>
      </w:r>
      <w:r w:rsidR="003E0E6E">
        <w:rPr>
          <w:lang w:eastAsia="zh-TW"/>
        </w:rPr>
        <w:fldChar w:fldCharType="separate"/>
      </w:r>
      <w:r w:rsidR="003E0E6E">
        <w:rPr>
          <w:noProof/>
          <w:lang w:eastAsia="zh-TW"/>
        </w:rPr>
        <w:t>1</w:t>
      </w:r>
      <w:r w:rsidR="003E0E6E">
        <w:rPr>
          <w:lang w:eastAsia="zh-TW"/>
        </w:rPr>
        <w:fldChar w:fldCharType="end"/>
      </w:r>
      <w:r>
        <w:rPr>
          <w:rFonts w:hint="eastAsia"/>
          <w:lang w:eastAsia="zh-TW"/>
        </w:rPr>
        <w:t xml:space="preserve"> </w:t>
      </w:r>
      <w:r w:rsidRPr="006826C4">
        <w:rPr>
          <w:rFonts w:hint="eastAsia"/>
          <w:lang w:eastAsia="zh-TW"/>
        </w:rPr>
        <w:t>開發標準與使用工具表</w:t>
      </w:r>
      <w:bookmarkEnd w:id="913"/>
    </w:p>
    <w:tbl>
      <w:tblPr>
        <w:tblStyle w:val="ac"/>
        <w:tblW w:w="0" w:type="auto"/>
        <w:tblLook w:val="04A0" w:firstRow="1" w:lastRow="0" w:firstColumn="1" w:lastColumn="0" w:noHBand="0" w:noVBand="1"/>
        <w:tblPrChange w:id="914" w:author="11046017_鄭兆媗" w:date="2024-03-31T16:31:00Z">
          <w:tblPr>
            <w:tblStyle w:val="ac"/>
            <w:tblW w:w="0" w:type="auto"/>
            <w:tblLook w:val="04A0" w:firstRow="1" w:lastRow="0" w:firstColumn="1" w:lastColumn="0" w:noHBand="0" w:noVBand="1"/>
          </w:tblPr>
        </w:tblPrChange>
      </w:tblPr>
      <w:tblGrid>
        <w:gridCol w:w="6"/>
        <w:gridCol w:w="2665"/>
        <w:gridCol w:w="7438"/>
        <w:tblGridChange w:id="915">
          <w:tblGrid>
            <w:gridCol w:w="5"/>
            <w:gridCol w:w="1"/>
            <w:gridCol w:w="2684"/>
            <w:gridCol w:w="7419"/>
            <w:gridCol w:w="79"/>
          </w:tblGrid>
        </w:tblGridChange>
      </w:tblGrid>
      <w:tr w:rsidR="00E42B99" w:rsidRPr="00E42B99" w14:paraId="3D9AAAF4" w14:textId="77777777" w:rsidTr="0062641F">
        <w:trPr>
          <w:gridBefore w:val="1"/>
          <w:wBefore w:w="6" w:type="dxa"/>
          <w:trPrChange w:id="916" w:author="11046017_鄭兆媗" w:date="2024-03-31T16:31:00Z">
            <w:trPr>
              <w:gridBefore w:val="1"/>
            </w:trPr>
          </w:trPrChange>
        </w:trPr>
        <w:tc>
          <w:tcPr>
            <w:tcW w:w="10103" w:type="dxa"/>
            <w:gridSpan w:val="2"/>
            <w:shd w:val="clear" w:color="auto" w:fill="E8E8E8" w:themeFill="background2"/>
            <w:tcPrChange w:id="917" w:author="11046017_鄭兆媗" w:date="2024-03-31T16:31:00Z">
              <w:tcPr>
                <w:tcW w:w="10188" w:type="dxa"/>
                <w:gridSpan w:val="4"/>
                <w:shd w:val="clear" w:color="auto" w:fill="E8E8E8" w:themeFill="background2"/>
              </w:tcPr>
            </w:tcPrChange>
          </w:tcPr>
          <w:p w14:paraId="0D4C27AC" w14:textId="7F9ED789" w:rsidR="00E42B99" w:rsidRPr="00E42B99" w:rsidRDefault="00E42B99">
            <w:pPr>
              <w:kinsoku w:val="0"/>
              <w:overflowPunct w:val="0"/>
              <w:spacing w:line="400" w:lineRule="exact"/>
              <w:rPr>
                <w:rFonts w:ascii="Times New Roman" w:hAnsi="Times New Roman"/>
                <w:szCs w:val="28"/>
              </w:rPr>
              <w:pPrChange w:id="918"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919" w:author="11046017_鄭兆媗" w:date="2024-03-31T16:31:00Z">
              <w:tcPr>
                <w:tcW w:w="2686" w:type="dxa"/>
                <w:gridSpan w:val="3"/>
              </w:tcPr>
            </w:tcPrChange>
          </w:tcPr>
          <w:p w14:paraId="719D38B1" w14:textId="41068594" w:rsidR="00207CB0" w:rsidRPr="00E42B99" w:rsidRDefault="00207CB0">
            <w:pPr>
              <w:kinsoku w:val="0"/>
              <w:overflowPunct w:val="0"/>
              <w:spacing w:line="400" w:lineRule="exact"/>
              <w:rPr>
                <w:rFonts w:ascii="Times New Roman" w:hAnsi="Times New Roman"/>
                <w:szCs w:val="28"/>
              </w:rPr>
              <w:pPrChange w:id="920" w:author="11046017_鄭兆媗" w:date="2024-03-31T16:31:00Z">
                <w:pPr>
                  <w:spacing w:line="360" w:lineRule="exact"/>
                </w:pPr>
              </w:pPrChange>
            </w:pPr>
            <w:ins w:id="921" w:author="11046014_劉育彤" w:date="2024-03-30T13:03:00Z">
              <w:r w:rsidRPr="001452B0">
                <w:rPr>
                  <w:rFonts w:cs="Calibri" w:hint="eastAsia"/>
                  <w:szCs w:val="28"/>
                </w:rPr>
                <w:t>作業系統</w:t>
              </w:r>
            </w:ins>
          </w:p>
        </w:tc>
        <w:tc>
          <w:tcPr>
            <w:tcW w:w="7438" w:type="dxa"/>
            <w:tcPrChange w:id="922" w:author="11046017_鄭兆媗" w:date="2024-03-31T16:31:00Z">
              <w:tcPr>
                <w:tcW w:w="7502" w:type="dxa"/>
                <w:gridSpan w:val="2"/>
              </w:tcPr>
            </w:tcPrChange>
          </w:tcPr>
          <w:p w14:paraId="3794C747" w14:textId="459BD5EC" w:rsidR="00207CB0" w:rsidRPr="00E42B99" w:rsidRDefault="00E42B99">
            <w:pPr>
              <w:kinsoku w:val="0"/>
              <w:overflowPunct w:val="0"/>
              <w:spacing w:line="400" w:lineRule="exact"/>
              <w:rPr>
                <w:rFonts w:ascii="Times New Roman" w:hAnsi="Times New Roman"/>
                <w:szCs w:val="28"/>
              </w:rPr>
              <w:pPrChange w:id="923"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924" w:author="11046017_鄭兆媗" w:date="2024-03-31T16:31:00Z">
              <w:tcPr>
                <w:tcW w:w="2686" w:type="dxa"/>
                <w:gridSpan w:val="3"/>
              </w:tcPr>
            </w:tcPrChange>
          </w:tcPr>
          <w:p w14:paraId="5FFA22EC" w14:textId="0F3C2029" w:rsidR="00207CB0" w:rsidRPr="00E42B99" w:rsidRDefault="00207CB0">
            <w:pPr>
              <w:kinsoku w:val="0"/>
              <w:overflowPunct w:val="0"/>
              <w:spacing w:line="400" w:lineRule="exact"/>
              <w:rPr>
                <w:rFonts w:ascii="Times New Roman" w:hAnsi="Times New Roman"/>
                <w:szCs w:val="28"/>
              </w:rPr>
              <w:pPrChange w:id="925"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926" w:author="11046017_鄭兆媗" w:date="2024-03-31T16:31:00Z">
              <w:tcPr>
                <w:tcW w:w="7502" w:type="dxa"/>
                <w:gridSpan w:val="2"/>
              </w:tcPr>
            </w:tcPrChange>
          </w:tcPr>
          <w:p w14:paraId="1A1AA728" w14:textId="6DDD9934" w:rsidR="00207CB0" w:rsidRPr="00E42B99" w:rsidRDefault="00E42B99">
            <w:pPr>
              <w:kinsoku w:val="0"/>
              <w:overflowPunct w:val="0"/>
              <w:spacing w:line="400" w:lineRule="exact"/>
              <w:rPr>
                <w:rFonts w:ascii="Times New Roman" w:hAnsi="Times New Roman"/>
                <w:szCs w:val="28"/>
              </w:rPr>
              <w:pPrChange w:id="927"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928" w:author="11046017_鄭兆媗" w:date="2024-03-31T16:31:00Z">
              <w:tcPr>
                <w:tcW w:w="2686" w:type="dxa"/>
                <w:gridSpan w:val="3"/>
              </w:tcPr>
            </w:tcPrChange>
          </w:tcPr>
          <w:p w14:paraId="7D0E80CD" w14:textId="124775BE" w:rsidR="00207CB0" w:rsidRPr="00E42B99" w:rsidRDefault="00E42B99">
            <w:pPr>
              <w:kinsoku w:val="0"/>
              <w:overflowPunct w:val="0"/>
              <w:spacing w:line="400" w:lineRule="exact"/>
              <w:rPr>
                <w:rFonts w:ascii="Times New Roman" w:hAnsi="Times New Roman"/>
                <w:szCs w:val="28"/>
              </w:rPr>
              <w:pPrChange w:id="929"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930" w:author="11046017_鄭兆媗" w:date="2024-03-31T16:31:00Z">
              <w:tcPr>
                <w:tcW w:w="7502" w:type="dxa"/>
                <w:gridSpan w:val="2"/>
              </w:tcPr>
            </w:tcPrChange>
          </w:tcPr>
          <w:p w14:paraId="307025DF" w14:textId="1AEC6566" w:rsidR="00207CB0" w:rsidRPr="00E42B99" w:rsidRDefault="00E42B99">
            <w:pPr>
              <w:kinsoku w:val="0"/>
              <w:overflowPunct w:val="0"/>
              <w:spacing w:line="400" w:lineRule="exact"/>
              <w:rPr>
                <w:rFonts w:ascii="Times New Roman" w:hAnsi="Times New Roman"/>
                <w:szCs w:val="28"/>
              </w:rPr>
              <w:pPrChange w:id="931"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932" w:author="11046017_鄭兆媗" w:date="2024-03-31T16:31:00Z">
              <w:tcPr>
                <w:tcW w:w="2686" w:type="dxa"/>
                <w:gridSpan w:val="3"/>
              </w:tcPr>
            </w:tcPrChange>
          </w:tcPr>
          <w:p w14:paraId="42D1F326" w14:textId="77D0CB66" w:rsidR="00207CB0" w:rsidRPr="00E42B99" w:rsidRDefault="00E42B99">
            <w:pPr>
              <w:kinsoku w:val="0"/>
              <w:overflowPunct w:val="0"/>
              <w:spacing w:line="400" w:lineRule="exact"/>
              <w:rPr>
                <w:rFonts w:ascii="Times New Roman" w:hAnsi="Times New Roman"/>
                <w:szCs w:val="28"/>
              </w:rPr>
              <w:pPrChange w:id="933"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934" w:author="11046017_鄭兆媗" w:date="2024-03-31T16:31:00Z">
              <w:tcPr>
                <w:tcW w:w="7502" w:type="dxa"/>
                <w:gridSpan w:val="2"/>
              </w:tcPr>
            </w:tcPrChange>
          </w:tcPr>
          <w:p w14:paraId="0B69DC17" w14:textId="65C5D621" w:rsidR="00207CB0" w:rsidRPr="00E42B99" w:rsidRDefault="00E42B99">
            <w:pPr>
              <w:kinsoku w:val="0"/>
              <w:overflowPunct w:val="0"/>
              <w:spacing w:line="400" w:lineRule="exact"/>
              <w:rPr>
                <w:rFonts w:ascii="Times New Roman" w:hAnsi="Times New Roman"/>
                <w:szCs w:val="28"/>
              </w:rPr>
              <w:pPrChange w:id="935"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936" w:author="11046017_鄭兆媗" w:date="2024-03-31T16:31:00Z">
              <w:tcPr>
                <w:tcW w:w="2686" w:type="dxa"/>
                <w:gridSpan w:val="3"/>
              </w:tcPr>
            </w:tcPrChange>
          </w:tcPr>
          <w:p w14:paraId="1531DFA7" w14:textId="77D508F2" w:rsidR="00207CB0" w:rsidRPr="00E42B99" w:rsidRDefault="00E42B99">
            <w:pPr>
              <w:kinsoku w:val="0"/>
              <w:overflowPunct w:val="0"/>
              <w:spacing w:line="400" w:lineRule="exact"/>
              <w:rPr>
                <w:rFonts w:ascii="Times New Roman" w:hAnsi="Times New Roman"/>
                <w:szCs w:val="28"/>
              </w:rPr>
              <w:pPrChange w:id="937"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938" w:author="11046017_鄭兆媗" w:date="2024-03-31T16:31:00Z">
              <w:tcPr>
                <w:tcW w:w="7502" w:type="dxa"/>
                <w:gridSpan w:val="2"/>
              </w:tcPr>
            </w:tcPrChange>
          </w:tcPr>
          <w:p w14:paraId="355DBA73" w14:textId="59CA7D20" w:rsidR="00207CB0" w:rsidRPr="00E42B99" w:rsidRDefault="00E42B99">
            <w:pPr>
              <w:kinsoku w:val="0"/>
              <w:overflowPunct w:val="0"/>
              <w:spacing w:line="400" w:lineRule="exact"/>
              <w:rPr>
                <w:rFonts w:ascii="Times New Roman" w:hAnsi="Times New Roman"/>
                <w:szCs w:val="28"/>
              </w:rPr>
              <w:pPrChange w:id="939"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940" w:author="11046017_鄭兆媗" w:date="2024-03-31T16:31:00Z">
              <w:tcPr>
                <w:tcW w:w="2686" w:type="dxa"/>
                <w:gridSpan w:val="3"/>
              </w:tcPr>
            </w:tcPrChange>
          </w:tcPr>
          <w:p w14:paraId="46C67BDC" w14:textId="1810095F" w:rsidR="00207CB0" w:rsidRPr="00E42B99" w:rsidRDefault="00E42B99">
            <w:pPr>
              <w:kinsoku w:val="0"/>
              <w:overflowPunct w:val="0"/>
              <w:spacing w:line="400" w:lineRule="exact"/>
              <w:rPr>
                <w:rFonts w:ascii="Times New Roman" w:hAnsi="Times New Roman"/>
                <w:szCs w:val="28"/>
              </w:rPr>
              <w:pPrChange w:id="941"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942" w:author="11046017_鄭兆媗" w:date="2024-03-31T16:31:00Z">
              <w:tcPr>
                <w:tcW w:w="7502" w:type="dxa"/>
                <w:gridSpan w:val="2"/>
              </w:tcPr>
            </w:tcPrChange>
          </w:tcPr>
          <w:p w14:paraId="478A8E06" w14:textId="0C856688" w:rsidR="00207CB0" w:rsidRPr="00E42B99" w:rsidRDefault="00E42B99">
            <w:pPr>
              <w:kinsoku w:val="0"/>
              <w:overflowPunct w:val="0"/>
              <w:spacing w:line="400" w:lineRule="exact"/>
              <w:rPr>
                <w:rFonts w:ascii="Times New Roman" w:hAnsi="Times New Roman"/>
                <w:szCs w:val="28"/>
              </w:rPr>
              <w:pPrChange w:id="943"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944" w:author="11046017_鄭兆媗" w:date="2024-03-31T16:31:00Z">
              <w:tcPr>
                <w:tcW w:w="2686" w:type="dxa"/>
                <w:gridSpan w:val="3"/>
              </w:tcPr>
            </w:tcPrChange>
          </w:tcPr>
          <w:p w14:paraId="61CFD3A0" w14:textId="465C63F5" w:rsidR="00207CB0" w:rsidRPr="00E42B99" w:rsidRDefault="00E42B99">
            <w:pPr>
              <w:kinsoku w:val="0"/>
              <w:overflowPunct w:val="0"/>
              <w:spacing w:line="400" w:lineRule="exact"/>
              <w:rPr>
                <w:rFonts w:ascii="Times New Roman" w:hAnsi="Times New Roman"/>
                <w:szCs w:val="28"/>
              </w:rPr>
              <w:pPrChange w:id="945"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946" w:author="11046017_鄭兆媗" w:date="2024-03-31T16:31:00Z">
              <w:tcPr>
                <w:tcW w:w="7502" w:type="dxa"/>
                <w:gridSpan w:val="2"/>
              </w:tcPr>
            </w:tcPrChange>
          </w:tcPr>
          <w:p w14:paraId="7CF68B4C" w14:textId="422500C3" w:rsidR="00207CB0" w:rsidRPr="00E42B99" w:rsidRDefault="00E42B99">
            <w:pPr>
              <w:kinsoku w:val="0"/>
              <w:overflowPunct w:val="0"/>
              <w:spacing w:line="400" w:lineRule="exact"/>
              <w:rPr>
                <w:rFonts w:ascii="Times New Roman" w:hAnsi="Times New Roman"/>
                <w:szCs w:val="28"/>
              </w:rPr>
              <w:pPrChange w:id="947"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948" w:author="11046017_鄭兆媗" w:date="2024-03-31T16:31:00Z">
            <w:trPr>
              <w:gridBefore w:val="1"/>
            </w:trPr>
          </w:trPrChange>
        </w:trPr>
        <w:tc>
          <w:tcPr>
            <w:tcW w:w="10103" w:type="dxa"/>
            <w:gridSpan w:val="2"/>
            <w:shd w:val="clear" w:color="auto" w:fill="E8E8E8" w:themeFill="background2"/>
            <w:tcPrChange w:id="949" w:author="11046017_鄭兆媗" w:date="2024-03-31T16:31:00Z">
              <w:tcPr>
                <w:tcW w:w="10188" w:type="dxa"/>
                <w:gridSpan w:val="4"/>
                <w:shd w:val="clear" w:color="auto" w:fill="E8E8E8" w:themeFill="background2"/>
              </w:tcPr>
            </w:tcPrChange>
          </w:tcPr>
          <w:p w14:paraId="44A8AA97" w14:textId="44AB821B" w:rsidR="00E42B99" w:rsidRPr="00E42B99" w:rsidRDefault="00E42B99">
            <w:pPr>
              <w:kinsoku w:val="0"/>
              <w:overflowPunct w:val="0"/>
              <w:spacing w:line="400" w:lineRule="exact"/>
              <w:rPr>
                <w:rFonts w:ascii="Times New Roman" w:hAnsi="Times New Roman"/>
                <w:szCs w:val="28"/>
              </w:rPr>
              <w:pPrChange w:id="950"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951" w:author="11046017_鄭兆媗" w:date="2024-03-31T16:31:00Z">
              <w:tcPr>
                <w:tcW w:w="2686" w:type="dxa"/>
                <w:gridSpan w:val="3"/>
              </w:tcPr>
            </w:tcPrChange>
          </w:tcPr>
          <w:p w14:paraId="5A6127FD" w14:textId="77777777" w:rsidR="00E42B99" w:rsidRPr="00E42B99" w:rsidRDefault="00E42B99">
            <w:pPr>
              <w:kinsoku w:val="0"/>
              <w:overflowPunct w:val="0"/>
              <w:spacing w:line="400" w:lineRule="exact"/>
              <w:rPr>
                <w:szCs w:val="28"/>
              </w:rPr>
              <w:pPrChange w:id="952"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953" w:author="11046017_鄭兆媗" w:date="2024-03-31T16:31:00Z">
              <w:tcPr>
                <w:tcW w:w="7502" w:type="dxa"/>
                <w:gridSpan w:val="2"/>
              </w:tcPr>
            </w:tcPrChange>
          </w:tcPr>
          <w:p w14:paraId="443AC36C" w14:textId="1F3549E9" w:rsidR="00E42B99" w:rsidRPr="00E42B99" w:rsidRDefault="00E42B99">
            <w:pPr>
              <w:kinsoku w:val="0"/>
              <w:overflowPunct w:val="0"/>
              <w:spacing w:line="400" w:lineRule="exact"/>
              <w:rPr>
                <w:rFonts w:ascii="Times New Roman" w:hAnsi="Times New Roman"/>
                <w:szCs w:val="28"/>
              </w:rPr>
              <w:pPrChange w:id="954"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955" w:author="11046017_鄭兆媗" w:date="2024-03-31T16:31:00Z">
              <w:tcPr>
                <w:tcW w:w="2686" w:type="dxa"/>
                <w:gridSpan w:val="3"/>
              </w:tcPr>
            </w:tcPrChange>
          </w:tcPr>
          <w:p w14:paraId="15539CE8" w14:textId="2CFFBA8E" w:rsidR="00E42B99" w:rsidRPr="00E42B99" w:rsidRDefault="00E42B99">
            <w:pPr>
              <w:kinsoku w:val="0"/>
              <w:overflowPunct w:val="0"/>
              <w:spacing w:line="400" w:lineRule="exact"/>
              <w:rPr>
                <w:rFonts w:ascii="Times New Roman" w:hAnsi="Times New Roman"/>
                <w:szCs w:val="28"/>
              </w:rPr>
              <w:pPrChange w:id="956"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957" w:author="11046017_鄭兆媗" w:date="2024-03-31T16:31:00Z">
              <w:tcPr>
                <w:tcW w:w="7502" w:type="dxa"/>
                <w:gridSpan w:val="2"/>
              </w:tcPr>
            </w:tcPrChange>
          </w:tcPr>
          <w:p w14:paraId="43B733F1" w14:textId="2EDC492F" w:rsidR="00E42B99" w:rsidRPr="00E42B99" w:rsidRDefault="00E42B99">
            <w:pPr>
              <w:kinsoku w:val="0"/>
              <w:overflowPunct w:val="0"/>
              <w:spacing w:line="400" w:lineRule="exact"/>
              <w:rPr>
                <w:rFonts w:ascii="Times New Roman" w:hAnsi="Times New Roman"/>
                <w:szCs w:val="28"/>
              </w:rPr>
              <w:pPrChange w:id="958"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959" w:author="11046017_鄭兆媗" w:date="2024-03-31T16:31:00Z">
              <w:tcPr>
                <w:tcW w:w="2686" w:type="dxa"/>
                <w:gridSpan w:val="3"/>
              </w:tcPr>
            </w:tcPrChange>
          </w:tcPr>
          <w:p w14:paraId="30DD9DC5" w14:textId="596757C9" w:rsidR="00E42B99" w:rsidRPr="00E42B99" w:rsidRDefault="00E42B99">
            <w:pPr>
              <w:kinsoku w:val="0"/>
              <w:overflowPunct w:val="0"/>
              <w:spacing w:line="400" w:lineRule="exact"/>
              <w:rPr>
                <w:rFonts w:ascii="Times New Roman" w:hAnsi="Times New Roman"/>
                <w:szCs w:val="28"/>
              </w:rPr>
              <w:pPrChange w:id="960"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961" w:author="11046017_鄭兆媗" w:date="2024-03-31T16:31:00Z">
              <w:tcPr>
                <w:tcW w:w="7502" w:type="dxa"/>
                <w:gridSpan w:val="2"/>
              </w:tcPr>
            </w:tcPrChange>
          </w:tcPr>
          <w:p w14:paraId="40FA614A" w14:textId="1C11E093" w:rsidR="00E42B99" w:rsidRPr="00E42B99" w:rsidRDefault="00E42B99">
            <w:pPr>
              <w:kinsoku w:val="0"/>
              <w:overflowPunct w:val="0"/>
              <w:spacing w:line="400" w:lineRule="exact"/>
              <w:rPr>
                <w:rFonts w:ascii="Times New Roman" w:hAnsi="Times New Roman"/>
                <w:szCs w:val="28"/>
              </w:rPr>
              <w:pPrChange w:id="962"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963" w:author="11046017_鄭兆媗" w:date="2024-03-31T16:31:00Z">
            <w:trPr>
              <w:gridBefore w:val="1"/>
            </w:trPr>
          </w:trPrChange>
        </w:trPr>
        <w:tc>
          <w:tcPr>
            <w:tcW w:w="10103" w:type="dxa"/>
            <w:gridSpan w:val="2"/>
            <w:shd w:val="clear" w:color="auto" w:fill="E8E8E8" w:themeFill="background2"/>
            <w:tcPrChange w:id="964" w:author="11046017_鄭兆媗" w:date="2024-03-31T16:31:00Z">
              <w:tcPr>
                <w:tcW w:w="10188" w:type="dxa"/>
                <w:gridSpan w:val="4"/>
                <w:shd w:val="clear" w:color="auto" w:fill="E8E8E8" w:themeFill="background2"/>
              </w:tcPr>
            </w:tcPrChange>
          </w:tcPr>
          <w:p w14:paraId="2E84A3C5" w14:textId="7434ED09" w:rsidR="00E42B99" w:rsidRPr="00E42B99" w:rsidRDefault="00E42B99">
            <w:pPr>
              <w:kinsoku w:val="0"/>
              <w:overflowPunct w:val="0"/>
              <w:spacing w:line="400" w:lineRule="exact"/>
              <w:rPr>
                <w:rFonts w:ascii="Times New Roman" w:hAnsi="Times New Roman"/>
                <w:szCs w:val="28"/>
              </w:rPr>
              <w:pPrChange w:id="965"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966" w:author="11046017_鄭兆媗" w:date="2024-03-31T16:31:00Z">
              <w:tcPr>
                <w:tcW w:w="2686" w:type="dxa"/>
                <w:gridSpan w:val="3"/>
              </w:tcPr>
            </w:tcPrChange>
          </w:tcPr>
          <w:p w14:paraId="1FE85D2A" w14:textId="7E0ADD2A" w:rsidR="00E42B99" w:rsidRPr="00E42B99" w:rsidRDefault="00E42B99">
            <w:pPr>
              <w:kinsoku w:val="0"/>
              <w:overflowPunct w:val="0"/>
              <w:spacing w:line="400" w:lineRule="exact"/>
              <w:rPr>
                <w:rFonts w:ascii="Times New Roman" w:hAnsi="Times New Roman"/>
                <w:szCs w:val="28"/>
              </w:rPr>
              <w:pPrChange w:id="967"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968" w:author="11046017_鄭兆媗" w:date="2024-03-31T16:31:00Z">
              <w:tcPr>
                <w:tcW w:w="7502" w:type="dxa"/>
                <w:gridSpan w:val="2"/>
              </w:tcPr>
            </w:tcPrChange>
          </w:tcPr>
          <w:p w14:paraId="304ACB1B" w14:textId="4A0122A3" w:rsidR="00E42B99" w:rsidRPr="00E42B99" w:rsidRDefault="00E42B99">
            <w:pPr>
              <w:kinsoku w:val="0"/>
              <w:overflowPunct w:val="0"/>
              <w:spacing w:line="400" w:lineRule="exact"/>
              <w:rPr>
                <w:rFonts w:ascii="Times New Roman" w:hAnsi="Times New Roman"/>
                <w:szCs w:val="28"/>
              </w:rPr>
              <w:pPrChange w:id="969"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970" w:author="11046017_鄭兆媗" w:date="2024-03-31T16:31:00Z">
              <w:tcPr>
                <w:tcW w:w="2686" w:type="dxa"/>
                <w:gridSpan w:val="3"/>
              </w:tcPr>
            </w:tcPrChange>
          </w:tcPr>
          <w:p w14:paraId="30BD0E2C" w14:textId="2651E68D" w:rsidR="00E42B99" w:rsidRPr="00E42B99" w:rsidRDefault="00E42B99">
            <w:pPr>
              <w:kinsoku w:val="0"/>
              <w:overflowPunct w:val="0"/>
              <w:spacing w:line="400" w:lineRule="exact"/>
              <w:rPr>
                <w:rFonts w:ascii="Times New Roman" w:hAnsi="Times New Roman"/>
                <w:szCs w:val="28"/>
              </w:rPr>
              <w:pPrChange w:id="971"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972" w:author="11046017_鄭兆媗" w:date="2024-03-31T16:31:00Z">
              <w:tcPr>
                <w:tcW w:w="7502" w:type="dxa"/>
                <w:gridSpan w:val="2"/>
              </w:tcPr>
            </w:tcPrChange>
          </w:tcPr>
          <w:p w14:paraId="5FD583ED" w14:textId="7D034935" w:rsidR="00E42B99" w:rsidRPr="00E42B99" w:rsidRDefault="00E42B99">
            <w:pPr>
              <w:kinsoku w:val="0"/>
              <w:overflowPunct w:val="0"/>
              <w:spacing w:line="400" w:lineRule="exact"/>
              <w:rPr>
                <w:rFonts w:ascii="Times New Roman" w:hAnsi="Times New Roman"/>
                <w:szCs w:val="28"/>
              </w:rPr>
              <w:pPrChange w:id="973"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974" w:author="11046017_鄭兆媗" w:date="2024-03-31T16:31:00Z">
              <w:tcPr>
                <w:tcW w:w="2686" w:type="dxa"/>
                <w:gridSpan w:val="3"/>
              </w:tcPr>
            </w:tcPrChange>
          </w:tcPr>
          <w:p w14:paraId="7A180045" w14:textId="627D5B78" w:rsidR="00E42B99" w:rsidRPr="00E42B99" w:rsidRDefault="00E42B99">
            <w:pPr>
              <w:kinsoku w:val="0"/>
              <w:overflowPunct w:val="0"/>
              <w:spacing w:line="400" w:lineRule="exact"/>
              <w:rPr>
                <w:rFonts w:ascii="Times New Roman" w:hAnsi="Times New Roman"/>
                <w:szCs w:val="28"/>
              </w:rPr>
              <w:pPrChange w:id="975"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976" w:author="11046017_鄭兆媗" w:date="2024-03-31T16:31:00Z">
              <w:tcPr>
                <w:tcW w:w="7502" w:type="dxa"/>
                <w:gridSpan w:val="2"/>
              </w:tcPr>
            </w:tcPrChange>
          </w:tcPr>
          <w:p w14:paraId="05CF4870" w14:textId="6C25503D" w:rsidR="00E42B99" w:rsidRPr="00E42B99" w:rsidRDefault="00E42B99">
            <w:pPr>
              <w:kinsoku w:val="0"/>
              <w:overflowPunct w:val="0"/>
              <w:spacing w:line="400" w:lineRule="exact"/>
              <w:rPr>
                <w:rFonts w:ascii="Times New Roman" w:hAnsi="Times New Roman"/>
                <w:szCs w:val="28"/>
              </w:rPr>
              <w:pPrChange w:id="977"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978" w:author="11046017_鄭兆媗" w:date="2024-03-31T16:31:00Z">
              <w:tcPr>
                <w:tcW w:w="2686" w:type="dxa"/>
                <w:gridSpan w:val="3"/>
              </w:tcPr>
            </w:tcPrChange>
          </w:tcPr>
          <w:p w14:paraId="2BC582F9" w14:textId="47852E39" w:rsidR="00E42B99" w:rsidRPr="00E42B99" w:rsidRDefault="00E42B99">
            <w:pPr>
              <w:kinsoku w:val="0"/>
              <w:overflowPunct w:val="0"/>
              <w:spacing w:line="400" w:lineRule="exact"/>
              <w:rPr>
                <w:rFonts w:ascii="Times New Roman" w:hAnsi="Times New Roman"/>
                <w:szCs w:val="28"/>
              </w:rPr>
              <w:pPrChange w:id="979"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980" w:author="11046017_鄭兆媗" w:date="2024-03-31T16:31:00Z">
              <w:tcPr>
                <w:tcW w:w="7502" w:type="dxa"/>
                <w:gridSpan w:val="2"/>
              </w:tcPr>
            </w:tcPrChange>
          </w:tcPr>
          <w:p w14:paraId="533E44E7" w14:textId="270D4CBB" w:rsidR="00E42B99" w:rsidRPr="00E42B99" w:rsidRDefault="00E42B99">
            <w:pPr>
              <w:kinsoku w:val="0"/>
              <w:overflowPunct w:val="0"/>
              <w:spacing w:line="400" w:lineRule="exact"/>
              <w:rPr>
                <w:rFonts w:ascii="Times New Roman" w:hAnsi="Times New Roman"/>
                <w:szCs w:val="28"/>
              </w:rPr>
              <w:pPrChange w:id="981"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E43A36">
      <w:pPr>
        <w:kinsoku w:val="0"/>
        <w:overflowPunct w:val="0"/>
        <w:rPr>
          <w:ins w:id="982" w:author="11046014_劉育彤" w:date="2024-03-25T15:00:00Z"/>
          <w:del w:id="983" w:author="11046017_鄭兆媗" w:date="2024-03-31T16:32:00Z"/>
          <w:szCs w:val="28"/>
          <w:rPrChange w:id="984" w:author="11046014_劉育彤" w:date="2024-03-25T20:17:00Z">
            <w:rPr>
              <w:ins w:id="985" w:author="11046014_劉育彤" w:date="2024-03-25T15:00:00Z"/>
              <w:del w:id="986" w:author="11046017_鄭兆媗" w:date="2024-03-31T16:32:00Z"/>
              <w:rFonts w:ascii="標楷體" w:hAnsi="標楷體"/>
              <w:szCs w:val="28"/>
            </w:rPr>
          </w:rPrChange>
        </w:rPr>
      </w:pPr>
    </w:p>
    <w:p w14:paraId="2904131F" w14:textId="77777777" w:rsidR="00C84132" w:rsidRPr="003E7632" w:rsidRDefault="00C84132" w:rsidP="00E43A36">
      <w:pPr>
        <w:widowControl/>
        <w:kinsoku w:val="0"/>
        <w:overflowPunct w:val="0"/>
        <w:rPr>
          <w:ins w:id="987" w:author="11046014_劉育彤" w:date="2024-03-25T15:00:00Z"/>
          <w:szCs w:val="28"/>
          <w:rPrChange w:id="988" w:author="11046014_劉育彤" w:date="2024-03-25T20:17:00Z">
            <w:rPr>
              <w:ins w:id="989" w:author="11046014_劉育彤" w:date="2024-03-25T15:00:00Z"/>
              <w:rFonts w:ascii="標楷體" w:hAnsi="標楷體"/>
              <w:szCs w:val="28"/>
            </w:rPr>
          </w:rPrChange>
        </w:rPr>
      </w:pPr>
      <w:ins w:id="990" w:author="11046014_劉育彤" w:date="2024-03-25T15:00:00Z">
        <w:r w:rsidRPr="003E7632">
          <w:rPr>
            <w:szCs w:val="28"/>
            <w:rPrChange w:id="991" w:author="11046014_劉育彤" w:date="2024-03-25T20:17:00Z">
              <w:rPr>
                <w:rFonts w:ascii="標楷體" w:hAnsi="標楷體"/>
                <w:szCs w:val="28"/>
              </w:rPr>
            </w:rPrChange>
          </w:rPr>
          <w:br w:type="page"/>
        </w:r>
      </w:ins>
    </w:p>
    <w:p w14:paraId="59153110" w14:textId="0D5C39B3" w:rsidR="00C84132" w:rsidRPr="00FB1867" w:rsidRDefault="00C84132">
      <w:pPr>
        <w:pStyle w:val="1"/>
        <w:kinsoku w:val="0"/>
        <w:overflowPunct w:val="0"/>
        <w:ind w:left="0" w:firstLine="0"/>
        <w:rPr>
          <w:ins w:id="992" w:author="11046014_劉育彤" w:date="2024-03-25T15:00:00Z"/>
        </w:rPr>
        <w:pPrChange w:id="993" w:author="11046017_鄭兆媗" w:date="2024-03-25T20:17:00Z">
          <w:pPr>
            <w:jc w:val="center"/>
          </w:pPr>
        </w:pPrChange>
      </w:pPr>
      <w:ins w:id="994" w:author="11046014_劉育彤" w:date="2024-03-25T15:00:00Z">
        <w:del w:id="995"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996" w:name="_Toc166433936"/>
      <w:bookmarkStart w:id="997" w:name="_Toc167669360"/>
      <w:ins w:id="998" w:author="11046014_劉育彤" w:date="2024-03-25T15:01:00Z">
        <w:r w:rsidRPr="00FB1867">
          <w:rPr>
            <w:rFonts w:hint="eastAsia"/>
          </w:rPr>
          <w:t>專案時程與組織分工</w:t>
        </w:r>
      </w:ins>
      <w:bookmarkEnd w:id="996"/>
      <w:bookmarkEnd w:id="997"/>
    </w:p>
    <w:p w14:paraId="1D081FFC" w14:textId="185DF9D4" w:rsidR="00C84132" w:rsidRPr="008B471C" w:rsidRDefault="00135C39">
      <w:pPr>
        <w:pStyle w:val="2"/>
        <w:kinsoku w:val="0"/>
        <w:overflowPunct w:val="0"/>
        <w:rPr>
          <w:ins w:id="999" w:author="11046014_劉育彤" w:date="2024-03-25T15:00:00Z"/>
        </w:rPr>
        <w:pPrChange w:id="1000" w:author="11046021_蔡元振" w:date="2024-03-26T14:25:00Z">
          <w:pPr>
            <w:ind w:firstLineChars="50" w:firstLine="140"/>
          </w:pPr>
        </w:pPrChange>
      </w:pPr>
      <w:ins w:id="1001" w:author="11046017_鄭兆媗" w:date="2024-03-25T20:56:00Z">
        <w:r>
          <w:rPr>
            <w:rFonts w:hint="eastAsia"/>
          </w:rPr>
          <w:t xml:space="preserve"> </w:t>
        </w:r>
      </w:ins>
      <w:ins w:id="1002" w:author="11046014_劉育彤" w:date="2024-03-25T15:01:00Z">
        <w:del w:id="1003" w:author="11046017_鄭兆媗" w:date="2024-03-25T17:16:00Z">
          <w:r w:rsidR="00D0120F" w:rsidRPr="008B471C">
            <w:rPr>
              <w:rFonts w:hint="eastAsia"/>
            </w:rPr>
            <w:delText>4</w:delText>
          </w:r>
        </w:del>
      </w:ins>
      <w:ins w:id="1004" w:author="11046014_劉育彤" w:date="2024-03-25T15:00:00Z">
        <w:del w:id="1005" w:author="11046017_鄭兆媗" w:date="2024-03-25T17:16:00Z">
          <w:r w:rsidR="00C84132" w:rsidRPr="008B471C">
            <w:rPr>
              <w:rFonts w:hint="eastAsia"/>
            </w:rPr>
            <w:delText>-1</w:delText>
          </w:r>
          <w:r w:rsidR="00C84132" w:rsidRPr="008B471C">
            <w:delText xml:space="preserve"> </w:delText>
          </w:r>
        </w:del>
      </w:ins>
      <w:bookmarkStart w:id="1006" w:name="_Toc166433937"/>
      <w:bookmarkStart w:id="1007" w:name="_Toc167669361"/>
      <w:ins w:id="1008" w:author="11046014_劉育彤" w:date="2024-03-25T15:01:00Z">
        <w:r w:rsidR="00D0120F" w:rsidRPr="008B471C">
          <w:rPr>
            <w:rFonts w:hint="eastAsia"/>
          </w:rPr>
          <w:t>專案時程</w:t>
        </w:r>
      </w:ins>
      <w:bookmarkEnd w:id="1006"/>
      <w:bookmarkEnd w:id="1007"/>
    </w:p>
    <w:p w14:paraId="0F9D6C42" w14:textId="77777777" w:rsidR="0029566D" w:rsidRDefault="00E61BE4" w:rsidP="0029566D">
      <w:pPr>
        <w:keepNext/>
        <w:kinsoku w:val="0"/>
        <w:overflowPunct w:val="0"/>
        <w:jc w:val="center"/>
      </w:pPr>
      <w:r w:rsidRPr="00E61BE4">
        <w:rPr>
          <w:noProof/>
          <w:szCs w:val="28"/>
        </w:rPr>
        <w:drawing>
          <wp:inline distT="0" distB="0" distL="0" distR="0" wp14:anchorId="449E1FDF" wp14:editId="71208CF9">
            <wp:extent cx="6479540" cy="6414770"/>
            <wp:effectExtent l="0" t="0" r="0" b="5080"/>
            <wp:docPr id="1090706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0632" name=""/>
                    <pic:cNvPicPr/>
                  </pic:nvPicPr>
                  <pic:blipFill>
                    <a:blip r:embed="rId24"/>
                    <a:stretch>
                      <a:fillRect/>
                    </a:stretch>
                  </pic:blipFill>
                  <pic:spPr>
                    <a:xfrm>
                      <a:off x="0" y="0"/>
                      <a:ext cx="6479540" cy="6414770"/>
                    </a:xfrm>
                    <a:prstGeom prst="rect">
                      <a:avLst/>
                    </a:prstGeom>
                  </pic:spPr>
                </pic:pic>
              </a:graphicData>
            </a:graphic>
          </wp:inline>
        </w:drawing>
      </w:r>
    </w:p>
    <w:p w14:paraId="556BB1C9" w14:textId="4477AD70" w:rsidR="001925B6" w:rsidRDefault="0029566D" w:rsidP="0029566D">
      <w:pPr>
        <w:pStyle w:val="af0"/>
        <w:jc w:val="center"/>
        <w:rPr>
          <w:szCs w:val="28"/>
        </w:rPr>
      </w:pPr>
      <w:bookmarkStart w:id="1009" w:name="_Toc167675408"/>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38404C">
        <w:rPr>
          <w:rFonts w:hint="eastAsia"/>
          <w:lang w:eastAsia="zh-TW"/>
        </w:rPr>
        <w:t>專案時程甘特圖</w:t>
      </w:r>
      <w:bookmarkEnd w:id="1009"/>
    </w:p>
    <w:p w14:paraId="25DCE3D4" w14:textId="77777777" w:rsidR="00921BB3" w:rsidRDefault="00921BB3" w:rsidP="00E43A36">
      <w:pPr>
        <w:widowControl/>
        <w:kinsoku w:val="0"/>
        <w:overflowPunct w:val="0"/>
        <w:rPr>
          <w:ins w:id="1010" w:author="11046017_鄭兆媗" w:date="2024-03-25T16:48:00Z"/>
          <w:szCs w:val="28"/>
        </w:rPr>
      </w:pPr>
      <w:ins w:id="1011" w:author="11046017_鄭兆媗" w:date="2024-03-25T16:48:00Z">
        <w:r>
          <w:rPr>
            <w:szCs w:val="28"/>
          </w:rPr>
          <w:br w:type="page"/>
        </w:r>
      </w:ins>
    </w:p>
    <w:p w14:paraId="16E224B4" w14:textId="09057581" w:rsidR="00C84132" w:rsidRPr="003E7632" w:rsidDel="008B471C" w:rsidRDefault="00C84132">
      <w:pPr>
        <w:pStyle w:val="2"/>
        <w:kinsoku w:val="0"/>
        <w:overflowPunct w:val="0"/>
        <w:rPr>
          <w:ins w:id="1012" w:author="11046014_劉育彤" w:date="2024-03-25T15:00:00Z"/>
          <w:del w:id="1013" w:author="11046017_鄭兆媗" w:date="2024-03-25T17:29:00Z"/>
          <w:rPrChange w:id="1014" w:author="11046014_劉育彤" w:date="2024-03-25T15:57:00Z">
            <w:rPr>
              <w:ins w:id="1015" w:author="11046014_劉育彤" w:date="2024-03-25T15:00:00Z"/>
              <w:del w:id="1016" w:author="11046017_鄭兆媗" w:date="2024-03-25T17:29:00Z"/>
              <w:rFonts w:ascii="標楷體" w:hAnsi="標楷體"/>
              <w:szCs w:val="28"/>
            </w:rPr>
          </w:rPrChange>
        </w:rPr>
        <w:pPrChange w:id="1017" w:author="11046021_蔡元振" w:date="2024-03-26T14:25:00Z">
          <w:pPr>
            <w:ind w:firstLineChars="200" w:firstLine="560"/>
          </w:pPr>
        </w:pPrChange>
      </w:pPr>
      <w:bookmarkStart w:id="1018" w:name="_Toc162302609"/>
      <w:bookmarkStart w:id="1019" w:name="_Toc162302662"/>
      <w:bookmarkStart w:id="1020" w:name="_Toc162303286"/>
      <w:bookmarkStart w:id="1021" w:name="_Toc166433938"/>
      <w:bookmarkStart w:id="1022" w:name="_Toc167669120"/>
      <w:bookmarkStart w:id="1023" w:name="_Toc167669362"/>
      <w:bookmarkEnd w:id="1018"/>
      <w:bookmarkEnd w:id="1019"/>
      <w:bookmarkEnd w:id="1020"/>
      <w:bookmarkEnd w:id="1021"/>
      <w:bookmarkEnd w:id="1022"/>
      <w:bookmarkEnd w:id="1023"/>
    </w:p>
    <w:p w14:paraId="690D7EC9" w14:textId="1F541C88" w:rsidR="00C84132" w:rsidRPr="008B471C" w:rsidRDefault="00D0120F" w:rsidP="00E43A36">
      <w:pPr>
        <w:pStyle w:val="2"/>
        <w:kinsoku w:val="0"/>
        <w:overflowPunct w:val="0"/>
        <w:rPr>
          <w:del w:id="1024" w:author="11046017_鄭兆媗" w:date="2024-03-25T17:27:00Z"/>
        </w:rPr>
      </w:pPr>
      <w:ins w:id="1025" w:author="11046014_劉育彤" w:date="2024-03-25T15:01:00Z">
        <w:del w:id="1026" w:author="11046017_鄭兆媗" w:date="2024-03-25T17:16:00Z">
          <w:r w:rsidRPr="008B471C">
            <w:rPr>
              <w:rFonts w:hint="eastAsia"/>
            </w:rPr>
            <w:delText>4</w:delText>
          </w:r>
        </w:del>
      </w:ins>
      <w:ins w:id="1027" w:author="11046014_劉育彤" w:date="2024-03-25T15:00:00Z">
        <w:del w:id="1028" w:author="11046017_鄭兆媗" w:date="2024-03-25T17:16:00Z">
          <w:r w:rsidR="00C84132" w:rsidRPr="008B471C">
            <w:rPr>
              <w:rFonts w:hint="eastAsia"/>
            </w:rPr>
            <w:delText xml:space="preserve">-2 </w:delText>
          </w:r>
        </w:del>
      </w:ins>
      <w:ins w:id="1029" w:author="11046014_劉育彤" w:date="2024-03-25T15:01:00Z">
        <w:del w:id="1030" w:author="11046017_鄭兆媗" w:date="2024-03-25T17:28:00Z">
          <w:r w:rsidRPr="008B471C">
            <w:rPr>
              <w:rFonts w:hint="eastAsia"/>
            </w:rPr>
            <w:delText>專案組織與</w:delText>
          </w:r>
        </w:del>
      </w:ins>
      <w:ins w:id="1031" w:author="11046014_劉育彤" w:date="2024-03-25T15:02:00Z">
        <w:del w:id="1032" w:author="11046017_鄭兆媗" w:date="2024-03-25T17:28:00Z">
          <w:r w:rsidRPr="008B471C">
            <w:rPr>
              <w:rFonts w:hint="eastAsia"/>
            </w:rPr>
            <w:delText>分工</w:delText>
          </w:r>
        </w:del>
      </w:ins>
      <w:bookmarkStart w:id="1033" w:name="_Toc162302610"/>
      <w:bookmarkStart w:id="1034" w:name="_Toc162302663"/>
      <w:bookmarkStart w:id="1035" w:name="_Toc162303287"/>
      <w:bookmarkStart w:id="1036" w:name="_Toc166433939"/>
      <w:bookmarkStart w:id="1037" w:name="_Toc167669121"/>
      <w:bookmarkStart w:id="1038" w:name="_Toc167669363"/>
      <w:bookmarkEnd w:id="1033"/>
      <w:bookmarkEnd w:id="1034"/>
      <w:bookmarkEnd w:id="1035"/>
      <w:bookmarkEnd w:id="1036"/>
      <w:bookmarkEnd w:id="1037"/>
      <w:bookmarkEnd w:id="1038"/>
    </w:p>
    <w:p w14:paraId="45C5C72D" w14:textId="467D6BCF" w:rsidR="00C84132" w:rsidRPr="00184190" w:rsidRDefault="00C84132">
      <w:pPr>
        <w:pStyle w:val="2"/>
        <w:kinsoku w:val="0"/>
        <w:overflowPunct w:val="0"/>
        <w:rPr>
          <w:ins w:id="1039" w:author="11046014_劉育彤" w:date="2024-03-25T15:00:00Z"/>
          <w:del w:id="1040" w:author="11046017_鄭兆媗" w:date="2024-03-25T16:46:00Z"/>
          <w:rPrChange w:id="1041" w:author="11046017_鄭兆媗" w:date="2024-03-25T20:17:00Z">
            <w:rPr>
              <w:ins w:id="1042" w:author="11046014_劉育彤" w:date="2024-03-25T15:00:00Z"/>
              <w:del w:id="1043" w:author="11046017_鄭兆媗" w:date="2024-03-25T16:46:00Z"/>
              <w:rFonts w:ascii="標楷體" w:hAnsi="標楷體"/>
              <w:szCs w:val="28"/>
            </w:rPr>
          </w:rPrChange>
        </w:rPr>
        <w:pPrChange w:id="1044" w:author="11046021_蔡元振" w:date="2024-03-26T14:25:00Z">
          <w:pPr>
            <w:ind w:firstLineChars="200" w:firstLine="560"/>
          </w:pPr>
        </w:pPrChange>
      </w:pPr>
      <w:ins w:id="1045" w:author="11046014_劉育彤" w:date="2024-03-25T15:00:00Z">
        <w:del w:id="1046" w:author="11046017_鄭兆媗" w:date="2024-03-25T16:46:00Z">
          <w:r w:rsidRPr="00184190">
            <w:rPr>
              <w:rFonts w:hint="eastAsia"/>
              <w:rPrChange w:id="1047" w:author="11046017_鄭兆媗" w:date="2024-03-25T20:17:00Z">
                <w:rPr>
                  <w:rFonts w:ascii="標楷體" w:hAnsi="標楷體" w:hint="eastAsia"/>
                  <w:szCs w:val="28"/>
                </w:rPr>
              </w:rPrChange>
            </w:rPr>
            <w:delText>內</w:delText>
          </w:r>
          <w:r w:rsidRPr="00184190">
            <w:rPr>
              <w:rPrChange w:id="1048" w:author="11046017_鄭兆媗" w:date="2024-03-25T20:17:00Z">
                <w:rPr>
                  <w:rFonts w:ascii="標楷體" w:hAnsi="標楷體"/>
                  <w:szCs w:val="28"/>
                </w:rPr>
              </w:rPrChange>
            </w:rPr>
            <w:delText>文</w:delText>
          </w:r>
          <w:r w:rsidRPr="00184190">
            <w:rPr>
              <w:rFonts w:hint="eastAsia"/>
              <w:rPrChange w:id="1049" w:author="11046017_鄭兆媗" w:date="2024-03-25T20:17:00Z">
                <w:rPr>
                  <w:rFonts w:ascii="標楷體" w:hAnsi="標楷體" w:hint="eastAsia"/>
                  <w:szCs w:val="28"/>
                </w:rPr>
              </w:rPrChange>
            </w:rPr>
            <w:delText>撰</w:delText>
          </w:r>
          <w:r w:rsidRPr="00184190">
            <w:rPr>
              <w:rPrChange w:id="1050" w:author="11046017_鄭兆媗" w:date="2024-03-25T20:17:00Z">
                <w:rPr>
                  <w:rFonts w:ascii="標楷體" w:hAnsi="標楷體"/>
                  <w:szCs w:val="28"/>
                </w:rPr>
              </w:rPrChange>
            </w:rPr>
            <w:delText>寫</w:delText>
          </w:r>
          <w:r w:rsidRPr="00184190">
            <w:rPr>
              <w:rPrChange w:id="1051" w:author="11046017_鄭兆媗" w:date="2024-03-25T20:17:00Z">
                <w:rPr>
                  <w:rFonts w:ascii="標楷體" w:hAnsi="標楷體"/>
                  <w:szCs w:val="28"/>
                </w:rPr>
              </w:rPrChange>
            </w:rPr>
            <w:delText>…</w:delText>
          </w:r>
          <w:bookmarkStart w:id="1052" w:name="_Toc162302611"/>
          <w:bookmarkStart w:id="1053" w:name="_Toc162302664"/>
          <w:bookmarkStart w:id="1054" w:name="_Toc162303288"/>
          <w:bookmarkStart w:id="1055" w:name="_Toc166433940"/>
          <w:bookmarkStart w:id="1056" w:name="_Toc167669122"/>
          <w:bookmarkStart w:id="1057" w:name="_Toc167669364"/>
          <w:bookmarkEnd w:id="1052"/>
          <w:bookmarkEnd w:id="1053"/>
          <w:bookmarkEnd w:id="1054"/>
          <w:bookmarkEnd w:id="1055"/>
          <w:bookmarkEnd w:id="1056"/>
          <w:bookmarkEnd w:id="1057"/>
        </w:del>
      </w:ins>
    </w:p>
    <w:p w14:paraId="1F01C31F" w14:textId="77777777" w:rsidR="00C30C21" w:rsidRPr="00B303A6" w:rsidRDefault="00C30C21">
      <w:pPr>
        <w:pStyle w:val="2"/>
        <w:kinsoku w:val="0"/>
        <w:overflowPunct w:val="0"/>
        <w:rPr>
          <w:ins w:id="1058" w:author="11046014_劉育彤" w:date="2024-03-25T14:50:00Z"/>
          <w:del w:id="1059" w:author="11046017_鄭兆媗" w:date="2024-03-25T16:46:00Z"/>
          <w:rPrChange w:id="1060" w:author="11046017_鄭兆媗" w:date="2024-03-25T20:17:00Z">
            <w:rPr>
              <w:ins w:id="1061" w:author="11046014_劉育彤" w:date="2024-03-25T14:50:00Z"/>
              <w:del w:id="1062" w:author="11046017_鄭兆媗" w:date="2024-03-25T16:46:00Z"/>
              <w:rFonts w:ascii="標楷體" w:hAnsi="標楷體"/>
              <w:szCs w:val="28"/>
            </w:rPr>
          </w:rPrChange>
        </w:rPr>
        <w:pPrChange w:id="1063" w:author="11046021_蔡元振" w:date="2024-03-26T14:25:00Z">
          <w:pPr>
            <w:ind w:firstLineChars="200" w:firstLine="560"/>
          </w:pPr>
        </w:pPrChange>
      </w:pPr>
      <w:bookmarkStart w:id="1064" w:name="_Toc162302612"/>
      <w:bookmarkStart w:id="1065" w:name="_Toc162302665"/>
      <w:bookmarkStart w:id="1066" w:name="_Toc162303289"/>
      <w:bookmarkStart w:id="1067" w:name="_Toc166433941"/>
      <w:bookmarkStart w:id="1068" w:name="_Toc167669123"/>
      <w:bookmarkStart w:id="1069" w:name="_Toc167669365"/>
      <w:bookmarkEnd w:id="1064"/>
      <w:bookmarkEnd w:id="1065"/>
      <w:bookmarkEnd w:id="1066"/>
      <w:bookmarkEnd w:id="1067"/>
      <w:bookmarkEnd w:id="1068"/>
      <w:bookmarkEnd w:id="1069"/>
    </w:p>
    <w:p w14:paraId="1006E55B" w14:textId="4C9DD04E" w:rsidR="00CD5906" w:rsidRPr="00B303A6" w:rsidDel="00C30C21" w:rsidRDefault="00CD5906">
      <w:pPr>
        <w:pStyle w:val="2"/>
        <w:kinsoku w:val="0"/>
        <w:overflowPunct w:val="0"/>
        <w:rPr>
          <w:del w:id="1070" w:author="11046017_鄭兆媗" w:date="2024-03-25T17:28:00Z"/>
          <w:rPrChange w:id="1071" w:author="11046014_劉育彤" w:date="2024-03-25T20:38:00Z">
            <w:rPr>
              <w:del w:id="1072" w:author="11046017_鄭兆媗" w:date="2024-03-25T17:28:00Z"/>
              <w:rFonts w:ascii="標楷體" w:hAnsi="標楷體"/>
              <w:sz w:val="32"/>
              <w:szCs w:val="32"/>
            </w:rPr>
          </w:rPrChange>
        </w:rPr>
        <w:pPrChange w:id="1073" w:author="11046021_蔡元振" w:date="2024-03-26T14:25:00Z">
          <w:pPr>
            <w:ind w:firstLineChars="50" w:firstLine="160"/>
          </w:pPr>
        </w:pPrChange>
      </w:pPr>
      <w:del w:id="1074" w:author="11046017_鄭兆媗" w:date="2024-03-25T17:28:00Z">
        <w:r w:rsidRPr="00B303A6" w:rsidDel="00C30C21">
          <w:rPr>
            <w:rPrChange w:id="1075" w:author="11046017_鄭兆媗" w:date="2024-03-25T20:17:00Z">
              <w:rPr>
                <w:rFonts w:ascii="標楷體" w:hAnsi="標楷體"/>
                <w:sz w:val="32"/>
                <w:szCs w:val="32"/>
              </w:rPr>
            </w:rPrChange>
          </w:rPr>
          <w:delText>1-1</w:delText>
        </w:r>
        <w:r w:rsidRPr="00B303A6" w:rsidDel="00C30C21">
          <w:rPr>
            <w:rPrChange w:id="1076" w:author="11046014_劉育彤" w:date="2024-03-25T20:38:00Z">
              <w:rPr>
                <w:rFonts w:ascii="標楷體" w:hAnsi="標楷體"/>
                <w:sz w:val="32"/>
                <w:szCs w:val="32"/>
              </w:rPr>
            </w:rPrChange>
          </w:rPr>
          <w:delText xml:space="preserve"> </w:delText>
        </w:r>
        <w:r w:rsidR="00940676" w:rsidRPr="00B303A6" w:rsidDel="00C30C21">
          <w:rPr>
            <w:rFonts w:hint="eastAsia"/>
            <w:rPrChange w:id="1077" w:author="11046014_劉育彤" w:date="2024-03-25T20:38:00Z">
              <w:rPr>
                <w:rFonts w:ascii="標楷體" w:hAnsi="標楷體" w:hint="eastAsia"/>
                <w:sz w:val="32"/>
                <w:szCs w:val="32"/>
              </w:rPr>
            </w:rPrChange>
          </w:rPr>
          <w:delText>背景</w:delText>
        </w:r>
        <w:r w:rsidR="00940676" w:rsidRPr="00B303A6" w:rsidDel="00C30C21">
          <w:rPr>
            <w:rPrChange w:id="1078" w:author="11046014_劉育彤" w:date="2024-03-25T20:38:00Z">
              <w:rPr>
                <w:rFonts w:ascii="標楷體" w:hAnsi="標楷體"/>
                <w:sz w:val="32"/>
                <w:szCs w:val="32"/>
              </w:rPr>
            </w:rPrChange>
          </w:rPr>
          <w:delText>介</w:delText>
        </w:r>
        <w:r w:rsidR="00940676" w:rsidRPr="00B303A6" w:rsidDel="00C30C21">
          <w:rPr>
            <w:rFonts w:hint="eastAsia"/>
            <w:rPrChange w:id="1079" w:author="11046014_劉育彤" w:date="2024-03-25T20:38:00Z">
              <w:rPr>
                <w:rFonts w:ascii="標楷體" w:hAnsi="標楷體" w:hint="eastAsia"/>
                <w:sz w:val="32"/>
                <w:szCs w:val="32"/>
              </w:rPr>
            </w:rPrChange>
          </w:rPr>
          <w:delText>紹</w:delText>
        </w:r>
        <w:bookmarkStart w:id="1080" w:name="_Toc162302613"/>
        <w:bookmarkStart w:id="1081" w:name="_Toc162302666"/>
        <w:bookmarkStart w:id="1082" w:name="_Toc162303290"/>
        <w:bookmarkStart w:id="1083" w:name="_Toc166433942"/>
        <w:bookmarkStart w:id="1084" w:name="_Toc167669124"/>
        <w:bookmarkStart w:id="1085" w:name="_Toc167669366"/>
        <w:bookmarkEnd w:id="1080"/>
        <w:bookmarkEnd w:id="1081"/>
        <w:bookmarkEnd w:id="1082"/>
        <w:bookmarkEnd w:id="1083"/>
        <w:bookmarkEnd w:id="1084"/>
        <w:bookmarkEnd w:id="1085"/>
      </w:del>
    </w:p>
    <w:p w14:paraId="73997F11" w14:textId="6970BFB1" w:rsidR="00CD5906" w:rsidRPr="00B303A6" w:rsidDel="00C30C21" w:rsidRDefault="00CD5906">
      <w:pPr>
        <w:pStyle w:val="2"/>
        <w:kinsoku w:val="0"/>
        <w:overflowPunct w:val="0"/>
        <w:rPr>
          <w:del w:id="1086" w:author="11046017_鄭兆媗" w:date="2024-03-25T17:28:00Z"/>
          <w:rPrChange w:id="1087" w:author="11046017_鄭兆媗" w:date="2024-03-25T20:17:00Z">
            <w:rPr>
              <w:del w:id="1088" w:author="11046017_鄭兆媗" w:date="2024-03-25T17:28:00Z"/>
              <w:rFonts w:ascii="標楷體" w:hAnsi="標楷體"/>
              <w:szCs w:val="28"/>
            </w:rPr>
          </w:rPrChange>
        </w:rPr>
        <w:pPrChange w:id="1089" w:author="11046021_蔡元振" w:date="2024-03-26T14:25:00Z">
          <w:pPr>
            <w:ind w:firstLineChars="200" w:firstLine="560"/>
          </w:pPr>
        </w:pPrChange>
      </w:pPr>
      <w:del w:id="1090" w:author="11046017_鄭兆媗" w:date="2024-03-25T17:28:00Z">
        <w:r w:rsidRPr="00B303A6" w:rsidDel="00C30C21">
          <w:rPr>
            <w:rPrChange w:id="1091" w:author="11046017_鄭兆媗" w:date="2024-03-25T20:17:00Z">
              <w:rPr>
                <w:rFonts w:ascii="標楷體" w:hAnsi="標楷體"/>
                <w:szCs w:val="28"/>
              </w:rPr>
            </w:rPrChange>
          </w:rPr>
          <w:delText xml:space="preserve">  </w:delText>
        </w:r>
        <w:r w:rsidRPr="00B303A6" w:rsidDel="00C30C21">
          <w:rPr>
            <w:rFonts w:hint="eastAsia"/>
            <w:rPrChange w:id="1092" w:author="11046017_鄭兆媗" w:date="2024-03-25T20:17:00Z">
              <w:rPr>
                <w:rFonts w:ascii="標楷體" w:hAnsi="標楷體" w:hint="eastAsia"/>
                <w:szCs w:val="28"/>
              </w:rPr>
            </w:rPrChange>
          </w:rPr>
          <w:delText>內</w:delText>
        </w:r>
        <w:r w:rsidRPr="00B303A6" w:rsidDel="00C30C21">
          <w:rPr>
            <w:rPrChange w:id="1093" w:author="11046017_鄭兆媗" w:date="2024-03-25T20:17:00Z">
              <w:rPr>
                <w:rFonts w:ascii="標楷體" w:hAnsi="標楷體"/>
                <w:szCs w:val="28"/>
              </w:rPr>
            </w:rPrChange>
          </w:rPr>
          <w:delText>文</w:delText>
        </w:r>
        <w:r w:rsidRPr="00B303A6" w:rsidDel="00C30C21">
          <w:rPr>
            <w:rFonts w:hint="eastAsia"/>
            <w:rPrChange w:id="1094" w:author="11046017_鄭兆媗" w:date="2024-03-25T20:17:00Z">
              <w:rPr>
                <w:rFonts w:ascii="標楷體" w:hAnsi="標楷體" w:hint="eastAsia"/>
                <w:szCs w:val="28"/>
              </w:rPr>
            </w:rPrChange>
          </w:rPr>
          <w:delText>撰</w:delText>
        </w:r>
        <w:r w:rsidRPr="00B303A6" w:rsidDel="00C30C21">
          <w:rPr>
            <w:rPrChange w:id="1095" w:author="11046017_鄭兆媗" w:date="2024-03-25T20:17:00Z">
              <w:rPr>
                <w:rFonts w:ascii="標楷體" w:hAnsi="標楷體"/>
                <w:szCs w:val="28"/>
              </w:rPr>
            </w:rPrChange>
          </w:rPr>
          <w:delText>寫</w:delText>
        </w:r>
        <w:r w:rsidRPr="00B303A6" w:rsidDel="00C30C21">
          <w:rPr>
            <w:rPrChange w:id="1096" w:author="11046017_鄭兆媗" w:date="2024-03-25T20:17:00Z">
              <w:rPr>
                <w:rFonts w:ascii="標楷體" w:hAnsi="標楷體"/>
                <w:szCs w:val="28"/>
              </w:rPr>
            </w:rPrChange>
          </w:rPr>
          <w:delText>…</w:delText>
        </w:r>
        <w:bookmarkStart w:id="1097" w:name="_Toc162302614"/>
        <w:bookmarkStart w:id="1098" w:name="_Toc162302667"/>
        <w:bookmarkStart w:id="1099" w:name="_Toc162303291"/>
        <w:bookmarkStart w:id="1100" w:name="_Toc166433943"/>
        <w:bookmarkStart w:id="1101" w:name="_Toc167669125"/>
        <w:bookmarkStart w:id="1102" w:name="_Toc167669367"/>
        <w:bookmarkEnd w:id="1097"/>
        <w:bookmarkEnd w:id="1098"/>
        <w:bookmarkEnd w:id="1099"/>
        <w:bookmarkEnd w:id="1100"/>
        <w:bookmarkEnd w:id="1101"/>
        <w:bookmarkEnd w:id="1102"/>
      </w:del>
    </w:p>
    <w:p w14:paraId="62AC930E" w14:textId="591EA525" w:rsidR="000226E4" w:rsidRPr="008E1EC9" w:rsidRDefault="000226E4">
      <w:pPr>
        <w:pStyle w:val="2"/>
        <w:kinsoku w:val="0"/>
        <w:overflowPunct w:val="0"/>
        <w:rPr>
          <w:del w:id="1103" w:author="11046017_鄭兆媗" w:date="2024-03-25T16:46:00Z"/>
          <w:sz w:val="24"/>
          <w:szCs w:val="24"/>
          <w:rPrChange w:id="1104" w:author="11046017_鄭兆媗" w:date="2024-03-25T20:17:00Z">
            <w:rPr>
              <w:del w:id="1105" w:author="11046017_鄭兆媗" w:date="2024-03-25T16:46:00Z"/>
              <w:b/>
              <w:color w:val="FF0000"/>
              <w:sz w:val="32"/>
              <w:szCs w:val="32"/>
            </w:rPr>
          </w:rPrChange>
        </w:rPr>
        <w:pPrChange w:id="1106" w:author="11046021_蔡元振" w:date="2024-03-26T14:25:00Z">
          <w:pPr>
            <w:widowControl/>
            <w:jc w:val="center"/>
          </w:pPr>
        </w:pPrChange>
      </w:pPr>
      <w:del w:id="1107" w:author="11046017_鄭兆媗" w:date="2024-03-25T16:46:00Z">
        <w:r w:rsidRPr="00B303A6">
          <w:rPr>
            <w:rPrChange w:id="1108" w:author="11046017_鄭兆媗" w:date="2024-03-25T20:17:00Z">
              <w:rPr>
                <w:rFonts w:ascii="標楷體" w:hAnsi="標楷體"/>
                <w:szCs w:val="28"/>
              </w:rPr>
            </w:rPrChange>
          </w:rPr>
          <w:br w:type="page"/>
        </w:r>
        <w:r w:rsidRPr="00B303A6">
          <w:rPr>
            <w:rFonts w:hint="eastAsia"/>
            <w:rPrChange w:id="1109" w:author="11046017_鄭兆媗" w:date="2024-03-25T20:17:00Z">
              <w:rPr>
                <w:rFonts w:hint="eastAsia"/>
                <w:b/>
                <w:color w:val="FF0000"/>
                <w:sz w:val="32"/>
                <w:szCs w:val="32"/>
                <w:u w:val="single"/>
              </w:rPr>
            </w:rPrChange>
          </w:rPr>
          <w:delText>表</w:delText>
        </w:r>
        <w:r w:rsidRPr="00B303A6">
          <w:rPr>
            <w:rPrChange w:id="1110" w:author="11046017_鄭兆媗" w:date="2024-03-25T20:17:00Z">
              <w:rPr>
                <w:b/>
                <w:color w:val="FF0000"/>
                <w:sz w:val="32"/>
                <w:szCs w:val="32"/>
                <w:u w:val="single"/>
              </w:rPr>
            </w:rPrChange>
          </w:rPr>
          <w:delText xml:space="preserve">4-2 </w:delText>
        </w:r>
        <w:r w:rsidRPr="00B303A6">
          <w:rPr>
            <w:rFonts w:hint="eastAsia"/>
            <w:rPrChange w:id="1111" w:author="11046017_鄭兆媗" w:date="2024-03-25T20:17:00Z">
              <w:rPr>
                <w:rFonts w:hint="eastAsia"/>
                <w:b/>
                <w:color w:val="FF0000"/>
                <w:sz w:val="32"/>
                <w:szCs w:val="32"/>
                <w:u w:val="single"/>
              </w:rPr>
            </w:rPrChange>
          </w:rPr>
          <w:delText>專案組織與分工</w:delText>
        </w:r>
        <w:r w:rsidRPr="00B303A6">
          <w:rPr>
            <w:rFonts w:hint="eastAsia"/>
            <w:rPrChange w:id="1112"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kinsoku w:val="0"/>
        <w:overflowPunct w:val="0"/>
        <w:rPr>
          <w:del w:id="1113" w:author="11046017_鄭兆媗" w:date="2024-03-25T17:29:00Z"/>
        </w:rPr>
        <w:pPrChange w:id="1114" w:author="11046021_蔡元振" w:date="2024-03-26T14:25:00Z">
          <w:pPr>
            <w:jc w:val="right"/>
          </w:pPr>
        </w:pPrChange>
      </w:pPr>
      <w:del w:id="1115" w:author="11046017_鄭兆媗" w:date="2024-03-25T16:46:00Z">
        <w:r w:rsidRPr="003E7632">
          <w:rPr>
            <w:rFonts w:hint="eastAsia"/>
            <w:rPrChange w:id="1116"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117" w:name="_Toc162302615"/>
      <w:bookmarkStart w:id="1118" w:name="_Toc162302668"/>
      <w:bookmarkStart w:id="1119" w:name="_Toc162303292"/>
      <w:bookmarkStart w:id="1120" w:name="_Toc166433944"/>
      <w:bookmarkStart w:id="1121" w:name="_Toc167669126"/>
      <w:bookmarkStart w:id="1122" w:name="_Toc167669368"/>
      <w:bookmarkEnd w:id="1117"/>
      <w:bookmarkEnd w:id="1118"/>
      <w:bookmarkEnd w:id="1119"/>
      <w:bookmarkEnd w:id="1120"/>
      <w:bookmarkEnd w:id="1121"/>
      <w:bookmarkEnd w:id="1122"/>
    </w:p>
    <w:p w14:paraId="0B3C8CDC" w14:textId="1E5045A8" w:rsidR="008D1382" w:rsidRDefault="00135C39">
      <w:pPr>
        <w:pStyle w:val="2"/>
        <w:kinsoku w:val="0"/>
        <w:overflowPunct w:val="0"/>
        <w:rPr>
          <w:ins w:id="1123" w:author="11046017_鄭兆媗" w:date="2024-03-25T17:30:00Z"/>
        </w:rPr>
        <w:pPrChange w:id="1124" w:author="11046021_蔡元振" w:date="2024-03-26T14:25:00Z">
          <w:pPr>
            <w:widowControl/>
          </w:pPr>
        </w:pPrChange>
      </w:pPr>
      <w:ins w:id="1125" w:author="11046017_鄭兆媗" w:date="2024-03-25T20:56:00Z">
        <w:r>
          <w:rPr>
            <w:rFonts w:hint="eastAsia"/>
          </w:rPr>
          <w:t xml:space="preserve"> </w:t>
        </w:r>
      </w:ins>
      <w:bookmarkStart w:id="1126" w:name="_Toc166433945"/>
      <w:bookmarkStart w:id="1127" w:name="_Toc167669369"/>
      <w:ins w:id="1128" w:author="11046017_鄭兆媗" w:date="2024-03-25T17:30:00Z">
        <w:r w:rsidR="008D1382">
          <w:rPr>
            <w:rFonts w:hint="eastAsia"/>
          </w:rPr>
          <w:t>專案組織與分工</w:t>
        </w:r>
        <w:bookmarkEnd w:id="1126"/>
        <w:bookmarkEnd w:id="1127"/>
      </w:ins>
    </w:p>
    <w:p w14:paraId="2E2F1341" w14:textId="729F331C" w:rsidR="0029566D" w:rsidRDefault="0029566D" w:rsidP="0029566D">
      <w:pPr>
        <w:pStyle w:val="af0"/>
        <w:keepNext/>
        <w:jc w:val="center"/>
      </w:pPr>
      <w:bookmarkStart w:id="1129" w:name="_Toc167697573"/>
      <w:r>
        <w:rPr>
          <w:rFonts w:hint="eastAsia"/>
        </w:rPr>
        <w:t>表</w:t>
      </w:r>
      <w:r>
        <w:rPr>
          <w:rFonts w:hint="eastAsia"/>
        </w:rPr>
        <w:t xml:space="preserve"> </w:t>
      </w:r>
      <w:r w:rsidR="003E0E6E">
        <w:fldChar w:fldCharType="begin"/>
      </w:r>
      <w:r w:rsidR="003E0E6E">
        <w:instrText xml:space="preserve"> </w:instrText>
      </w:r>
      <w:r w:rsidR="003E0E6E">
        <w:rPr>
          <w:rFonts w:hint="eastAsia"/>
        </w:rPr>
        <w:instrText>STYLEREF 2 \s</w:instrText>
      </w:r>
      <w:r w:rsidR="003E0E6E">
        <w:instrText xml:space="preserve"> </w:instrText>
      </w:r>
      <w:r w:rsidR="003E0E6E">
        <w:fldChar w:fldCharType="separate"/>
      </w:r>
      <w:r w:rsidR="003E0E6E">
        <w:rPr>
          <w:noProof/>
        </w:rPr>
        <w:t>4-2</w:t>
      </w:r>
      <w:r w:rsidR="003E0E6E">
        <w:fldChar w:fldCharType="end"/>
      </w:r>
      <w:r w:rsidR="003E0E6E">
        <w:noBreakHyphen/>
      </w:r>
      <w:r w:rsidR="003E0E6E">
        <w:fldChar w:fldCharType="begin"/>
      </w:r>
      <w:r w:rsidR="003E0E6E">
        <w:instrText xml:space="preserve"> </w:instrText>
      </w:r>
      <w:r w:rsidR="003E0E6E">
        <w:rPr>
          <w:rFonts w:hint="eastAsia"/>
        </w:rPr>
        <w:instrText xml:space="preserve">SEQ </w:instrText>
      </w:r>
      <w:r w:rsidR="003E0E6E">
        <w:rPr>
          <w:rFonts w:hint="eastAsia"/>
        </w:rPr>
        <w:instrText>表</w:instrText>
      </w:r>
      <w:r w:rsidR="003E0E6E">
        <w:rPr>
          <w:rFonts w:hint="eastAsia"/>
        </w:rPr>
        <w:instrText xml:space="preserve"> \* ARABIC \s 2</w:instrText>
      </w:r>
      <w:r w:rsidR="003E0E6E">
        <w:instrText xml:space="preserve"> </w:instrText>
      </w:r>
      <w:r w:rsidR="003E0E6E">
        <w:fldChar w:fldCharType="separate"/>
      </w:r>
      <w:r w:rsidR="003E0E6E">
        <w:rPr>
          <w:noProof/>
        </w:rPr>
        <w:t>1</w:t>
      </w:r>
      <w:r w:rsidR="003E0E6E">
        <w:fldChar w:fldCharType="end"/>
      </w:r>
      <w:r>
        <w:rPr>
          <w:rFonts w:hint="eastAsia"/>
          <w:lang w:eastAsia="zh-TW"/>
        </w:rPr>
        <w:t xml:space="preserve"> </w:t>
      </w:r>
      <w:r w:rsidRPr="008D53C7">
        <w:rPr>
          <w:rFonts w:hint="eastAsia"/>
          <w:lang w:eastAsia="zh-TW"/>
        </w:rPr>
        <w:t>專題組織與分工</w:t>
      </w:r>
      <w:bookmarkEnd w:id="112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130"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0"/>
        <w:gridCol w:w="3083"/>
        <w:gridCol w:w="1547"/>
        <w:gridCol w:w="1549"/>
        <w:gridCol w:w="1549"/>
        <w:gridCol w:w="1540"/>
        <w:tblGridChange w:id="1131">
          <w:tblGrid>
            <w:gridCol w:w="920"/>
            <w:gridCol w:w="2"/>
            <w:gridCol w:w="2"/>
            <w:gridCol w:w="3079"/>
            <w:gridCol w:w="1547"/>
            <w:gridCol w:w="1549"/>
            <w:gridCol w:w="1549"/>
            <w:gridCol w:w="1540"/>
          </w:tblGrid>
        </w:tblGridChange>
      </w:tblGrid>
      <w:tr w:rsidR="000226E4" w14:paraId="1BA8EA96" w14:textId="77777777" w:rsidTr="00812B00">
        <w:trPr>
          <w:tblHeader/>
          <w:jc w:val="center"/>
          <w:trPrChange w:id="1132" w:author="11046017_鄭兆媗" w:date="2024-03-31T15:42:00Z">
            <w:trPr>
              <w:jc w:val="center"/>
            </w:trPr>
          </w:trPrChange>
        </w:trPr>
        <w:tc>
          <w:tcPr>
            <w:tcW w:w="1965" w:type="pct"/>
            <w:gridSpan w:val="2"/>
            <w:shd w:val="clear" w:color="auto" w:fill="auto"/>
            <w:vAlign w:val="center"/>
            <w:tcPrChange w:id="1133" w:author="11046017_鄭兆媗" w:date="2024-03-31T15:42:00Z">
              <w:tcPr>
                <w:tcW w:w="1965" w:type="pct"/>
                <w:gridSpan w:val="4"/>
                <w:shd w:val="clear" w:color="auto" w:fill="auto"/>
                <w:vAlign w:val="center"/>
              </w:tcPr>
            </w:tcPrChange>
          </w:tcPr>
          <w:p w14:paraId="374E623C" w14:textId="77777777" w:rsidR="000226E4" w:rsidRPr="00E436C8" w:rsidRDefault="000226E4">
            <w:pPr>
              <w:kinsoku w:val="0"/>
              <w:overflowPunct w:val="0"/>
              <w:spacing w:line="360" w:lineRule="exact"/>
              <w:jc w:val="center"/>
              <w:rPr>
                <w:szCs w:val="22"/>
              </w:rPr>
              <w:pPrChange w:id="1134"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135" w:author="11046017_鄭兆媗" w:date="2024-03-31T15:42:00Z">
              <w:tcPr>
                <w:tcW w:w="759" w:type="pct"/>
                <w:shd w:val="clear" w:color="auto" w:fill="auto"/>
              </w:tcPr>
            </w:tcPrChange>
          </w:tcPr>
          <w:p w14:paraId="758330A5" w14:textId="77777777" w:rsidR="00874E17" w:rsidRDefault="00874E17">
            <w:pPr>
              <w:kinsoku w:val="0"/>
              <w:overflowPunct w:val="0"/>
              <w:spacing w:line="360" w:lineRule="exact"/>
              <w:jc w:val="center"/>
              <w:rPr>
                <w:ins w:id="1136" w:author="11046017_鄭兆媗" w:date="2024-03-25T14:39:00Z"/>
                <w:szCs w:val="22"/>
              </w:rPr>
              <w:pPrChange w:id="1137" w:author="11046017_鄭兆媗" w:date="2024-03-25T20:17:00Z">
                <w:pPr>
                  <w:jc w:val="center"/>
                </w:pPr>
              </w:pPrChange>
            </w:pPr>
            <w:ins w:id="1138" w:author="11046017_鄭兆媗" w:date="2024-03-25T14:39:00Z">
              <w:r>
                <w:rPr>
                  <w:rFonts w:hint="eastAsia"/>
                  <w:szCs w:val="22"/>
                </w:rPr>
                <w:t>11046004</w:t>
              </w:r>
            </w:ins>
            <w:del w:id="1139"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kinsoku w:val="0"/>
              <w:overflowPunct w:val="0"/>
              <w:spacing w:line="360" w:lineRule="exact"/>
              <w:jc w:val="center"/>
              <w:rPr>
                <w:szCs w:val="28"/>
                <w:rPrChange w:id="1140" w:author="11046017_鄭兆媗" w:date="2024-03-25T20:51:00Z">
                  <w:rPr>
                    <w:sz w:val="22"/>
                    <w:szCs w:val="22"/>
                  </w:rPr>
                </w:rPrChange>
              </w:rPr>
              <w:pPrChange w:id="1141" w:author="11046017_鄭兆媗" w:date="2024-03-25T20:17:00Z">
                <w:pPr>
                  <w:jc w:val="center"/>
                </w:pPr>
              </w:pPrChange>
            </w:pPr>
            <w:ins w:id="1142" w:author="11046017_鄭兆媗" w:date="2024-03-25T14:40:00Z">
              <w:r>
                <w:rPr>
                  <w:rFonts w:hint="eastAsia"/>
                  <w:szCs w:val="22"/>
                </w:rPr>
                <w:t>陳冠廷</w:t>
              </w:r>
            </w:ins>
            <w:del w:id="1143" w:author="11046017_鄭兆媗" w:date="2024-03-25T14:39:00Z">
              <w:r w:rsidR="000226E4" w:rsidRPr="00E436C8">
                <w:rPr>
                  <w:szCs w:val="22"/>
                </w:rPr>
                <w:delText>姓名</w:delText>
              </w:r>
            </w:del>
          </w:p>
        </w:tc>
        <w:tc>
          <w:tcPr>
            <w:tcW w:w="760" w:type="pct"/>
            <w:shd w:val="clear" w:color="auto" w:fill="auto"/>
            <w:vAlign w:val="center"/>
            <w:tcPrChange w:id="1144" w:author="11046017_鄭兆媗" w:date="2024-03-31T15:42:00Z">
              <w:tcPr>
                <w:tcW w:w="760" w:type="pct"/>
                <w:shd w:val="clear" w:color="auto" w:fill="auto"/>
                <w:vAlign w:val="center"/>
              </w:tcPr>
            </w:tcPrChange>
          </w:tcPr>
          <w:p w14:paraId="5D23101A" w14:textId="77777777" w:rsidR="008E65E3" w:rsidRDefault="000226E4">
            <w:pPr>
              <w:kinsoku w:val="0"/>
              <w:overflowPunct w:val="0"/>
              <w:spacing w:line="360" w:lineRule="exact"/>
              <w:jc w:val="center"/>
              <w:rPr>
                <w:ins w:id="1145" w:author="11046017_鄭兆媗" w:date="2024-03-25T14:39:00Z"/>
                <w:szCs w:val="22"/>
              </w:rPr>
              <w:pPrChange w:id="1146" w:author="11046017_鄭兆媗" w:date="2024-03-25T20:17:00Z">
                <w:pPr>
                  <w:jc w:val="center"/>
                </w:pPr>
              </w:pPrChange>
            </w:pPr>
            <w:del w:id="1147" w:author="11046017_鄭兆媗" w:date="2024-03-25T14:39:00Z">
              <w:r w:rsidRPr="00E436C8">
                <w:rPr>
                  <w:szCs w:val="22"/>
                </w:rPr>
                <w:delText>學號</w:delText>
              </w:r>
            </w:del>
            <w:ins w:id="1148" w:author="11046017_鄭兆媗" w:date="2024-03-25T14:39:00Z">
              <w:r w:rsidR="00874E17">
                <w:rPr>
                  <w:rFonts w:hint="eastAsia"/>
                  <w:szCs w:val="22"/>
                </w:rPr>
                <w:t>11046014</w:t>
              </w:r>
            </w:ins>
            <w:r w:rsidRPr="00E436C8">
              <w:rPr>
                <w:szCs w:val="22"/>
              </w:rPr>
              <w:t>/</w:t>
            </w:r>
            <w:del w:id="1149" w:author="11046017_鄭兆媗" w:date="2024-03-25T14:39:00Z">
              <w:r w:rsidRPr="00E436C8">
                <w:rPr>
                  <w:szCs w:val="22"/>
                </w:rPr>
                <w:delText>姓名</w:delText>
              </w:r>
            </w:del>
          </w:p>
          <w:p w14:paraId="184DD29D" w14:textId="4C3699DB" w:rsidR="008E65E3" w:rsidRPr="00E436C8" w:rsidRDefault="00874E17">
            <w:pPr>
              <w:kinsoku w:val="0"/>
              <w:overflowPunct w:val="0"/>
              <w:spacing w:line="360" w:lineRule="exact"/>
              <w:jc w:val="center"/>
              <w:rPr>
                <w:szCs w:val="22"/>
              </w:rPr>
              <w:pPrChange w:id="1150" w:author="11046017_鄭兆媗" w:date="2024-03-25T20:17:00Z">
                <w:pPr>
                  <w:jc w:val="center"/>
                </w:pPr>
              </w:pPrChange>
            </w:pPr>
            <w:ins w:id="1151" w:author="11046017_鄭兆媗" w:date="2024-03-25T14:40:00Z">
              <w:r>
                <w:rPr>
                  <w:rFonts w:hint="eastAsia"/>
                  <w:szCs w:val="22"/>
                </w:rPr>
                <w:t>劉育彤</w:t>
              </w:r>
            </w:ins>
          </w:p>
        </w:tc>
        <w:tc>
          <w:tcPr>
            <w:tcW w:w="760" w:type="pct"/>
            <w:shd w:val="clear" w:color="auto" w:fill="auto"/>
            <w:vAlign w:val="center"/>
            <w:tcPrChange w:id="1152" w:author="11046017_鄭兆媗" w:date="2024-03-31T15:42:00Z">
              <w:tcPr>
                <w:tcW w:w="760" w:type="pct"/>
                <w:shd w:val="clear" w:color="auto" w:fill="auto"/>
                <w:vAlign w:val="center"/>
              </w:tcPr>
            </w:tcPrChange>
          </w:tcPr>
          <w:p w14:paraId="5BC93F98" w14:textId="77777777" w:rsidR="008E65E3" w:rsidRDefault="000226E4">
            <w:pPr>
              <w:kinsoku w:val="0"/>
              <w:overflowPunct w:val="0"/>
              <w:spacing w:line="360" w:lineRule="exact"/>
              <w:jc w:val="center"/>
              <w:rPr>
                <w:ins w:id="1153" w:author="11046017_鄭兆媗" w:date="2024-03-25T14:40:00Z"/>
                <w:szCs w:val="22"/>
              </w:rPr>
              <w:pPrChange w:id="1154" w:author="11046017_鄭兆媗" w:date="2024-03-25T20:17:00Z">
                <w:pPr>
                  <w:jc w:val="center"/>
                </w:pPr>
              </w:pPrChange>
            </w:pPr>
            <w:del w:id="1155" w:author="11046017_鄭兆媗" w:date="2024-03-25T14:39:00Z">
              <w:r w:rsidRPr="00E436C8">
                <w:rPr>
                  <w:szCs w:val="22"/>
                </w:rPr>
                <w:delText>學號</w:delText>
              </w:r>
            </w:del>
            <w:ins w:id="1156" w:author="11046017_鄭兆媗" w:date="2024-03-25T14:39:00Z">
              <w:r w:rsidR="00874E17">
                <w:rPr>
                  <w:rFonts w:hint="eastAsia"/>
                  <w:szCs w:val="22"/>
                </w:rPr>
                <w:t>11046017</w:t>
              </w:r>
            </w:ins>
            <w:r w:rsidRPr="00E436C8">
              <w:rPr>
                <w:szCs w:val="22"/>
              </w:rPr>
              <w:t>/</w:t>
            </w:r>
            <w:del w:id="1157" w:author="11046017_鄭兆媗" w:date="2024-03-25T14:40:00Z">
              <w:r w:rsidRPr="00E436C8">
                <w:rPr>
                  <w:szCs w:val="22"/>
                </w:rPr>
                <w:delText>姓名</w:delText>
              </w:r>
            </w:del>
          </w:p>
          <w:p w14:paraId="7C959A89" w14:textId="069CD711" w:rsidR="008E65E3" w:rsidRPr="00E436C8" w:rsidRDefault="00874E17">
            <w:pPr>
              <w:kinsoku w:val="0"/>
              <w:overflowPunct w:val="0"/>
              <w:spacing w:line="360" w:lineRule="exact"/>
              <w:jc w:val="center"/>
              <w:rPr>
                <w:szCs w:val="22"/>
              </w:rPr>
              <w:pPrChange w:id="1158" w:author="11046017_鄭兆媗" w:date="2024-03-25T20:17:00Z">
                <w:pPr>
                  <w:jc w:val="center"/>
                </w:pPr>
              </w:pPrChange>
            </w:pPr>
            <w:ins w:id="1159"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160" w:author="11046017_鄭兆媗" w:date="2024-03-31T15:42:00Z">
              <w:tcPr>
                <w:tcW w:w="756" w:type="pct"/>
                <w:shd w:val="clear" w:color="auto" w:fill="auto"/>
                <w:vAlign w:val="center"/>
              </w:tcPr>
            </w:tcPrChange>
          </w:tcPr>
          <w:p w14:paraId="1EB5C0CD" w14:textId="77777777" w:rsidR="00874E17" w:rsidRDefault="000226E4">
            <w:pPr>
              <w:kinsoku w:val="0"/>
              <w:overflowPunct w:val="0"/>
              <w:spacing w:line="360" w:lineRule="exact"/>
              <w:jc w:val="center"/>
              <w:rPr>
                <w:ins w:id="1161" w:author="11046017_鄭兆媗" w:date="2024-03-25T14:40:00Z"/>
                <w:szCs w:val="22"/>
              </w:rPr>
              <w:pPrChange w:id="1162" w:author="11046017_鄭兆媗" w:date="2024-03-25T20:17:00Z">
                <w:pPr>
                  <w:jc w:val="center"/>
                </w:pPr>
              </w:pPrChange>
            </w:pPr>
            <w:del w:id="1163" w:author="11046017_鄭兆媗" w:date="2024-03-25T14:40:00Z">
              <w:r w:rsidRPr="00E436C8">
                <w:rPr>
                  <w:szCs w:val="22"/>
                </w:rPr>
                <w:delText>學號</w:delText>
              </w:r>
            </w:del>
            <w:ins w:id="1164"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kinsoku w:val="0"/>
              <w:overflowPunct w:val="0"/>
              <w:spacing w:line="360" w:lineRule="exact"/>
              <w:jc w:val="center"/>
              <w:rPr>
                <w:szCs w:val="22"/>
              </w:rPr>
              <w:pPrChange w:id="1165" w:author="11046017_鄭兆媗" w:date="2024-03-25T20:17:00Z">
                <w:pPr>
                  <w:jc w:val="center"/>
                </w:pPr>
              </w:pPrChange>
            </w:pPr>
            <w:ins w:id="1166" w:author="11046017_鄭兆媗" w:date="2024-03-25T14:40:00Z">
              <w:r>
                <w:rPr>
                  <w:rFonts w:hint="eastAsia"/>
                  <w:szCs w:val="22"/>
                </w:rPr>
                <w:t>蔡元振</w:t>
              </w:r>
            </w:ins>
            <w:del w:id="1167" w:author="11046017_鄭兆媗" w:date="2024-03-25T14:40:00Z">
              <w:r w:rsidR="000226E4" w:rsidRPr="00E436C8">
                <w:rPr>
                  <w:szCs w:val="22"/>
                </w:rPr>
                <w:delText>姓名</w:delText>
              </w:r>
            </w:del>
          </w:p>
        </w:tc>
      </w:tr>
      <w:tr w:rsidR="008366AC" w14:paraId="25620E4E" w14:textId="77777777" w:rsidTr="0029566D">
        <w:trPr>
          <w:jc w:val="center"/>
          <w:trPrChange w:id="1168" w:author="11046017_鄭兆媗" w:date="2024-03-31T15:51:00Z">
            <w:trPr>
              <w:jc w:val="center"/>
            </w:trPr>
          </w:trPrChange>
        </w:trPr>
        <w:tc>
          <w:tcPr>
            <w:tcW w:w="452" w:type="pct"/>
            <w:vMerge w:val="restart"/>
            <w:shd w:val="clear" w:color="auto" w:fill="auto"/>
            <w:textDirection w:val="tbRlV"/>
            <w:vAlign w:val="center"/>
            <w:tcPrChange w:id="1169" w:author="11046017_鄭兆媗" w:date="2024-03-31T15:51:00Z">
              <w:tcPr>
                <w:tcW w:w="454" w:type="pct"/>
                <w:gridSpan w:val="3"/>
                <w:vMerge w:val="restart"/>
                <w:shd w:val="clear" w:color="auto" w:fill="auto"/>
                <w:textDirection w:val="tbRlV"/>
                <w:vAlign w:val="center"/>
              </w:tcPr>
            </w:tcPrChange>
          </w:tcPr>
          <w:p w14:paraId="3A3C45C6" w14:textId="77777777" w:rsidR="008366AC" w:rsidRPr="00E436C8" w:rsidRDefault="008366AC">
            <w:pPr>
              <w:kinsoku w:val="0"/>
              <w:overflowPunct w:val="0"/>
              <w:spacing w:line="360" w:lineRule="exact"/>
              <w:jc w:val="center"/>
              <w:rPr>
                <w:szCs w:val="22"/>
              </w:rPr>
              <w:pPrChange w:id="1170" w:author="11046017_鄭兆媗" w:date="2024-03-25T14:44:00Z">
                <w:pPr>
                  <w:jc w:val="center"/>
                </w:pPr>
              </w:pPrChange>
            </w:pPr>
            <w:r w:rsidRPr="00E436C8">
              <w:rPr>
                <w:rFonts w:hint="eastAsia"/>
                <w:szCs w:val="22"/>
              </w:rPr>
              <w:t>後端開發</w:t>
            </w:r>
          </w:p>
        </w:tc>
        <w:tc>
          <w:tcPr>
            <w:tcW w:w="1513" w:type="pct"/>
            <w:shd w:val="clear" w:color="auto" w:fill="auto"/>
            <w:vAlign w:val="center"/>
            <w:tcPrChange w:id="1171" w:author="11046017_鄭兆媗" w:date="2024-03-31T15:51:00Z">
              <w:tcPr>
                <w:tcW w:w="1510" w:type="pct"/>
                <w:shd w:val="clear" w:color="auto" w:fill="auto"/>
              </w:tcPr>
            </w:tcPrChange>
          </w:tcPr>
          <w:p w14:paraId="354D8922" w14:textId="77777777" w:rsidR="008366AC" w:rsidRPr="00E436C8" w:rsidRDefault="008366AC">
            <w:pPr>
              <w:kinsoku w:val="0"/>
              <w:overflowPunct w:val="0"/>
              <w:spacing w:line="360" w:lineRule="exact"/>
              <w:rPr>
                <w:szCs w:val="22"/>
              </w:rPr>
              <w:pPrChange w:id="1172" w:author="11046017_鄭兆媗" w:date="2024-03-25T20:51:00Z">
                <w:pPr/>
              </w:pPrChange>
            </w:pPr>
            <w:r w:rsidRPr="00E436C8">
              <w:rPr>
                <w:rFonts w:hint="eastAsia"/>
                <w:szCs w:val="22"/>
              </w:rPr>
              <w:t>資料庫建置</w:t>
            </w:r>
          </w:p>
        </w:tc>
        <w:tc>
          <w:tcPr>
            <w:tcW w:w="759" w:type="pct"/>
            <w:shd w:val="clear" w:color="auto" w:fill="auto"/>
            <w:vAlign w:val="center"/>
            <w:tcPrChange w:id="1173" w:author="11046017_鄭兆媗" w:date="2024-03-31T15:51:00Z">
              <w:tcPr>
                <w:tcW w:w="759" w:type="pct"/>
                <w:shd w:val="clear" w:color="auto" w:fill="auto"/>
              </w:tcPr>
            </w:tcPrChange>
          </w:tcPr>
          <w:p w14:paraId="7A92ACC6" w14:textId="77777777" w:rsidR="008366AC" w:rsidRPr="00E436C8" w:rsidRDefault="008366AC">
            <w:pPr>
              <w:kinsoku w:val="0"/>
              <w:overflowPunct w:val="0"/>
              <w:spacing w:line="360" w:lineRule="exact"/>
              <w:jc w:val="center"/>
              <w:rPr>
                <w:szCs w:val="22"/>
              </w:rPr>
              <w:pPrChange w:id="1174" w:author="11046017_鄭兆媗" w:date="2024-03-25T20:51:00Z">
                <w:pPr/>
              </w:pPrChange>
            </w:pPr>
          </w:p>
        </w:tc>
        <w:tc>
          <w:tcPr>
            <w:tcW w:w="760" w:type="pct"/>
            <w:shd w:val="clear" w:color="auto" w:fill="auto"/>
            <w:vAlign w:val="center"/>
            <w:tcPrChange w:id="1175" w:author="11046017_鄭兆媗" w:date="2024-03-31T15:51:00Z">
              <w:tcPr>
                <w:tcW w:w="760" w:type="pct"/>
                <w:shd w:val="clear" w:color="auto" w:fill="auto"/>
              </w:tcPr>
            </w:tcPrChange>
          </w:tcPr>
          <w:p w14:paraId="67FB1672" w14:textId="129420EF" w:rsidR="008366AC" w:rsidRPr="00E436C8" w:rsidRDefault="00917EEB">
            <w:pPr>
              <w:kinsoku w:val="0"/>
              <w:overflowPunct w:val="0"/>
              <w:spacing w:line="360" w:lineRule="exact"/>
              <w:jc w:val="center"/>
              <w:rPr>
                <w:szCs w:val="22"/>
              </w:rPr>
              <w:pPrChange w:id="1176" w:author="11046017_鄭兆媗" w:date="2024-03-25T20:51:00Z">
                <w:pPr/>
              </w:pPrChange>
            </w:pPr>
            <w:ins w:id="117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178" w:author="11046017_鄭兆媗" w:date="2024-03-31T15:51:00Z">
              <w:tcPr>
                <w:tcW w:w="760" w:type="pct"/>
                <w:shd w:val="clear" w:color="auto" w:fill="auto"/>
              </w:tcPr>
            </w:tcPrChange>
          </w:tcPr>
          <w:p w14:paraId="2699109F" w14:textId="11CCF971" w:rsidR="008366AC" w:rsidRPr="00E436C8" w:rsidRDefault="00C544D6">
            <w:pPr>
              <w:kinsoku w:val="0"/>
              <w:overflowPunct w:val="0"/>
              <w:spacing w:line="360" w:lineRule="exact"/>
              <w:jc w:val="center"/>
              <w:rPr>
                <w:szCs w:val="22"/>
              </w:rPr>
              <w:pPrChange w:id="1179" w:author="11046017_鄭兆媗" w:date="2024-03-25T20:51:00Z">
                <w:pPr/>
              </w:pPrChange>
            </w:pPr>
            <w:ins w:id="1180" w:author="11046017_鄭兆媗" w:date="2024-03-25T14:43:00Z">
              <w:r w:rsidRPr="003E7632">
                <w:rPr>
                  <w:rFonts w:hint="eastAsia"/>
                  <w:rPrChange w:id="1181" w:author="11046014_劉育彤" w:date="2024-03-25T20:17:00Z">
                    <w:rPr>
                      <w:rFonts w:ascii="標楷體" w:hAnsi="標楷體" w:hint="eastAsia"/>
                    </w:rPr>
                  </w:rPrChange>
                </w:rPr>
                <w:t>●</w:t>
              </w:r>
            </w:ins>
          </w:p>
        </w:tc>
        <w:tc>
          <w:tcPr>
            <w:tcW w:w="756" w:type="pct"/>
            <w:shd w:val="clear" w:color="auto" w:fill="auto"/>
            <w:vAlign w:val="center"/>
            <w:tcPrChange w:id="1182" w:author="11046017_鄭兆媗" w:date="2024-03-31T15:51:00Z">
              <w:tcPr>
                <w:tcW w:w="756" w:type="pct"/>
                <w:shd w:val="clear" w:color="auto" w:fill="auto"/>
              </w:tcPr>
            </w:tcPrChange>
          </w:tcPr>
          <w:p w14:paraId="591F6B3E" w14:textId="77777777" w:rsidR="008366AC" w:rsidRPr="00E436C8" w:rsidRDefault="008366AC">
            <w:pPr>
              <w:kinsoku w:val="0"/>
              <w:overflowPunct w:val="0"/>
              <w:spacing w:line="360" w:lineRule="exact"/>
              <w:jc w:val="center"/>
              <w:rPr>
                <w:szCs w:val="22"/>
              </w:rPr>
              <w:pPrChange w:id="1183" w:author="11046017_鄭兆媗" w:date="2024-03-25T20:51:00Z">
                <w:pPr/>
              </w:pPrChange>
            </w:pPr>
          </w:p>
        </w:tc>
      </w:tr>
      <w:tr w:rsidR="008366AC" w14:paraId="0C74C5D0" w14:textId="77777777" w:rsidTr="0029566D">
        <w:trPr>
          <w:jc w:val="center"/>
          <w:trPrChange w:id="1184" w:author="11046017_鄭兆媗" w:date="2024-03-31T15:51:00Z">
            <w:trPr>
              <w:jc w:val="center"/>
            </w:trPr>
          </w:trPrChange>
        </w:trPr>
        <w:tc>
          <w:tcPr>
            <w:tcW w:w="452" w:type="pct"/>
            <w:vMerge/>
            <w:shd w:val="clear" w:color="auto" w:fill="auto"/>
            <w:vAlign w:val="center"/>
            <w:tcPrChange w:id="1185" w:author="11046017_鄭兆媗" w:date="2024-03-31T15:51:00Z">
              <w:tcPr>
                <w:tcW w:w="454" w:type="pct"/>
                <w:gridSpan w:val="3"/>
                <w:vMerge/>
                <w:shd w:val="clear" w:color="auto" w:fill="auto"/>
                <w:vAlign w:val="center"/>
              </w:tcPr>
            </w:tcPrChange>
          </w:tcPr>
          <w:p w14:paraId="3DCB8593" w14:textId="77777777" w:rsidR="008366AC" w:rsidRPr="00E436C8" w:rsidRDefault="008366AC">
            <w:pPr>
              <w:kinsoku w:val="0"/>
              <w:overflowPunct w:val="0"/>
              <w:spacing w:line="360" w:lineRule="exact"/>
              <w:jc w:val="center"/>
              <w:rPr>
                <w:szCs w:val="22"/>
              </w:rPr>
              <w:pPrChange w:id="1186" w:author="11046017_鄭兆媗" w:date="2024-03-25T20:17:00Z">
                <w:pPr>
                  <w:jc w:val="center"/>
                </w:pPr>
              </w:pPrChange>
            </w:pPr>
          </w:p>
        </w:tc>
        <w:tc>
          <w:tcPr>
            <w:tcW w:w="1513" w:type="pct"/>
            <w:shd w:val="clear" w:color="auto" w:fill="auto"/>
            <w:vAlign w:val="center"/>
            <w:tcPrChange w:id="1187" w:author="11046017_鄭兆媗" w:date="2024-03-31T15:51:00Z">
              <w:tcPr>
                <w:tcW w:w="1510" w:type="pct"/>
                <w:shd w:val="clear" w:color="auto" w:fill="auto"/>
              </w:tcPr>
            </w:tcPrChange>
          </w:tcPr>
          <w:p w14:paraId="43D03DEE" w14:textId="77777777" w:rsidR="008366AC" w:rsidRPr="00E436C8" w:rsidRDefault="008366AC">
            <w:pPr>
              <w:kinsoku w:val="0"/>
              <w:overflowPunct w:val="0"/>
              <w:spacing w:line="360" w:lineRule="exact"/>
              <w:rPr>
                <w:szCs w:val="22"/>
              </w:rPr>
              <w:pPrChange w:id="1188" w:author="11046017_鄭兆媗" w:date="2024-03-25T20:51:00Z">
                <w:pPr/>
              </w:pPrChange>
            </w:pPr>
            <w:r w:rsidRPr="00E436C8">
              <w:rPr>
                <w:rFonts w:hint="eastAsia"/>
                <w:szCs w:val="22"/>
              </w:rPr>
              <w:t>伺服器架設</w:t>
            </w:r>
          </w:p>
        </w:tc>
        <w:tc>
          <w:tcPr>
            <w:tcW w:w="759" w:type="pct"/>
            <w:shd w:val="clear" w:color="auto" w:fill="auto"/>
            <w:vAlign w:val="center"/>
            <w:tcPrChange w:id="1189" w:author="11046017_鄭兆媗" w:date="2024-03-31T15:51:00Z">
              <w:tcPr>
                <w:tcW w:w="759" w:type="pct"/>
                <w:shd w:val="clear" w:color="auto" w:fill="auto"/>
              </w:tcPr>
            </w:tcPrChange>
          </w:tcPr>
          <w:p w14:paraId="26E4B206" w14:textId="77777777" w:rsidR="008366AC" w:rsidRPr="00E436C8" w:rsidRDefault="008366AC">
            <w:pPr>
              <w:kinsoku w:val="0"/>
              <w:overflowPunct w:val="0"/>
              <w:spacing w:line="360" w:lineRule="exact"/>
              <w:jc w:val="center"/>
              <w:rPr>
                <w:szCs w:val="22"/>
              </w:rPr>
              <w:pPrChange w:id="1190" w:author="11046017_鄭兆媗" w:date="2024-03-25T20:51:00Z">
                <w:pPr/>
              </w:pPrChange>
            </w:pPr>
          </w:p>
        </w:tc>
        <w:tc>
          <w:tcPr>
            <w:tcW w:w="760" w:type="pct"/>
            <w:shd w:val="clear" w:color="auto" w:fill="auto"/>
            <w:vAlign w:val="center"/>
            <w:tcPrChange w:id="1191" w:author="11046017_鄭兆媗" w:date="2024-03-31T15:51:00Z">
              <w:tcPr>
                <w:tcW w:w="760" w:type="pct"/>
                <w:shd w:val="clear" w:color="auto" w:fill="auto"/>
              </w:tcPr>
            </w:tcPrChange>
          </w:tcPr>
          <w:p w14:paraId="2E8E4C80" w14:textId="57C0395B" w:rsidR="008366AC" w:rsidRPr="00E436C8" w:rsidRDefault="00917EEB">
            <w:pPr>
              <w:kinsoku w:val="0"/>
              <w:overflowPunct w:val="0"/>
              <w:spacing w:line="360" w:lineRule="exact"/>
              <w:jc w:val="center"/>
              <w:rPr>
                <w:szCs w:val="22"/>
              </w:rPr>
              <w:pPrChange w:id="1192" w:author="11046017_鄭兆媗" w:date="2024-03-25T20:51:00Z">
                <w:pPr/>
              </w:pPrChange>
            </w:pPr>
            <w:ins w:id="119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194" w:author="11046017_鄭兆媗" w:date="2024-03-31T15:51:00Z">
              <w:tcPr>
                <w:tcW w:w="760" w:type="pct"/>
                <w:shd w:val="clear" w:color="auto" w:fill="auto"/>
              </w:tcPr>
            </w:tcPrChange>
          </w:tcPr>
          <w:p w14:paraId="24198672" w14:textId="221956B5" w:rsidR="008366AC" w:rsidRPr="00E436C8" w:rsidRDefault="00C544D6">
            <w:pPr>
              <w:kinsoku w:val="0"/>
              <w:overflowPunct w:val="0"/>
              <w:spacing w:line="360" w:lineRule="exact"/>
              <w:jc w:val="center"/>
              <w:rPr>
                <w:szCs w:val="22"/>
              </w:rPr>
              <w:pPrChange w:id="1195" w:author="11046017_鄭兆媗" w:date="2024-03-25T20:51:00Z">
                <w:pPr/>
              </w:pPrChange>
            </w:pPr>
            <w:ins w:id="1196" w:author="11046017_鄭兆媗" w:date="2024-03-25T14:43:00Z">
              <w:r w:rsidRPr="003E7632">
                <w:rPr>
                  <w:rFonts w:hint="eastAsia"/>
                  <w:rPrChange w:id="1197" w:author="11046014_劉育彤" w:date="2024-03-25T20:17:00Z">
                    <w:rPr>
                      <w:rFonts w:ascii="標楷體" w:hAnsi="標楷體" w:hint="eastAsia"/>
                    </w:rPr>
                  </w:rPrChange>
                </w:rPr>
                <w:t>●</w:t>
              </w:r>
            </w:ins>
          </w:p>
        </w:tc>
        <w:tc>
          <w:tcPr>
            <w:tcW w:w="756" w:type="pct"/>
            <w:shd w:val="clear" w:color="auto" w:fill="auto"/>
            <w:vAlign w:val="center"/>
            <w:tcPrChange w:id="1198" w:author="11046017_鄭兆媗" w:date="2024-03-31T15:51:00Z">
              <w:tcPr>
                <w:tcW w:w="756" w:type="pct"/>
                <w:shd w:val="clear" w:color="auto" w:fill="auto"/>
              </w:tcPr>
            </w:tcPrChange>
          </w:tcPr>
          <w:p w14:paraId="024782E2" w14:textId="77777777" w:rsidR="008366AC" w:rsidRPr="00E436C8" w:rsidRDefault="008366AC">
            <w:pPr>
              <w:kinsoku w:val="0"/>
              <w:overflowPunct w:val="0"/>
              <w:spacing w:line="360" w:lineRule="exact"/>
              <w:jc w:val="center"/>
              <w:rPr>
                <w:szCs w:val="22"/>
              </w:rPr>
              <w:pPrChange w:id="1199" w:author="11046017_鄭兆媗" w:date="2024-03-25T20:51:00Z">
                <w:pPr/>
              </w:pPrChange>
            </w:pPr>
          </w:p>
        </w:tc>
      </w:tr>
      <w:tr w:rsidR="008366AC" w14:paraId="65A6D430" w14:textId="77777777" w:rsidTr="0029566D">
        <w:trPr>
          <w:jc w:val="center"/>
          <w:trPrChange w:id="1200" w:author="11046017_鄭兆媗" w:date="2024-03-31T15:51:00Z">
            <w:trPr>
              <w:jc w:val="center"/>
            </w:trPr>
          </w:trPrChange>
        </w:trPr>
        <w:tc>
          <w:tcPr>
            <w:tcW w:w="452" w:type="pct"/>
            <w:vMerge/>
            <w:shd w:val="clear" w:color="auto" w:fill="auto"/>
            <w:vAlign w:val="center"/>
            <w:tcPrChange w:id="1201" w:author="11046017_鄭兆媗" w:date="2024-03-31T15:51:00Z">
              <w:tcPr>
                <w:tcW w:w="454" w:type="pct"/>
                <w:gridSpan w:val="3"/>
                <w:vMerge/>
                <w:shd w:val="clear" w:color="auto" w:fill="auto"/>
                <w:vAlign w:val="center"/>
              </w:tcPr>
            </w:tcPrChange>
          </w:tcPr>
          <w:p w14:paraId="76D56865" w14:textId="77777777" w:rsidR="008366AC" w:rsidRPr="00E436C8" w:rsidRDefault="008366AC">
            <w:pPr>
              <w:kinsoku w:val="0"/>
              <w:overflowPunct w:val="0"/>
              <w:spacing w:line="360" w:lineRule="exact"/>
              <w:jc w:val="center"/>
              <w:rPr>
                <w:szCs w:val="22"/>
              </w:rPr>
              <w:pPrChange w:id="1202" w:author="11046017_鄭兆媗" w:date="2024-03-25T20:17:00Z">
                <w:pPr>
                  <w:jc w:val="center"/>
                </w:pPr>
              </w:pPrChange>
            </w:pPr>
          </w:p>
        </w:tc>
        <w:tc>
          <w:tcPr>
            <w:tcW w:w="1513" w:type="pct"/>
            <w:shd w:val="clear" w:color="auto" w:fill="auto"/>
            <w:vAlign w:val="center"/>
            <w:tcPrChange w:id="1203" w:author="11046017_鄭兆媗" w:date="2024-03-31T15:51:00Z">
              <w:tcPr>
                <w:tcW w:w="1510" w:type="pct"/>
                <w:shd w:val="clear" w:color="auto" w:fill="auto"/>
              </w:tcPr>
            </w:tcPrChange>
          </w:tcPr>
          <w:p w14:paraId="7412E57D" w14:textId="78E4EAB1" w:rsidR="008366AC" w:rsidRPr="00E436C8" w:rsidRDefault="00A812D7">
            <w:pPr>
              <w:kinsoku w:val="0"/>
              <w:overflowPunct w:val="0"/>
              <w:spacing w:line="360" w:lineRule="exact"/>
              <w:rPr>
                <w:szCs w:val="22"/>
              </w:rPr>
              <w:pPrChange w:id="1204" w:author="11046017_鄭兆媗" w:date="2024-03-25T20:51:00Z">
                <w:pPr/>
              </w:pPrChange>
            </w:pPr>
            <w:ins w:id="1205"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206"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207" w:author="11046017_鄭兆媗" w:date="2024-03-31T15:51:00Z">
              <w:tcPr>
                <w:tcW w:w="759" w:type="pct"/>
                <w:shd w:val="clear" w:color="auto" w:fill="auto"/>
              </w:tcPr>
            </w:tcPrChange>
          </w:tcPr>
          <w:p w14:paraId="13FAD23E" w14:textId="77777777" w:rsidR="008366AC" w:rsidRPr="00E436C8" w:rsidRDefault="008366AC">
            <w:pPr>
              <w:kinsoku w:val="0"/>
              <w:overflowPunct w:val="0"/>
              <w:spacing w:line="360" w:lineRule="exact"/>
              <w:jc w:val="center"/>
              <w:rPr>
                <w:szCs w:val="22"/>
              </w:rPr>
              <w:pPrChange w:id="1208" w:author="11046017_鄭兆媗" w:date="2024-03-25T20:51:00Z">
                <w:pPr/>
              </w:pPrChange>
            </w:pPr>
          </w:p>
        </w:tc>
        <w:tc>
          <w:tcPr>
            <w:tcW w:w="760" w:type="pct"/>
            <w:shd w:val="clear" w:color="auto" w:fill="auto"/>
            <w:vAlign w:val="center"/>
            <w:tcPrChange w:id="1209" w:author="11046017_鄭兆媗" w:date="2024-03-31T15:51:00Z">
              <w:tcPr>
                <w:tcW w:w="760" w:type="pct"/>
                <w:shd w:val="clear" w:color="auto" w:fill="auto"/>
              </w:tcPr>
            </w:tcPrChange>
          </w:tcPr>
          <w:p w14:paraId="1860424F" w14:textId="4F852215" w:rsidR="008366AC" w:rsidRPr="00E436C8" w:rsidRDefault="00917EEB">
            <w:pPr>
              <w:kinsoku w:val="0"/>
              <w:overflowPunct w:val="0"/>
              <w:spacing w:line="360" w:lineRule="exact"/>
              <w:jc w:val="center"/>
              <w:rPr>
                <w:szCs w:val="22"/>
              </w:rPr>
              <w:pPrChange w:id="1210" w:author="11046017_鄭兆媗" w:date="2024-03-25T20:51:00Z">
                <w:pPr/>
              </w:pPrChange>
            </w:pPr>
            <w:ins w:id="1211" w:author="11046017_鄭兆媗" w:date="2024-03-25T14:44:00Z">
              <w:r w:rsidRPr="003E7632">
                <w:rPr>
                  <w:rFonts w:hint="eastAsia"/>
                  <w:rPrChange w:id="1212" w:author="11046014_劉育彤" w:date="2024-03-25T20:17:00Z">
                    <w:rPr>
                      <w:rFonts w:ascii="標楷體" w:hAnsi="標楷體" w:hint="eastAsia"/>
                    </w:rPr>
                  </w:rPrChange>
                </w:rPr>
                <w:t>●</w:t>
              </w:r>
            </w:ins>
          </w:p>
        </w:tc>
        <w:tc>
          <w:tcPr>
            <w:tcW w:w="760" w:type="pct"/>
            <w:shd w:val="clear" w:color="auto" w:fill="auto"/>
            <w:vAlign w:val="center"/>
            <w:tcPrChange w:id="1213" w:author="11046017_鄭兆媗" w:date="2024-03-31T15:51:00Z">
              <w:tcPr>
                <w:tcW w:w="760" w:type="pct"/>
                <w:shd w:val="clear" w:color="auto" w:fill="auto"/>
              </w:tcPr>
            </w:tcPrChange>
          </w:tcPr>
          <w:p w14:paraId="3FDC8380" w14:textId="40AF4903" w:rsidR="008366AC" w:rsidRPr="00E436C8" w:rsidRDefault="00917EEB">
            <w:pPr>
              <w:kinsoku w:val="0"/>
              <w:overflowPunct w:val="0"/>
              <w:spacing w:line="360" w:lineRule="exact"/>
              <w:jc w:val="center"/>
              <w:rPr>
                <w:szCs w:val="22"/>
              </w:rPr>
              <w:pPrChange w:id="1214" w:author="11046017_鄭兆媗" w:date="2024-03-25T20:51:00Z">
                <w:pPr/>
              </w:pPrChange>
            </w:pPr>
            <w:ins w:id="1215"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216" w:author="11046017_鄭兆媗" w:date="2024-03-31T15:51:00Z">
              <w:tcPr>
                <w:tcW w:w="756" w:type="pct"/>
                <w:shd w:val="clear" w:color="auto" w:fill="auto"/>
              </w:tcPr>
            </w:tcPrChange>
          </w:tcPr>
          <w:p w14:paraId="09ADA530" w14:textId="77777777" w:rsidR="008366AC" w:rsidRPr="00E436C8" w:rsidRDefault="008366AC">
            <w:pPr>
              <w:kinsoku w:val="0"/>
              <w:overflowPunct w:val="0"/>
              <w:spacing w:line="360" w:lineRule="exact"/>
              <w:jc w:val="center"/>
              <w:rPr>
                <w:szCs w:val="22"/>
              </w:rPr>
              <w:pPrChange w:id="1217" w:author="11046017_鄭兆媗" w:date="2024-03-25T20:51:00Z">
                <w:pPr/>
              </w:pPrChange>
            </w:pPr>
          </w:p>
        </w:tc>
      </w:tr>
      <w:tr w:rsidR="008366AC" w14:paraId="5D3A665E" w14:textId="77777777" w:rsidTr="0029566D">
        <w:trPr>
          <w:jc w:val="center"/>
          <w:trPrChange w:id="1218" w:author="11046017_鄭兆媗" w:date="2024-03-31T15:51:00Z">
            <w:trPr>
              <w:jc w:val="center"/>
            </w:trPr>
          </w:trPrChange>
        </w:trPr>
        <w:tc>
          <w:tcPr>
            <w:tcW w:w="452" w:type="pct"/>
            <w:vMerge/>
            <w:shd w:val="clear" w:color="auto" w:fill="auto"/>
            <w:vAlign w:val="center"/>
            <w:tcPrChange w:id="1219" w:author="11046017_鄭兆媗" w:date="2024-03-31T15:51:00Z">
              <w:tcPr>
                <w:tcW w:w="454" w:type="pct"/>
                <w:gridSpan w:val="3"/>
                <w:vMerge/>
                <w:shd w:val="clear" w:color="auto" w:fill="auto"/>
                <w:vAlign w:val="center"/>
              </w:tcPr>
            </w:tcPrChange>
          </w:tcPr>
          <w:p w14:paraId="4C2726A7" w14:textId="77777777" w:rsidR="008366AC" w:rsidRPr="00E436C8" w:rsidRDefault="008366AC">
            <w:pPr>
              <w:kinsoku w:val="0"/>
              <w:overflowPunct w:val="0"/>
              <w:spacing w:line="360" w:lineRule="exact"/>
              <w:jc w:val="center"/>
              <w:rPr>
                <w:szCs w:val="22"/>
              </w:rPr>
              <w:pPrChange w:id="1220" w:author="11046017_鄭兆媗" w:date="2024-03-25T20:17:00Z">
                <w:pPr>
                  <w:jc w:val="center"/>
                </w:pPr>
              </w:pPrChange>
            </w:pPr>
          </w:p>
        </w:tc>
        <w:tc>
          <w:tcPr>
            <w:tcW w:w="1513" w:type="pct"/>
            <w:shd w:val="clear" w:color="auto" w:fill="auto"/>
            <w:vAlign w:val="center"/>
            <w:tcPrChange w:id="1221" w:author="11046017_鄭兆媗" w:date="2024-03-31T15:51:00Z">
              <w:tcPr>
                <w:tcW w:w="1510" w:type="pct"/>
                <w:shd w:val="clear" w:color="auto" w:fill="auto"/>
              </w:tcPr>
            </w:tcPrChange>
          </w:tcPr>
          <w:p w14:paraId="1502C01E" w14:textId="05B25FA3" w:rsidR="008366AC" w:rsidRPr="00E436C8" w:rsidRDefault="00A812D7">
            <w:pPr>
              <w:kinsoku w:val="0"/>
              <w:overflowPunct w:val="0"/>
              <w:spacing w:line="360" w:lineRule="exact"/>
              <w:rPr>
                <w:szCs w:val="22"/>
              </w:rPr>
              <w:pPrChange w:id="1222" w:author="11046017_鄭兆媗" w:date="2024-03-25T20:51:00Z">
                <w:pPr/>
              </w:pPrChange>
            </w:pPr>
            <w:ins w:id="1223" w:author="11046017_鄭兆媗" w:date="2024-03-31T15:52:00Z">
              <w:r>
                <w:rPr>
                  <w:rFonts w:hint="eastAsia"/>
                  <w:szCs w:val="22"/>
                </w:rPr>
                <w:t>會員資料</w:t>
              </w:r>
            </w:ins>
            <w:del w:id="1224"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225" w:author="11046017_鄭兆媗" w:date="2024-03-31T15:51:00Z">
              <w:tcPr>
                <w:tcW w:w="759" w:type="pct"/>
                <w:shd w:val="clear" w:color="auto" w:fill="auto"/>
              </w:tcPr>
            </w:tcPrChange>
          </w:tcPr>
          <w:p w14:paraId="25910482" w14:textId="77777777" w:rsidR="008366AC" w:rsidRPr="00E436C8" w:rsidRDefault="008366AC">
            <w:pPr>
              <w:kinsoku w:val="0"/>
              <w:overflowPunct w:val="0"/>
              <w:spacing w:line="360" w:lineRule="exact"/>
              <w:jc w:val="center"/>
              <w:rPr>
                <w:szCs w:val="22"/>
              </w:rPr>
              <w:pPrChange w:id="1226" w:author="11046017_鄭兆媗" w:date="2024-03-25T20:51:00Z">
                <w:pPr/>
              </w:pPrChange>
            </w:pPr>
          </w:p>
        </w:tc>
        <w:tc>
          <w:tcPr>
            <w:tcW w:w="760" w:type="pct"/>
            <w:shd w:val="clear" w:color="auto" w:fill="auto"/>
            <w:vAlign w:val="center"/>
            <w:tcPrChange w:id="1227" w:author="11046017_鄭兆媗" w:date="2024-03-31T15:51:00Z">
              <w:tcPr>
                <w:tcW w:w="760" w:type="pct"/>
                <w:shd w:val="clear" w:color="auto" w:fill="auto"/>
              </w:tcPr>
            </w:tcPrChange>
          </w:tcPr>
          <w:p w14:paraId="4766BF40" w14:textId="667B8CFF" w:rsidR="008366AC" w:rsidRPr="00E436C8" w:rsidRDefault="00917EEB">
            <w:pPr>
              <w:kinsoku w:val="0"/>
              <w:overflowPunct w:val="0"/>
              <w:spacing w:line="360" w:lineRule="exact"/>
              <w:jc w:val="center"/>
              <w:rPr>
                <w:szCs w:val="22"/>
              </w:rPr>
              <w:pPrChange w:id="1228" w:author="11046017_鄭兆媗" w:date="2024-03-25T20:51:00Z">
                <w:pPr/>
              </w:pPrChange>
            </w:pPr>
            <w:ins w:id="1229" w:author="11046017_鄭兆媗" w:date="2024-03-25T14:44:00Z">
              <w:r w:rsidRPr="003E7632">
                <w:rPr>
                  <w:rFonts w:hint="eastAsia"/>
                  <w:rPrChange w:id="1230" w:author="11046014_劉育彤" w:date="2024-03-25T20:17:00Z">
                    <w:rPr>
                      <w:rFonts w:ascii="標楷體" w:hAnsi="標楷體" w:hint="eastAsia"/>
                    </w:rPr>
                  </w:rPrChange>
                </w:rPr>
                <w:t>●</w:t>
              </w:r>
            </w:ins>
          </w:p>
        </w:tc>
        <w:tc>
          <w:tcPr>
            <w:tcW w:w="760" w:type="pct"/>
            <w:shd w:val="clear" w:color="auto" w:fill="auto"/>
            <w:vAlign w:val="center"/>
            <w:tcPrChange w:id="1231" w:author="11046017_鄭兆媗" w:date="2024-03-31T15:51:00Z">
              <w:tcPr>
                <w:tcW w:w="760" w:type="pct"/>
                <w:shd w:val="clear" w:color="auto" w:fill="auto"/>
              </w:tcPr>
            </w:tcPrChange>
          </w:tcPr>
          <w:p w14:paraId="4BC3D3CA" w14:textId="496E5B81" w:rsidR="008366AC" w:rsidRPr="00E436C8" w:rsidRDefault="00917EEB">
            <w:pPr>
              <w:kinsoku w:val="0"/>
              <w:overflowPunct w:val="0"/>
              <w:spacing w:line="360" w:lineRule="exact"/>
              <w:jc w:val="center"/>
              <w:rPr>
                <w:szCs w:val="22"/>
              </w:rPr>
              <w:pPrChange w:id="1232" w:author="11046017_鄭兆媗" w:date="2024-03-25T20:51:00Z">
                <w:pPr/>
              </w:pPrChange>
            </w:pPr>
            <w:ins w:id="1233"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234" w:author="11046017_鄭兆媗" w:date="2024-03-31T15:51:00Z">
              <w:tcPr>
                <w:tcW w:w="756" w:type="pct"/>
                <w:shd w:val="clear" w:color="auto" w:fill="auto"/>
              </w:tcPr>
            </w:tcPrChange>
          </w:tcPr>
          <w:p w14:paraId="32A0C88C" w14:textId="77777777" w:rsidR="008366AC" w:rsidRPr="00E436C8" w:rsidRDefault="008366AC">
            <w:pPr>
              <w:kinsoku w:val="0"/>
              <w:overflowPunct w:val="0"/>
              <w:spacing w:line="360" w:lineRule="exact"/>
              <w:jc w:val="center"/>
              <w:rPr>
                <w:szCs w:val="22"/>
              </w:rPr>
              <w:pPrChange w:id="1235" w:author="11046017_鄭兆媗" w:date="2024-03-25T20:51:00Z">
                <w:pPr/>
              </w:pPrChange>
            </w:pPr>
          </w:p>
        </w:tc>
      </w:tr>
      <w:tr w:rsidR="008366AC" w14:paraId="30785A02" w14:textId="77777777" w:rsidTr="0029566D">
        <w:trPr>
          <w:jc w:val="center"/>
          <w:trPrChange w:id="1236" w:author="11046017_鄭兆媗" w:date="2024-03-31T15:51:00Z">
            <w:trPr>
              <w:jc w:val="center"/>
            </w:trPr>
          </w:trPrChange>
        </w:trPr>
        <w:tc>
          <w:tcPr>
            <w:tcW w:w="452" w:type="pct"/>
            <w:vMerge/>
            <w:shd w:val="clear" w:color="auto" w:fill="auto"/>
            <w:vAlign w:val="center"/>
            <w:tcPrChange w:id="1237" w:author="11046017_鄭兆媗" w:date="2024-03-31T15:51:00Z">
              <w:tcPr>
                <w:tcW w:w="454" w:type="pct"/>
                <w:gridSpan w:val="3"/>
                <w:vMerge/>
                <w:shd w:val="clear" w:color="auto" w:fill="auto"/>
                <w:vAlign w:val="center"/>
              </w:tcPr>
            </w:tcPrChange>
          </w:tcPr>
          <w:p w14:paraId="2476173E" w14:textId="77777777" w:rsidR="008366AC" w:rsidRPr="00E436C8" w:rsidRDefault="008366AC">
            <w:pPr>
              <w:kinsoku w:val="0"/>
              <w:overflowPunct w:val="0"/>
              <w:spacing w:line="360" w:lineRule="exact"/>
              <w:jc w:val="center"/>
              <w:rPr>
                <w:szCs w:val="22"/>
              </w:rPr>
              <w:pPrChange w:id="1238" w:author="11046017_鄭兆媗" w:date="2024-03-25T20:17:00Z">
                <w:pPr>
                  <w:jc w:val="center"/>
                </w:pPr>
              </w:pPrChange>
            </w:pPr>
          </w:p>
        </w:tc>
        <w:tc>
          <w:tcPr>
            <w:tcW w:w="1513" w:type="pct"/>
            <w:shd w:val="clear" w:color="auto" w:fill="auto"/>
            <w:vAlign w:val="center"/>
            <w:tcPrChange w:id="1239" w:author="11046017_鄭兆媗" w:date="2024-03-31T15:51:00Z">
              <w:tcPr>
                <w:tcW w:w="1510" w:type="pct"/>
                <w:shd w:val="clear" w:color="auto" w:fill="auto"/>
              </w:tcPr>
            </w:tcPrChange>
          </w:tcPr>
          <w:p w14:paraId="616658FF" w14:textId="51FAC762" w:rsidR="008366AC" w:rsidRPr="00E436C8" w:rsidRDefault="00A812D7">
            <w:pPr>
              <w:kinsoku w:val="0"/>
              <w:overflowPunct w:val="0"/>
              <w:spacing w:line="360" w:lineRule="exact"/>
              <w:rPr>
                <w:szCs w:val="22"/>
              </w:rPr>
              <w:pPrChange w:id="1240" w:author="11046017_鄭兆媗" w:date="2024-03-25T20:51:00Z">
                <w:pPr/>
              </w:pPrChange>
            </w:pPr>
            <w:ins w:id="1241" w:author="11046017_鄭兆媗" w:date="2024-03-31T15:52:00Z">
              <w:r>
                <w:rPr>
                  <w:rFonts w:hint="eastAsia"/>
                  <w:szCs w:val="22"/>
                </w:rPr>
                <w:t>報名課程</w:t>
              </w:r>
            </w:ins>
            <w:del w:id="1242"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243" w:author="11046017_鄭兆媗" w:date="2024-03-31T15:51:00Z">
              <w:tcPr>
                <w:tcW w:w="759" w:type="pct"/>
                <w:shd w:val="clear" w:color="auto" w:fill="auto"/>
              </w:tcPr>
            </w:tcPrChange>
          </w:tcPr>
          <w:p w14:paraId="2E7126AC" w14:textId="77777777" w:rsidR="008366AC" w:rsidRPr="00E436C8" w:rsidRDefault="008366AC">
            <w:pPr>
              <w:kinsoku w:val="0"/>
              <w:overflowPunct w:val="0"/>
              <w:spacing w:line="360" w:lineRule="exact"/>
              <w:jc w:val="center"/>
              <w:rPr>
                <w:szCs w:val="22"/>
              </w:rPr>
              <w:pPrChange w:id="1244" w:author="11046017_鄭兆媗" w:date="2024-03-25T20:51:00Z">
                <w:pPr/>
              </w:pPrChange>
            </w:pPr>
          </w:p>
        </w:tc>
        <w:tc>
          <w:tcPr>
            <w:tcW w:w="760" w:type="pct"/>
            <w:shd w:val="clear" w:color="auto" w:fill="auto"/>
            <w:vAlign w:val="center"/>
            <w:tcPrChange w:id="1245" w:author="11046017_鄭兆媗" w:date="2024-03-31T15:51:00Z">
              <w:tcPr>
                <w:tcW w:w="760" w:type="pct"/>
                <w:shd w:val="clear" w:color="auto" w:fill="auto"/>
              </w:tcPr>
            </w:tcPrChange>
          </w:tcPr>
          <w:p w14:paraId="45E56DE0" w14:textId="66D037DD" w:rsidR="008366AC" w:rsidRPr="00E436C8" w:rsidRDefault="00917EEB">
            <w:pPr>
              <w:kinsoku w:val="0"/>
              <w:overflowPunct w:val="0"/>
              <w:spacing w:line="360" w:lineRule="exact"/>
              <w:jc w:val="center"/>
              <w:rPr>
                <w:szCs w:val="22"/>
              </w:rPr>
              <w:pPrChange w:id="1246" w:author="11046017_鄭兆媗" w:date="2024-03-25T20:51:00Z">
                <w:pPr/>
              </w:pPrChange>
            </w:pPr>
            <w:ins w:id="124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248" w:author="11046017_鄭兆媗" w:date="2024-03-31T15:51:00Z">
              <w:tcPr>
                <w:tcW w:w="760" w:type="pct"/>
                <w:shd w:val="clear" w:color="auto" w:fill="auto"/>
              </w:tcPr>
            </w:tcPrChange>
          </w:tcPr>
          <w:p w14:paraId="0DB4F89B" w14:textId="425F7532" w:rsidR="008366AC" w:rsidRPr="00E436C8" w:rsidRDefault="00B113EC">
            <w:pPr>
              <w:kinsoku w:val="0"/>
              <w:overflowPunct w:val="0"/>
              <w:spacing w:line="360" w:lineRule="exact"/>
              <w:jc w:val="center"/>
              <w:rPr>
                <w:szCs w:val="22"/>
              </w:rPr>
              <w:pPrChange w:id="1249" w:author="11046017_鄭兆媗" w:date="2024-03-25T20:51:00Z">
                <w:pPr/>
              </w:pPrChange>
            </w:pPr>
            <w:ins w:id="1250" w:author="11046017_鄭兆媗" w:date="2024-03-25T14:44:00Z">
              <w:r w:rsidRPr="003E7632">
                <w:rPr>
                  <w:rFonts w:hint="eastAsia"/>
                  <w:rPrChange w:id="1251" w:author="11046014_劉育彤" w:date="2024-03-25T20:17:00Z">
                    <w:rPr>
                      <w:rFonts w:ascii="標楷體" w:hAnsi="標楷體" w:hint="eastAsia"/>
                    </w:rPr>
                  </w:rPrChange>
                </w:rPr>
                <w:t>●</w:t>
              </w:r>
            </w:ins>
          </w:p>
        </w:tc>
        <w:tc>
          <w:tcPr>
            <w:tcW w:w="756" w:type="pct"/>
            <w:shd w:val="clear" w:color="auto" w:fill="auto"/>
            <w:vAlign w:val="center"/>
            <w:tcPrChange w:id="1252" w:author="11046017_鄭兆媗" w:date="2024-03-31T15:51:00Z">
              <w:tcPr>
                <w:tcW w:w="756" w:type="pct"/>
                <w:shd w:val="clear" w:color="auto" w:fill="auto"/>
              </w:tcPr>
            </w:tcPrChange>
          </w:tcPr>
          <w:p w14:paraId="72B1F7B2" w14:textId="77777777" w:rsidR="008366AC" w:rsidRPr="00E436C8" w:rsidRDefault="008366AC">
            <w:pPr>
              <w:kinsoku w:val="0"/>
              <w:overflowPunct w:val="0"/>
              <w:spacing w:line="360" w:lineRule="exact"/>
              <w:jc w:val="center"/>
              <w:rPr>
                <w:szCs w:val="22"/>
              </w:rPr>
              <w:pPrChange w:id="1253" w:author="11046017_鄭兆媗" w:date="2024-03-25T20:51:00Z">
                <w:pPr/>
              </w:pPrChange>
            </w:pPr>
          </w:p>
        </w:tc>
      </w:tr>
      <w:tr w:rsidR="000226E4" w14:paraId="34000E5B" w14:textId="77777777" w:rsidTr="0029566D">
        <w:trPr>
          <w:jc w:val="center"/>
          <w:trPrChange w:id="1254" w:author="11046017_鄭兆媗" w:date="2024-03-31T15:51:00Z">
            <w:trPr>
              <w:jc w:val="center"/>
            </w:trPr>
          </w:trPrChange>
        </w:trPr>
        <w:tc>
          <w:tcPr>
            <w:tcW w:w="452" w:type="pct"/>
            <w:vMerge w:val="restart"/>
            <w:shd w:val="clear" w:color="auto" w:fill="auto"/>
            <w:textDirection w:val="tbRlV"/>
            <w:vAlign w:val="center"/>
            <w:tcPrChange w:id="1255" w:author="11046017_鄭兆媗" w:date="2024-03-31T15:51:00Z">
              <w:tcPr>
                <w:tcW w:w="454" w:type="pct"/>
                <w:gridSpan w:val="3"/>
                <w:vMerge w:val="restart"/>
                <w:shd w:val="clear" w:color="auto" w:fill="auto"/>
                <w:textDirection w:val="tbRlV"/>
                <w:vAlign w:val="center"/>
              </w:tcPr>
            </w:tcPrChange>
          </w:tcPr>
          <w:p w14:paraId="1421B966" w14:textId="77777777" w:rsidR="000226E4" w:rsidRPr="00E436C8" w:rsidRDefault="000226E4">
            <w:pPr>
              <w:kinsoku w:val="0"/>
              <w:overflowPunct w:val="0"/>
              <w:spacing w:line="360" w:lineRule="exact"/>
              <w:jc w:val="center"/>
              <w:rPr>
                <w:szCs w:val="22"/>
              </w:rPr>
              <w:pPrChange w:id="1256" w:author="11046017_鄭兆媗" w:date="2024-03-25T14:44:00Z">
                <w:pPr>
                  <w:jc w:val="center"/>
                </w:pPr>
              </w:pPrChange>
            </w:pPr>
            <w:r w:rsidRPr="00E436C8">
              <w:rPr>
                <w:rFonts w:hint="eastAsia"/>
                <w:szCs w:val="22"/>
              </w:rPr>
              <w:t>前端開發</w:t>
            </w:r>
          </w:p>
        </w:tc>
        <w:tc>
          <w:tcPr>
            <w:tcW w:w="1513" w:type="pct"/>
            <w:shd w:val="clear" w:color="auto" w:fill="auto"/>
            <w:vAlign w:val="center"/>
            <w:tcPrChange w:id="1257" w:author="11046017_鄭兆媗" w:date="2024-03-31T15:51:00Z">
              <w:tcPr>
                <w:tcW w:w="1510" w:type="pct"/>
                <w:shd w:val="clear" w:color="auto" w:fill="auto"/>
              </w:tcPr>
            </w:tcPrChange>
          </w:tcPr>
          <w:p w14:paraId="6CD23A25" w14:textId="7241799D" w:rsidR="000226E4" w:rsidRPr="00E436C8" w:rsidRDefault="007F1008">
            <w:pPr>
              <w:kinsoku w:val="0"/>
              <w:overflowPunct w:val="0"/>
              <w:spacing w:line="360" w:lineRule="exact"/>
              <w:rPr>
                <w:szCs w:val="22"/>
              </w:rPr>
              <w:pPrChange w:id="1258" w:author="11046017_鄭兆媗" w:date="2024-03-25T20:51:00Z">
                <w:pPr/>
              </w:pPrChange>
            </w:pPr>
            <w:ins w:id="1259" w:author="11046017_鄭兆媗" w:date="2024-03-25T14:43:00Z">
              <w:r>
                <w:rPr>
                  <w:rFonts w:hint="eastAsia"/>
                  <w:szCs w:val="22"/>
                </w:rPr>
                <w:t>首頁</w:t>
              </w:r>
            </w:ins>
            <w:del w:id="1260" w:author="11046017_鄭兆媗" w:date="2024-03-25T14:43:00Z">
              <w:r w:rsidR="000226E4" w:rsidRPr="00E436C8">
                <w:rPr>
                  <w:szCs w:val="22"/>
                </w:rPr>
                <w:delText>Template A</w:delText>
              </w:r>
            </w:del>
          </w:p>
        </w:tc>
        <w:tc>
          <w:tcPr>
            <w:tcW w:w="759" w:type="pct"/>
            <w:shd w:val="clear" w:color="auto" w:fill="auto"/>
            <w:vAlign w:val="center"/>
            <w:tcPrChange w:id="1261" w:author="11046017_鄭兆媗" w:date="2024-03-31T15:51:00Z">
              <w:tcPr>
                <w:tcW w:w="759" w:type="pct"/>
                <w:shd w:val="clear" w:color="auto" w:fill="auto"/>
              </w:tcPr>
            </w:tcPrChange>
          </w:tcPr>
          <w:p w14:paraId="580D9134" w14:textId="680C2309" w:rsidR="000226E4" w:rsidRPr="00E436C8" w:rsidRDefault="0038035C">
            <w:pPr>
              <w:kinsoku w:val="0"/>
              <w:overflowPunct w:val="0"/>
              <w:spacing w:line="360" w:lineRule="exact"/>
              <w:jc w:val="center"/>
              <w:rPr>
                <w:szCs w:val="22"/>
              </w:rPr>
              <w:pPrChange w:id="1262" w:author="11046017_鄭兆媗" w:date="2024-03-25T20:51:00Z">
                <w:pPr/>
              </w:pPrChange>
            </w:pPr>
            <w:ins w:id="1263" w:author="11046004_陳冠廷" w:date="2024-03-25T23:36:00Z">
              <w:del w:id="1264"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265" w:author="11046017_鄭兆媗" w:date="2024-03-31T15:51:00Z">
              <w:tcPr>
                <w:tcW w:w="760" w:type="pct"/>
                <w:shd w:val="clear" w:color="auto" w:fill="auto"/>
              </w:tcPr>
            </w:tcPrChange>
          </w:tcPr>
          <w:p w14:paraId="1B886A29" w14:textId="1F90E0EB" w:rsidR="000226E4" w:rsidRPr="00E436C8" w:rsidRDefault="00917EEB">
            <w:pPr>
              <w:kinsoku w:val="0"/>
              <w:overflowPunct w:val="0"/>
              <w:spacing w:line="360" w:lineRule="exact"/>
              <w:jc w:val="center"/>
              <w:rPr>
                <w:szCs w:val="22"/>
              </w:rPr>
              <w:pPrChange w:id="1266" w:author="11046017_鄭兆媗" w:date="2024-03-25T20:51:00Z">
                <w:pPr/>
              </w:pPrChange>
            </w:pPr>
            <w:ins w:id="126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268" w:author="11046017_鄭兆媗" w:date="2024-03-31T15:51:00Z">
              <w:tcPr>
                <w:tcW w:w="760" w:type="pct"/>
                <w:shd w:val="clear" w:color="auto" w:fill="auto"/>
              </w:tcPr>
            </w:tcPrChange>
          </w:tcPr>
          <w:p w14:paraId="5B5D5A72" w14:textId="11631589" w:rsidR="000226E4" w:rsidRPr="00E436C8" w:rsidRDefault="006A68A0">
            <w:pPr>
              <w:kinsoku w:val="0"/>
              <w:overflowPunct w:val="0"/>
              <w:spacing w:line="360" w:lineRule="exact"/>
              <w:jc w:val="center"/>
              <w:rPr>
                <w:szCs w:val="22"/>
              </w:rPr>
              <w:pPrChange w:id="1269" w:author="11046017_鄭兆媗" w:date="2024-03-25T20:51:00Z">
                <w:pPr/>
              </w:pPrChange>
            </w:pPr>
            <w:ins w:id="1270" w:author="11046017_鄭兆媗" w:date="2024-03-25T14:44:00Z">
              <w:r w:rsidRPr="003E7632">
                <w:rPr>
                  <w:rFonts w:hint="eastAsia"/>
                  <w:rPrChange w:id="1271" w:author="11046014_劉育彤" w:date="2024-03-25T20:17:00Z">
                    <w:rPr>
                      <w:rFonts w:ascii="標楷體" w:hAnsi="標楷體" w:hint="eastAsia"/>
                    </w:rPr>
                  </w:rPrChange>
                </w:rPr>
                <w:t>●</w:t>
              </w:r>
            </w:ins>
          </w:p>
        </w:tc>
        <w:tc>
          <w:tcPr>
            <w:tcW w:w="756" w:type="pct"/>
            <w:shd w:val="clear" w:color="auto" w:fill="auto"/>
            <w:vAlign w:val="center"/>
            <w:tcPrChange w:id="1272" w:author="11046017_鄭兆媗" w:date="2024-03-31T15:51:00Z">
              <w:tcPr>
                <w:tcW w:w="756" w:type="pct"/>
                <w:shd w:val="clear" w:color="auto" w:fill="auto"/>
              </w:tcPr>
            </w:tcPrChange>
          </w:tcPr>
          <w:p w14:paraId="2763A00E" w14:textId="77777777" w:rsidR="000226E4" w:rsidRPr="00E436C8" w:rsidRDefault="000226E4">
            <w:pPr>
              <w:kinsoku w:val="0"/>
              <w:overflowPunct w:val="0"/>
              <w:spacing w:line="360" w:lineRule="exact"/>
              <w:jc w:val="center"/>
              <w:rPr>
                <w:szCs w:val="22"/>
              </w:rPr>
              <w:pPrChange w:id="1273" w:author="11046017_鄭兆媗" w:date="2024-03-25T20:51:00Z">
                <w:pPr/>
              </w:pPrChange>
            </w:pPr>
          </w:p>
        </w:tc>
      </w:tr>
      <w:tr w:rsidR="000226E4" w14:paraId="2FAB8BB8" w14:textId="77777777" w:rsidTr="0029566D">
        <w:trPr>
          <w:jc w:val="center"/>
          <w:trPrChange w:id="1274" w:author="11046017_鄭兆媗" w:date="2024-03-31T15:51:00Z">
            <w:trPr>
              <w:jc w:val="center"/>
            </w:trPr>
          </w:trPrChange>
        </w:trPr>
        <w:tc>
          <w:tcPr>
            <w:tcW w:w="452" w:type="pct"/>
            <w:vMerge/>
            <w:shd w:val="clear" w:color="auto" w:fill="auto"/>
            <w:vAlign w:val="center"/>
            <w:tcPrChange w:id="1275" w:author="11046017_鄭兆媗" w:date="2024-03-31T15:51:00Z">
              <w:tcPr>
                <w:tcW w:w="454" w:type="pct"/>
                <w:gridSpan w:val="3"/>
                <w:vMerge/>
                <w:shd w:val="clear" w:color="auto" w:fill="auto"/>
                <w:vAlign w:val="center"/>
              </w:tcPr>
            </w:tcPrChange>
          </w:tcPr>
          <w:p w14:paraId="013387AA" w14:textId="77777777" w:rsidR="000226E4" w:rsidRPr="00E436C8" w:rsidRDefault="000226E4">
            <w:pPr>
              <w:kinsoku w:val="0"/>
              <w:overflowPunct w:val="0"/>
              <w:spacing w:line="360" w:lineRule="exact"/>
              <w:jc w:val="center"/>
              <w:rPr>
                <w:szCs w:val="22"/>
              </w:rPr>
              <w:pPrChange w:id="1276" w:author="11046017_鄭兆媗" w:date="2024-03-25T20:17:00Z">
                <w:pPr>
                  <w:jc w:val="center"/>
                </w:pPr>
              </w:pPrChange>
            </w:pPr>
          </w:p>
        </w:tc>
        <w:tc>
          <w:tcPr>
            <w:tcW w:w="1513" w:type="pct"/>
            <w:shd w:val="clear" w:color="auto" w:fill="auto"/>
            <w:vAlign w:val="center"/>
            <w:tcPrChange w:id="1277" w:author="11046017_鄭兆媗" w:date="2024-03-31T15:51:00Z">
              <w:tcPr>
                <w:tcW w:w="1510" w:type="pct"/>
                <w:shd w:val="clear" w:color="auto" w:fill="auto"/>
              </w:tcPr>
            </w:tcPrChange>
          </w:tcPr>
          <w:p w14:paraId="30E826A0" w14:textId="172DE1C8" w:rsidR="000226E4" w:rsidRPr="00E436C8" w:rsidRDefault="00812B00">
            <w:pPr>
              <w:kinsoku w:val="0"/>
              <w:overflowPunct w:val="0"/>
              <w:spacing w:line="360" w:lineRule="exact"/>
              <w:rPr>
                <w:szCs w:val="22"/>
              </w:rPr>
              <w:pPrChange w:id="1278" w:author="11046017_鄭兆媗" w:date="2024-03-25T20:51:00Z">
                <w:pPr/>
              </w:pPrChange>
            </w:pPr>
            <w:ins w:id="1279" w:author="11046017_鄭兆媗" w:date="2024-03-31T15:49:00Z">
              <w:r>
                <w:rPr>
                  <w:rFonts w:hint="eastAsia"/>
                  <w:szCs w:val="22"/>
                </w:rPr>
                <w:t>主畫面</w:t>
              </w:r>
            </w:ins>
            <w:del w:id="1280"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281" w:author="11046017_鄭兆媗" w:date="2024-03-31T15:51:00Z">
              <w:tcPr>
                <w:tcW w:w="759" w:type="pct"/>
                <w:shd w:val="clear" w:color="auto" w:fill="auto"/>
              </w:tcPr>
            </w:tcPrChange>
          </w:tcPr>
          <w:p w14:paraId="551EA5DC" w14:textId="34A901A3" w:rsidR="000226E4" w:rsidRPr="00E436C8" w:rsidRDefault="00EF07AA">
            <w:pPr>
              <w:kinsoku w:val="0"/>
              <w:overflowPunct w:val="0"/>
              <w:spacing w:line="360" w:lineRule="exact"/>
              <w:jc w:val="center"/>
              <w:rPr>
                <w:szCs w:val="22"/>
              </w:rPr>
              <w:pPrChange w:id="1282" w:author="11046017_鄭兆媗" w:date="2024-03-25T20:51:00Z">
                <w:pPr/>
              </w:pPrChange>
            </w:pPr>
            <w:ins w:id="128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284" w:author="11046017_鄭兆媗" w:date="2024-03-31T15:51:00Z">
              <w:tcPr>
                <w:tcW w:w="760" w:type="pct"/>
                <w:shd w:val="clear" w:color="auto" w:fill="auto"/>
              </w:tcPr>
            </w:tcPrChange>
          </w:tcPr>
          <w:p w14:paraId="13CDD72F" w14:textId="75B23F12" w:rsidR="000226E4" w:rsidRPr="00E436C8" w:rsidRDefault="00EF07AA">
            <w:pPr>
              <w:kinsoku w:val="0"/>
              <w:overflowPunct w:val="0"/>
              <w:spacing w:line="360" w:lineRule="exact"/>
              <w:jc w:val="center"/>
              <w:rPr>
                <w:szCs w:val="22"/>
              </w:rPr>
              <w:pPrChange w:id="1285" w:author="11046017_鄭兆媗" w:date="2024-03-25T20:51:00Z">
                <w:pPr/>
              </w:pPrChange>
            </w:pPr>
            <w:ins w:id="128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287" w:author="11046017_鄭兆媗" w:date="2024-03-31T15:51:00Z">
              <w:tcPr>
                <w:tcW w:w="760" w:type="pct"/>
                <w:shd w:val="clear" w:color="auto" w:fill="auto"/>
              </w:tcPr>
            </w:tcPrChange>
          </w:tcPr>
          <w:p w14:paraId="5AC4D13B" w14:textId="66755A0B" w:rsidR="000226E4" w:rsidRPr="00E436C8" w:rsidRDefault="006A68A0">
            <w:pPr>
              <w:kinsoku w:val="0"/>
              <w:overflowPunct w:val="0"/>
              <w:spacing w:line="360" w:lineRule="exact"/>
              <w:jc w:val="center"/>
              <w:rPr>
                <w:szCs w:val="22"/>
              </w:rPr>
              <w:pPrChange w:id="1288" w:author="11046017_鄭兆媗" w:date="2024-03-25T20:51:00Z">
                <w:pPr/>
              </w:pPrChange>
            </w:pPr>
            <w:ins w:id="1289" w:author="11046017_鄭兆媗" w:date="2024-03-25T14:44:00Z">
              <w:r w:rsidRPr="003E7632">
                <w:rPr>
                  <w:rFonts w:hint="eastAsia"/>
                  <w:rPrChange w:id="1290" w:author="11046014_劉育彤" w:date="2024-03-25T20:17:00Z">
                    <w:rPr>
                      <w:rFonts w:ascii="標楷體" w:hAnsi="標楷體" w:hint="eastAsia"/>
                    </w:rPr>
                  </w:rPrChange>
                </w:rPr>
                <w:t>●</w:t>
              </w:r>
            </w:ins>
          </w:p>
        </w:tc>
        <w:tc>
          <w:tcPr>
            <w:tcW w:w="756" w:type="pct"/>
            <w:shd w:val="clear" w:color="auto" w:fill="auto"/>
            <w:vAlign w:val="center"/>
            <w:tcPrChange w:id="1291" w:author="11046017_鄭兆媗" w:date="2024-03-31T15:51:00Z">
              <w:tcPr>
                <w:tcW w:w="756" w:type="pct"/>
                <w:shd w:val="clear" w:color="auto" w:fill="auto"/>
              </w:tcPr>
            </w:tcPrChange>
          </w:tcPr>
          <w:p w14:paraId="4B9BB640" w14:textId="77777777" w:rsidR="000226E4" w:rsidRPr="00E436C8" w:rsidRDefault="000226E4">
            <w:pPr>
              <w:kinsoku w:val="0"/>
              <w:overflowPunct w:val="0"/>
              <w:spacing w:line="360" w:lineRule="exact"/>
              <w:jc w:val="center"/>
              <w:rPr>
                <w:szCs w:val="22"/>
              </w:rPr>
              <w:pPrChange w:id="1292" w:author="11046017_鄭兆媗" w:date="2024-03-25T20:51:00Z">
                <w:pPr/>
              </w:pPrChange>
            </w:pPr>
          </w:p>
        </w:tc>
      </w:tr>
      <w:tr w:rsidR="00812B00" w14:paraId="036C1388" w14:textId="77777777" w:rsidTr="0029566D">
        <w:trPr>
          <w:jc w:val="center"/>
          <w:ins w:id="1293" w:author="11046017_鄭兆媗" w:date="2024-03-31T15:49:00Z"/>
          <w:trPrChange w:id="1294" w:author="11046017_鄭兆媗" w:date="2024-03-31T15:50:00Z">
            <w:trPr>
              <w:jc w:val="center"/>
            </w:trPr>
          </w:trPrChange>
        </w:trPr>
        <w:tc>
          <w:tcPr>
            <w:tcW w:w="452" w:type="pct"/>
            <w:vMerge/>
            <w:shd w:val="clear" w:color="auto" w:fill="auto"/>
            <w:vAlign w:val="center"/>
            <w:tcPrChange w:id="1295" w:author="11046017_鄭兆媗" w:date="2024-03-31T15:50:00Z">
              <w:tcPr>
                <w:tcW w:w="453" w:type="pct"/>
                <w:gridSpan w:val="2"/>
                <w:vMerge/>
                <w:shd w:val="clear" w:color="auto" w:fill="auto"/>
                <w:vAlign w:val="center"/>
              </w:tcPr>
            </w:tcPrChange>
          </w:tcPr>
          <w:p w14:paraId="3790C256" w14:textId="77777777" w:rsidR="00812B00" w:rsidRPr="00E436C8" w:rsidRDefault="00812B00" w:rsidP="00E43A36">
            <w:pPr>
              <w:kinsoku w:val="0"/>
              <w:overflowPunct w:val="0"/>
              <w:spacing w:line="360" w:lineRule="exact"/>
              <w:jc w:val="center"/>
              <w:rPr>
                <w:ins w:id="1296" w:author="11046017_鄭兆媗" w:date="2024-03-31T15:49:00Z"/>
                <w:szCs w:val="22"/>
              </w:rPr>
            </w:pPr>
          </w:p>
        </w:tc>
        <w:tc>
          <w:tcPr>
            <w:tcW w:w="1513" w:type="pct"/>
            <w:shd w:val="clear" w:color="auto" w:fill="auto"/>
            <w:vAlign w:val="center"/>
            <w:tcPrChange w:id="1297" w:author="11046017_鄭兆媗" w:date="2024-03-31T15:50:00Z">
              <w:tcPr>
                <w:tcW w:w="1511" w:type="pct"/>
                <w:gridSpan w:val="2"/>
                <w:shd w:val="clear" w:color="auto" w:fill="auto"/>
              </w:tcPr>
            </w:tcPrChange>
          </w:tcPr>
          <w:p w14:paraId="477C3F06" w14:textId="39AC044D" w:rsidR="00812B00" w:rsidRDefault="00812B00">
            <w:pPr>
              <w:kinsoku w:val="0"/>
              <w:overflowPunct w:val="0"/>
              <w:spacing w:line="360" w:lineRule="exact"/>
              <w:rPr>
                <w:ins w:id="1298" w:author="11046017_鄭兆媗" w:date="2024-03-31T15:49:00Z"/>
                <w:szCs w:val="22"/>
              </w:rPr>
              <w:pPrChange w:id="1299" w:author="11046017_鄭兆媗" w:date="2024-03-31T15:50:00Z">
                <w:pPr>
                  <w:spacing w:line="360" w:lineRule="exact"/>
                  <w:jc w:val="left"/>
                </w:pPr>
              </w:pPrChange>
            </w:pPr>
            <w:ins w:id="1300"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301" w:author="11046017_鄭兆媗" w:date="2024-03-31T15:50:00Z">
              <w:tcPr>
                <w:tcW w:w="759" w:type="pct"/>
                <w:shd w:val="clear" w:color="auto" w:fill="auto"/>
              </w:tcPr>
            </w:tcPrChange>
          </w:tcPr>
          <w:p w14:paraId="048AA499" w14:textId="40AF0000" w:rsidR="00812B00" w:rsidRPr="00E436C8" w:rsidRDefault="004867F3" w:rsidP="00E43A36">
            <w:pPr>
              <w:kinsoku w:val="0"/>
              <w:overflowPunct w:val="0"/>
              <w:spacing w:line="360" w:lineRule="exact"/>
              <w:jc w:val="center"/>
              <w:rPr>
                <w:ins w:id="1302" w:author="11046017_鄭兆媗" w:date="2024-03-31T15:49:00Z"/>
                <w:szCs w:val="22"/>
              </w:rPr>
            </w:pPr>
            <w:ins w:id="1303" w:author="11046017_鄭兆媗" w:date="2024-03-25T14:44:00Z">
              <w:r w:rsidRPr="003E7632">
                <w:rPr>
                  <w:rFonts w:hint="eastAsia"/>
                  <w:rPrChange w:id="1304" w:author="11046014_劉育彤" w:date="2024-03-25T20:17:00Z">
                    <w:rPr>
                      <w:rFonts w:ascii="標楷體" w:hAnsi="標楷體" w:hint="eastAsia"/>
                    </w:rPr>
                  </w:rPrChange>
                </w:rPr>
                <w:t>●</w:t>
              </w:r>
            </w:ins>
          </w:p>
        </w:tc>
        <w:tc>
          <w:tcPr>
            <w:tcW w:w="760" w:type="pct"/>
            <w:shd w:val="clear" w:color="auto" w:fill="auto"/>
            <w:vAlign w:val="center"/>
            <w:tcPrChange w:id="1305" w:author="11046017_鄭兆媗" w:date="2024-03-31T15:50:00Z">
              <w:tcPr>
                <w:tcW w:w="760" w:type="pct"/>
                <w:shd w:val="clear" w:color="auto" w:fill="auto"/>
              </w:tcPr>
            </w:tcPrChange>
          </w:tcPr>
          <w:p w14:paraId="55D925C5" w14:textId="7045CBF9" w:rsidR="00812B00" w:rsidRPr="008E1EC9" w:rsidRDefault="004867F3" w:rsidP="00E43A36">
            <w:pPr>
              <w:kinsoku w:val="0"/>
              <w:overflowPunct w:val="0"/>
              <w:spacing w:line="360" w:lineRule="exact"/>
              <w:jc w:val="center"/>
              <w:rPr>
                <w:ins w:id="1306" w:author="11046017_鄭兆媗" w:date="2024-03-31T15:49:00Z"/>
                <w:rFonts w:cs="新細明體"/>
              </w:rPr>
            </w:pPr>
            <w:ins w:id="130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308" w:author="11046017_鄭兆媗" w:date="2024-03-31T15:50:00Z">
              <w:tcPr>
                <w:tcW w:w="760" w:type="pct"/>
                <w:shd w:val="clear" w:color="auto" w:fill="auto"/>
              </w:tcPr>
            </w:tcPrChange>
          </w:tcPr>
          <w:p w14:paraId="068AEC82" w14:textId="5AD8F08C" w:rsidR="00812B00" w:rsidRPr="00812B00" w:rsidRDefault="00917EEB" w:rsidP="00E43A36">
            <w:pPr>
              <w:kinsoku w:val="0"/>
              <w:overflowPunct w:val="0"/>
              <w:spacing w:line="360" w:lineRule="exact"/>
              <w:jc w:val="center"/>
              <w:rPr>
                <w:ins w:id="1309" w:author="11046017_鄭兆媗" w:date="2024-03-31T15:49:00Z"/>
              </w:rPr>
            </w:pPr>
            <w:ins w:id="131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311" w:author="11046017_鄭兆媗" w:date="2024-03-31T15:50:00Z">
              <w:tcPr>
                <w:tcW w:w="756" w:type="pct"/>
                <w:shd w:val="clear" w:color="auto" w:fill="auto"/>
              </w:tcPr>
            </w:tcPrChange>
          </w:tcPr>
          <w:p w14:paraId="1A9FE6F5" w14:textId="77777777" w:rsidR="00812B00" w:rsidRPr="00E436C8" w:rsidRDefault="00812B00" w:rsidP="00E43A36">
            <w:pPr>
              <w:kinsoku w:val="0"/>
              <w:overflowPunct w:val="0"/>
              <w:spacing w:line="360" w:lineRule="exact"/>
              <w:jc w:val="center"/>
              <w:rPr>
                <w:ins w:id="1312" w:author="11046017_鄭兆媗" w:date="2024-03-31T15:49:00Z"/>
                <w:szCs w:val="22"/>
              </w:rPr>
            </w:pPr>
          </w:p>
        </w:tc>
      </w:tr>
      <w:tr w:rsidR="000226E4" w14:paraId="3CEC7DA0" w14:textId="77777777" w:rsidTr="0029566D">
        <w:trPr>
          <w:jc w:val="center"/>
          <w:trPrChange w:id="1313" w:author="11046017_鄭兆媗" w:date="2024-03-31T15:51:00Z">
            <w:trPr>
              <w:jc w:val="center"/>
            </w:trPr>
          </w:trPrChange>
        </w:trPr>
        <w:tc>
          <w:tcPr>
            <w:tcW w:w="452" w:type="pct"/>
            <w:vMerge/>
            <w:shd w:val="clear" w:color="auto" w:fill="auto"/>
            <w:vAlign w:val="center"/>
            <w:tcPrChange w:id="1314" w:author="11046017_鄭兆媗" w:date="2024-03-31T15:51:00Z">
              <w:tcPr>
                <w:tcW w:w="454" w:type="pct"/>
                <w:gridSpan w:val="3"/>
                <w:vMerge/>
                <w:shd w:val="clear" w:color="auto" w:fill="auto"/>
                <w:vAlign w:val="center"/>
              </w:tcPr>
            </w:tcPrChange>
          </w:tcPr>
          <w:p w14:paraId="631BDCD8" w14:textId="77777777" w:rsidR="000226E4" w:rsidRPr="00E436C8" w:rsidRDefault="000226E4">
            <w:pPr>
              <w:kinsoku w:val="0"/>
              <w:overflowPunct w:val="0"/>
              <w:spacing w:line="360" w:lineRule="exact"/>
              <w:jc w:val="center"/>
              <w:rPr>
                <w:szCs w:val="22"/>
              </w:rPr>
              <w:pPrChange w:id="1315" w:author="11046017_鄭兆媗" w:date="2024-03-25T20:17:00Z">
                <w:pPr>
                  <w:jc w:val="center"/>
                </w:pPr>
              </w:pPrChange>
            </w:pPr>
          </w:p>
        </w:tc>
        <w:tc>
          <w:tcPr>
            <w:tcW w:w="1513" w:type="pct"/>
            <w:shd w:val="clear" w:color="auto" w:fill="auto"/>
            <w:vAlign w:val="center"/>
            <w:tcPrChange w:id="1316" w:author="11046017_鄭兆媗" w:date="2024-03-31T15:51:00Z">
              <w:tcPr>
                <w:tcW w:w="1510" w:type="pct"/>
                <w:shd w:val="clear" w:color="auto" w:fill="auto"/>
              </w:tcPr>
            </w:tcPrChange>
          </w:tcPr>
          <w:p w14:paraId="3EF443DA" w14:textId="3A724CE2" w:rsidR="000226E4" w:rsidRPr="00E436C8" w:rsidRDefault="00641C91">
            <w:pPr>
              <w:kinsoku w:val="0"/>
              <w:overflowPunct w:val="0"/>
              <w:spacing w:line="360" w:lineRule="exact"/>
              <w:rPr>
                <w:szCs w:val="22"/>
              </w:rPr>
              <w:pPrChange w:id="1317" w:author="11046017_鄭兆媗" w:date="2024-03-25T20:51:00Z">
                <w:pPr/>
              </w:pPrChange>
            </w:pPr>
            <w:ins w:id="1318" w:author="11046017_鄭兆媗" w:date="2024-03-31T15:42:00Z">
              <w:r>
                <w:rPr>
                  <w:rFonts w:hint="eastAsia"/>
                  <w:szCs w:val="22"/>
                </w:rPr>
                <w:t>課程詳情</w:t>
              </w:r>
            </w:ins>
            <w:del w:id="1319"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320" w:author="11046017_鄭兆媗" w:date="2024-03-31T15:51:00Z">
              <w:tcPr>
                <w:tcW w:w="759" w:type="pct"/>
                <w:shd w:val="clear" w:color="auto" w:fill="auto"/>
              </w:tcPr>
            </w:tcPrChange>
          </w:tcPr>
          <w:p w14:paraId="3BDBE5ED" w14:textId="2DBBD8AF" w:rsidR="000226E4" w:rsidRPr="00E436C8" w:rsidRDefault="00917EEB">
            <w:pPr>
              <w:kinsoku w:val="0"/>
              <w:overflowPunct w:val="0"/>
              <w:spacing w:line="360" w:lineRule="exact"/>
              <w:jc w:val="center"/>
              <w:rPr>
                <w:szCs w:val="22"/>
              </w:rPr>
              <w:pPrChange w:id="1321" w:author="11046017_鄭兆媗" w:date="2024-03-25T20:51:00Z">
                <w:pPr/>
              </w:pPrChange>
            </w:pPr>
            <w:ins w:id="1322" w:author="11046017_鄭兆媗" w:date="2024-03-25T14:44:00Z">
              <w:r w:rsidRPr="003E7632">
                <w:rPr>
                  <w:rFonts w:hint="eastAsia"/>
                  <w:rPrChange w:id="1323" w:author="11046014_劉育彤" w:date="2024-03-25T20:17:00Z">
                    <w:rPr>
                      <w:rFonts w:ascii="標楷體" w:hAnsi="標楷體" w:hint="eastAsia"/>
                    </w:rPr>
                  </w:rPrChange>
                </w:rPr>
                <w:t>●</w:t>
              </w:r>
            </w:ins>
          </w:p>
        </w:tc>
        <w:tc>
          <w:tcPr>
            <w:tcW w:w="760" w:type="pct"/>
            <w:shd w:val="clear" w:color="auto" w:fill="auto"/>
            <w:vAlign w:val="center"/>
            <w:tcPrChange w:id="1324" w:author="11046017_鄭兆媗" w:date="2024-03-31T15:51:00Z">
              <w:tcPr>
                <w:tcW w:w="760" w:type="pct"/>
                <w:shd w:val="clear" w:color="auto" w:fill="auto"/>
              </w:tcPr>
            </w:tcPrChange>
          </w:tcPr>
          <w:p w14:paraId="7E1085DE" w14:textId="77777777" w:rsidR="000226E4" w:rsidRPr="00E436C8" w:rsidRDefault="000226E4">
            <w:pPr>
              <w:kinsoku w:val="0"/>
              <w:overflowPunct w:val="0"/>
              <w:spacing w:line="360" w:lineRule="exact"/>
              <w:jc w:val="center"/>
              <w:rPr>
                <w:szCs w:val="22"/>
              </w:rPr>
              <w:pPrChange w:id="1325" w:author="11046017_鄭兆媗" w:date="2024-03-25T20:51:00Z">
                <w:pPr/>
              </w:pPrChange>
            </w:pPr>
          </w:p>
        </w:tc>
        <w:tc>
          <w:tcPr>
            <w:tcW w:w="760" w:type="pct"/>
            <w:shd w:val="clear" w:color="auto" w:fill="auto"/>
            <w:vAlign w:val="center"/>
            <w:tcPrChange w:id="1326" w:author="11046017_鄭兆媗" w:date="2024-03-31T15:51:00Z">
              <w:tcPr>
                <w:tcW w:w="760" w:type="pct"/>
                <w:shd w:val="clear" w:color="auto" w:fill="auto"/>
              </w:tcPr>
            </w:tcPrChange>
          </w:tcPr>
          <w:p w14:paraId="5AEC8E82" w14:textId="2A392B83" w:rsidR="000226E4" w:rsidRPr="00E436C8" w:rsidRDefault="00917EEB">
            <w:pPr>
              <w:kinsoku w:val="0"/>
              <w:overflowPunct w:val="0"/>
              <w:spacing w:line="360" w:lineRule="exact"/>
              <w:jc w:val="center"/>
              <w:rPr>
                <w:szCs w:val="22"/>
              </w:rPr>
              <w:pPrChange w:id="1327" w:author="11046017_鄭兆媗" w:date="2024-03-25T20:51:00Z">
                <w:pPr/>
              </w:pPrChange>
            </w:pPr>
            <w:ins w:id="1328"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329" w:author="11046017_鄭兆媗" w:date="2024-03-31T15:51:00Z">
              <w:tcPr>
                <w:tcW w:w="756" w:type="pct"/>
                <w:shd w:val="clear" w:color="auto" w:fill="auto"/>
              </w:tcPr>
            </w:tcPrChange>
          </w:tcPr>
          <w:p w14:paraId="4023EA9E" w14:textId="77777777" w:rsidR="000226E4" w:rsidRPr="00E436C8" w:rsidRDefault="000226E4">
            <w:pPr>
              <w:kinsoku w:val="0"/>
              <w:overflowPunct w:val="0"/>
              <w:spacing w:line="360" w:lineRule="exact"/>
              <w:jc w:val="center"/>
              <w:rPr>
                <w:szCs w:val="22"/>
              </w:rPr>
              <w:pPrChange w:id="1330" w:author="11046017_鄭兆媗" w:date="2024-03-25T20:51:00Z">
                <w:pPr/>
              </w:pPrChange>
            </w:pPr>
          </w:p>
        </w:tc>
      </w:tr>
      <w:tr w:rsidR="000226E4" w14:paraId="48B38F54" w14:textId="77777777" w:rsidTr="0029566D">
        <w:trPr>
          <w:jc w:val="center"/>
          <w:trPrChange w:id="1331" w:author="11046017_鄭兆媗" w:date="2024-03-31T15:51:00Z">
            <w:trPr>
              <w:jc w:val="center"/>
            </w:trPr>
          </w:trPrChange>
        </w:trPr>
        <w:tc>
          <w:tcPr>
            <w:tcW w:w="452" w:type="pct"/>
            <w:vMerge/>
            <w:shd w:val="clear" w:color="auto" w:fill="auto"/>
            <w:vAlign w:val="center"/>
            <w:tcPrChange w:id="1332" w:author="11046017_鄭兆媗" w:date="2024-03-31T15:51:00Z">
              <w:tcPr>
                <w:tcW w:w="454" w:type="pct"/>
                <w:gridSpan w:val="3"/>
                <w:vMerge/>
                <w:shd w:val="clear" w:color="auto" w:fill="auto"/>
                <w:vAlign w:val="center"/>
              </w:tcPr>
            </w:tcPrChange>
          </w:tcPr>
          <w:p w14:paraId="579C2EE0" w14:textId="77777777" w:rsidR="000226E4" w:rsidRPr="00E436C8" w:rsidRDefault="000226E4">
            <w:pPr>
              <w:kinsoku w:val="0"/>
              <w:overflowPunct w:val="0"/>
              <w:spacing w:line="360" w:lineRule="exact"/>
              <w:jc w:val="center"/>
              <w:rPr>
                <w:szCs w:val="22"/>
              </w:rPr>
              <w:pPrChange w:id="1333" w:author="11046017_鄭兆媗" w:date="2024-03-25T20:17:00Z">
                <w:pPr>
                  <w:jc w:val="center"/>
                </w:pPr>
              </w:pPrChange>
            </w:pPr>
          </w:p>
        </w:tc>
        <w:tc>
          <w:tcPr>
            <w:tcW w:w="1513" w:type="pct"/>
            <w:shd w:val="clear" w:color="auto" w:fill="auto"/>
            <w:vAlign w:val="center"/>
            <w:tcPrChange w:id="1334" w:author="11046017_鄭兆媗" w:date="2024-03-31T15:51:00Z">
              <w:tcPr>
                <w:tcW w:w="1510" w:type="pct"/>
                <w:shd w:val="clear" w:color="auto" w:fill="auto"/>
              </w:tcPr>
            </w:tcPrChange>
          </w:tcPr>
          <w:p w14:paraId="1DBF39B8" w14:textId="63AD49E4" w:rsidR="000226E4" w:rsidRPr="00E436C8" w:rsidRDefault="00E0697B">
            <w:pPr>
              <w:kinsoku w:val="0"/>
              <w:overflowPunct w:val="0"/>
              <w:spacing w:line="360" w:lineRule="exact"/>
              <w:rPr>
                <w:szCs w:val="22"/>
              </w:rPr>
              <w:pPrChange w:id="1335" w:author="11046017_鄭兆媗" w:date="2024-03-25T20:51:00Z">
                <w:pPr/>
              </w:pPrChange>
            </w:pPr>
            <w:ins w:id="1336" w:author="11046017_鄭兆媗" w:date="2024-03-31T15:48:00Z">
              <w:r>
                <w:rPr>
                  <w:rFonts w:hint="eastAsia"/>
                  <w:szCs w:val="22"/>
                </w:rPr>
                <w:t>教練團隊詳情</w:t>
              </w:r>
            </w:ins>
            <w:del w:id="1337"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338" w:author="11046017_鄭兆媗" w:date="2024-03-31T15:51:00Z">
              <w:tcPr>
                <w:tcW w:w="759" w:type="pct"/>
                <w:shd w:val="clear" w:color="auto" w:fill="auto"/>
              </w:tcPr>
            </w:tcPrChange>
          </w:tcPr>
          <w:p w14:paraId="4C16025D" w14:textId="00402A00" w:rsidR="000226E4" w:rsidRPr="00E436C8" w:rsidRDefault="00917EEB">
            <w:pPr>
              <w:kinsoku w:val="0"/>
              <w:overflowPunct w:val="0"/>
              <w:spacing w:line="360" w:lineRule="exact"/>
              <w:jc w:val="center"/>
              <w:rPr>
                <w:szCs w:val="22"/>
              </w:rPr>
              <w:pPrChange w:id="1339" w:author="11046017_鄭兆媗" w:date="2024-03-25T20:51:00Z">
                <w:pPr/>
              </w:pPrChange>
            </w:pPr>
            <w:ins w:id="1340"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341" w:author="11046017_鄭兆媗" w:date="2024-03-31T15:51:00Z">
              <w:tcPr>
                <w:tcW w:w="760" w:type="pct"/>
                <w:shd w:val="clear" w:color="auto" w:fill="auto"/>
              </w:tcPr>
            </w:tcPrChange>
          </w:tcPr>
          <w:p w14:paraId="03657E4F" w14:textId="77777777" w:rsidR="000226E4" w:rsidRPr="00E436C8" w:rsidRDefault="000226E4">
            <w:pPr>
              <w:kinsoku w:val="0"/>
              <w:overflowPunct w:val="0"/>
              <w:spacing w:line="360" w:lineRule="exact"/>
              <w:jc w:val="center"/>
              <w:rPr>
                <w:szCs w:val="22"/>
              </w:rPr>
              <w:pPrChange w:id="1342" w:author="11046017_鄭兆媗" w:date="2024-03-25T20:51:00Z">
                <w:pPr/>
              </w:pPrChange>
            </w:pPr>
          </w:p>
        </w:tc>
        <w:tc>
          <w:tcPr>
            <w:tcW w:w="760" w:type="pct"/>
            <w:shd w:val="clear" w:color="auto" w:fill="auto"/>
            <w:vAlign w:val="center"/>
            <w:tcPrChange w:id="1343" w:author="11046017_鄭兆媗" w:date="2024-03-31T15:51:00Z">
              <w:tcPr>
                <w:tcW w:w="760" w:type="pct"/>
                <w:shd w:val="clear" w:color="auto" w:fill="auto"/>
              </w:tcPr>
            </w:tcPrChange>
          </w:tcPr>
          <w:p w14:paraId="67AB4BFA" w14:textId="3897E31E" w:rsidR="000226E4" w:rsidRPr="00E436C8" w:rsidRDefault="000226E4">
            <w:pPr>
              <w:kinsoku w:val="0"/>
              <w:overflowPunct w:val="0"/>
              <w:spacing w:line="360" w:lineRule="exact"/>
              <w:jc w:val="center"/>
              <w:rPr>
                <w:szCs w:val="22"/>
              </w:rPr>
              <w:pPrChange w:id="1344" w:author="11046017_鄭兆媗" w:date="2024-03-25T20:51:00Z">
                <w:pPr/>
              </w:pPrChange>
            </w:pPr>
          </w:p>
        </w:tc>
        <w:tc>
          <w:tcPr>
            <w:tcW w:w="756" w:type="pct"/>
            <w:shd w:val="clear" w:color="auto" w:fill="auto"/>
            <w:vAlign w:val="center"/>
            <w:tcPrChange w:id="1345" w:author="11046017_鄭兆媗" w:date="2024-03-31T15:51:00Z">
              <w:tcPr>
                <w:tcW w:w="756" w:type="pct"/>
                <w:shd w:val="clear" w:color="auto" w:fill="auto"/>
              </w:tcPr>
            </w:tcPrChange>
          </w:tcPr>
          <w:p w14:paraId="318EA743" w14:textId="70716043" w:rsidR="000226E4" w:rsidRPr="00E436C8" w:rsidRDefault="00917EEB">
            <w:pPr>
              <w:kinsoku w:val="0"/>
              <w:overflowPunct w:val="0"/>
              <w:spacing w:line="360" w:lineRule="exact"/>
              <w:jc w:val="center"/>
              <w:rPr>
                <w:szCs w:val="22"/>
              </w:rPr>
              <w:pPrChange w:id="1346" w:author="11046017_鄭兆媗" w:date="2024-03-25T20:51:00Z">
                <w:pPr/>
              </w:pPrChange>
            </w:pPr>
            <w:ins w:id="1347" w:author="11046017_鄭兆媗" w:date="2024-03-25T14:44:00Z">
              <w:r w:rsidRPr="003E7632">
                <w:rPr>
                  <w:rFonts w:hint="eastAsia"/>
                  <w:rPrChange w:id="1348" w:author="11046014_劉育彤" w:date="2024-03-25T20:17:00Z">
                    <w:rPr>
                      <w:rFonts w:ascii="標楷體" w:hAnsi="標楷體" w:hint="eastAsia"/>
                    </w:rPr>
                  </w:rPrChange>
                </w:rPr>
                <w:t>●</w:t>
              </w:r>
            </w:ins>
          </w:p>
        </w:tc>
      </w:tr>
      <w:tr w:rsidR="00475370" w14:paraId="7C1C260B" w14:textId="77777777" w:rsidTr="0029566D">
        <w:trPr>
          <w:jc w:val="center"/>
          <w:ins w:id="1349" w:author="11046017_鄭兆媗" w:date="2024-03-31T15:44:00Z"/>
          <w:trPrChange w:id="1350" w:author="11046017_鄭兆媗" w:date="2024-03-31T15:51:00Z">
            <w:trPr>
              <w:jc w:val="center"/>
            </w:trPr>
          </w:trPrChange>
        </w:trPr>
        <w:tc>
          <w:tcPr>
            <w:tcW w:w="452" w:type="pct"/>
            <w:vMerge/>
            <w:shd w:val="clear" w:color="auto" w:fill="auto"/>
            <w:vAlign w:val="center"/>
            <w:tcPrChange w:id="1351" w:author="11046017_鄭兆媗" w:date="2024-03-31T15:51:00Z">
              <w:tcPr>
                <w:tcW w:w="454" w:type="pct"/>
                <w:gridSpan w:val="3"/>
                <w:vMerge/>
                <w:shd w:val="clear" w:color="auto" w:fill="auto"/>
                <w:vAlign w:val="center"/>
              </w:tcPr>
            </w:tcPrChange>
          </w:tcPr>
          <w:p w14:paraId="1D7A8BAE" w14:textId="77777777" w:rsidR="00475370" w:rsidRPr="00E436C8" w:rsidRDefault="00475370" w:rsidP="00E43A36">
            <w:pPr>
              <w:kinsoku w:val="0"/>
              <w:overflowPunct w:val="0"/>
              <w:spacing w:line="360" w:lineRule="exact"/>
              <w:jc w:val="center"/>
              <w:rPr>
                <w:ins w:id="1352" w:author="11046017_鄭兆媗" w:date="2024-03-31T15:44:00Z"/>
                <w:szCs w:val="22"/>
              </w:rPr>
            </w:pPr>
          </w:p>
        </w:tc>
        <w:tc>
          <w:tcPr>
            <w:tcW w:w="1513" w:type="pct"/>
            <w:shd w:val="clear" w:color="auto" w:fill="auto"/>
            <w:vAlign w:val="center"/>
            <w:tcPrChange w:id="1353" w:author="11046017_鄭兆媗" w:date="2024-03-31T15:51:00Z">
              <w:tcPr>
                <w:tcW w:w="1510" w:type="pct"/>
                <w:shd w:val="clear" w:color="auto" w:fill="auto"/>
              </w:tcPr>
            </w:tcPrChange>
          </w:tcPr>
          <w:p w14:paraId="014D635D" w14:textId="2B433514" w:rsidR="00475370" w:rsidRDefault="00812B00">
            <w:pPr>
              <w:kinsoku w:val="0"/>
              <w:overflowPunct w:val="0"/>
              <w:spacing w:line="360" w:lineRule="exact"/>
              <w:rPr>
                <w:ins w:id="1354" w:author="11046017_鄭兆媗" w:date="2024-03-31T15:44:00Z"/>
                <w:szCs w:val="22"/>
              </w:rPr>
              <w:pPrChange w:id="1355" w:author="11046017_鄭兆媗" w:date="2024-03-31T15:51:00Z">
                <w:pPr>
                  <w:spacing w:line="360" w:lineRule="exact"/>
                  <w:jc w:val="left"/>
                </w:pPr>
              </w:pPrChange>
            </w:pPr>
            <w:ins w:id="1356" w:author="11046017_鄭兆媗" w:date="2024-03-31T15:49:00Z">
              <w:r>
                <w:rPr>
                  <w:rFonts w:hint="eastAsia"/>
                  <w:szCs w:val="22"/>
                </w:rPr>
                <w:t>教學影片詳情</w:t>
              </w:r>
            </w:ins>
          </w:p>
        </w:tc>
        <w:tc>
          <w:tcPr>
            <w:tcW w:w="759" w:type="pct"/>
            <w:shd w:val="clear" w:color="auto" w:fill="auto"/>
            <w:vAlign w:val="center"/>
            <w:tcPrChange w:id="1357" w:author="11046017_鄭兆媗" w:date="2024-03-31T15:51:00Z">
              <w:tcPr>
                <w:tcW w:w="759" w:type="pct"/>
                <w:shd w:val="clear" w:color="auto" w:fill="auto"/>
              </w:tcPr>
            </w:tcPrChange>
          </w:tcPr>
          <w:p w14:paraId="10E98F66" w14:textId="77777777" w:rsidR="00475370" w:rsidRPr="00E436C8" w:rsidRDefault="00475370" w:rsidP="00E43A36">
            <w:pPr>
              <w:kinsoku w:val="0"/>
              <w:overflowPunct w:val="0"/>
              <w:spacing w:line="360" w:lineRule="exact"/>
              <w:jc w:val="center"/>
              <w:rPr>
                <w:ins w:id="1358" w:author="11046017_鄭兆媗" w:date="2024-03-31T15:44:00Z"/>
                <w:szCs w:val="22"/>
              </w:rPr>
            </w:pPr>
          </w:p>
        </w:tc>
        <w:tc>
          <w:tcPr>
            <w:tcW w:w="760" w:type="pct"/>
            <w:shd w:val="clear" w:color="auto" w:fill="auto"/>
            <w:vAlign w:val="center"/>
            <w:tcPrChange w:id="1359" w:author="11046017_鄭兆媗" w:date="2024-03-31T15:51:00Z">
              <w:tcPr>
                <w:tcW w:w="760" w:type="pct"/>
                <w:shd w:val="clear" w:color="auto" w:fill="auto"/>
              </w:tcPr>
            </w:tcPrChange>
          </w:tcPr>
          <w:p w14:paraId="6B2F00C3" w14:textId="2425F67F" w:rsidR="00475370" w:rsidRPr="00E436C8" w:rsidRDefault="00917EEB" w:rsidP="00E43A36">
            <w:pPr>
              <w:kinsoku w:val="0"/>
              <w:overflowPunct w:val="0"/>
              <w:spacing w:line="360" w:lineRule="exact"/>
              <w:jc w:val="center"/>
              <w:rPr>
                <w:ins w:id="1360" w:author="11046017_鄭兆媗" w:date="2024-03-31T15:44:00Z"/>
                <w:szCs w:val="22"/>
              </w:rPr>
            </w:pPr>
            <w:ins w:id="136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362" w:author="11046017_鄭兆媗" w:date="2024-03-31T15:51:00Z">
              <w:tcPr>
                <w:tcW w:w="760" w:type="pct"/>
                <w:shd w:val="clear" w:color="auto" w:fill="auto"/>
              </w:tcPr>
            </w:tcPrChange>
          </w:tcPr>
          <w:p w14:paraId="053D33D7" w14:textId="5F6E1EB5" w:rsidR="00475370" w:rsidRPr="00475370" w:rsidRDefault="00475370" w:rsidP="00E43A36">
            <w:pPr>
              <w:kinsoku w:val="0"/>
              <w:overflowPunct w:val="0"/>
              <w:spacing w:line="360" w:lineRule="exact"/>
              <w:jc w:val="center"/>
              <w:rPr>
                <w:ins w:id="1363" w:author="11046017_鄭兆媗" w:date="2024-03-31T15:44:00Z"/>
              </w:rPr>
            </w:pPr>
          </w:p>
        </w:tc>
        <w:tc>
          <w:tcPr>
            <w:tcW w:w="756" w:type="pct"/>
            <w:shd w:val="clear" w:color="auto" w:fill="auto"/>
            <w:vAlign w:val="center"/>
            <w:tcPrChange w:id="1364" w:author="11046017_鄭兆媗" w:date="2024-03-31T15:51:00Z">
              <w:tcPr>
                <w:tcW w:w="756" w:type="pct"/>
                <w:shd w:val="clear" w:color="auto" w:fill="auto"/>
              </w:tcPr>
            </w:tcPrChange>
          </w:tcPr>
          <w:p w14:paraId="17FA65B2" w14:textId="0E997C7A" w:rsidR="00475370" w:rsidRPr="00E436C8" w:rsidRDefault="00917EEB" w:rsidP="00E43A36">
            <w:pPr>
              <w:kinsoku w:val="0"/>
              <w:overflowPunct w:val="0"/>
              <w:spacing w:line="360" w:lineRule="exact"/>
              <w:jc w:val="center"/>
              <w:rPr>
                <w:ins w:id="1365" w:author="11046017_鄭兆媗" w:date="2024-03-31T15:44:00Z"/>
                <w:szCs w:val="22"/>
              </w:rPr>
            </w:pPr>
            <w:ins w:id="1366" w:author="11046017_鄭兆媗" w:date="2024-03-25T14:44:00Z">
              <w:r w:rsidRPr="003E7632">
                <w:rPr>
                  <w:rFonts w:hint="eastAsia"/>
                  <w:rPrChange w:id="1367" w:author="11046014_劉育彤" w:date="2024-03-25T20:17:00Z">
                    <w:rPr>
                      <w:rFonts w:ascii="標楷體" w:hAnsi="標楷體" w:hint="eastAsia"/>
                    </w:rPr>
                  </w:rPrChange>
                </w:rPr>
                <w:t>●</w:t>
              </w:r>
            </w:ins>
          </w:p>
        </w:tc>
      </w:tr>
      <w:tr w:rsidR="008521A7" w14:paraId="73A18932" w14:textId="77777777" w:rsidTr="0029566D">
        <w:trPr>
          <w:jc w:val="center"/>
          <w:ins w:id="1368" w:author="11046017_鄭兆媗" w:date="2024-03-31T15:48:00Z"/>
          <w:trPrChange w:id="1369" w:author="11046017_鄭兆媗" w:date="2024-03-31T15:51:00Z">
            <w:trPr>
              <w:jc w:val="center"/>
            </w:trPr>
          </w:trPrChange>
        </w:trPr>
        <w:tc>
          <w:tcPr>
            <w:tcW w:w="452" w:type="pct"/>
            <w:vMerge/>
            <w:shd w:val="clear" w:color="auto" w:fill="auto"/>
            <w:vAlign w:val="center"/>
            <w:tcPrChange w:id="1370" w:author="11046017_鄭兆媗" w:date="2024-03-31T15:51:00Z">
              <w:tcPr>
                <w:tcW w:w="454" w:type="pct"/>
                <w:gridSpan w:val="3"/>
                <w:vMerge/>
                <w:shd w:val="clear" w:color="auto" w:fill="auto"/>
                <w:vAlign w:val="center"/>
              </w:tcPr>
            </w:tcPrChange>
          </w:tcPr>
          <w:p w14:paraId="6E04B808" w14:textId="77777777" w:rsidR="008521A7" w:rsidRPr="00E436C8" w:rsidRDefault="008521A7" w:rsidP="00E43A36">
            <w:pPr>
              <w:kinsoku w:val="0"/>
              <w:overflowPunct w:val="0"/>
              <w:spacing w:line="360" w:lineRule="exact"/>
              <w:jc w:val="center"/>
              <w:rPr>
                <w:ins w:id="1371" w:author="11046017_鄭兆媗" w:date="2024-03-31T15:48:00Z"/>
                <w:szCs w:val="22"/>
              </w:rPr>
            </w:pPr>
          </w:p>
        </w:tc>
        <w:tc>
          <w:tcPr>
            <w:tcW w:w="1513" w:type="pct"/>
            <w:shd w:val="clear" w:color="auto" w:fill="auto"/>
            <w:vAlign w:val="center"/>
            <w:tcPrChange w:id="1372" w:author="11046017_鄭兆媗" w:date="2024-03-31T15:51:00Z">
              <w:tcPr>
                <w:tcW w:w="1510" w:type="pct"/>
                <w:shd w:val="clear" w:color="auto" w:fill="auto"/>
              </w:tcPr>
            </w:tcPrChange>
          </w:tcPr>
          <w:p w14:paraId="4614F348" w14:textId="1DA1CCAB" w:rsidR="008521A7" w:rsidRDefault="008521A7">
            <w:pPr>
              <w:kinsoku w:val="0"/>
              <w:overflowPunct w:val="0"/>
              <w:spacing w:line="360" w:lineRule="exact"/>
              <w:rPr>
                <w:ins w:id="1373" w:author="11046017_鄭兆媗" w:date="2024-03-31T15:48:00Z"/>
                <w:szCs w:val="22"/>
              </w:rPr>
              <w:pPrChange w:id="1374" w:author="11046017_鄭兆媗" w:date="2024-03-31T15:51:00Z">
                <w:pPr>
                  <w:spacing w:line="360" w:lineRule="exact"/>
                  <w:jc w:val="left"/>
                </w:pPr>
              </w:pPrChange>
            </w:pPr>
            <w:ins w:id="1375" w:author="11046017_鄭兆媗" w:date="2024-03-31T15:48:00Z">
              <w:r>
                <w:rPr>
                  <w:rFonts w:hint="eastAsia"/>
                  <w:szCs w:val="22"/>
                </w:rPr>
                <w:t>會員資料編輯</w:t>
              </w:r>
            </w:ins>
          </w:p>
        </w:tc>
        <w:tc>
          <w:tcPr>
            <w:tcW w:w="759" w:type="pct"/>
            <w:shd w:val="clear" w:color="auto" w:fill="auto"/>
            <w:vAlign w:val="center"/>
            <w:tcPrChange w:id="1376" w:author="11046017_鄭兆媗" w:date="2024-03-31T15:51:00Z">
              <w:tcPr>
                <w:tcW w:w="759" w:type="pct"/>
                <w:shd w:val="clear" w:color="auto" w:fill="auto"/>
              </w:tcPr>
            </w:tcPrChange>
          </w:tcPr>
          <w:p w14:paraId="2CC5EC0C" w14:textId="77777777" w:rsidR="008521A7" w:rsidRPr="00E436C8" w:rsidRDefault="008521A7" w:rsidP="00E43A36">
            <w:pPr>
              <w:kinsoku w:val="0"/>
              <w:overflowPunct w:val="0"/>
              <w:spacing w:line="360" w:lineRule="exact"/>
              <w:jc w:val="center"/>
              <w:rPr>
                <w:ins w:id="1377" w:author="11046017_鄭兆媗" w:date="2024-03-31T15:48:00Z"/>
                <w:szCs w:val="22"/>
              </w:rPr>
            </w:pPr>
          </w:p>
        </w:tc>
        <w:tc>
          <w:tcPr>
            <w:tcW w:w="760" w:type="pct"/>
            <w:shd w:val="clear" w:color="auto" w:fill="auto"/>
            <w:vAlign w:val="center"/>
            <w:tcPrChange w:id="1378" w:author="11046017_鄭兆媗" w:date="2024-03-31T15:51:00Z">
              <w:tcPr>
                <w:tcW w:w="760" w:type="pct"/>
                <w:shd w:val="clear" w:color="auto" w:fill="auto"/>
              </w:tcPr>
            </w:tcPrChange>
          </w:tcPr>
          <w:p w14:paraId="3FFD4880" w14:textId="2C894879" w:rsidR="008521A7" w:rsidRPr="00E436C8" w:rsidRDefault="00917EEB" w:rsidP="00E43A36">
            <w:pPr>
              <w:kinsoku w:val="0"/>
              <w:overflowPunct w:val="0"/>
              <w:spacing w:line="360" w:lineRule="exact"/>
              <w:jc w:val="center"/>
              <w:rPr>
                <w:ins w:id="1379" w:author="11046017_鄭兆媗" w:date="2024-03-31T15:48:00Z"/>
                <w:szCs w:val="22"/>
              </w:rPr>
            </w:pPr>
            <w:ins w:id="1380" w:author="11046017_鄭兆媗" w:date="2024-03-25T14:44:00Z">
              <w:r w:rsidRPr="003E7632">
                <w:rPr>
                  <w:rFonts w:hint="eastAsia"/>
                  <w:rPrChange w:id="1381" w:author="11046014_劉育彤" w:date="2024-03-25T20:17:00Z">
                    <w:rPr>
                      <w:rFonts w:ascii="標楷體" w:hAnsi="標楷體" w:hint="eastAsia"/>
                    </w:rPr>
                  </w:rPrChange>
                </w:rPr>
                <w:t>●</w:t>
              </w:r>
            </w:ins>
          </w:p>
        </w:tc>
        <w:tc>
          <w:tcPr>
            <w:tcW w:w="760" w:type="pct"/>
            <w:shd w:val="clear" w:color="auto" w:fill="auto"/>
            <w:vAlign w:val="center"/>
            <w:tcPrChange w:id="1382" w:author="11046017_鄭兆媗" w:date="2024-03-31T15:51:00Z">
              <w:tcPr>
                <w:tcW w:w="760" w:type="pct"/>
                <w:shd w:val="clear" w:color="auto" w:fill="auto"/>
              </w:tcPr>
            </w:tcPrChange>
          </w:tcPr>
          <w:p w14:paraId="72D31C8E" w14:textId="3DAEE6FB" w:rsidR="008521A7" w:rsidRPr="00475370" w:rsidRDefault="00917EEB" w:rsidP="00E43A36">
            <w:pPr>
              <w:kinsoku w:val="0"/>
              <w:overflowPunct w:val="0"/>
              <w:spacing w:line="360" w:lineRule="exact"/>
              <w:jc w:val="center"/>
              <w:rPr>
                <w:ins w:id="1383" w:author="11046017_鄭兆媗" w:date="2024-03-31T15:48:00Z"/>
              </w:rPr>
            </w:pPr>
            <w:ins w:id="1384"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385" w:author="11046017_鄭兆媗" w:date="2024-03-31T15:51:00Z">
              <w:tcPr>
                <w:tcW w:w="756" w:type="pct"/>
                <w:shd w:val="clear" w:color="auto" w:fill="auto"/>
              </w:tcPr>
            </w:tcPrChange>
          </w:tcPr>
          <w:p w14:paraId="27FB6D6C" w14:textId="77777777" w:rsidR="008521A7" w:rsidRPr="00E436C8" w:rsidRDefault="008521A7" w:rsidP="00E43A36">
            <w:pPr>
              <w:kinsoku w:val="0"/>
              <w:overflowPunct w:val="0"/>
              <w:spacing w:line="360" w:lineRule="exact"/>
              <w:jc w:val="center"/>
              <w:rPr>
                <w:ins w:id="1386" w:author="11046017_鄭兆媗" w:date="2024-03-31T15:48:00Z"/>
                <w:szCs w:val="22"/>
              </w:rPr>
            </w:pPr>
          </w:p>
        </w:tc>
      </w:tr>
      <w:tr w:rsidR="00475370" w14:paraId="2BDF48D7" w14:textId="77777777" w:rsidTr="0029566D">
        <w:trPr>
          <w:jc w:val="center"/>
          <w:ins w:id="1387" w:author="11046017_鄭兆媗" w:date="2024-03-31T15:44:00Z"/>
          <w:trPrChange w:id="1388" w:author="11046017_鄭兆媗" w:date="2024-03-31T15:51:00Z">
            <w:trPr>
              <w:jc w:val="center"/>
            </w:trPr>
          </w:trPrChange>
        </w:trPr>
        <w:tc>
          <w:tcPr>
            <w:tcW w:w="452" w:type="pct"/>
            <w:vMerge/>
            <w:shd w:val="clear" w:color="auto" w:fill="auto"/>
            <w:vAlign w:val="center"/>
            <w:tcPrChange w:id="1389" w:author="11046017_鄭兆媗" w:date="2024-03-31T15:51:00Z">
              <w:tcPr>
                <w:tcW w:w="454" w:type="pct"/>
                <w:gridSpan w:val="3"/>
                <w:vMerge/>
                <w:shd w:val="clear" w:color="auto" w:fill="auto"/>
                <w:vAlign w:val="center"/>
              </w:tcPr>
            </w:tcPrChange>
          </w:tcPr>
          <w:p w14:paraId="54838899" w14:textId="77777777" w:rsidR="00475370" w:rsidRPr="00E436C8" w:rsidRDefault="00475370" w:rsidP="00E43A36">
            <w:pPr>
              <w:kinsoku w:val="0"/>
              <w:overflowPunct w:val="0"/>
              <w:spacing w:line="360" w:lineRule="exact"/>
              <w:jc w:val="center"/>
              <w:rPr>
                <w:ins w:id="1390" w:author="11046017_鄭兆媗" w:date="2024-03-31T15:44:00Z"/>
                <w:szCs w:val="22"/>
              </w:rPr>
            </w:pPr>
          </w:p>
        </w:tc>
        <w:tc>
          <w:tcPr>
            <w:tcW w:w="1513" w:type="pct"/>
            <w:shd w:val="clear" w:color="auto" w:fill="auto"/>
            <w:vAlign w:val="center"/>
            <w:tcPrChange w:id="1391" w:author="11046017_鄭兆媗" w:date="2024-03-31T15:51:00Z">
              <w:tcPr>
                <w:tcW w:w="1510" w:type="pct"/>
                <w:shd w:val="clear" w:color="auto" w:fill="auto"/>
              </w:tcPr>
            </w:tcPrChange>
          </w:tcPr>
          <w:p w14:paraId="551C32A4" w14:textId="3B8B3A3A" w:rsidR="00475370" w:rsidRDefault="008A2E90">
            <w:pPr>
              <w:kinsoku w:val="0"/>
              <w:overflowPunct w:val="0"/>
              <w:spacing w:line="360" w:lineRule="exact"/>
              <w:rPr>
                <w:ins w:id="1392" w:author="11046017_鄭兆媗" w:date="2024-03-31T15:44:00Z"/>
                <w:szCs w:val="22"/>
              </w:rPr>
              <w:pPrChange w:id="1393" w:author="11046017_鄭兆媗" w:date="2024-03-31T15:51:00Z">
                <w:pPr>
                  <w:spacing w:line="360" w:lineRule="exact"/>
                  <w:jc w:val="left"/>
                </w:pPr>
              </w:pPrChange>
            </w:pPr>
            <w:ins w:id="1394" w:author="11046017_鄭兆媗" w:date="2024-03-31T15:45:00Z">
              <w:r>
                <w:rPr>
                  <w:rFonts w:hint="eastAsia"/>
                  <w:szCs w:val="22"/>
                </w:rPr>
                <w:t>報名課程</w:t>
              </w:r>
            </w:ins>
          </w:p>
        </w:tc>
        <w:tc>
          <w:tcPr>
            <w:tcW w:w="759" w:type="pct"/>
            <w:shd w:val="clear" w:color="auto" w:fill="auto"/>
            <w:vAlign w:val="center"/>
            <w:tcPrChange w:id="1395" w:author="11046017_鄭兆媗" w:date="2024-03-31T15:51:00Z">
              <w:tcPr>
                <w:tcW w:w="759" w:type="pct"/>
                <w:shd w:val="clear" w:color="auto" w:fill="auto"/>
              </w:tcPr>
            </w:tcPrChange>
          </w:tcPr>
          <w:p w14:paraId="35CFAE59" w14:textId="77777777" w:rsidR="00475370" w:rsidRPr="00E436C8" w:rsidRDefault="00475370" w:rsidP="00E43A36">
            <w:pPr>
              <w:kinsoku w:val="0"/>
              <w:overflowPunct w:val="0"/>
              <w:spacing w:line="360" w:lineRule="exact"/>
              <w:jc w:val="center"/>
              <w:rPr>
                <w:ins w:id="1396" w:author="11046017_鄭兆媗" w:date="2024-03-31T15:44:00Z"/>
                <w:szCs w:val="22"/>
              </w:rPr>
            </w:pPr>
          </w:p>
        </w:tc>
        <w:tc>
          <w:tcPr>
            <w:tcW w:w="760" w:type="pct"/>
            <w:shd w:val="clear" w:color="auto" w:fill="auto"/>
            <w:vAlign w:val="center"/>
            <w:tcPrChange w:id="1397" w:author="11046017_鄭兆媗" w:date="2024-03-31T15:51:00Z">
              <w:tcPr>
                <w:tcW w:w="760" w:type="pct"/>
                <w:shd w:val="clear" w:color="auto" w:fill="auto"/>
              </w:tcPr>
            </w:tcPrChange>
          </w:tcPr>
          <w:p w14:paraId="7B604DF7" w14:textId="37B1F424" w:rsidR="00475370" w:rsidRPr="00E436C8" w:rsidRDefault="00917EEB" w:rsidP="00E43A36">
            <w:pPr>
              <w:kinsoku w:val="0"/>
              <w:overflowPunct w:val="0"/>
              <w:spacing w:line="360" w:lineRule="exact"/>
              <w:jc w:val="center"/>
              <w:rPr>
                <w:ins w:id="1398" w:author="11046017_鄭兆媗" w:date="2024-03-31T15:44:00Z"/>
                <w:szCs w:val="22"/>
              </w:rPr>
            </w:pPr>
            <w:ins w:id="139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400" w:author="11046017_鄭兆媗" w:date="2024-03-31T15:51:00Z">
              <w:tcPr>
                <w:tcW w:w="760" w:type="pct"/>
                <w:shd w:val="clear" w:color="auto" w:fill="auto"/>
              </w:tcPr>
            </w:tcPrChange>
          </w:tcPr>
          <w:p w14:paraId="389C016E" w14:textId="2E92C64C" w:rsidR="00475370" w:rsidRPr="00475370" w:rsidRDefault="00917EEB" w:rsidP="00E43A36">
            <w:pPr>
              <w:kinsoku w:val="0"/>
              <w:overflowPunct w:val="0"/>
              <w:spacing w:line="360" w:lineRule="exact"/>
              <w:jc w:val="center"/>
              <w:rPr>
                <w:ins w:id="1401" w:author="11046017_鄭兆媗" w:date="2024-03-31T15:44:00Z"/>
              </w:rPr>
            </w:pPr>
            <w:ins w:id="1402" w:author="11046017_鄭兆媗" w:date="2024-03-25T14:44:00Z">
              <w:r w:rsidRPr="003E7632">
                <w:rPr>
                  <w:rFonts w:hint="eastAsia"/>
                  <w:rPrChange w:id="1403" w:author="11046014_劉育彤" w:date="2024-03-25T20:17:00Z">
                    <w:rPr>
                      <w:rFonts w:ascii="標楷體" w:hAnsi="標楷體" w:hint="eastAsia"/>
                    </w:rPr>
                  </w:rPrChange>
                </w:rPr>
                <w:t>●</w:t>
              </w:r>
            </w:ins>
          </w:p>
        </w:tc>
        <w:tc>
          <w:tcPr>
            <w:tcW w:w="756" w:type="pct"/>
            <w:shd w:val="clear" w:color="auto" w:fill="auto"/>
            <w:vAlign w:val="center"/>
            <w:tcPrChange w:id="1404" w:author="11046017_鄭兆媗" w:date="2024-03-31T15:51:00Z">
              <w:tcPr>
                <w:tcW w:w="756" w:type="pct"/>
                <w:shd w:val="clear" w:color="auto" w:fill="auto"/>
              </w:tcPr>
            </w:tcPrChange>
          </w:tcPr>
          <w:p w14:paraId="53EFA6CF" w14:textId="77777777" w:rsidR="00475370" w:rsidRPr="00E436C8" w:rsidRDefault="00475370" w:rsidP="00E43A36">
            <w:pPr>
              <w:kinsoku w:val="0"/>
              <w:overflowPunct w:val="0"/>
              <w:spacing w:line="360" w:lineRule="exact"/>
              <w:jc w:val="center"/>
              <w:rPr>
                <w:ins w:id="1405" w:author="11046017_鄭兆媗" w:date="2024-03-31T15:44:00Z"/>
                <w:szCs w:val="22"/>
              </w:rPr>
            </w:pPr>
          </w:p>
        </w:tc>
      </w:tr>
      <w:tr w:rsidR="00475370" w14:paraId="5CBB8214" w14:textId="77777777" w:rsidTr="0029566D">
        <w:trPr>
          <w:jc w:val="center"/>
          <w:ins w:id="1406" w:author="11046017_鄭兆媗" w:date="2024-03-31T15:44:00Z"/>
          <w:trPrChange w:id="1407" w:author="11046017_鄭兆媗" w:date="2024-03-31T15:51:00Z">
            <w:trPr>
              <w:jc w:val="center"/>
            </w:trPr>
          </w:trPrChange>
        </w:trPr>
        <w:tc>
          <w:tcPr>
            <w:tcW w:w="452" w:type="pct"/>
            <w:vMerge/>
            <w:shd w:val="clear" w:color="auto" w:fill="auto"/>
            <w:vAlign w:val="center"/>
            <w:tcPrChange w:id="1408" w:author="11046017_鄭兆媗" w:date="2024-03-31T15:51:00Z">
              <w:tcPr>
                <w:tcW w:w="454" w:type="pct"/>
                <w:gridSpan w:val="3"/>
                <w:vMerge/>
                <w:shd w:val="clear" w:color="auto" w:fill="auto"/>
                <w:vAlign w:val="center"/>
              </w:tcPr>
            </w:tcPrChange>
          </w:tcPr>
          <w:p w14:paraId="4D6CF5D9" w14:textId="77777777" w:rsidR="00475370" w:rsidRPr="00E436C8" w:rsidRDefault="00475370" w:rsidP="00E43A36">
            <w:pPr>
              <w:kinsoku w:val="0"/>
              <w:overflowPunct w:val="0"/>
              <w:spacing w:line="360" w:lineRule="exact"/>
              <w:jc w:val="center"/>
              <w:rPr>
                <w:ins w:id="1409" w:author="11046017_鄭兆媗" w:date="2024-03-31T15:44:00Z"/>
                <w:szCs w:val="22"/>
              </w:rPr>
            </w:pPr>
          </w:p>
        </w:tc>
        <w:tc>
          <w:tcPr>
            <w:tcW w:w="1513" w:type="pct"/>
            <w:shd w:val="clear" w:color="auto" w:fill="auto"/>
            <w:vAlign w:val="center"/>
            <w:tcPrChange w:id="1410" w:author="11046017_鄭兆媗" w:date="2024-03-31T15:51:00Z">
              <w:tcPr>
                <w:tcW w:w="1510" w:type="pct"/>
                <w:shd w:val="clear" w:color="auto" w:fill="auto"/>
              </w:tcPr>
            </w:tcPrChange>
          </w:tcPr>
          <w:p w14:paraId="68207639" w14:textId="122D475D" w:rsidR="00475370" w:rsidRDefault="008A2E90">
            <w:pPr>
              <w:kinsoku w:val="0"/>
              <w:overflowPunct w:val="0"/>
              <w:spacing w:line="360" w:lineRule="exact"/>
              <w:rPr>
                <w:ins w:id="1411" w:author="11046017_鄭兆媗" w:date="2024-03-31T15:44:00Z"/>
                <w:szCs w:val="22"/>
              </w:rPr>
              <w:pPrChange w:id="1412" w:author="11046017_鄭兆媗" w:date="2024-03-31T15:51:00Z">
                <w:pPr>
                  <w:spacing w:line="360" w:lineRule="exact"/>
                  <w:jc w:val="left"/>
                </w:pPr>
              </w:pPrChange>
            </w:pPr>
            <w:ins w:id="1413" w:author="11046017_鄭兆媗" w:date="2024-03-31T15:45:00Z">
              <w:r>
                <w:rPr>
                  <w:rFonts w:hint="eastAsia"/>
                  <w:szCs w:val="22"/>
                </w:rPr>
                <w:t>社群空間</w:t>
              </w:r>
            </w:ins>
          </w:p>
        </w:tc>
        <w:tc>
          <w:tcPr>
            <w:tcW w:w="759" w:type="pct"/>
            <w:shd w:val="clear" w:color="auto" w:fill="auto"/>
            <w:vAlign w:val="center"/>
            <w:tcPrChange w:id="1414" w:author="11046017_鄭兆媗" w:date="2024-03-31T15:51:00Z">
              <w:tcPr>
                <w:tcW w:w="759" w:type="pct"/>
                <w:shd w:val="clear" w:color="auto" w:fill="auto"/>
              </w:tcPr>
            </w:tcPrChange>
          </w:tcPr>
          <w:p w14:paraId="4064543B" w14:textId="77777777" w:rsidR="00475370" w:rsidRPr="00E436C8" w:rsidRDefault="00475370" w:rsidP="00E43A36">
            <w:pPr>
              <w:kinsoku w:val="0"/>
              <w:overflowPunct w:val="0"/>
              <w:spacing w:line="360" w:lineRule="exact"/>
              <w:jc w:val="center"/>
              <w:rPr>
                <w:ins w:id="1415" w:author="11046017_鄭兆媗" w:date="2024-03-31T15:44:00Z"/>
                <w:szCs w:val="22"/>
              </w:rPr>
            </w:pPr>
          </w:p>
        </w:tc>
        <w:tc>
          <w:tcPr>
            <w:tcW w:w="760" w:type="pct"/>
            <w:shd w:val="clear" w:color="auto" w:fill="auto"/>
            <w:vAlign w:val="center"/>
            <w:tcPrChange w:id="1416" w:author="11046017_鄭兆媗" w:date="2024-03-31T15:51:00Z">
              <w:tcPr>
                <w:tcW w:w="760" w:type="pct"/>
                <w:shd w:val="clear" w:color="auto" w:fill="auto"/>
              </w:tcPr>
            </w:tcPrChange>
          </w:tcPr>
          <w:p w14:paraId="64002802" w14:textId="39801177" w:rsidR="00475370" w:rsidRPr="00E436C8" w:rsidRDefault="004867F3" w:rsidP="00E43A36">
            <w:pPr>
              <w:kinsoku w:val="0"/>
              <w:overflowPunct w:val="0"/>
              <w:spacing w:line="360" w:lineRule="exact"/>
              <w:jc w:val="center"/>
              <w:rPr>
                <w:ins w:id="1417" w:author="11046017_鄭兆媗" w:date="2024-03-31T15:44:00Z"/>
                <w:szCs w:val="22"/>
              </w:rPr>
            </w:pPr>
            <w:ins w:id="1418" w:author="11046017_鄭兆媗" w:date="2024-03-25T14:44:00Z">
              <w:r w:rsidRPr="003E7632">
                <w:rPr>
                  <w:rFonts w:hint="eastAsia"/>
                  <w:rPrChange w:id="1419" w:author="11046014_劉育彤" w:date="2024-03-25T20:17:00Z">
                    <w:rPr>
                      <w:rFonts w:ascii="標楷體" w:hAnsi="標楷體" w:hint="eastAsia"/>
                    </w:rPr>
                  </w:rPrChange>
                </w:rPr>
                <w:t>●</w:t>
              </w:r>
            </w:ins>
          </w:p>
        </w:tc>
        <w:tc>
          <w:tcPr>
            <w:tcW w:w="760" w:type="pct"/>
            <w:shd w:val="clear" w:color="auto" w:fill="auto"/>
            <w:vAlign w:val="center"/>
            <w:tcPrChange w:id="1420" w:author="11046017_鄭兆媗" w:date="2024-03-31T15:51:00Z">
              <w:tcPr>
                <w:tcW w:w="760" w:type="pct"/>
                <w:shd w:val="clear" w:color="auto" w:fill="auto"/>
              </w:tcPr>
            </w:tcPrChange>
          </w:tcPr>
          <w:p w14:paraId="750BC6FD" w14:textId="13D5CD3B" w:rsidR="00475370" w:rsidRPr="00475370" w:rsidRDefault="004867F3" w:rsidP="00E43A36">
            <w:pPr>
              <w:kinsoku w:val="0"/>
              <w:overflowPunct w:val="0"/>
              <w:spacing w:line="360" w:lineRule="exact"/>
              <w:jc w:val="center"/>
              <w:rPr>
                <w:ins w:id="1421" w:author="11046017_鄭兆媗" w:date="2024-03-31T15:44:00Z"/>
              </w:rPr>
            </w:pPr>
            <w:ins w:id="1422"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423" w:author="11046017_鄭兆媗" w:date="2024-03-31T15:51:00Z">
              <w:tcPr>
                <w:tcW w:w="756" w:type="pct"/>
                <w:shd w:val="clear" w:color="auto" w:fill="auto"/>
              </w:tcPr>
            </w:tcPrChange>
          </w:tcPr>
          <w:p w14:paraId="5FDDD830" w14:textId="77777777" w:rsidR="00475370" w:rsidRPr="00E436C8" w:rsidRDefault="00475370" w:rsidP="00E43A36">
            <w:pPr>
              <w:kinsoku w:val="0"/>
              <w:overflowPunct w:val="0"/>
              <w:spacing w:line="360" w:lineRule="exact"/>
              <w:jc w:val="center"/>
              <w:rPr>
                <w:ins w:id="1424" w:author="11046017_鄭兆媗" w:date="2024-03-31T15:44:00Z"/>
                <w:szCs w:val="22"/>
              </w:rPr>
            </w:pPr>
          </w:p>
        </w:tc>
      </w:tr>
      <w:tr w:rsidR="00CB42D9" w14:paraId="44F97807" w14:textId="77777777" w:rsidTr="0029566D">
        <w:trPr>
          <w:jc w:val="center"/>
          <w:trPrChange w:id="1425" w:author="11046017_鄭兆媗" w:date="2024-03-31T15:51:00Z">
            <w:trPr>
              <w:jc w:val="center"/>
            </w:trPr>
          </w:trPrChange>
        </w:trPr>
        <w:tc>
          <w:tcPr>
            <w:tcW w:w="452" w:type="pct"/>
            <w:vMerge w:val="restart"/>
            <w:shd w:val="clear" w:color="auto" w:fill="auto"/>
            <w:textDirection w:val="tbRlV"/>
            <w:vAlign w:val="center"/>
            <w:tcPrChange w:id="1426" w:author="11046017_鄭兆媗" w:date="2024-03-31T15:51:00Z">
              <w:tcPr>
                <w:tcW w:w="454" w:type="pct"/>
                <w:gridSpan w:val="3"/>
                <w:vMerge w:val="restart"/>
                <w:shd w:val="clear" w:color="auto" w:fill="auto"/>
                <w:textDirection w:val="tbRlV"/>
                <w:vAlign w:val="center"/>
              </w:tcPr>
            </w:tcPrChange>
          </w:tcPr>
          <w:p w14:paraId="2B8E6920" w14:textId="77777777" w:rsidR="00CB42D9" w:rsidRPr="00E436C8" w:rsidRDefault="00CB42D9">
            <w:pPr>
              <w:kinsoku w:val="0"/>
              <w:overflowPunct w:val="0"/>
              <w:spacing w:line="360" w:lineRule="exact"/>
              <w:jc w:val="center"/>
              <w:rPr>
                <w:szCs w:val="22"/>
              </w:rPr>
              <w:pPrChange w:id="1427" w:author="11046017_鄭兆媗" w:date="2024-03-25T14:44:00Z">
                <w:pPr>
                  <w:jc w:val="center"/>
                </w:pPr>
              </w:pPrChange>
            </w:pPr>
            <w:r w:rsidRPr="00E436C8">
              <w:rPr>
                <w:rFonts w:hint="eastAsia"/>
                <w:szCs w:val="22"/>
              </w:rPr>
              <w:t>美術設計</w:t>
            </w:r>
          </w:p>
        </w:tc>
        <w:tc>
          <w:tcPr>
            <w:tcW w:w="1513" w:type="pct"/>
            <w:shd w:val="clear" w:color="auto" w:fill="auto"/>
            <w:vAlign w:val="center"/>
            <w:tcPrChange w:id="1428" w:author="11046017_鄭兆媗" w:date="2024-03-31T15:51:00Z">
              <w:tcPr>
                <w:tcW w:w="1510" w:type="pct"/>
                <w:shd w:val="clear" w:color="auto" w:fill="auto"/>
              </w:tcPr>
            </w:tcPrChange>
          </w:tcPr>
          <w:p w14:paraId="1163C1C7" w14:textId="77777777" w:rsidR="00CB42D9" w:rsidRPr="00E436C8" w:rsidRDefault="00CB42D9">
            <w:pPr>
              <w:kinsoku w:val="0"/>
              <w:overflowPunct w:val="0"/>
              <w:spacing w:line="360" w:lineRule="exact"/>
              <w:rPr>
                <w:szCs w:val="22"/>
              </w:rPr>
              <w:pPrChange w:id="1429"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430" w:author="11046017_鄭兆媗" w:date="2024-03-31T15:51:00Z">
              <w:tcPr>
                <w:tcW w:w="759" w:type="pct"/>
                <w:shd w:val="clear" w:color="auto" w:fill="auto"/>
              </w:tcPr>
            </w:tcPrChange>
          </w:tcPr>
          <w:p w14:paraId="3B0D97E8" w14:textId="23CA544A" w:rsidR="00CB42D9" w:rsidRPr="00E436C8" w:rsidRDefault="00E15FEC">
            <w:pPr>
              <w:kinsoku w:val="0"/>
              <w:overflowPunct w:val="0"/>
              <w:spacing w:line="360" w:lineRule="exact"/>
              <w:jc w:val="center"/>
              <w:rPr>
                <w:szCs w:val="22"/>
              </w:rPr>
              <w:pPrChange w:id="1431" w:author="11046017_鄭兆媗" w:date="2024-03-25T20:51:00Z">
                <w:pPr/>
              </w:pPrChange>
            </w:pPr>
            <w:ins w:id="1432"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433" w:author="11046017_鄭兆媗" w:date="2024-03-31T15:51:00Z">
              <w:tcPr>
                <w:tcW w:w="760" w:type="pct"/>
                <w:shd w:val="clear" w:color="auto" w:fill="auto"/>
              </w:tcPr>
            </w:tcPrChange>
          </w:tcPr>
          <w:p w14:paraId="138963FE" w14:textId="2E05A3AE" w:rsidR="00CB42D9" w:rsidRPr="00E436C8" w:rsidRDefault="00E15FEC">
            <w:pPr>
              <w:kinsoku w:val="0"/>
              <w:overflowPunct w:val="0"/>
              <w:spacing w:line="360" w:lineRule="exact"/>
              <w:jc w:val="center"/>
              <w:rPr>
                <w:szCs w:val="22"/>
              </w:rPr>
              <w:pPrChange w:id="1434" w:author="11046017_鄭兆媗" w:date="2024-03-25T20:51:00Z">
                <w:pPr/>
              </w:pPrChange>
            </w:pPr>
            <w:ins w:id="1435" w:author="11046017_鄭兆媗" w:date="2024-03-29T12:18:00Z">
              <w:r w:rsidRPr="0033435E">
                <w:rPr>
                  <w:rFonts w:hint="eastAsia"/>
                </w:rPr>
                <w:t>●</w:t>
              </w:r>
            </w:ins>
          </w:p>
        </w:tc>
        <w:tc>
          <w:tcPr>
            <w:tcW w:w="760" w:type="pct"/>
            <w:shd w:val="clear" w:color="auto" w:fill="auto"/>
            <w:vAlign w:val="center"/>
            <w:tcPrChange w:id="1436" w:author="11046017_鄭兆媗" w:date="2024-03-31T15:51:00Z">
              <w:tcPr>
                <w:tcW w:w="760" w:type="pct"/>
                <w:shd w:val="clear" w:color="auto" w:fill="auto"/>
              </w:tcPr>
            </w:tcPrChange>
          </w:tcPr>
          <w:p w14:paraId="18CDD068" w14:textId="10D1C585" w:rsidR="00CB42D9" w:rsidRPr="00E436C8" w:rsidRDefault="00E15FEC">
            <w:pPr>
              <w:kinsoku w:val="0"/>
              <w:overflowPunct w:val="0"/>
              <w:spacing w:line="360" w:lineRule="exact"/>
              <w:jc w:val="center"/>
              <w:rPr>
                <w:szCs w:val="22"/>
              </w:rPr>
              <w:pPrChange w:id="1437" w:author="11046017_鄭兆媗" w:date="2024-03-25T20:51:00Z">
                <w:pPr/>
              </w:pPrChange>
            </w:pPr>
            <w:ins w:id="1438"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439" w:author="11046017_鄭兆媗" w:date="2024-03-31T15:51:00Z">
              <w:tcPr>
                <w:tcW w:w="756" w:type="pct"/>
                <w:shd w:val="clear" w:color="auto" w:fill="auto"/>
              </w:tcPr>
            </w:tcPrChange>
          </w:tcPr>
          <w:p w14:paraId="2AC0E40C" w14:textId="77777777" w:rsidR="00CB42D9" w:rsidRPr="00E436C8" w:rsidRDefault="00CB42D9">
            <w:pPr>
              <w:kinsoku w:val="0"/>
              <w:overflowPunct w:val="0"/>
              <w:spacing w:line="360" w:lineRule="exact"/>
              <w:jc w:val="center"/>
              <w:rPr>
                <w:szCs w:val="22"/>
              </w:rPr>
              <w:pPrChange w:id="1440" w:author="11046017_鄭兆媗" w:date="2024-03-25T20:51:00Z">
                <w:pPr/>
              </w:pPrChange>
            </w:pPr>
          </w:p>
        </w:tc>
      </w:tr>
      <w:tr w:rsidR="00CB42D9" w14:paraId="42D659D2" w14:textId="77777777" w:rsidTr="0029566D">
        <w:trPr>
          <w:jc w:val="center"/>
          <w:trPrChange w:id="1441" w:author="11046017_鄭兆媗" w:date="2024-03-31T15:51:00Z">
            <w:trPr>
              <w:jc w:val="center"/>
            </w:trPr>
          </w:trPrChange>
        </w:trPr>
        <w:tc>
          <w:tcPr>
            <w:tcW w:w="452" w:type="pct"/>
            <w:vMerge/>
            <w:shd w:val="clear" w:color="auto" w:fill="auto"/>
            <w:vAlign w:val="center"/>
            <w:tcPrChange w:id="1442" w:author="11046017_鄭兆媗" w:date="2024-03-31T15:51:00Z">
              <w:tcPr>
                <w:tcW w:w="454" w:type="pct"/>
                <w:gridSpan w:val="3"/>
                <w:vMerge/>
                <w:shd w:val="clear" w:color="auto" w:fill="auto"/>
                <w:vAlign w:val="center"/>
              </w:tcPr>
            </w:tcPrChange>
          </w:tcPr>
          <w:p w14:paraId="317E6BF3" w14:textId="77777777" w:rsidR="00CB42D9" w:rsidRPr="00E436C8" w:rsidRDefault="00CB42D9">
            <w:pPr>
              <w:kinsoku w:val="0"/>
              <w:overflowPunct w:val="0"/>
              <w:spacing w:line="360" w:lineRule="exact"/>
              <w:jc w:val="center"/>
              <w:rPr>
                <w:szCs w:val="22"/>
              </w:rPr>
              <w:pPrChange w:id="1443" w:author="11046017_鄭兆媗" w:date="2024-03-25T20:17:00Z">
                <w:pPr>
                  <w:jc w:val="center"/>
                </w:pPr>
              </w:pPrChange>
            </w:pPr>
          </w:p>
        </w:tc>
        <w:tc>
          <w:tcPr>
            <w:tcW w:w="1513" w:type="pct"/>
            <w:shd w:val="clear" w:color="auto" w:fill="auto"/>
            <w:vAlign w:val="center"/>
            <w:tcPrChange w:id="1444" w:author="11046017_鄭兆媗" w:date="2024-03-31T15:51:00Z">
              <w:tcPr>
                <w:tcW w:w="1510" w:type="pct"/>
                <w:shd w:val="clear" w:color="auto" w:fill="auto"/>
              </w:tcPr>
            </w:tcPrChange>
          </w:tcPr>
          <w:p w14:paraId="5A002716" w14:textId="77777777" w:rsidR="00CB42D9" w:rsidRPr="00E436C8" w:rsidRDefault="00CB42D9">
            <w:pPr>
              <w:kinsoku w:val="0"/>
              <w:overflowPunct w:val="0"/>
              <w:spacing w:line="360" w:lineRule="exact"/>
              <w:rPr>
                <w:szCs w:val="22"/>
              </w:rPr>
              <w:pPrChange w:id="1445" w:author="11046017_鄭兆媗" w:date="2024-03-25T20:51:00Z">
                <w:pPr/>
              </w:pPrChange>
            </w:pPr>
            <w:r w:rsidRPr="00E436C8">
              <w:rPr>
                <w:rFonts w:hint="eastAsia"/>
                <w:szCs w:val="22"/>
              </w:rPr>
              <w:t>W</w:t>
            </w:r>
            <w:r w:rsidRPr="00E436C8">
              <w:rPr>
                <w:szCs w:val="22"/>
              </w:rPr>
              <w:t>eb</w:t>
            </w:r>
            <w:del w:id="1446"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447" w:author="11046017_鄭兆媗" w:date="2024-03-31T15:51:00Z">
              <w:tcPr>
                <w:tcW w:w="759" w:type="pct"/>
                <w:shd w:val="clear" w:color="auto" w:fill="auto"/>
              </w:tcPr>
            </w:tcPrChange>
          </w:tcPr>
          <w:p w14:paraId="52E860B7" w14:textId="67353027" w:rsidR="00CB42D9" w:rsidRPr="00E436C8" w:rsidRDefault="005B5068">
            <w:pPr>
              <w:kinsoku w:val="0"/>
              <w:overflowPunct w:val="0"/>
              <w:spacing w:line="360" w:lineRule="exact"/>
              <w:jc w:val="center"/>
              <w:rPr>
                <w:szCs w:val="22"/>
              </w:rPr>
              <w:pPrChange w:id="1448" w:author="11046017_鄭兆媗" w:date="2024-03-25T20:51:00Z">
                <w:pPr/>
              </w:pPrChange>
            </w:pPr>
            <w:ins w:id="1449"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450" w:author="11046017_鄭兆媗" w:date="2024-03-31T15:51:00Z">
              <w:tcPr>
                <w:tcW w:w="760" w:type="pct"/>
                <w:shd w:val="clear" w:color="auto" w:fill="auto"/>
              </w:tcPr>
            </w:tcPrChange>
          </w:tcPr>
          <w:p w14:paraId="37D331A2" w14:textId="228CD9B2" w:rsidR="00CB42D9" w:rsidRPr="00E436C8" w:rsidRDefault="00336C22">
            <w:pPr>
              <w:kinsoku w:val="0"/>
              <w:overflowPunct w:val="0"/>
              <w:spacing w:line="360" w:lineRule="exact"/>
              <w:jc w:val="center"/>
              <w:rPr>
                <w:szCs w:val="22"/>
              </w:rPr>
              <w:pPrChange w:id="1451" w:author="11046017_鄭兆媗" w:date="2024-03-25T20:51:00Z">
                <w:pPr/>
              </w:pPrChange>
            </w:pPr>
            <w:ins w:id="1452" w:author="11046017_鄭兆媗" w:date="2024-03-25T14:45:00Z">
              <w:r w:rsidRPr="003E7632">
                <w:rPr>
                  <w:rFonts w:hint="eastAsia"/>
                  <w:rPrChange w:id="1453" w:author="11046014_劉育彤" w:date="2024-03-25T20:17:00Z">
                    <w:rPr>
                      <w:rFonts w:ascii="標楷體" w:hAnsi="標楷體" w:hint="eastAsia"/>
                    </w:rPr>
                  </w:rPrChange>
                </w:rPr>
                <w:t>●</w:t>
              </w:r>
            </w:ins>
          </w:p>
        </w:tc>
        <w:tc>
          <w:tcPr>
            <w:tcW w:w="760" w:type="pct"/>
            <w:shd w:val="clear" w:color="auto" w:fill="auto"/>
            <w:vAlign w:val="center"/>
            <w:tcPrChange w:id="1454" w:author="11046017_鄭兆媗" w:date="2024-03-31T15:51:00Z">
              <w:tcPr>
                <w:tcW w:w="760" w:type="pct"/>
                <w:shd w:val="clear" w:color="auto" w:fill="auto"/>
              </w:tcPr>
            </w:tcPrChange>
          </w:tcPr>
          <w:p w14:paraId="3C23F5EF" w14:textId="77777777" w:rsidR="00CB42D9" w:rsidRPr="00E436C8" w:rsidRDefault="00CB42D9">
            <w:pPr>
              <w:kinsoku w:val="0"/>
              <w:overflowPunct w:val="0"/>
              <w:spacing w:line="360" w:lineRule="exact"/>
              <w:jc w:val="center"/>
              <w:rPr>
                <w:szCs w:val="22"/>
              </w:rPr>
              <w:pPrChange w:id="1455" w:author="11046017_鄭兆媗" w:date="2024-03-25T20:51:00Z">
                <w:pPr/>
              </w:pPrChange>
            </w:pPr>
          </w:p>
        </w:tc>
        <w:tc>
          <w:tcPr>
            <w:tcW w:w="756" w:type="pct"/>
            <w:shd w:val="clear" w:color="auto" w:fill="auto"/>
            <w:vAlign w:val="center"/>
            <w:tcPrChange w:id="1456" w:author="11046017_鄭兆媗" w:date="2024-03-31T15:51:00Z">
              <w:tcPr>
                <w:tcW w:w="756" w:type="pct"/>
                <w:shd w:val="clear" w:color="auto" w:fill="auto"/>
              </w:tcPr>
            </w:tcPrChange>
          </w:tcPr>
          <w:p w14:paraId="4A9EA2BF" w14:textId="15F74328" w:rsidR="00CB42D9" w:rsidRPr="00E436C8" w:rsidRDefault="005B5068">
            <w:pPr>
              <w:kinsoku w:val="0"/>
              <w:overflowPunct w:val="0"/>
              <w:spacing w:line="360" w:lineRule="exact"/>
              <w:jc w:val="center"/>
              <w:rPr>
                <w:szCs w:val="22"/>
              </w:rPr>
              <w:pPrChange w:id="1457" w:author="11046017_鄭兆媗" w:date="2024-03-25T20:51:00Z">
                <w:pPr/>
              </w:pPrChange>
            </w:pPr>
            <w:ins w:id="1458" w:author="11046017_鄭兆媗" w:date="2024-03-25T14:45:00Z">
              <w:r w:rsidRPr="0075669A">
                <w:rPr>
                  <w:rFonts w:ascii="新細明體" w:eastAsia="新細明體" w:hAnsi="新細明體" w:cs="新細明體" w:hint="eastAsia"/>
                </w:rPr>
                <w:t>〇</w:t>
              </w:r>
            </w:ins>
          </w:p>
        </w:tc>
      </w:tr>
      <w:tr w:rsidR="00CB42D9" w14:paraId="2D975866" w14:textId="77777777" w:rsidTr="0029566D">
        <w:trPr>
          <w:jc w:val="center"/>
          <w:trPrChange w:id="1459" w:author="11046017_鄭兆媗" w:date="2024-03-31T15:51:00Z">
            <w:trPr>
              <w:jc w:val="center"/>
            </w:trPr>
          </w:trPrChange>
        </w:trPr>
        <w:tc>
          <w:tcPr>
            <w:tcW w:w="452" w:type="pct"/>
            <w:vMerge/>
            <w:shd w:val="clear" w:color="auto" w:fill="auto"/>
            <w:vAlign w:val="center"/>
            <w:tcPrChange w:id="1460" w:author="11046017_鄭兆媗" w:date="2024-03-31T15:51:00Z">
              <w:tcPr>
                <w:tcW w:w="454" w:type="pct"/>
                <w:gridSpan w:val="3"/>
                <w:vMerge/>
                <w:shd w:val="clear" w:color="auto" w:fill="auto"/>
                <w:vAlign w:val="center"/>
              </w:tcPr>
            </w:tcPrChange>
          </w:tcPr>
          <w:p w14:paraId="34409E5D" w14:textId="77777777" w:rsidR="00CB42D9" w:rsidRPr="00E436C8" w:rsidRDefault="00CB42D9">
            <w:pPr>
              <w:kinsoku w:val="0"/>
              <w:overflowPunct w:val="0"/>
              <w:spacing w:line="360" w:lineRule="exact"/>
              <w:jc w:val="center"/>
              <w:rPr>
                <w:szCs w:val="22"/>
              </w:rPr>
              <w:pPrChange w:id="1461" w:author="11046017_鄭兆媗" w:date="2024-03-25T20:17:00Z">
                <w:pPr>
                  <w:jc w:val="center"/>
                </w:pPr>
              </w:pPrChange>
            </w:pPr>
          </w:p>
        </w:tc>
        <w:tc>
          <w:tcPr>
            <w:tcW w:w="1513" w:type="pct"/>
            <w:shd w:val="clear" w:color="auto" w:fill="auto"/>
            <w:vAlign w:val="center"/>
            <w:tcPrChange w:id="1462" w:author="11046017_鄭兆媗" w:date="2024-03-31T15:51:00Z">
              <w:tcPr>
                <w:tcW w:w="1510" w:type="pct"/>
                <w:shd w:val="clear" w:color="auto" w:fill="auto"/>
              </w:tcPr>
            </w:tcPrChange>
          </w:tcPr>
          <w:p w14:paraId="2E081DCB" w14:textId="77777777" w:rsidR="00CB42D9" w:rsidRPr="00E436C8" w:rsidRDefault="00CB42D9">
            <w:pPr>
              <w:kinsoku w:val="0"/>
              <w:overflowPunct w:val="0"/>
              <w:spacing w:line="360" w:lineRule="exact"/>
              <w:rPr>
                <w:szCs w:val="22"/>
              </w:rPr>
              <w:pPrChange w:id="1463" w:author="11046017_鄭兆媗" w:date="2024-03-25T20:51:00Z">
                <w:pPr/>
              </w:pPrChange>
            </w:pPr>
            <w:r w:rsidRPr="00E436C8">
              <w:rPr>
                <w:rFonts w:hint="eastAsia"/>
                <w:szCs w:val="22"/>
              </w:rPr>
              <w:t>色彩設計</w:t>
            </w:r>
          </w:p>
        </w:tc>
        <w:tc>
          <w:tcPr>
            <w:tcW w:w="759" w:type="pct"/>
            <w:shd w:val="clear" w:color="auto" w:fill="auto"/>
            <w:vAlign w:val="center"/>
            <w:tcPrChange w:id="1464" w:author="11046017_鄭兆媗" w:date="2024-03-31T15:51:00Z">
              <w:tcPr>
                <w:tcW w:w="759" w:type="pct"/>
                <w:shd w:val="clear" w:color="auto" w:fill="auto"/>
              </w:tcPr>
            </w:tcPrChange>
          </w:tcPr>
          <w:p w14:paraId="086BBD95" w14:textId="07863B1E" w:rsidR="00CB42D9" w:rsidRPr="00E436C8" w:rsidRDefault="005B5068">
            <w:pPr>
              <w:kinsoku w:val="0"/>
              <w:overflowPunct w:val="0"/>
              <w:spacing w:line="360" w:lineRule="exact"/>
              <w:jc w:val="center"/>
              <w:rPr>
                <w:szCs w:val="22"/>
              </w:rPr>
              <w:pPrChange w:id="1465" w:author="11046017_鄭兆媗" w:date="2024-03-25T20:51:00Z">
                <w:pPr/>
              </w:pPrChange>
            </w:pPr>
            <w:ins w:id="1466"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467" w:author="11046017_鄭兆媗" w:date="2024-03-31T15:51:00Z">
              <w:tcPr>
                <w:tcW w:w="760" w:type="pct"/>
                <w:shd w:val="clear" w:color="auto" w:fill="auto"/>
              </w:tcPr>
            </w:tcPrChange>
          </w:tcPr>
          <w:p w14:paraId="28549F86" w14:textId="30BC7172" w:rsidR="00CB42D9" w:rsidRPr="00E436C8" w:rsidRDefault="00336C22">
            <w:pPr>
              <w:kinsoku w:val="0"/>
              <w:overflowPunct w:val="0"/>
              <w:spacing w:line="360" w:lineRule="exact"/>
              <w:jc w:val="center"/>
              <w:rPr>
                <w:szCs w:val="22"/>
              </w:rPr>
              <w:pPrChange w:id="1468" w:author="11046017_鄭兆媗" w:date="2024-03-25T20:51:00Z">
                <w:pPr/>
              </w:pPrChange>
            </w:pPr>
            <w:ins w:id="1469" w:author="11046017_鄭兆媗" w:date="2024-03-25T14:45:00Z">
              <w:r w:rsidRPr="003E7632">
                <w:rPr>
                  <w:rFonts w:hint="eastAsia"/>
                  <w:rPrChange w:id="1470" w:author="11046014_劉育彤" w:date="2024-03-25T20:17:00Z">
                    <w:rPr>
                      <w:rFonts w:ascii="標楷體" w:hAnsi="標楷體" w:hint="eastAsia"/>
                    </w:rPr>
                  </w:rPrChange>
                </w:rPr>
                <w:t>●</w:t>
              </w:r>
            </w:ins>
          </w:p>
        </w:tc>
        <w:tc>
          <w:tcPr>
            <w:tcW w:w="760" w:type="pct"/>
            <w:shd w:val="clear" w:color="auto" w:fill="auto"/>
            <w:vAlign w:val="center"/>
            <w:tcPrChange w:id="1471" w:author="11046017_鄭兆媗" w:date="2024-03-31T15:51:00Z">
              <w:tcPr>
                <w:tcW w:w="760" w:type="pct"/>
                <w:shd w:val="clear" w:color="auto" w:fill="auto"/>
              </w:tcPr>
            </w:tcPrChange>
          </w:tcPr>
          <w:p w14:paraId="51789977" w14:textId="61492B03" w:rsidR="00CB42D9" w:rsidRPr="00E436C8" w:rsidRDefault="005B5068">
            <w:pPr>
              <w:kinsoku w:val="0"/>
              <w:overflowPunct w:val="0"/>
              <w:spacing w:line="360" w:lineRule="exact"/>
              <w:jc w:val="center"/>
              <w:rPr>
                <w:szCs w:val="22"/>
              </w:rPr>
              <w:pPrChange w:id="1472" w:author="11046017_鄭兆媗" w:date="2024-03-25T20:51:00Z">
                <w:pPr/>
              </w:pPrChange>
            </w:pPr>
            <w:ins w:id="1473"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474" w:author="11046017_鄭兆媗" w:date="2024-03-31T15:51:00Z">
              <w:tcPr>
                <w:tcW w:w="756" w:type="pct"/>
                <w:shd w:val="clear" w:color="auto" w:fill="auto"/>
              </w:tcPr>
            </w:tcPrChange>
          </w:tcPr>
          <w:p w14:paraId="1AA45681" w14:textId="77777777" w:rsidR="00CB42D9" w:rsidRPr="00E436C8" w:rsidRDefault="00CB42D9">
            <w:pPr>
              <w:kinsoku w:val="0"/>
              <w:overflowPunct w:val="0"/>
              <w:spacing w:line="360" w:lineRule="exact"/>
              <w:jc w:val="center"/>
              <w:rPr>
                <w:szCs w:val="22"/>
              </w:rPr>
              <w:pPrChange w:id="1475" w:author="11046017_鄭兆媗" w:date="2024-03-25T20:51:00Z">
                <w:pPr/>
              </w:pPrChange>
            </w:pPr>
          </w:p>
        </w:tc>
      </w:tr>
      <w:tr w:rsidR="00CB42D9" w14:paraId="0A4F9604" w14:textId="77777777" w:rsidTr="0029566D">
        <w:trPr>
          <w:jc w:val="center"/>
          <w:trPrChange w:id="1476" w:author="11046017_鄭兆媗" w:date="2024-03-31T15:51:00Z">
            <w:trPr>
              <w:jc w:val="center"/>
            </w:trPr>
          </w:trPrChange>
        </w:trPr>
        <w:tc>
          <w:tcPr>
            <w:tcW w:w="452" w:type="pct"/>
            <w:vMerge/>
            <w:shd w:val="clear" w:color="auto" w:fill="auto"/>
            <w:vAlign w:val="center"/>
            <w:tcPrChange w:id="1477" w:author="11046017_鄭兆媗" w:date="2024-03-31T15:51:00Z">
              <w:tcPr>
                <w:tcW w:w="454" w:type="pct"/>
                <w:gridSpan w:val="3"/>
                <w:vMerge/>
                <w:shd w:val="clear" w:color="auto" w:fill="auto"/>
                <w:vAlign w:val="center"/>
              </w:tcPr>
            </w:tcPrChange>
          </w:tcPr>
          <w:p w14:paraId="22270A1D" w14:textId="77777777" w:rsidR="00CB42D9" w:rsidRPr="00E436C8" w:rsidRDefault="00CB42D9">
            <w:pPr>
              <w:kinsoku w:val="0"/>
              <w:overflowPunct w:val="0"/>
              <w:spacing w:line="360" w:lineRule="exact"/>
              <w:jc w:val="center"/>
              <w:rPr>
                <w:szCs w:val="22"/>
              </w:rPr>
              <w:pPrChange w:id="1478" w:author="11046017_鄭兆媗" w:date="2024-03-25T20:17:00Z">
                <w:pPr>
                  <w:jc w:val="center"/>
                </w:pPr>
              </w:pPrChange>
            </w:pPr>
          </w:p>
        </w:tc>
        <w:tc>
          <w:tcPr>
            <w:tcW w:w="1513" w:type="pct"/>
            <w:shd w:val="clear" w:color="auto" w:fill="auto"/>
            <w:vAlign w:val="center"/>
            <w:tcPrChange w:id="1479" w:author="11046017_鄭兆媗" w:date="2024-03-31T15:51:00Z">
              <w:tcPr>
                <w:tcW w:w="1510" w:type="pct"/>
                <w:shd w:val="clear" w:color="auto" w:fill="auto"/>
              </w:tcPr>
            </w:tcPrChange>
          </w:tcPr>
          <w:p w14:paraId="4EBBB1D5" w14:textId="77777777" w:rsidR="00CB42D9" w:rsidRPr="00E436C8" w:rsidRDefault="00CB42D9">
            <w:pPr>
              <w:kinsoku w:val="0"/>
              <w:overflowPunct w:val="0"/>
              <w:spacing w:line="360" w:lineRule="exact"/>
              <w:rPr>
                <w:szCs w:val="22"/>
              </w:rPr>
              <w:pPrChange w:id="1480"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481" w:author="11046017_鄭兆媗" w:date="2024-03-31T15:51:00Z">
              <w:tcPr>
                <w:tcW w:w="759" w:type="pct"/>
                <w:shd w:val="clear" w:color="auto" w:fill="auto"/>
              </w:tcPr>
            </w:tcPrChange>
          </w:tcPr>
          <w:p w14:paraId="11A2142B" w14:textId="77777777" w:rsidR="00CB42D9" w:rsidRPr="00E436C8" w:rsidRDefault="00CB42D9">
            <w:pPr>
              <w:kinsoku w:val="0"/>
              <w:overflowPunct w:val="0"/>
              <w:spacing w:line="360" w:lineRule="exact"/>
              <w:jc w:val="center"/>
              <w:rPr>
                <w:szCs w:val="22"/>
              </w:rPr>
              <w:pPrChange w:id="1482" w:author="11046017_鄭兆媗" w:date="2024-03-25T20:51:00Z">
                <w:pPr/>
              </w:pPrChange>
            </w:pPr>
          </w:p>
        </w:tc>
        <w:tc>
          <w:tcPr>
            <w:tcW w:w="760" w:type="pct"/>
            <w:shd w:val="clear" w:color="auto" w:fill="auto"/>
            <w:vAlign w:val="center"/>
            <w:tcPrChange w:id="1483" w:author="11046017_鄭兆媗" w:date="2024-03-31T15:51:00Z">
              <w:tcPr>
                <w:tcW w:w="760" w:type="pct"/>
                <w:shd w:val="clear" w:color="auto" w:fill="auto"/>
              </w:tcPr>
            </w:tcPrChange>
          </w:tcPr>
          <w:p w14:paraId="11EC7CA8" w14:textId="47586971" w:rsidR="00CB42D9" w:rsidRPr="00E436C8" w:rsidRDefault="00336C22">
            <w:pPr>
              <w:kinsoku w:val="0"/>
              <w:overflowPunct w:val="0"/>
              <w:spacing w:line="360" w:lineRule="exact"/>
              <w:jc w:val="center"/>
              <w:rPr>
                <w:szCs w:val="22"/>
              </w:rPr>
              <w:pPrChange w:id="1484" w:author="11046017_鄭兆媗" w:date="2024-03-25T20:51:00Z">
                <w:pPr/>
              </w:pPrChange>
            </w:pPr>
            <w:ins w:id="1485" w:author="11046017_鄭兆媗" w:date="2024-03-25T14:45:00Z">
              <w:r w:rsidRPr="003E7632">
                <w:rPr>
                  <w:rFonts w:hint="eastAsia"/>
                  <w:rPrChange w:id="1486" w:author="11046014_劉育彤" w:date="2024-03-25T20:17:00Z">
                    <w:rPr>
                      <w:rFonts w:ascii="標楷體" w:hAnsi="標楷體" w:hint="eastAsia"/>
                    </w:rPr>
                  </w:rPrChange>
                </w:rPr>
                <w:t>●</w:t>
              </w:r>
            </w:ins>
          </w:p>
        </w:tc>
        <w:tc>
          <w:tcPr>
            <w:tcW w:w="760" w:type="pct"/>
            <w:shd w:val="clear" w:color="auto" w:fill="auto"/>
            <w:vAlign w:val="center"/>
            <w:tcPrChange w:id="1487" w:author="11046017_鄭兆媗" w:date="2024-03-31T15:51:00Z">
              <w:tcPr>
                <w:tcW w:w="760" w:type="pct"/>
                <w:shd w:val="clear" w:color="auto" w:fill="auto"/>
              </w:tcPr>
            </w:tcPrChange>
          </w:tcPr>
          <w:p w14:paraId="3876F400" w14:textId="161F95BD" w:rsidR="00CB42D9" w:rsidRPr="00E436C8" w:rsidRDefault="00CB42D9">
            <w:pPr>
              <w:kinsoku w:val="0"/>
              <w:overflowPunct w:val="0"/>
              <w:spacing w:line="360" w:lineRule="exact"/>
              <w:jc w:val="center"/>
              <w:rPr>
                <w:szCs w:val="22"/>
              </w:rPr>
              <w:pPrChange w:id="1488" w:author="11046017_鄭兆媗" w:date="2024-03-25T20:51:00Z">
                <w:pPr/>
              </w:pPrChange>
            </w:pPr>
          </w:p>
        </w:tc>
        <w:tc>
          <w:tcPr>
            <w:tcW w:w="756" w:type="pct"/>
            <w:shd w:val="clear" w:color="auto" w:fill="auto"/>
            <w:vAlign w:val="center"/>
            <w:tcPrChange w:id="1489" w:author="11046017_鄭兆媗" w:date="2024-03-31T15:51:00Z">
              <w:tcPr>
                <w:tcW w:w="756" w:type="pct"/>
                <w:shd w:val="clear" w:color="auto" w:fill="auto"/>
              </w:tcPr>
            </w:tcPrChange>
          </w:tcPr>
          <w:p w14:paraId="467B7BF7" w14:textId="4BD1FF6F" w:rsidR="00CB42D9" w:rsidRPr="00E436C8" w:rsidRDefault="005B5068">
            <w:pPr>
              <w:kinsoku w:val="0"/>
              <w:overflowPunct w:val="0"/>
              <w:spacing w:line="360" w:lineRule="exact"/>
              <w:jc w:val="center"/>
              <w:rPr>
                <w:szCs w:val="22"/>
              </w:rPr>
              <w:pPrChange w:id="1490" w:author="11046017_鄭兆媗" w:date="2024-03-25T20:51:00Z">
                <w:pPr/>
              </w:pPrChange>
            </w:pPr>
            <w:ins w:id="1491" w:author="11046017_鄭兆媗" w:date="2024-03-25T14:46:00Z">
              <w:r w:rsidRPr="0075669A">
                <w:rPr>
                  <w:rFonts w:ascii="新細明體" w:eastAsia="新細明體" w:hAnsi="新細明體" w:cs="新細明體" w:hint="eastAsia"/>
                </w:rPr>
                <w:t>〇</w:t>
              </w:r>
            </w:ins>
          </w:p>
        </w:tc>
      </w:tr>
      <w:tr w:rsidR="00CB42D9" w14:paraId="5B8EDFB1" w14:textId="77777777" w:rsidTr="0029566D">
        <w:trPr>
          <w:jc w:val="center"/>
          <w:trPrChange w:id="1492" w:author="11046017_鄭兆媗" w:date="2024-03-31T15:51:00Z">
            <w:trPr>
              <w:jc w:val="center"/>
            </w:trPr>
          </w:trPrChange>
        </w:trPr>
        <w:tc>
          <w:tcPr>
            <w:tcW w:w="452" w:type="pct"/>
            <w:vMerge/>
            <w:shd w:val="clear" w:color="auto" w:fill="auto"/>
            <w:vAlign w:val="center"/>
            <w:tcPrChange w:id="1493" w:author="11046017_鄭兆媗" w:date="2024-03-31T15:51:00Z">
              <w:tcPr>
                <w:tcW w:w="454" w:type="pct"/>
                <w:gridSpan w:val="3"/>
                <w:vMerge/>
                <w:shd w:val="clear" w:color="auto" w:fill="auto"/>
                <w:vAlign w:val="center"/>
              </w:tcPr>
            </w:tcPrChange>
          </w:tcPr>
          <w:p w14:paraId="2A3ABE6B" w14:textId="77777777" w:rsidR="00CB42D9" w:rsidRPr="00E436C8" w:rsidRDefault="00CB42D9">
            <w:pPr>
              <w:kinsoku w:val="0"/>
              <w:overflowPunct w:val="0"/>
              <w:spacing w:line="360" w:lineRule="exact"/>
              <w:jc w:val="center"/>
              <w:rPr>
                <w:szCs w:val="22"/>
              </w:rPr>
              <w:pPrChange w:id="1494" w:author="11046017_鄭兆媗" w:date="2024-03-25T20:17:00Z">
                <w:pPr>
                  <w:jc w:val="center"/>
                </w:pPr>
              </w:pPrChange>
            </w:pPr>
          </w:p>
        </w:tc>
        <w:tc>
          <w:tcPr>
            <w:tcW w:w="1513" w:type="pct"/>
            <w:shd w:val="clear" w:color="auto" w:fill="auto"/>
            <w:vAlign w:val="center"/>
            <w:tcPrChange w:id="1495" w:author="11046017_鄭兆媗" w:date="2024-03-31T15:51:00Z">
              <w:tcPr>
                <w:tcW w:w="1510" w:type="pct"/>
                <w:shd w:val="clear" w:color="auto" w:fill="auto"/>
              </w:tcPr>
            </w:tcPrChange>
          </w:tcPr>
          <w:p w14:paraId="2AA7D3BB" w14:textId="77777777" w:rsidR="00CB42D9" w:rsidRPr="00E436C8" w:rsidRDefault="00CB42D9">
            <w:pPr>
              <w:kinsoku w:val="0"/>
              <w:overflowPunct w:val="0"/>
              <w:spacing w:line="360" w:lineRule="exact"/>
              <w:rPr>
                <w:szCs w:val="22"/>
              </w:rPr>
              <w:pPrChange w:id="1496" w:author="11046017_鄭兆媗" w:date="2024-03-25T20:51:00Z">
                <w:pPr/>
              </w:pPrChange>
            </w:pPr>
            <w:r w:rsidRPr="00E436C8">
              <w:rPr>
                <w:rFonts w:hint="eastAsia"/>
                <w:szCs w:val="22"/>
              </w:rPr>
              <w:t>素材設計</w:t>
            </w:r>
          </w:p>
        </w:tc>
        <w:tc>
          <w:tcPr>
            <w:tcW w:w="759" w:type="pct"/>
            <w:shd w:val="clear" w:color="auto" w:fill="auto"/>
            <w:vAlign w:val="center"/>
            <w:tcPrChange w:id="1497" w:author="11046017_鄭兆媗" w:date="2024-03-31T15:51:00Z">
              <w:tcPr>
                <w:tcW w:w="759" w:type="pct"/>
                <w:shd w:val="clear" w:color="auto" w:fill="auto"/>
              </w:tcPr>
            </w:tcPrChange>
          </w:tcPr>
          <w:p w14:paraId="03728401" w14:textId="27472295" w:rsidR="00CB42D9" w:rsidRPr="00E436C8" w:rsidRDefault="005B5068">
            <w:pPr>
              <w:kinsoku w:val="0"/>
              <w:overflowPunct w:val="0"/>
              <w:spacing w:line="360" w:lineRule="exact"/>
              <w:jc w:val="center"/>
              <w:rPr>
                <w:szCs w:val="22"/>
              </w:rPr>
              <w:pPrChange w:id="1498" w:author="11046017_鄭兆媗" w:date="2024-03-25T20:51:00Z">
                <w:pPr/>
              </w:pPrChange>
            </w:pPr>
            <w:ins w:id="1499"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500" w:author="11046017_鄭兆媗" w:date="2024-03-31T15:51:00Z">
              <w:tcPr>
                <w:tcW w:w="760" w:type="pct"/>
                <w:shd w:val="clear" w:color="auto" w:fill="auto"/>
              </w:tcPr>
            </w:tcPrChange>
          </w:tcPr>
          <w:p w14:paraId="5B3ED063" w14:textId="20115DAA" w:rsidR="00CB42D9" w:rsidRPr="00E436C8" w:rsidRDefault="005B5068">
            <w:pPr>
              <w:kinsoku w:val="0"/>
              <w:overflowPunct w:val="0"/>
              <w:spacing w:line="360" w:lineRule="exact"/>
              <w:jc w:val="center"/>
              <w:rPr>
                <w:szCs w:val="22"/>
              </w:rPr>
              <w:pPrChange w:id="1501" w:author="11046017_鄭兆媗" w:date="2024-03-25T20:51:00Z">
                <w:pPr/>
              </w:pPrChange>
            </w:pPr>
            <w:ins w:id="1502"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503" w:author="11046017_鄭兆媗" w:date="2024-03-31T15:51:00Z">
              <w:tcPr>
                <w:tcW w:w="760" w:type="pct"/>
                <w:shd w:val="clear" w:color="auto" w:fill="auto"/>
              </w:tcPr>
            </w:tcPrChange>
          </w:tcPr>
          <w:p w14:paraId="13CD3E62" w14:textId="77777777" w:rsidR="00CB42D9" w:rsidRPr="00E436C8" w:rsidRDefault="00CB42D9">
            <w:pPr>
              <w:kinsoku w:val="0"/>
              <w:overflowPunct w:val="0"/>
              <w:spacing w:line="360" w:lineRule="exact"/>
              <w:jc w:val="center"/>
              <w:rPr>
                <w:szCs w:val="22"/>
              </w:rPr>
              <w:pPrChange w:id="1504" w:author="11046017_鄭兆媗" w:date="2024-03-25T20:51:00Z">
                <w:pPr/>
              </w:pPrChange>
            </w:pPr>
          </w:p>
        </w:tc>
        <w:tc>
          <w:tcPr>
            <w:tcW w:w="756" w:type="pct"/>
            <w:shd w:val="clear" w:color="auto" w:fill="auto"/>
            <w:vAlign w:val="center"/>
            <w:tcPrChange w:id="1505" w:author="11046017_鄭兆媗" w:date="2024-03-31T15:51:00Z">
              <w:tcPr>
                <w:tcW w:w="756" w:type="pct"/>
                <w:shd w:val="clear" w:color="auto" w:fill="auto"/>
              </w:tcPr>
            </w:tcPrChange>
          </w:tcPr>
          <w:p w14:paraId="43DEF5F7" w14:textId="0C594EA4" w:rsidR="00CB42D9" w:rsidRPr="00E436C8" w:rsidRDefault="005B5068">
            <w:pPr>
              <w:kinsoku w:val="0"/>
              <w:overflowPunct w:val="0"/>
              <w:spacing w:line="360" w:lineRule="exact"/>
              <w:jc w:val="center"/>
              <w:rPr>
                <w:szCs w:val="22"/>
              </w:rPr>
              <w:pPrChange w:id="1506" w:author="11046017_鄭兆媗" w:date="2024-03-25T20:51:00Z">
                <w:pPr/>
              </w:pPrChange>
            </w:pPr>
            <w:ins w:id="1507" w:author="11046017_鄭兆媗" w:date="2024-03-25T14:45:00Z">
              <w:r w:rsidRPr="003E7632">
                <w:rPr>
                  <w:rFonts w:hint="eastAsia"/>
                  <w:rPrChange w:id="1508" w:author="11046014_劉育彤" w:date="2024-03-25T20:17:00Z">
                    <w:rPr>
                      <w:rFonts w:ascii="標楷體" w:hAnsi="標楷體" w:hint="eastAsia"/>
                    </w:rPr>
                  </w:rPrChange>
                </w:rPr>
                <w:t>●</w:t>
              </w:r>
            </w:ins>
          </w:p>
        </w:tc>
      </w:tr>
      <w:tr w:rsidR="000226E4" w14:paraId="1795640A" w14:textId="77777777" w:rsidTr="0029566D">
        <w:trPr>
          <w:jc w:val="center"/>
          <w:trPrChange w:id="1509" w:author="11046017_鄭兆媗" w:date="2024-03-31T15:51:00Z">
            <w:trPr>
              <w:jc w:val="center"/>
            </w:trPr>
          </w:trPrChange>
        </w:trPr>
        <w:tc>
          <w:tcPr>
            <w:tcW w:w="452" w:type="pct"/>
            <w:vMerge w:val="restart"/>
            <w:shd w:val="clear" w:color="auto" w:fill="auto"/>
            <w:textDirection w:val="tbRlV"/>
            <w:vAlign w:val="center"/>
            <w:tcPrChange w:id="1510" w:author="11046017_鄭兆媗" w:date="2024-03-31T15:51:00Z">
              <w:tcPr>
                <w:tcW w:w="454" w:type="pct"/>
                <w:gridSpan w:val="3"/>
                <w:vMerge w:val="restart"/>
                <w:shd w:val="clear" w:color="auto" w:fill="auto"/>
                <w:textDirection w:val="tbRlV"/>
                <w:vAlign w:val="center"/>
              </w:tcPr>
            </w:tcPrChange>
          </w:tcPr>
          <w:p w14:paraId="0AE36537" w14:textId="77777777" w:rsidR="000226E4" w:rsidRPr="00E436C8" w:rsidRDefault="000226E4">
            <w:pPr>
              <w:kinsoku w:val="0"/>
              <w:overflowPunct w:val="0"/>
              <w:spacing w:line="360" w:lineRule="exact"/>
              <w:jc w:val="center"/>
              <w:rPr>
                <w:szCs w:val="22"/>
              </w:rPr>
              <w:pPrChange w:id="1511" w:author="11046017_鄭兆媗" w:date="2024-03-25T14:44:00Z">
                <w:pPr>
                  <w:jc w:val="center"/>
                </w:pPr>
              </w:pPrChange>
            </w:pPr>
            <w:r w:rsidRPr="00E436C8">
              <w:rPr>
                <w:rFonts w:hint="eastAsia"/>
                <w:szCs w:val="22"/>
              </w:rPr>
              <w:t>文件撰寫</w:t>
            </w:r>
          </w:p>
        </w:tc>
        <w:tc>
          <w:tcPr>
            <w:tcW w:w="1513" w:type="pct"/>
            <w:shd w:val="clear" w:color="auto" w:fill="auto"/>
            <w:vAlign w:val="center"/>
            <w:tcPrChange w:id="1512" w:author="11046017_鄭兆媗" w:date="2024-03-31T15:51:00Z">
              <w:tcPr>
                <w:tcW w:w="1510" w:type="pct"/>
                <w:shd w:val="clear" w:color="auto" w:fill="auto"/>
              </w:tcPr>
            </w:tcPrChange>
          </w:tcPr>
          <w:p w14:paraId="50AEAD18" w14:textId="77777777" w:rsidR="000226E4" w:rsidRPr="00E436C8" w:rsidRDefault="000226E4">
            <w:pPr>
              <w:kinsoku w:val="0"/>
              <w:overflowPunct w:val="0"/>
              <w:spacing w:line="360" w:lineRule="exact"/>
              <w:rPr>
                <w:szCs w:val="22"/>
              </w:rPr>
              <w:pPrChange w:id="1513" w:author="11046017_鄭兆媗" w:date="2024-03-25T20:51:00Z">
                <w:pPr/>
              </w:pPrChange>
            </w:pPr>
            <w:r w:rsidRPr="00E436C8">
              <w:rPr>
                <w:rFonts w:hint="eastAsia"/>
                <w:szCs w:val="22"/>
              </w:rPr>
              <w:t>統整</w:t>
            </w:r>
          </w:p>
        </w:tc>
        <w:tc>
          <w:tcPr>
            <w:tcW w:w="759" w:type="pct"/>
            <w:shd w:val="clear" w:color="auto" w:fill="auto"/>
            <w:vAlign w:val="center"/>
            <w:tcPrChange w:id="1514" w:author="11046017_鄭兆媗" w:date="2024-03-31T15:51:00Z">
              <w:tcPr>
                <w:tcW w:w="759" w:type="pct"/>
                <w:shd w:val="clear" w:color="auto" w:fill="auto"/>
              </w:tcPr>
            </w:tcPrChange>
          </w:tcPr>
          <w:p w14:paraId="583361CF" w14:textId="77777777" w:rsidR="000226E4" w:rsidRPr="00E436C8" w:rsidRDefault="000226E4">
            <w:pPr>
              <w:kinsoku w:val="0"/>
              <w:overflowPunct w:val="0"/>
              <w:spacing w:line="360" w:lineRule="exact"/>
              <w:jc w:val="center"/>
              <w:rPr>
                <w:szCs w:val="22"/>
              </w:rPr>
              <w:pPrChange w:id="1515" w:author="11046017_鄭兆媗" w:date="2024-03-25T20:51:00Z">
                <w:pPr/>
              </w:pPrChange>
            </w:pPr>
          </w:p>
        </w:tc>
        <w:tc>
          <w:tcPr>
            <w:tcW w:w="760" w:type="pct"/>
            <w:shd w:val="clear" w:color="auto" w:fill="auto"/>
            <w:vAlign w:val="center"/>
            <w:tcPrChange w:id="1516" w:author="11046017_鄭兆媗" w:date="2024-03-31T15:51:00Z">
              <w:tcPr>
                <w:tcW w:w="760" w:type="pct"/>
                <w:shd w:val="clear" w:color="auto" w:fill="auto"/>
              </w:tcPr>
            </w:tcPrChange>
          </w:tcPr>
          <w:p w14:paraId="463C3836" w14:textId="3F653562" w:rsidR="000226E4" w:rsidRPr="00E436C8" w:rsidRDefault="00E15FEC">
            <w:pPr>
              <w:kinsoku w:val="0"/>
              <w:overflowPunct w:val="0"/>
              <w:spacing w:line="360" w:lineRule="exact"/>
              <w:jc w:val="center"/>
              <w:rPr>
                <w:szCs w:val="22"/>
              </w:rPr>
              <w:pPrChange w:id="1517" w:author="11046017_鄭兆媗" w:date="2024-03-25T20:51:00Z">
                <w:pPr/>
              </w:pPrChange>
            </w:pPr>
            <w:ins w:id="1518" w:author="11046017_鄭兆媗" w:date="2024-03-29T12:18:00Z">
              <w:r w:rsidRPr="00205A1F">
                <w:rPr>
                  <w:rFonts w:hint="eastAsia"/>
                </w:rPr>
                <w:t>●</w:t>
              </w:r>
            </w:ins>
          </w:p>
        </w:tc>
        <w:tc>
          <w:tcPr>
            <w:tcW w:w="760" w:type="pct"/>
            <w:shd w:val="clear" w:color="auto" w:fill="auto"/>
            <w:vAlign w:val="center"/>
            <w:tcPrChange w:id="1519" w:author="11046017_鄭兆媗" w:date="2024-03-31T15:51:00Z">
              <w:tcPr>
                <w:tcW w:w="760" w:type="pct"/>
                <w:shd w:val="clear" w:color="auto" w:fill="auto"/>
              </w:tcPr>
            </w:tcPrChange>
          </w:tcPr>
          <w:p w14:paraId="0F454CAE" w14:textId="48A387B3" w:rsidR="000226E4" w:rsidRPr="00E436C8" w:rsidRDefault="00E15FEC">
            <w:pPr>
              <w:kinsoku w:val="0"/>
              <w:overflowPunct w:val="0"/>
              <w:spacing w:line="360" w:lineRule="exact"/>
              <w:jc w:val="center"/>
              <w:rPr>
                <w:szCs w:val="22"/>
              </w:rPr>
              <w:pPrChange w:id="1520" w:author="11046017_鄭兆媗" w:date="2024-03-25T20:51:00Z">
                <w:pPr/>
              </w:pPrChange>
            </w:pPr>
            <w:ins w:id="1521"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522" w:author="11046017_鄭兆媗" w:date="2024-03-31T15:51:00Z">
              <w:tcPr>
                <w:tcW w:w="756" w:type="pct"/>
                <w:shd w:val="clear" w:color="auto" w:fill="auto"/>
              </w:tcPr>
            </w:tcPrChange>
          </w:tcPr>
          <w:p w14:paraId="709B799D" w14:textId="77777777" w:rsidR="000226E4" w:rsidRPr="00E436C8" w:rsidRDefault="000226E4">
            <w:pPr>
              <w:kinsoku w:val="0"/>
              <w:overflowPunct w:val="0"/>
              <w:spacing w:line="360" w:lineRule="exact"/>
              <w:jc w:val="center"/>
              <w:rPr>
                <w:szCs w:val="22"/>
              </w:rPr>
              <w:pPrChange w:id="1523" w:author="11046017_鄭兆媗" w:date="2024-03-25T20:51:00Z">
                <w:pPr/>
              </w:pPrChange>
            </w:pPr>
          </w:p>
        </w:tc>
      </w:tr>
      <w:tr w:rsidR="000226E4" w14:paraId="1C8F5374" w14:textId="77777777" w:rsidTr="0029566D">
        <w:trPr>
          <w:jc w:val="center"/>
          <w:trPrChange w:id="1524" w:author="11046017_鄭兆媗" w:date="2024-03-31T15:51:00Z">
            <w:trPr>
              <w:jc w:val="center"/>
            </w:trPr>
          </w:trPrChange>
        </w:trPr>
        <w:tc>
          <w:tcPr>
            <w:tcW w:w="452" w:type="pct"/>
            <w:vMerge/>
            <w:shd w:val="clear" w:color="auto" w:fill="auto"/>
            <w:textDirection w:val="tbRlV"/>
            <w:vAlign w:val="center"/>
            <w:tcPrChange w:id="1525" w:author="11046017_鄭兆媗" w:date="2024-03-31T15:51:00Z">
              <w:tcPr>
                <w:tcW w:w="454" w:type="pct"/>
                <w:gridSpan w:val="3"/>
                <w:vMerge/>
                <w:shd w:val="clear" w:color="auto" w:fill="auto"/>
                <w:textDirection w:val="tbRlV"/>
                <w:vAlign w:val="center"/>
              </w:tcPr>
            </w:tcPrChange>
          </w:tcPr>
          <w:p w14:paraId="592B8B9A" w14:textId="77777777" w:rsidR="000226E4" w:rsidRPr="00E436C8" w:rsidRDefault="000226E4">
            <w:pPr>
              <w:kinsoku w:val="0"/>
              <w:overflowPunct w:val="0"/>
              <w:spacing w:line="360" w:lineRule="exact"/>
              <w:jc w:val="center"/>
              <w:rPr>
                <w:szCs w:val="22"/>
              </w:rPr>
              <w:pPrChange w:id="1526" w:author="11046017_鄭兆媗" w:date="2024-03-25T20:17:00Z">
                <w:pPr>
                  <w:ind w:left="113" w:right="113"/>
                  <w:jc w:val="center"/>
                </w:pPr>
              </w:pPrChange>
            </w:pPr>
          </w:p>
        </w:tc>
        <w:tc>
          <w:tcPr>
            <w:tcW w:w="1513" w:type="pct"/>
            <w:shd w:val="clear" w:color="auto" w:fill="auto"/>
            <w:vAlign w:val="center"/>
            <w:tcPrChange w:id="1527" w:author="11046017_鄭兆媗" w:date="2024-03-31T15:51:00Z">
              <w:tcPr>
                <w:tcW w:w="1510" w:type="pct"/>
                <w:shd w:val="clear" w:color="auto" w:fill="auto"/>
              </w:tcPr>
            </w:tcPrChange>
          </w:tcPr>
          <w:p w14:paraId="76978715" w14:textId="77777777" w:rsidR="000226E4" w:rsidRPr="00E436C8" w:rsidRDefault="000226E4">
            <w:pPr>
              <w:kinsoku w:val="0"/>
              <w:overflowPunct w:val="0"/>
              <w:spacing w:line="360" w:lineRule="exact"/>
              <w:rPr>
                <w:szCs w:val="22"/>
              </w:rPr>
              <w:pPrChange w:id="1528"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529" w:author="11046017_鄭兆媗" w:date="2024-03-31T15:51:00Z">
              <w:tcPr>
                <w:tcW w:w="759" w:type="pct"/>
                <w:shd w:val="clear" w:color="auto" w:fill="auto"/>
              </w:tcPr>
            </w:tcPrChange>
          </w:tcPr>
          <w:p w14:paraId="2E261F4D" w14:textId="2EA8848C" w:rsidR="000226E4" w:rsidRPr="00E436C8" w:rsidRDefault="00AF4668">
            <w:pPr>
              <w:kinsoku w:val="0"/>
              <w:overflowPunct w:val="0"/>
              <w:spacing w:line="360" w:lineRule="exact"/>
              <w:jc w:val="center"/>
              <w:rPr>
                <w:szCs w:val="22"/>
              </w:rPr>
              <w:pPrChange w:id="1530" w:author="11046017_鄭兆媗" w:date="2024-03-25T20:51:00Z">
                <w:pPr/>
              </w:pPrChange>
            </w:pPr>
            <w:ins w:id="1531"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532" w:author="11046017_鄭兆媗" w:date="2024-03-31T15:51:00Z">
              <w:tcPr>
                <w:tcW w:w="760" w:type="pct"/>
                <w:shd w:val="clear" w:color="auto" w:fill="auto"/>
              </w:tcPr>
            </w:tcPrChange>
          </w:tcPr>
          <w:p w14:paraId="078B8B64" w14:textId="0B97AEDF" w:rsidR="000226E4" w:rsidRPr="00E436C8" w:rsidRDefault="00EC5434">
            <w:pPr>
              <w:kinsoku w:val="0"/>
              <w:overflowPunct w:val="0"/>
              <w:spacing w:line="360" w:lineRule="exact"/>
              <w:jc w:val="center"/>
              <w:rPr>
                <w:szCs w:val="22"/>
              </w:rPr>
              <w:pPrChange w:id="1533" w:author="11046017_鄭兆媗" w:date="2024-03-25T20:51:00Z">
                <w:pPr/>
              </w:pPrChange>
            </w:pPr>
            <w:ins w:id="1534"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535" w:author="11046017_鄭兆媗" w:date="2024-03-31T15:51:00Z">
              <w:tcPr>
                <w:tcW w:w="760" w:type="pct"/>
                <w:shd w:val="clear" w:color="auto" w:fill="auto"/>
              </w:tcPr>
            </w:tcPrChange>
          </w:tcPr>
          <w:p w14:paraId="0F6F3A92" w14:textId="77777777" w:rsidR="000226E4" w:rsidRPr="00E436C8" w:rsidRDefault="000226E4">
            <w:pPr>
              <w:kinsoku w:val="0"/>
              <w:overflowPunct w:val="0"/>
              <w:spacing w:line="360" w:lineRule="exact"/>
              <w:jc w:val="center"/>
              <w:rPr>
                <w:szCs w:val="22"/>
              </w:rPr>
              <w:pPrChange w:id="1536" w:author="11046017_鄭兆媗" w:date="2024-03-25T20:51:00Z">
                <w:pPr/>
              </w:pPrChange>
            </w:pPr>
          </w:p>
        </w:tc>
        <w:tc>
          <w:tcPr>
            <w:tcW w:w="756" w:type="pct"/>
            <w:shd w:val="clear" w:color="auto" w:fill="auto"/>
            <w:vAlign w:val="center"/>
            <w:tcPrChange w:id="1537" w:author="11046017_鄭兆媗" w:date="2024-03-31T15:51:00Z">
              <w:tcPr>
                <w:tcW w:w="756" w:type="pct"/>
                <w:shd w:val="clear" w:color="auto" w:fill="auto"/>
              </w:tcPr>
            </w:tcPrChange>
          </w:tcPr>
          <w:p w14:paraId="3926B234" w14:textId="0C6B0B6B" w:rsidR="000226E4" w:rsidRPr="00E436C8" w:rsidRDefault="00EC5434">
            <w:pPr>
              <w:kinsoku w:val="0"/>
              <w:overflowPunct w:val="0"/>
              <w:spacing w:line="360" w:lineRule="exact"/>
              <w:jc w:val="center"/>
              <w:rPr>
                <w:szCs w:val="22"/>
              </w:rPr>
              <w:pPrChange w:id="1538" w:author="11046017_鄭兆媗" w:date="2024-03-25T20:51:00Z">
                <w:pPr/>
              </w:pPrChange>
            </w:pPr>
            <w:ins w:id="1539" w:author="11046017_鄭兆媗" w:date="2024-03-25T23:37:00Z">
              <w:r w:rsidRPr="00205A1F">
                <w:rPr>
                  <w:rFonts w:hint="eastAsia"/>
                </w:rPr>
                <w:t>●</w:t>
              </w:r>
            </w:ins>
          </w:p>
        </w:tc>
      </w:tr>
      <w:tr w:rsidR="000226E4" w14:paraId="345BC5C6" w14:textId="77777777" w:rsidTr="0029566D">
        <w:trPr>
          <w:jc w:val="center"/>
          <w:trPrChange w:id="1540" w:author="11046017_鄭兆媗" w:date="2024-03-31T15:51:00Z">
            <w:trPr>
              <w:jc w:val="center"/>
            </w:trPr>
          </w:trPrChange>
        </w:trPr>
        <w:tc>
          <w:tcPr>
            <w:tcW w:w="452" w:type="pct"/>
            <w:vMerge/>
            <w:shd w:val="clear" w:color="auto" w:fill="auto"/>
            <w:textDirection w:val="tbRlV"/>
            <w:vAlign w:val="center"/>
            <w:tcPrChange w:id="1541" w:author="11046017_鄭兆媗" w:date="2024-03-31T15:51:00Z">
              <w:tcPr>
                <w:tcW w:w="454" w:type="pct"/>
                <w:gridSpan w:val="3"/>
                <w:vMerge/>
                <w:shd w:val="clear" w:color="auto" w:fill="auto"/>
                <w:textDirection w:val="tbRlV"/>
                <w:vAlign w:val="center"/>
              </w:tcPr>
            </w:tcPrChange>
          </w:tcPr>
          <w:p w14:paraId="41814575" w14:textId="77777777" w:rsidR="000226E4" w:rsidRPr="00E436C8" w:rsidRDefault="000226E4">
            <w:pPr>
              <w:kinsoku w:val="0"/>
              <w:overflowPunct w:val="0"/>
              <w:spacing w:line="360" w:lineRule="exact"/>
              <w:jc w:val="center"/>
              <w:rPr>
                <w:szCs w:val="22"/>
              </w:rPr>
              <w:pPrChange w:id="1542" w:author="11046017_鄭兆媗" w:date="2024-03-25T20:17:00Z">
                <w:pPr>
                  <w:ind w:left="113" w:right="113"/>
                  <w:jc w:val="center"/>
                </w:pPr>
              </w:pPrChange>
            </w:pPr>
          </w:p>
        </w:tc>
        <w:tc>
          <w:tcPr>
            <w:tcW w:w="1513" w:type="pct"/>
            <w:shd w:val="clear" w:color="auto" w:fill="auto"/>
            <w:vAlign w:val="center"/>
            <w:tcPrChange w:id="1543" w:author="11046017_鄭兆媗" w:date="2024-03-31T15:51:00Z">
              <w:tcPr>
                <w:tcW w:w="1510" w:type="pct"/>
                <w:shd w:val="clear" w:color="auto" w:fill="auto"/>
              </w:tcPr>
            </w:tcPrChange>
          </w:tcPr>
          <w:p w14:paraId="17527BD0" w14:textId="77777777" w:rsidR="000226E4" w:rsidRPr="00E436C8" w:rsidRDefault="000226E4">
            <w:pPr>
              <w:kinsoku w:val="0"/>
              <w:overflowPunct w:val="0"/>
              <w:spacing w:line="360" w:lineRule="exact"/>
              <w:rPr>
                <w:szCs w:val="22"/>
              </w:rPr>
              <w:pPrChange w:id="1544"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545" w:author="11046017_鄭兆媗" w:date="2024-03-31T15:51:00Z">
              <w:tcPr>
                <w:tcW w:w="759" w:type="pct"/>
                <w:shd w:val="clear" w:color="auto" w:fill="auto"/>
              </w:tcPr>
            </w:tcPrChange>
          </w:tcPr>
          <w:p w14:paraId="52649A07" w14:textId="21E2F03D" w:rsidR="000226E4" w:rsidRPr="00E436C8" w:rsidRDefault="00EC5434">
            <w:pPr>
              <w:kinsoku w:val="0"/>
              <w:overflowPunct w:val="0"/>
              <w:spacing w:line="360" w:lineRule="exact"/>
              <w:jc w:val="center"/>
              <w:rPr>
                <w:szCs w:val="22"/>
              </w:rPr>
              <w:pPrChange w:id="1546" w:author="11046017_鄭兆媗" w:date="2024-03-25T20:51:00Z">
                <w:pPr/>
              </w:pPrChange>
            </w:pPr>
            <w:ins w:id="1547" w:author="11046017_鄭兆媗" w:date="2024-03-25T23:37:00Z">
              <w:r w:rsidRPr="00205A1F">
                <w:rPr>
                  <w:rFonts w:hint="eastAsia"/>
                </w:rPr>
                <w:t>●</w:t>
              </w:r>
            </w:ins>
          </w:p>
        </w:tc>
        <w:tc>
          <w:tcPr>
            <w:tcW w:w="760" w:type="pct"/>
            <w:shd w:val="clear" w:color="auto" w:fill="auto"/>
            <w:vAlign w:val="center"/>
            <w:tcPrChange w:id="1548" w:author="11046017_鄭兆媗" w:date="2024-03-31T15:51:00Z">
              <w:tcPr>
                <w:tcW w:w="760" w:type="pct"/>
                <w:shd w:val="clear" w:color="auto" w:fill="auto"/>
              </w:tcPr>
            </w:tcPrChange>
          </w:tcPr>
          <w:p w14:paraId="7875D29C" w14:textId="0A6114C3" w:rsidR="000226E4" w:rsidRPr="00E436C8" w:rsidRDefault="00AF4668">
            <w:pPr>
              <w:kinsoku w:val="0"/>
              <w:overflowPunct w:val="0"/>
              <w:spacing w:line="360" w:lineRule="exact"/>
              <w:jc w:val="center"/>
              <w:rPr>
                <w:szCs w:val="22"/>
              </w:rPr>
              <w:pPrChange w:id="1549" w:author="11046017_鄭兆媗" w:date="2024-03-25T20:51:00Z">
                <w:pPr/>
              </w:pPrChange>
            </w:pPr>
            <w:ins w:id="1550"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551" w:author="11046017_鄭兆媗" w:date="2024-03-31T15:51:00Z">
              <w:tcPr>
                <w:tcW w:w="760" w:type="pct"/>
                <w:shd w:val="clear" w:color="auto" w:fill="auto"/>
              </w:tcPr>
            </w:tcPrChange>
          </w:tcPr>
          <w:p w14:paraId="5B1DA33B" w14:textId="77777777" w:rsidR="000226E4" w:rsidRPr="00E436C8" w:rsidRDefault="000226E4">
            <w:pPr>
              <w:kinsoku w:val="0"/>
              <w:overflowPunct w:val="0"/>
              <w:spacing w:line="360" w:lineRule="exact"/>
              <w:jc w:val="center"/>
              <w:rPr>
                <w:szCs w:val="22"/>
              </w:rPr>
              <w:pPrChange w:id="1552" w:author="11046017_鄭兆媗" w:date="2024-03-25T20:51:00Z">
                <w:pPr/>
              </w:pPrChange>
            </w:pPr>
          </w:p>
        </w:tc>
        <w:tc>
          <w:tcPr>
            <w:tcW w:w="756" w:type="pct"/>
            <w:shd w:val="clear" w:color="auto" w:fill="auto"/>
            <w:vAlign w:val="center"/>
            <w:tcPrChange w:id="1553" w:author="11046017_鄭兆媗" w:date="2024-03-31T15:51:00Z">
              <w:tcPr>
                <w:tcW w:w="756" w:type="pct"/>
                <w:shd w:val="clear" w:color="auto" w:fill="auto"/>
              </w:tcPr>
            </w:tcPrChange>
          </w:tcPr>
          <w:p w14:paraId="1B0BF251" w14:textId="540281D2" w:rsidR="000226E4" w:rsidRPr="00E436C8" w:rsidRDefault="00EC5434">
            <w:pPr>
              <w:kinsoku w:val="0"/>
              <w:overflowPunct w:val="0"/>
              <w:spacing w:line="360" w:lineRule="exact"/>
              <w:jc w:val="center"/>
              <w:rPr>
                <w:szCs w:val="22"/>
              </w:rPr>
              <w:pPrChange w:id="1554" w:author="11046017_鄭兆媗" w:date="2024-03-25T20:51:00Z">
                <w:pPr/>
              </w:pPrChange>
            </w:pPr>
            <w:ins w:id="1555" w:author="11046017_鄭兆媗" w:date="2024-03-25T23:37:00Z">
              <w:r w:rsidRPr="0075669A">
                <w:rPr>
                  <w:rFonts w:ascii="新細明體" w:eastAsia="新細明體" w:hAnsi="新細明體" w:cs="新細明體" w:hint="eastAsia"/>
                </w:rPr>
                <w:t>〇</w:t>
              </w:r>
            </w:ins>
          </w:p>
        </w:tc>
      </w:tr>
      <w:tr w:rsidR="000226E4" w14:paraId="7779315B" w14:textId="77777777" w:rsidTr="0029566D">
        <w:trPr>
          <w:jc w:val="center"/>
          <w:trPrChange w:id="1556" w:author="11046017_鄭兆媗" w:date="2024-03-31T15:51:00Z">
            <w:trPr>
              <w:jc w:val="center"/>
            </w:trPr>
          </w:trPrChange>
        </w:trPr>
        <w:tc>
          <w:tcPr>
            <w:tcW w:w="452" w:type="pct"/>
            <w:vMerge/>
            <w:shd w:val="clear" w:color="auto" w:fill="auto"/>
            <w:textDirection w:val="tbRlV"/>
            <w:vAlign w:val="center"/>
            <w:tcPrChange w:id="1557" w:author="11046017_鄭兆媗" w:date="2024-03-31T15:51:00Z">
              <w:tcPr>
                <w:tcW w:w="454" w:type="pct"/>
                <w:gridSpan w:val="3"/>
                <w:vMerge/>
                <w:shd w:val="clear" w:color="auto" w:fill="auto"/>
                <w:textDirection w:val="tbRlV"/>
                <w:vAlign w:val="center"/>
              </w:tcPr>
            </w:tcPrChange>
          </w:tcPr>
          <w:p w14:paraId="3FBF072F" w14:textId="77777777" w:rsidR="000226E4" w:rsidRPr="00E436C8" w:rsidRDefault="000226E4">
            <w:pPr>
              <w:kinsoku w:val="0"/>
              <w:overflowPunct w:val="0"/>
              <w:spacing w:line="360" w:lineRule="exact"/>
              <w:jc w:val="center"/>
              <w:rPr>
                <w:szCs w:val="22"/>
              </w:rPr>
              <w:pPrChange w:id="1558" w:author="11046017_鄭兆媗" w:date="2024-03-25T20:17:00Z">
                <w:pPr>
                  <w:ind w:left="113" w:right="113"/>
                  <w:jc w:val="center"/>
                </w:pPr>
              </w:pPrChange>
            </w:pPr>
          </w:p>
        </w:tc>
        <w:tc>
          <w:tcPr>
            <w:tcW w:w="1513" w:type="pct"/>
            <w:shd w:val="clear" w:color="auto" w:fill="auto"/>
            <w:vAlign w:val="center"/>
            <w:tcPrChange w:id="1559" w:author="11046017_鄭兆媗" w:date="2024-03-31T15:51:00Z">
              <w:tcPr>
                <w:tcW w:w="1510" w:type="pct"/>
                <w:shd w:val="clear" w:color="auto" w:fill="auto"/>
              </w:tcPr>
            </w:tcPrChange>
          </w:tcPr>
          <w:p w14:paraId="1E837024" w14:textId="77777777" w:rsidR="000226E4" w:rsidRPr="00E436C8" w:rsidRDefault="000226E4">
            <w:pPr>
              <w:kinsoku w:val="0"/>
              <w:overflowPunct w:val="0"/>
              <w:spacing w:line="360" w:lineRule="exact"/>
              <w:rPr>
                <w:szCs w:val="22"/>
              </w:rPr>
              <w:pPrChange w:id="1560"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561" w:author="11046017_鄭兆媗" w:date="2024-03-31T15:51:00Z">
              <w:tcPr>
                <w:tcW w:w="759" w:type="pct"/>
                <w:shd w:val="clear" w:color="auto" w:fill="auto"/>
              </w:tcPr>
            </w:tcPrChange>
          </w:tcPr>
          <w:p w14:paraId="3371D54B" w14:textId="77777777" w:rsidR="000226E4" w:rsidRPr="00E436C8" w:rsidRDefault="000226E4">
            <w:pPr>
              <w:kinsoku w:val="0"/>
              <w:overflowPunct w:val="0"/>
              <w:spacing w:line="360" w:lineRule="exact"/>
              <w:jc w:val="center"/>
              <w:rPr>
                <w:szCs w:val="22"/>
              </w:rPr>
              <w:pPrChange w:id="1562" w:author="11046017_鄭兆媗" w:date="2024-03-25T20:51:00Z">
                <w:pPr/>
              </w:pPrChange>
            </w:pPr>
          </w:p>
        </w:tc>
        <w:tc>
          <w:tcPr>
            <w:tcW w:w="760" w:type="pct"/>
            <w:shd w:val="clear" w:color="auto" w:fill="auto"/>
            <w:vAlign w:val="center"/>
            <w:tcPrChange w:id="1563" w:author="11046017_鄭兆媗" w:date="2024-03-31T15:51:00Z">
              <w:tcPr>
                <w:tcW w:w="760" w:type="pct"/>
                <w:shd w:val="clear" w:color="auto" w:fill="auto"/>
              </w:tcPr>
            </w:tcPrChange>
          </w:tcPr>
          <w:p w14:paraId="31106B46" w14:textId="34DCE61C" w:rsidR="000226E4" w:rsidRPr="00E436C8" w:rsidRDefault="00323100">
            <w:pPr>
              <w:kinsoku w:val="0"/>
              <w:overflowPunct w:val="0"/>
              <w:spacing w:line="360" w:lineRule="exact"/>
              <w:jc w:val="center"/>
              <w:rPr>
                <w:szCs w:val="22"/>
              </w:rPr>
              <w:pPrChange w:id="1564" w:author="11046017_鄭兆媗" w:date="2024-03-25T20:51:00Z">
                <w:pPr/>
              </w:pPrChange>
            </w:pPr>
            <w:ins w:id="1565"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566" w:author="11046017_鄭兆媗" w:date="2024-03-31T15:51:00Z">
              <w:tcPr>
                <w:tcW w:w="760" w:type="pct"/>
                <w:shd w:val="clear" w:color="auto" w:fill="auto"/>
              </w:tcPr>
            </w:tcPrChange>
          </w:tcPr>
          <w:p w14:paraId="5DF02BC7" w14:textId="3244538D" w:rsidR="000226E4" w:rsidRPr="00E436C8" w:rsidRDefault="00323100">
            <w:pPr>
              <w:kinsoku w:val="0"/>
              <w:overflowPunct w:val="0"/>
              <w:spacing w:line="360" w:lineRule="exact"/>
              <w:jc w:val="center"/>
              <w:rPr>
                <w:szCs w:val="22"/>
              </w:rPr>
              <w:pPrChange w:id="1567" w:author="11046017_鄭兆媗" w:date="2024-03-25T20:51:00Z">
                <w:pPr/>
              </w:pPrChange>
            </w:pPr>
            <w:ins w:id="1568" w:author="11046017_鄭兆媗" w:date="2024-03-29T12:29:00Z">
              <w:r w:rsidRPr="00205A1F">
                <w:rPr>
                  <w:rFonts w:hint="eastAsia"/>
                </w:rPr>
                <w:t>●</w:t>
              </w:r>
            </w:ins>
          </w:p>
        </w:tc>
        <w:tc>
          <w:tcPr>
            <w:tcW w:w="756" w:type="pct"/>
            <w:shd w:val="clear" w:color="auto" w:fill="auto"/>
            <w:vAlign w:val="center"/>
            <w:tcPrChange w:id="1569" w:author="11046017_鄭兆媗" w:date="2024-03-31T15:51:00Z">
              <w:tcPr>
                <w:tcW w:w="756" w:type="pct"/>
                <w:shd w:val="clear" w:color="auto" w:fill="auto"/>
              </w:tcPr>
            </w:tcPrChange>
          </w:tcPr>
          <w:p w14:paraId="61CC58D8" w14:textId="77777777" w:rsidR="000226E4" w:rsidRPr="00E436C8" w:rsidRDefault="000226E4">
            <w:pPr>
              <w:kinsoku w:val="0"/>
              <w:overflowPunct w:val="0"/>
              <w:spacing w:line="360" w:lineRule="exact"/>
              <w:jc w:val="center"/>
              <w:rPr>
                <w:szCs w:val="22"/>
              </w:rPr>
              <w:pPrChange w:id="1570" w:author="11046017_鄭兆媗" w:date="2024-03-25T20:51:00Z">
                <w:pPr/>
              </w:pPrChange>
            </w:pPr>
          </w:p>
        </w:tc>
      </w:tr>
      <w:tr w:rsidR="000226E4" w14:paraId="7CC5D12D" w14:textId="77777777" w:rsidTr="0029566D">
        <w:trPr>
          <w:jc w:val="center"/>
          <w:trPrChange w:id="1571" w:author="11046017_鄭兆媗" w:date="2024-03-31T15:51:00Z">
            <w:trPr>
              <w:jc w:val="center"/>
            </w:trPr>
          </w:trPrChange>
        </w:trPr>
        <w:tc>
          <w:tcPr>
            <w:tcW w:w="452" w:type="pct"/>
            <w:vMerge/>
            <w:shd w:val="clear" w:color="auto" w:fill="auto"/>
            <w:textDirection w:val="tbRlV"/>
            <w:vAlign w:val="center"/>
            <w:tcPrChange w:id="1572" w:author="11046017_鄭兆媗" w:date="2024-03-31T15:51:00Z">
              <w:tcPr>
                <w:tcW w:w="454" w:type="pct"/>
                <w:gridSpan w:val="3"/>
                <w:vMerge/>
                <w:shd w:val="clear" w:color="auto" w:fill="auto"/>
                <w:textDirection w:val="tbRlV"/>
                <w:vAlign w:val="center"/>
              </w:tcPr>
            </w:tcPrChange>
          </w:tcPr>
          <w:p w14:paraId="7F67568F" w14:textId="77777777" w:rsidR="000226E4" w:rsidRPr="00E436C8" w:rsidRDefault="000226E4">
            <w:pPr>
              <w:kinsoku w:val="0"/>
              <w:overflowPunct w:val="0"/>
              <w:spacing w:line="360" w:lineRule="exact"/>
              <w:jc w:val="center"/>
              <w:rPr>
                <w:szCs w:val="22"/>
              </w:rPr>
              <w:pPrChange w:id="1573" w:author="11046017_鄭兆媗" w:date="2024-03-25T20:17:00Z">
                <w:pPr>
                  <w:ind w:left="113" w:right="113"/>
                  <w:jc w:val="center"/>
                </w:pPr>
              </w:pPrChange>
            </w:pPr>
          </w:p>
        </w:tc>
        <w:tc>
          <w:tcPr>
            <w:tcW w:w="1513" w:type="pct"/>
            <w:shd w:val="clear" w:color="auto" w:fill="auto"/>
            <w:vAlign w:val="center"/>
            <w:tcPrChange w:id="1574" w:author="11046017_鄭兆媗" w:date="2024-03-31T15:51:00Z">
              <w:tcPr>
                <w:tcW w:w="1510" w:type="pct"/>
                <w:shd w:val="clear" w:color="auto" w:fill="auto"/>
              </w:tcPr>
            </w:tcPrChange>
          </w:tcPr>
          <w:p w14:paraId="3A70985F" w14:textId="77777777" w:rsidR="000226E4" w:rsidRPr="00E436C8" w:rsidRDefault="000226E4">
            <w:pPr>
              <w:kinsoku w:val="0"/>
              <w:overflowPunct w:val="0"/>
              <w:spacing w:line="360" w:lineRule="exact"/>
              <w:rPr>
                <w:szCs w:val="22"/>
              </w:rPr>
              <w:pPrChange w:id="1575"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576" w:author="11046017_鄭兆媗" w:date="2024-03-31T15:51:00Z">
              <w:tcPr>
                <w:tcW w:w="759" w:type="pct"/>
                <w:shd w:val="clear" w:color="auto" w:fill="auto"/>
              </w:tcPr>
            </w:tcPrChange>
          </w:tcPr>
          <w:p w14:paraId="0C92480F" w14:textId="29C89A34" w:rsidR="000226E4" w:rsidRPr="00E436C8" w:rsidRDefault="00AF5629">
            <w:pPr>
              <w:kinsoku w:val="0"/>
              <w:overflowPunct w:val="0"/>
              <w:spacing w:line="360" w:lineRule="exact"/>
              <w:jc w:val="center"/>
              <w:rPr>
                <w:szCs w:val="22"/>
              </w:rPr>
              <w:pPrChange w:id="1577" w:author="11046017_鄭兆媗" w:date="2024-03-25T20:51:00Z">
                <w:pPr/>
              </w:pPrChange>
            </w:pPr>
            <w:ins w:id="157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579" w:author="11046017_鄭兆媗" w:date="2024-03-31T15:51:00Z">
              <w:tcPr>
                <w:tcW w:w="760" w:type="pct"/>
                <w:shd w:val="clear" w:color="auto" w:fill="auto"/>
              </w:tcPr>
            </w:tcPrChange>
          </w:tcPr>
          <w:p w14:paraId="62E32F3B" w14:textId="5BE7082C" w:rsidR="000226E4" w:rsidRPr="00E436C8" w:rsidRDefault="000226E4">
            <w:pPr>
              <w:kinsoku w:val="0"/>
              <w:overflowPunct w:val="0"/>
              <w:spacing w:line="360" w:lineRule="exact"/>
              <w:jc w:val="center"/>
              <w:rPr>
                <w:szCs w:val="22"/>
              </w:rPr>
              <w:pPrChange w:id="1580" w:author="11046017_鄭兆媗" w:date="2024-03-25T20:51:00Z">
                <w:pPr/>
              </w:pPrChange>
            </w:pPr>
          </w:p>
        </w:tc>
        <w:tc>
          <w:tcPr>
            <w:tcW w:w="760" w:type="pct"/>
            <w:shd w:val="clear" w:color="auto" w:fill="auto"/>
            <w:vAlign w:val="center"/>
            <w:tcPrChange w:id="1581" w:author="11046017_鄭兆媗" w:date="2024-03-31T15:51:00Z">
              <w:tcPr>
                <w:tcW w:w="760" w:type="pct"/>
                <w:shd w:val="clear" w:color="auto" w:fill="auto"/>
              </w:tcPr>
            </w:tcPrChange>
          </w:tcPr>
          <w:p w14:paraId="4097C4B9" w14:textId="4D6ADAB4" w:rsidR="000226E4" w:rsidRPr="00E436C8" w:rsidRDefault="00EC5434">
            <w:pPr>
              <w:kinsoku w:val="0"/>
              <w:overflowPunct w:val="0"/>
              <w:spacing w:line="360" w:lineRule="exact"/>
              <w:jc w:val="center"/>
              <w:rPr>
                <w:szCs w:val="22"/>
              </w:rPr>
              <w:pPrChange w:id="1582" w:author="11046017_鄭兆媗" w:date="2024-03-25T20:51:00Z">
                <w:pPr/>
              </w:pPrChange>
            </w:pPr>
            <w:ins w:id="1583" w:author="11046017_鄭兆媗" w:date="2024-03-25T23:38:00Z">
              <w:r w:rsidRPr="00205A1F">
                <w:rPr>
                  <w:rFonts w:hint="eastAsia"/>
                </w:rPr>
                <w:t>●</w:t>
              </w:r>
            </w:ins>
          </w:p>
        </w:tc>
        <w:tc>
          <w:tcPr>
            <w:tcW w:w="756" w:type="pct"/>
            <w:shd w:val="clear" w:color="auto" w:fill="auto"/>
            <w:vAlign w:val="center"/>
            <w:tcPrChange w:id="1584" w:author="11046017_鄭兆媗" w:date="2024-03-31T15:51:00Z">
              <w:tcPr>
                <w:tcW w:w="756" w:type="pct"/>
                <w:shd w:val="clear" w:color="auto" w:fill="auto"/>
              </w:tcPr>
            </w:tcPrChange>
          </w:tcPr>
          <w:p w14:paraId="1962C254" w14:textId="1F76581C" w:rsidR="000226E4" w:rsidRPr="00E436C8" w:rsidRDefault="00AF4668">
            <w:pPr>
              <w:kinsoku w:val="0"/>
              <w:overflowPunct w:val="0"/>
              <w:spacing w:line="360" w:lineRule="exact"/>
              <w:jc w:val="center"/>
              <w:rPr>
                <w:szCs w:val="22"/>
              </w:rPr>
              <w:pPrChange w:id="1585" w:author="11046017_鄭兆媗" w:date="2024-03-25T20:51:00Z">
                <w:pPr/>
              </w:pPrChange>
            </w:pPr>
            <w:ins w:id="1586" w:author="11046017_鄭兆媗" w:date="2024-03-29T14:49:00Z">
              <w:r w:rsidRPr="0075669A">
                <w:rPr>
                  <w:rFonts w:ascii="新細明體" w:eastAsia="新細明體" w:hAnsi="新細明體" w:cs="新細明體" w:hint="eastAsia"/>
                </w:rPr>
                <w:t>〇</w:t>
              </w:r>
            </w:ins>
          </w:p>
        </w:tc>
      </w:tr>
      <w:tr w:rsidR="000226E4" w14:paraId="647E7569" w14:textId="77777777" w:rsidTr="0029566D">
        <w:trPr>
          <w:jc w:val="center"/>
          <w:trPrChange w:id="1587" w:author="11046017_鄭兆媗" w:date="2024-03-31T15:51:00Z">
            <w:trPr>
              <w:jc w:val="center"/>
            </w:trPr>
          </w:trPrChange>
        </w:trPr>
        <w:tc>
          <w:tcPr>
            <w:tcW w:w="452" w:type="pct"/>
            <w:vMerge/>
            <w:shd w:val="clear" w:color="auto" w:fill="auto"/>
            <w:textDirection w:val="tbRlV"/>
            <w:vAlign w:val="center"/>
            <w:tcPrChange w:id="1588" w:author="11046017_鄭兆媗" w:date="2024-03-31T15:51:00Z">
              <w:tcPr>
                <w:tcW w:w="454" w:type="pct"/>
                <w:gridSpan w:val="3"/>
                <w:vMerge/>
                <w:shd w:val="clear" w:color="auto" w:fill="auto"/>
                <w:textDirection w:val="tbRlV"/>
                <w:vAlign w:val="center"/>
              </w:tcPr>
            </w:tcPrChange>
          </w:tcPr>
          <w:p w14:paraId="4BF6A22F" w14:textId="77777777" w:rsidR="000226E4" w:rsidRPr="00E436C8" w:rsidRDefault="000226E4">
            <w:pPr>
              <w:kinsoku w:val="0"/>
              <w:overflowPunct w:val="0"/>
              <w:spacing w:line="360" w:lineRule="exact"/>
              <w:jc w:val="center"/>
              <w:rPr>
                <w:szCs w:val="22"/>
              </w:rPr>
              <w:pPrChange w:id="1589" w:author="11046017_鄭兆媗" w:date="2024-03-25T20:17:00Z">
                <w:pPr>
                  <w:ind w:left="113" w:right="113"/>
                  <w:jc w:val="center"/>
                </w:pPr>
              </w:pPrChange>
            </w:pPr>
          </w:p>
        </w:tc>
        <w:tc>
          <w:tcPr>
            <w:tcW w:w="1513" w:type="pct"/>
            <w:shd w:val="clear" w:color="auto" w:fill="auto"/>
            <w:vAlign w:val="center"/>
            <w:tcPrChange w:id="1590" w:author="11046017_鄭兆媗" w:date="2024-03-31T15:51:00Z">
              <w:tcPr>
                <w:tcW w:w="1510" w:type="pct"/>
                <w:shd w:val="clear" w:color="auto" w:fill="auto"/>
              </w:tcPr>
            </w:tcPrChange>
          </w:tcPr>
          <w:p w14:paraId="4FB8C236" w14:textId="77777777" w:rsidR="000226E4" w:rsidRPr="00E436C8" w:rsidRDefault="000226E4">
            <w:pPr>
              <w:kinsoku w:val="0"/>
              <w:overflowPunct w:val="0"/>
              <w:spacing w:line="360" w:lineRule="exact"/>
              <w:rPr>
                <w:szCs w:val="22"/>
              </w:rPr>
              <w:pPrChange w:id="1591"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592" w:author="11046017_鄭兆媗" w:date="2024-03-31T15:51:00Z">
              <w:tcPr>
                <w:tcW w:w="759" w:type="pct"/>
                <w:shd w:val="clear" w:color="auto" w:fill="auto"/>
              </w:tcPr>
            </w:tcPrChange>
          </w:tcPr>
          <w:p w14:paraId="7DFF62FC" w14:textId="791FA446" w:rsidR="000226E4" w:rsidRPr="00E436C8" w:rsidRDefault="007F21E7">
            <w:pPr>
              <w:kinsoku w:val="0"/>
              <w:overflowPunct w:val="0"/>
              <w:spacing w:line="360" w:lineRule="exact"/>
              <w:jc w:val="center"/>
              <w:rPr>
                <w:szCs w:val="22"/>
              </w:rPr>
              <w:pPrChange w:id="1593" w:author="11046017_鄭兆媗" w:date="2024-03-25T20:51:00Z">
                <w:pPr/>
              </w:pPrChange>
            </w:pPr>
            <w:ins w:id="159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595" w:author="11046017_鄭兆媗" w:date="2024-03-31T15:51:00Z">
              <w:tcPr>
                <w:tcW w:w="760" w:type="pct"/>
                <w:shd w:val="clear" w:color="auto" w:fill="auto"/>
              </w:tcPr>
            </w:tcPrChange>
          </w:tcPr>
          <w:p w14:paraId="498567CA" w14:textId="70F75EA9" w:rsidR="000226E4" w:rsidRPr="00E436C8" w:rsidRDefault="00917EEB">
            <w:pPr>
              <w:kinsoku w:val="0"/>
              <w:overflowPunct w:val="0"/>
              <w:spacing w:line="360" w:lineRule="exact"/>
              <w:jc w:val="center"/>
              <w:rPr>
                <w:szCs w:val="22"/>
              </w:rPr>
              <w:pPrChange w:id="1596" w:author="11046017_鄭兆媗" w:date="2024-03-25T20:51:00Z">
                <w:pPr/>
              </w:pPrChange>
            </w:pPr>
            <w:ins w:id="1597" w:author="11046017_鄭兆媗" w:date="2024-03-25T23:38:00Z">
              <w:r w:rsidRPr="00205A1F">
                <w:rPr>
                  <w:rFonts w:hint="eastAsia"/>
                </w:rPr>
                <w:t>●</w:t>
              </w:r>
            </w:ins>
          </w:p>
        </w:tc>
        <w:tc>
          <w:tcPr>
            <w:tcW w:w="760" w:type="pct"/>
            <w:shd w:val="clear" w:color="auto" w:fill="auto"/>
            <w:vAlign w:val="center"/>
            <w:tcPrChange w:id="1598" w:author="11046017_鄭兆媗" w:date="2024-03-31T15:51:00Z">
              <w:tcPr>
                <w:tcW w:w="760" w:type="pct"/>
                <w:shd w:val="clear" w:color="auto" w:fill="auto"/>
              </w:tcPr>
            </w:tcPrChange>
          </w:tcPr>
          <w:p w14:paraId="1DEB8F2B" w14:textId="0BEC19B8" w:rsidR="000226E4" w:rsidRPr="00E436C8" w:rsidRDefault="00917EEB">
            <w:pPr>
              <w:kinsoku w:val="0"/>
              <w:overflowPunct w:val="0"/>
              <w:spacing w:line="360" w:lineRule="exact"/>
              <w:jc w:val="center"/>
              <w:rPr>
                <w:szCs w:val="22"/>
              </w:rPr>
              <w:pPrChange w:id="1599" w:author="11046017_鄭兆媗" w:date="2024-03-25T20:51:00Z">
                <w:pPr/>
              </w:pPrChange>
            </w:pPr>
            <w:ins w:id="1600"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601" w:author="11046017_鄭兆媗" w:date="2024-03-31T15:51:00Z">
              <w:tcPr>
                <w:tcW w:w="756" w:type="pct"/>
                <w:shd w:val="clear" w:color="auto" w:fill="auto"/>
              </w:tcPr>
            </w:tcPrChange>
          </w:tcPr>
          <w:p w14:paraId="70E035D7" w14:textId="77777777" w:rsidR="000226E4" w:rsidRPr="00E436C8" w:rsidRDefault="000226E4">
            <w:pPr>
              <w:kinsoku w:val="0"/>
              <w:overflowPunct w:val="0"/>
              <w:spacing w:line="360" w:lineRule="exact"/>
              <w:jc w:val="center"/>
              <w:rPr>
                <w:szCs w:val="22"/>
              </w:rPr>
              <w:pPrChange w:id="1602" w:author="11046017_鄭兆媗" w:date="2024-03-25T20:51:00Z">
                <w:pPr/>
              </w:pPrChange>
            </w:pPr>
          </w:p>
        </w:tc>
      </w:tr>
      <w:tr w:rsidR="000226E4" w14:paraId="2A2801E9" w14:textId="77777777" w:rsidTr="0029566D">
        <w:trPr>
          <w:jc w:val="center"/>
          <w:trPrChange w:id="1603" w:author="11046017_鄭兆媗" w:date="2024-03-31T15:51:00Z">
            <w:trPr>
              <w:jc w:val="center"/>
            </w:trPr>
          </w:trPrChange>
        </w:trPr>
        <w:tc>
          <w:tcPr>
            <w:tcW w:w="452" w:type="pct"/>
            <w:vMerge/>
            <w:shd w:val="clear" w:color="auto" w:fill="auto"/>
            <w:textDirection w:val="tbRlV"/>
            <w:vAlign w:val="center"/>
            <w:tcPrChange w:id="1604" w:author="11046017_鄭兆媗" w:date="2024-03-31T15:51:00Z">
              <w:tcPr>
                <w:tcW w:w="454" w:type="pct"/>
                <w:gridSpan w:val="3"/>
                <w:vMerge/>
                <w:shd w:val="clear" w:color="auto" w:fill="auto"/>
                <w:textDirection w:val="tbRlV"/>
                <w:vAlign w:val="center"/>
              </w:tcPr>
            </w:tcPrChange>
          </w:tcPr>
          <w:p w14:paraId="626B242B" w14:textId="77777777" w:rsidR="000226E4" w:rsidRPr="00E436C8" w:rsidRDefault="000226E4">
            <w:pPr>
              <w:kinsoku w:val="0"/>
              <w:overflowPunct w:val="0"/>
              <w:spacing w:line="360" w:lineRule="exact"/>
              <w:jc w:val="center"/>
              <w:rPr>
                <w:szCs w:val="22"/>
              </w:rPr>
              <w:pPrChange w:id="1605" w:author="11046017_鄭兆媗" w:date="2024-03-25T20:17:00Z">
                <w:pPr>
                  <w:ind w:left="113" w:right="113"/>
                  <w:jc w:val="center"/>
                </w:pPr>
              </w:pPrChange>
            </w:pPr>
          </w:p>
        </w:tc>
        <w:tc>
          <w:tcPr>
            <w:tcW w:w="1513" w:type="pct"/>
            <w:shd w:val="clear" w:color="auto" w:fill="auto"/>
            <w:vAlign w:val="center"/>
            <w:tcPrChange w:id="1606" w:author="11046017_鄭兆媗" w:date="2024-03-31T15:51:00Z">
              <w:tcPr>
                <w:tcW w:w="1510" w:type="pct"/>
                <w:shd w:val="clear" w:color="auto" w:fill="auto"/>
              </w:tcPr>
            </w:tcPrChange>
          </w:tcPr>
          <w:p w14:paraId="43577C75" w14:textId="0F1F11AD" w:rsidR="000226E4" w:rsidRPr="00E436C8" w:rsidRDefault="000226E4">
            <w:pPr>
              <w:kinsoku w:val="0"/>
              <w:overflowPunct w:val="0"/>
              <w:spacing w:line="360" w:lineRule="exact"/>
              <w:rPr>
                <w:szCs w:val="22"/>
              </w:rPr>
              <w:pPrChange w:id="1607"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1608" w:author="11046017_鄭兆媗" w:date="2024-03-29T12:28:00Z">
              <w:r w:rsidRPr="00E436C8">
                <w:rPr>
                  <w:rFonts w:hint="eastAsia"/>
                  <w:szCs w:val="22"/>
                </w:rPr>
                <w:delText xml:space="preserve"> </w:delText>
              </w:r>
            </w:del>
            <w:ins w:id="1609" w:author="11046017_鄭兆媗" w:date="2024-03-29T12:28:00Z">
              <w:r w:rsidR="00357786">
                <w:rPr>
                  <w:rFonts w:hint="eastAsia"/>
                  <w:szCs w:val="22"/>
                </w:rPr>
                <w:t xml:space="preserve"> </w:t>
              </w:r>
            </w:ins>
            <w:del w:id="1610" w:author="11046017_鄭兆媗" w:date="2024-03-29T12:28:00Z">
              <w:r w:rsidR="009C205E" w:rsidRPr="00357786">
                <w:rPr>
                  <w:rFonts w:hint="eastAsia"/>
                  <w:szCs w:val="22"/>
                  <w:rPrChange w:id="1611"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1612"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1613" w:author="11046017_鄭兆媗" w:date="2024-03-31T15:51:00Z">
              <w:tcPr>
                <w:tcW w:w="759" w:type="pct"/>
                <w:shd w:val="clear" w:color="auto" w:fill="auto"/>
              </w:tcPr>
            </w:tcPrChange>
          </w:tcPr>
          <w:p w14:paraId="0E4E717E" w14:textId="56FFEF99" w:rsidR="000226E4" w:rsidRPr="00E436C8" w:rsidRDefault="00917EEB">
            <w:pPr>
              <w:kinsoku w:val="0"/>
              <w:overflowPunct w:val="0"/>
              <w:spacing w:line="360" w:lineRule="exact"/>
              <w:jc w:val="center"/>
              <w:rPr>
                <w:szCs w:val="22"/>
              </w:rPr>
              <w:pPrChange w:id="1614" w:author="11046017_鄭兆媗" w:date="2024-03-25T20:51:00Z">
                <w:pPr/>
              </w:pPrChange>
            </w:pPr>
            <w:ins w:id="1615" w:author="11046017_鄭兆媗" w:date="2024-03-25T23:37:00Z">
              <w:r w:rsidRPr="00205A1F">
                <w:rPr>
                  <w:rFonts w:hint="eastAsia"/>
                </w:rPr>
                <w:t>●</w:t>
              </w:r>
            </w:ins>
          </w:p>
        </w:tc>
        <w:tc>
          <w:tcPr>
            <w:tcW w:w="760" w:type="pct"/>
            <w:shd w:val="clear" w:color="auto" w:fill="auto"/>
            <w:vAlign w:val="center"/>
            <w:tcPrChange w:id="1616" w:author="11046017_鄭兆媗" w:date="2024-03-31T15:51:00Z">
              <w:tcPr>
                <w:tcW w:w="760" w:type="pct"/>
                <w:shd w:val="clear" w:color="auto" w:fill="auto"/>
              </w:tcPr>
            </w:tcPrChange>
          </w:tcPr>
          <w:p w14:paraId="7264B235" w14:textId="31D9ADB8" w:rsidR="000226E4" w:rsidRPr="00E436C8" w:rsidRDefault="00917EEB">
            <w:pPr>
              <w:kinsoku w:val="0"/>
              <w:overflowPunct w:val="0"/>
              <w:spacing w:line="360" w:lineRule="exact"/>
              <w:jc w:val="center"/>
              <w:rPr>
                <w:szCs w:val="22"/>
              </w:rPr>
              <w:pPrChange w:id="1617" w:author="11046017_鄭兆媗" w:date="2024-03-25T20:51:00Z">
                <w:pPr/>
              </w:pPrChange>
            </w:pPr>
            <w:ins w:id="161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619" w:author="11046017_鄭兆媗" w:date="2024-03-31T15:51:00Z">
              <w:tcPr>
                <w:tcW w:w="760" w:type="pct"/>
                <w:shd w:val="clear" w:color="auto" w:fill="auto"/>
              </w:tcPr>
            </w:tcPrChange>
          </w:tcPr>
          <w:p w14:paraId="1C158761" w14:textId="77777777" w:rsidR="000226E4" w:rsidRPr="00E436C8" w:rsidRDefault="000226E4">
            <w:pPr>
              <w:kinsoku w:val="0"/>
              <w:overflowPunct w:val="0"/>
              <w:spacing w:line="360" w:lineRule="exact"/>
              <w:jc w:val="center"/>
              <w:rPr>
                <w:szCs w:val="22"/>
              </w:rPr>
              <w:pPrChange w:id="1620" w:author="11046017_鄭兆媗" w:date="2024-03-25T20:51:00Z">
                <w:pPr/>
              </w:pPrChange>
            </w:pPr>
          </w:p>
        </w:tc>
        <w:tc>
          <w:tcPr>
            <w:tcW w:w="756" w:type="pct"/>
            <w:shd w:val="clear" w:color="auto" w:fill="auto"/>
            <w:vAlign w:val="center"/>
            <w:tcPrChange w:id="1621" w:author="11046017_鄭兆媗" w:date="2024-03-31T15:51:00Z">
              <w:tcPr>
                <w:tcW w:w="756" w:type="pct"/>
                <w:shd w:val="clear" w:color="auto" w:fill="auto"/>
              </w:tcPr>
            </w:tcPrChange>
          </w:tcPr>
          <w:p w14:paraId="00F74BEA" w14:textId="77777777" w:rsidR="000226E4" w:rsidRPr="00E436C8" w:rsidRDefault="000226E4">
            <w:pPr>
              <w:kinsoku w:val="0"/>
              <w:overflowPunct w:val="0"/>
              <w:spacing w:line="360" w:lineRule="exact"/>
              <w:jc w:val="center"/>
              <w:rPr>
                <w:szCs w:val="22"/>
              </w:rPr>
              <w:pPrChange w:id="1622" w:author="11046017_鄭兆媗" w:date="2024-03-25T20:51:00Z">
                <w:pPr/>
              </w:pPrChange>
            </w:pPr>
          </w:p>
        </w:tc>
      </w:tr>
      <w:tr w:rsidR="000226E4" w14:paraId="069BDE0E" w14:textId="77777777" w:rsidTr="0029566D">
        <w:trPr>
          <w:jc w:val="center"/>
          <w:trPrChange w:id="1623" w:author="11046017_鄭兆媗" w:date="2024-03-31T15:51:00Z">
            <w:trPr>
              <w:jc w:val="center"/>
            </w:trPr>
          </w:trPrChange>
        </w:trPr>
        <w:tc>
          <w:tcPr>
            <w:tcW w:w="452" w:type="pct"/>
            <w:vMerge/>
            <w:shd w:val="clear" w:color="auto" w:fill="auto"/>
            <w:textDirection w:val="tbRlV"/>
            <w:vAlign w:val="center"/>
            <w:tcPrChange w:id="1624" w:author="11046017_鄭兆媗" w:date="2024-03-31T15:51:00Z">
              <w:tcPr>
                <w:tcW w:w="454" w:type="pct"/>
                <w:gridSpan w:val="3"/>
                <w:vMerge/>
                <w:shd w:val="clear" w:color="auto" w:fill="auto"/>
                <w:textDirection w:val="tbRlV"/>
                <w:vAlign w:val="center"/>
              </w:tcPr>
            </w:tcPrChange>
          </w:tcPr>
          <w:p w14:paraId="5BDE206F" w14:textId="77777777" w:rsidR="000226E4" w:rsidRPr="00E436C8" w:rsidRDefault="000226E4">
            <w:pPr>
              <w:kinsoku w:val="0"/>
              <w:overflowPunct w:val="0"/>
              <w:spacing w:line="360" w:lineRule="exact"/>
              <w:jc w:val="center"/>
              <w:rPr>
                <w:szCs w:val="22"/>
              </w:rPr>
              <w:pPrChange w:id="1625" w:author="11046017_鄭兆媗" w:date="2024-03-25T20:17:00Z">
                <w:pPr>
                  <w:ind w:left="113" w:right="113"/>
                  <w:jc w:val="center"/>
                </w:pPr>
              </w:pPrChange>
            </w:pPr>
          </w:p>
        </w:tc>
        <w:tc>
          <w:tcPr>
            <w:tcW w:w="1513" w:type="pct"/>
            <w:shd w:val="clear" w:color="auto" w:fill="auto"/>
            <w:vAlign w:val="center"/>
            <w:tcPrChange w:id="1626" w:author="11046017_鄭兆媗" w:date="2024-03-31T15:51:00Z">
              <w:tcPr>
                <w:tcW w:w="1510" w:type="pct"/>
                <w:shd w:val="clear" w:color="auto" w:fill="auto"/>
              </w:tcPr>
            </w:tcPrChange>
          </w:tcPr>
          <w:p w14:paraId="738F3107" w14:textId="700C770D" w:rsidR="000226E4" w:rsidRPr="00E436C8" w:rsidRDefault="000226E4">
            <w:pPr>
              <w:kinsoku w:val="0"/>
              <w:overflowPunct w:val="0"/>
              <w:spacing w:line="360" w:lineRule="exact"/>
              <w:rPr>
                <w:szCs w:val="22"/>
              </w:rPr>
              <w:pPrChange w:id="1627"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1628" w:author="11046017_鄭兆媗" w:date="2024-03-29T12:26:00Z">
              <w:r w:rsidRPr="00E436C8">
                <w:rPr>
                  <w:rFonts w:hint="eastAsia"/>
                  <w:szCs w:val="22"/>
                </w:rPr>
                <w:delText xml:space="preserve"> </w:delText>
              </w:r>
            </w:del>
            <w:ins w:id="1629" w:author="11046017_鄭兆媗" w:date="2024-03-29T12:26:00Z">
              <w:r w:rsidR="00AC644C">
                <w:rPr>
                  <w:rFonts w:hint="eastAsia"/>
                  <w:szCs w:val="22"/>
                </w:rPr>
                <w:t xml:space="preserve"> </w:t>
              </w:r>
            </w:ins>
            <w:del w:id="1630" w:author="11046017_鄭兆媗" w:date="2024-03-29T12:26:00Z">
              <w:r w:rsidR="009C205E" w:rsidRPr="00AC644C">
                <w:rPr>
                  <w:rFonts w:hint="eastAsia"/>
                  <w:szCs w:val="22"/>
                  <w:rPrChange w:id="1631"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1632"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1633" w:author="11046017_鄭兆媗" w:date="2024-03-31T15:51:00Z">
              <w:tcPr>
                <w:tcW w:w="759" w:type="pct"/>
                <w:shd w:val="clear" w:color="auto" w:fill="auto"/>
              </w:tcPr>
            </w:tcPrChange>
          </w:tcPr>
          <w:p w14:paraId="5758D4E0" w14:textId="3397B6D2" w:rsidR="000226E4" w:rsidRPr="00E436C8" w:rsidRDefault="00917EEB">
            <w:pPr>
              <w:kinsoku w:val="0"/>
              <w:overflowPunct w:val="0"/>
              <w:spacing w:line="360" w:lineRule="exact"/>
              <w:jc w:val="center"/>
              <w:rPr>
                <w:szCs w:val="22"/>
              </w:rPr>
              <w:pPrChange w:id="1634" w:author="11046017_鄭兆媗" w:date="2024-03-25T20:51:00Z">
                <w:pPr/>
              </w:pPrChange>
            </w:pPr>
            <w:ins w:id="1635" w:author="11046017_鄭兆媗" w:date="2024-03-25T23:37:00Z">
              <w:r w:rsidRPr="00205A1F">
                <w:rPr>
                  <w:rFonts w:hint="eastAsia"/>
                </w:rPr>
                <w:t>●</w:t>
              </w:r>
            </w:ins>
          </w:p>
        </w:tc>
        <w:tc>
          <w:tcPr>
            <w:tcW w:w="760" w:type="pct"/>
            <w:shd w:val="clear" w:color="auto" w:fill="auto"/>
            <w:vAlign w:val="center"/>
            <w:tcPrChange w:id="1636" w:author="11046017_鄭兆媗" w:date="2024-03-31T15:51:00Z">
              <w:tcPr>
                <w:tcW w:w="760" w:type="pct"/>
                <w:shd w:val="clear" w:color="auto" w:fill="auto"/>
              </w:tcPr>
            </w:tcPrChange>
          </w:tcPr>
          <w:p w14:paraId="05EB6E9E" w14:textId="0C54C912" w:rsidR="000226E4" w:rsidRPr="00E436C8" w:rsidRDefault="00826B45">
            <w:pPr>
              <w:kinsoku w:val="0"/>
              <w:overflowPunct w:val="0"/>
              <w:spacing w:line="360" w:lineRule="exact"/>
              <w:jc w:val="center"/>
              <w:rPr>
                <w:szCs w:val="22"/>
              </w:rPr>
              <w:pPrChange w:id="1637" w:author="11046017_鄭兆媗" w:date="2024-03-25T20:51:00Z">
                <w:pPr/>
              </w:pPrChange>
            </w:pPr>
            <w:ins w:id="163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639" w:author="11046017_鄭兆媗" w:date="2024-03-31T15:51:00Z">
              <w:tcPr>
                <w:tcW w:w="760" w:type="pct"/>
                <w:shd w:val="clear" w:color="auto" w:fill="auto"/>
              </w:tcPr>
            </w:tcPrChange>
          </w:tcPr>
          <w:p w14:paraId="33FF63B0" w14:textId="03AEA66C" w:rsidR="000226E4" w:rsidRPr="00E436C8" w:rsidRDefault="00917EEB">
            <w:pPr>
              <w:kinsoku w:val="0"/>
              <w:overflowPunct w:val="0"/>
              <w:spacing w:line="360" w:lineRule="exact"/>
              <w:jc w:val="center"/>
              <w:rPr>
                <w:szCs w:val="22"/>
              </w:rPr>
              <w:pPrChange w:id="1640" w:author="11046017_鄭兆媗" w:date="2024-03-25T20:51:00Z">
                <w:pPr/>
              </w:pPrChange>
            </w:pPr>
            <w:ins w:id="1641"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642" w:author="11046017_鄭兆媗" w:date="2024-03-31T15:51:00Z">
              <w:tcPr>
                <w:tcW w:w="756" w:type="pct"/>
                <w:shd w:val="clear" w:color="auto" w:fill="auto"/>
              </w:tcPr>
            </w:tcPrChange>
          </w:tcPr>
          <w:p w14:paraId="67A02AEE" w14:textId="77777777" w:rsidR="000226E4" w:rsidRPr="00E436C8" w:rsidRDefault="000226E4">
            <w:pPr>
              <w:kinsoku w:val="0"/>
              <w:overflowPunct w:val="0"/>
              <w:spacing w:line="360" w:lineRule="exact"/>
              <w:jc w:val="center"/>
              <w:rPr>
                <w:szCs w:val="22"/>
              </w:rPr>
              <w:pPrChange w:id="1643" w:author="11046017_鄭兆媗" w:date="2024-03-25T20:51:00Z">
                <w:pPr/>
              </w:pPrChange>
            </w:pPr>
          </w:p>
        </w:tc>
      </w:tr>
      <w:tr w:rsidR="000226E4" w14:paraId="64D25558" w14:textId="77777777" w:rsidTr="0029566D">
        <w:trPr>
          <w:jc w:val="center"/>
          <w:trPrChange w:id="1644" w:author="11046017_鄭兆媗" w:date="2024-03-31T15:51:00Z">
            <w:trPr>
              <w:jc w:val="center"/>
            </w:trPr>
          </w:trPrChange>
        </w:trPr>
        <w:tc>
          <w:tcPr>
            <w:tcW w:w="452" w:type="pct"/>
            <w:vMerge/>
            <w:shd w:val="clear" w:color="auto" w:fill="auto"/>
            <w:textDirection w:val="tbRlV"/>
            <w:vAlign w:val="center"/>
            <w:tcPrChange w:id="1645" w:author="11046017_鄭兆媗" w:date="2024-03-31T15:51:00Z">
              <w:tcPr>
                <w:tcW w:w="454" w:type="pct"/>
                <w:gridSpan w:val="3"/>
                <w:vMerge/>
                <w:shd w:val="clear" w:color="auto" w:fill="auto"/>
                <w:textDirection w:val="tbRlV"/>
                <w:vAlign w:val="center"/>
              </w:tcPr>
            </w:tcPrChange>
          </w:tcPr>
          <w:p w14:paraId="24A280A6" w14:textId="77777777" w:rsidR="000226E4" w:rsidRPr="00E436C8" w:rsidRDefault="000226E4">
            <w:pPr>
              <w:kinsoku w:val="0"/>
              <w:overflowPunct w:val="0"/>
              <w:spacing w:line="360" w:lineRule="exact"/>
              <w:jc w:val="center"/>
              <w:rPr>
                <w:szCs w:val="22"/>
              </w:rPr>
              <w:pPrChange w:id="1646" w:author="11046017_鄭兆媗" w:date="2024-03-25T20:17:00Z">
                <w:pPr>
                  <w:ind w:left="113" w:right="113"/>
                  <w:jc w:val="center"/>
                </w:pPr>
              </w:pPrChange>
            </w:pPr>
          </w:p>
        </w:tc>
        <w:tc>
          <w:tcPr>
            <w:tcW w:w="1513" w:type="pct"/>
            <w:shd w:val="clear" w:color="auto" w:fill="auto"/>
            <w:vAlign w:val="center"/>
            <w:tcPrChange w:id="1647" w:author="11046017_鄭兆媗" w:date="2024-03-31T15:51:00Z">
              <w:tcPr>
                <w:tcW w:w="1510" w:type="pct"/>
                <w:shd w:val="clear" w:color="auto" w:fill="auto"/>
              </w:tcPr>
            </w:tcPrChange>
          </w:tcPr>
          <w:p w14:paraId="092E37AD" w14:textId="77777777" w:rsidR="000226E4" w:rsidRPr="00E436C8" w:rsidRDefault="000226E4">
            <w:pPr>
              <w:kinsoku w:val="0"/>
              <w:overflowPunct w:val="0"/>
              <w:spacing w:line="360" w:lineRule="exact"/>
              <w:rPr>
                <w:szCs w:val="22"/>
              </w:rPr>
              <w:pPrChange w:id="1648"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1649" w:author="11046017_鄭兆媗" w:date="2024-03-31T15:51:00Z">
              <w:tcPr>
                <w:tcW w:w="759" w:type="pct"/>
                <w:shd w:val="clear" w:color="auto" w:fill="auto"/>
              </w:tcPr>
            </w:tcPrChange>
          </w:tcPr>
          <w:p w14:paraId="4D1A9361" w14:textId="5E333428" w:rsidR="000226E4" w:rsidRPr="00E436C8" w:rsidRDefault="00917EEB">
            <w:pPr>
              <w:kinsoku w:val="0"/>
              <w:overflowPunct w:val="0"/>
              <w:spacing w:line="360" w:lineRule="exact"/>
              <w:jc w:val="center"/>
              <w:rPr>
                <w:szCs w:val="22"/>
              </w:rPr>
              <w:pPrChange w:id="1650" w:author="11046017_鄭兆媗" w:date="2024-03-25T20:51:00Z">
                <w:pPr/>
              </w:pPrChange>
            </w:pPr>
            <w:ins w:id="1651"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652" w:author="11046017_鄭兆媗" w:date="2024-03-31T15:51:00Z">
              <w:tcPr>
                <w:tcW w:w="760" w:type="pct"/>
                <w:shd w:val="clear" w:color="auto" w:fill="auto"/>
              </w:tcPr>
            </w:tcPrChange>
          </w:tcPr>
          <w:p w14:paraId="0F94DE89" w14:textId="77777777" w:rsidR="000226E4" w:rsidRPr="00E436C8" w:rsidRDefault="000226E4">
            <w:pPr>
              <w:kinsoku w:val="0"/>
              <w:overflowPunct w:val="0"/>
              <w:spacing w:line="360" w:lineRule="exact"/>
              <w:jc w:val="center"/>
              <w:rPr>
                <w:szCs w:val="22"/>
              </w:rPr>
              <w:pPrChange w:id="1653" w:author="11046017_鄭兆媗" w:date="2024-03-25T20:51:00Z">
                <w:pPr/>
              </w:pPrChange>
            </w:pPr>
          </w:p>
        </w:tc>
        <w:tc>
          <w:tcPr>
            <w:tcW w:w="760" w:type="pct"/>
            <w:shd w:val="clear" w:color="auto" w:fill="auto"/>
            <w:vAlign w:val="center"/>
            <w:tcPrChange w:id="1654" w:author="11046017_鄭兆媗" w:date="2024-03-31T15:51:00Z">
              <w:tcPr>
                <w:tcW w:w="760" w:type="pct"/>
                <w:shd w:val="clear" w:color="auto" w:fill="auto"/>
              </w:tcPr>
            </w:tcPrChange>
          </w:tcPr>
          <w:p w14:paraId="5D29EFA1" w14:textId="5E4D61E4" w:rsidR="000226E4" w:rsidRPr="00E436C8" w:rsidRDefault="00917EEB">
            <w:pPr>
              <w:kinsoku w:val="0"/>
              <w:overflowPunct w:val="0"/>
              <w:spacing w:line="360" w:lineRule="exact"/>
              <w:jc w:val="center"/>
              <w:rPr>
                <w:szCs w:val="22"/>
              </w:rPr>
              <w:pPrChange w:id="1655" w:author="11046017_鄭兆媗" w:date="2024-03-25T20:51:00Z">
                <w:pPr/>
              </w:pPrChange>
            </w:pPr>
            <w:ins w:id="1656" w:author="11046017_鄭兆媗" w:date="2024-03-25T23:37:00Z">
              <w:r w:rsidRPr="00205A1F">
                <w:rPr>
                  <w:rFonts w:hint="eastAsia"/>
                </w:rPr>
                <w:t>●</w:t>
              </w:r>
            </w:ins>
          </w:p>
        </w:tc>
        <w:tc>
          <w:tcPr>
            <w:tcW w:w="756" w:type="pct"/>
            <w:shd w:val="clear" w:color="auto" w:fill="auto"/>
            <w:vAlign w:val="center"/>
            <w:tcPrChange w:id="1657" w:author="11046017_鄭兆媗" w:date="2024-03-31T15:51:00Z">
              <w:tcPr>
                <w:tcW w:w="756" w:type="pct"/>
                <w:shd w:val="clear" w:color="auto" w:fill="auto"/>
              </w:tcPr>
            </w:tcPrChange>
          </w:tcPr>
          <w:p w14:paraId="2CDAE6BB" w14:textId="34DFE4AE" w:rsidR="000226E4" w:rsidRPr="00E436C8" w:rsidRDefault="00826B45">
            <w:pPr>
              <w:kinsoku w:val="0"/>
              <w:overflowPunct w:val="0"/>
              <w:spacing w:line="360" w:lineRule="exact"/>
              <w:jc w:val="center"/>
              <w:rPr>
                <w:szCs w:val="22"/>
              </w:rPr>
              <w:pPrChange w:id="1658" w:author="11046017_鄭兆媗" w:date="2024-03-25T20:51:00Z">
                <w:pPr/>
              </w:pPrChange>
            </w:pPr>
            <w:ins w:id="1659" w:author="11046017_鄭兆媗" w:date="2024-03-29T12:29:00Z">
              <w:r w:rsidRPr="0075669A">
                <w:rPr>
                  <w:rFonts w:ascii="新細明體" w:eastAsia="新細明體" w:hAnsi="新細明體" w:cs="新細明體" w:hint="eastAsia"/>
                </w:rPr>
                <w:t>〇</w:t>
              </w:r>
            </w:ins>
          </w:p>
        </w:tc>
      </w:tr>
      <w:tr w:rsidR="000226E4" w14:paraId="18BDEB17" w14:textId="77777777" w:rsidTr="0029566D">
        <w:trPr>
          <w:jc w:val="center"/>
          <w:trPrChange w:id="1660" w:author="11046017_鄭兆媗" w:date="2024-03-31T15:51:00Z">
            <w:trPr>
              <w:jc w:val="center"/>
            </w:trPr>
          </w:trPrChange>
        </w:trPr>
        <w:tc>
          <w:tcPr>
            <w:tcW w:w="452" w:type="pct"/>
            <w:vMerge/>
            <w:shd w:val="clear" w:color="auto" w:fill="auto"/>
            <w:textDirection w:val="tbRlV"/>
            <w:vAlign w:val="center"/>
            <w:tcPrChange w:id="1661" w:author="11046017_鄭兆媗" w:date="2024-03-31T15:51:00Z">
              <w:tcPr>
                <w:tcW w:w="454" w:type="pct"/>
                <w:gridSpan w:val="3"/>
                <w:vMerge/>
                <w:shd w:val="clear" w:color="auto" w:fill="auto"/>
                <w:textDirection w:val="tbRlV"/>
                <w:vAlign w:val="center"/>
              </w:tcPr>
            </w:tcPrChange>
          </w:tcPr>
          <w:p w14:paraId="742100C2" w14:textId="77777777" w:rsidR="000226E4" w:rsidRPr="00E436C8" w:rsidRDefault="000226E4">
            <w:pPr>
              <w:kinsoku w:val="0"/>
              <w:overflowPunct w:val="0"/>
              <w:spacing w:line="360" w:lineRule="exact"/>
              <w:jc w:val="center"/>
              <w:rPr>
                <w:szCs w:val="22"/>
              </w:rPr>
              <w:pPrChange w:id="1662" w:author="11046017_鄭兆媗" w:date="2024-03-25T20:17:00Z">
                <w:pPr>
                  <w:ind w:left="113" w:right="113"/>
                  <w:jc w:val="center"/>
                </w:pPr>
              </w:pPrChange>
            </w:pPr>
          </w:p>
        </w:tc>
        <w:tc>
          <w:tcPr>
            <w:tcW w:w="1513" w:type="pct"/>
            <w:shd w:val="clear" w:color="auto" w:fill="auto"/>
            <w:vAlign w:val="center"/>
            <w:tcPrChange w:id="1663" w:author="11046017_鄭兆媗" w:date="2024-03-31T15:51:00Z">
              <w:tcPr>
                <w:tcW w:w="1510" w:type="pct"/>
                <w:shd w:val="clear" w:color="auto" w:fill="auto"/>
              </w:tcPr>
            </w:tcPrChange>
          </w:tcPr>
          <w:p w14:paraId="312712FB" w14:textId="77777777" w:rsidR="000226E4" w:rsidRPr="00E436C8" w:rsidRDefault="000226E4">
            <w:pPr>
              <w:kinsoku w:val="0"/>
              <w:overflowPunct w:val="0"/>
              <w:spacing w:line="360" w:lineRule="exact"/>
              <w:rPr>
                <w:szCs w:val="22"/>
              </w:rPr>
              <w:pPrChange w:id="1664"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1665" w:author="11046017_鄭兆媗" w:date="2024-03-31T15:51:00Z">
              <w:tcPr>
                <w:tcW w:w="759" w:type="pct"/>
                <w:shd w:val="clear" w:color="auto" w:fill="auto"/>
              </w:tcPr>
            </w:tcPrChange>
          </w:tcPr>
          <w:p w14:paraId="430FEE71" w14:textId="77777777" w:rsidR="000226E4" w:rsidRPr="00E436C8" w:rsidRDefault="000226E4">
            <w:pPr>
              <w:kinsoku w:val="0"/>
              <w:overflowPunct w:val="0"/>
              <w:spacing w:line="360" w:lineRule="exact"/>
              <w:jc w:val="center"/>
              <w:rPr>
                <w:szCs w:val="22"/>
              </w:rPr>
              <w:pPrChange w:id="1666" w:author="11046017_鄭兆媗" w:date="2024-03-25T20:51:00Z">
                <w:pPr/>
              </w:pPrChange>
            </w:pPr>
          </w:p>
        </w:tc>
        <w:tc>
          <w:tcPr>
            <w:tcW w:w="760" w:type="pct"/>
            <w:shd w:val="clear" w:color="auto" w:fill="auto"/>
            <w:vAlign w:val="center"/>
            <w:tcPrChange w:id="1667" w:author="11046017_鄭兆媗" w:date="2024-03-31T15:51:00Z">
              <w:tcPr>
                <w:tcW w:w="760" w:type="pct"/>
                <w:shd w:val="clear" w:color="auto" w:fill="auto"/>
              </w:tcPr>
            </w:tcPrChange>
          </w:tcPr>
          <w:p w14:paraId="553B34EC" w14:textId="77777777" w:rsidR="000226E4" w:rsidRPr="00E436C8" w:rsidRDefault="000226E4">
            <w:pPr>
              <w:kinsoku w:val="0"/>
              <w:overflowPunct w:val="0"/>
              <w:spacing w:line="360" w:lineRule="exact"/>
              <w:jc w:val="center"/>
              <w:rPr>
                <w:szCs w:val="22"/>
              </w:rPr>
              <w:pPrChange w:id="1668" w:author="11046017_鄭兆媗" w:date="2024-03-25T20:51:00Z">
                <w:pPr/>
              </w:pPrChange>
            </w:pPr>
          </w:p>
        </w:tc>
        <w:tc>
          <w:tcPr>
            <w:tcW w:w="760" w:type="pct"/>
            <w:shd w:val="clear" w:color="auto" w:fill="auto"/>
            <w:vAlign w:val="center"/>
            <w:tcPrChange w:id="1669" w:author="11046017_鄭兆媗" w:date="2024-03-31T15:51:00Z">
              <w:tcPr>
                <w:tcW w:w="760" w:type="pct"/>
                <w:shd w:val="clear" w:color="auto" w:fill="auto"/>
              </w:tcPr>
            </w:tcPrChange>
          </w:tcPr>
          <w:p w14:paraId="5B6A33B3" w14:textId="77777777" w:rsidR="000226E4" w:rsidRPr="00E436C8" w:rsidRDefault="000226E4">
            <w:pPr>
              <w:kinsoku w:val="0"/>
              <w:overflowPunct w:val="0"/>
              <w:spacing w:line="360" w:lineRule="exact"/>
              <w:jc w:val="center"/>
              <w:rPr>
                <w:szCs w:val="22"/>
              </w:rPr>
              <w:pPrChange w:id="1670" w:author="11046017_鄭兆媗" w:date="2024-03-25T20:51:00Z">
                <w:pPr/>
              </w:pPrChange>
            </w:pPr>
          </w:p>
        </w:tc>
        <w:tc>
          <w:tcPr>
            <w:tcW w:w="756" w:type="pct"/>
            <w:shd w:val="clear" w:color="auto" w:fill="auto"/>
            <w:vAlign w:val="center"/>
            <w:tcPrChange w:id="1671" w:author="11046017_鄭兆媗" w:date="2024-03-31T15:51:00Z">
              <w:tcPr>
                <w:tcW w:w="756" w:type="pct"/>
                <w:shd w:val="clear" w:color="auto" w:fill="auto"/>
              </w:tcPr>
            </w:tcPrChange>
          </w:tcPr>
          <w:p w14:paraId="144E3E6F" w14:textId="77777777" w:rsidR="000226E4" w:rsidRPr="00E436C8" w:rsidRDefault="000226E4">
            <w:pPr>
              <w:kinsoku w:val="0"/>
              <w:overflowPunct w:val="0"/>
              <w:spacing w:line="360" w:lineRule="exact"/>
              <w:jc w:val="center"/>
              <w:rPr>
                <w:szCs w:val="22"/>
              </w:rPr>
              <w:pPrChange w:id="1672" w:author="11046017_鄭兆媗" w:date="2024-03-25T20:51:00Z">
                <w:pPr/>
              </w:pPrChange>
            </w:pPr>
          </w:p>
        </w:tc>
      </w:tr>
      <w:tr w:rsidR="000226E4" w14:paraId="0455448A" w14:textId="77777777" w:rsidTr="0029566D">
        <w:trPr>
          <w:jc w:val="center"/>
          <w:trPrChange w:id="1673" w:author="11046017_鄭兆媗" w:date="2024-03-31T15:51:00Z">
            <w:trPr>
              <w:jc w:val="center"/>
            </w:trPr>
          </w:trPrChange>
        </w:trPr>
        <w:tc>
          <w:tcPr>
            <w:tcW w:w="452" w:type="pct"/>
            <w:vMerge/>
            <w:shd w:val="clear" w:color="auto" w:fill="auto"/>
            <w:textDirection w:val="tbRlV"/>
            <w:vAlign w:val="center"/>
            <w:tcPrChange w:id="1674" w:author="11046017_鄭兆媗" w:date="2024-03-31T15:51:00Z">
              <w:tcPr>
                <w:tcW w:w="454" w:type="pct"/>
                <w:gridSpan w:val="3"/>
                <w:vMerge/>
                <w:shd w:val="clear" w:color="auto" w:fill="auto"/>
                <w:textDirection w:val="tbRlV"/>
                <w:vAlign w:val="center"/>
              </w:tcPr>
            </w:tcPrChange>
          </w:tcPr>
          <w:p w14:paraId="48F07EC3" w14:textId="77777777" w:rsidR="000226E4" w:rsidRPr="00E436C8" w:rsidRDefault="000226E4">
            <w:pPr>
              <w:kinsoku w:val="0"/>
              <w:overflowPunct w:val="0"/>
              <w:spacing w:line="360" w:lineRule="exact"/>
              <w:jc w:val="center"/>
              <w:rPr>
                <w:szCs w:val="22"/>
              </w:rPr>
              <w:pPrChange w:id="1675" w:author="11046017_鄭兆媗" w:date="2024-03-25T20:17:00Z">
                <w:pPr>
                  <w:ind w:left="113" w:right="113"/>
                  <w:jc w:val="center"/>
                </w:pPr>
              </w:pPrChange>
            </w:pPr>
          </w:p>
        </w:tc>
        <w:tc>
          <w:tcPr>
            <w:tcW w:w="1513" w:type="pct"/>
            <w:shd w:val="clear" w:color="auto" w:fill="auto"/>
            <w:vAlign w:val="center"/>
            <w:tcPrChange w:id="1676" w:author="11046017_鄭兆媗" w:date="2024-03-31T15:51:00Z">
              <w:tcPr>
                <w:tcW w:w="1510" w:type="pct"/>
                <w:shd w:val="clear" w:color="auto" w:fill="auto"/>
              </w:tcPr>
            </w:tcPrChange>
          </w:tcPr>
          <w:p w14:paraId="4D3BDB87" w14:textId="77777777" w:rsidR="000226E4" w:rsidRPr="00E436C8" w:rsidRDefault="000226E4">
            <w:pPr>
              <w:kinsoku w:val="0"/>
              <w:overflowPunct w:val="0"/>
              <w:spacing w:line="360" w:lineRule="exact"/>
              <w:rPr>
                <w:szCs w:val="22"/>
              </w:rPr>
              <w:pPrChange w:id="1677"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1678" w:author="11046017_鄭兆媗" w:date="2024-03-31T15:51:00Z">
              <w:tcPr>
                <w:tcW w:w="759" w:type="pct"/>
                <w:shd w:val="clear" w:color="auto" w:fill="auto"/>
              </w:tcPr>
            </w:tcPrChange>
          </w:tcPr>
          <w:p w14:paraId="0C6197F9" w14:textId="77777777" w:rsidR="000226E4" w:rsidRPr="00E436C8" w:rsidRDefault="000226E4">
            <w:pPr>
              <w:kinsoku w:val="0"/>
              <w:overflowPunct w:val="0"/>
              <w:spacing w:line="360" w:lineRule="exact"/>
              <w:jc w:val="center"/>
              <w:rPr>
                <w:szCs w:val="22"/>
              </w:rPr>
              <w:pPrChange w:id="1679" w:author="11046017_鄭兆媗" w:date="2024-03-25T20:51:00Z">
                <w:pPr/>
              </w:pPrChange>
            </w:pPr>
          </w:p>
        </w:tc>
        <w:tc>
          <w:tcPr>
            <w:tcW w:w="760" w:type="pct"/>
            <w:shd w:val="clear" w:color="auto" w:fill="auto"/>
            <w:vAlign w:val="center"/>
            <w:tcPrChange w:id="1680" w:author="11046017_鄭兆媗" w:date="2024-03-31T15:51:00Z">
              <w:tcPr>
                <w:tcW w:w="760" w:type="pct"/>
                <w:shd w:val="clear" w:color="auto" w:fill="auto"/>
              </w:tcPr>
            </w:tcPrChange>
          </w:tcPr>
          <w:p w14:paraId="170FDB57" w14:textId="77777777" w:rsidR="000226E4" w:rsidRPr="00E436C8" w:rsidRDefault="000226E4">
            <w:pPr>
              <w:kinsoku w:val="0"/>
              <w:overflowPunct w:val="0"/>
              <w:spacing w:line="360" w:lineRule="exact"/>
              <w:jc w:val="center"/>
              <w:rPr>
                <w:szCs w:val="22"/>
              </w:rPr>
              <w:pPrChange w:id="1681" w:author="11046017_鄭兆媗" w:date="2024-03-25T20:51:00Z">
                <w:pPr/>
              </w:pPrChange>
            </w:pPr>
          </w:p>
        </w:tc>
        <w:tc>
          <w:tcPr>
            <w:tcW w:w="760" w:type="pct"/>
            <w:shd w:val="clear" w:color="auto" w:fill="auto"/>
            <w:vAlign w:val="center"/>
            <w:tcPrChange w:id="1682" w:author="11046017_鄭兆媗" w:date="2024-03-31T15:51:00Z">
              <w:tcPr>
                <w:tcW w:w="760" w:type="pct"/>
                <w:shd w:val="clear" w:color="auto" w:fill="auto"/>
              </w:tcPr>
            </w:tcPrChange>
          </w:tcPr>
          <w:p w14:paraId="565E4EB4" w14:textId="77777777" w:rsidR="000226E4" w:rsidRPr="00E436C8" w:rsidRDefault="000226E4">
            <w:pPr>
              <w:kinsoku w:val="0"/>
              <w:overflowPunct w:val="0"/>
              <w:spacing w:line="360" w:lineRule="exact"/>
              <w:jc w:val="center"/>
              <w:rPr>
                <w:szCs w:val="22"/>
              </w:rPr>
              <w:pPrChange w:id="1683" w:author="11046017_鄭兆媗" w:date="2024-03-25T20:51:00Z">
                <w:pPr/>
              </w:pPrChange>
            </w:pPr>
          </w:p>
        </w:tc>
        <w:tc>
          <w:tcPr>
            <w:tcW w:w="756" w:type="pct"/>
            <w:shd w:val="clear" w:color="auto" w:fill="auto"/>
            <w:vAlign w:val="center"/>
            <w:tcPrChange w:id="1684" w:author="11046017_鄭兆媗" w:date="2024-03-31T15:51:00Z">
              <w:tcPr>
                <w:tcW w:w="756" w:type="pct"/>
                <w:shd w:val="clear" w:color="auto" w:fill="auto"/>
              </w:tcPr>
            </w:tcPrChange>
          </w:tcPr>
          <w:p w14:paraId="7AFE2EC5" w14:textId="77777777" w:rsidR="000226E4" w:rsidRPr="00E436C8" w:rsidRDefault="000226E4">
            <w:pPr>
              <w:kinsoku w:val="0"/>
              <w:overflowPunct w:val="0"/>
              <w:spacing w:line="360" w:lineRule="exact"/>
              <w:jc w:val="center"/>
              <w:rPr>
                <w:szCs w:val="22"/>
              </w:rPr>
              <w:pPrChange w:id="1685" w:author="11046017_鄭兆媗" w:date="2024-03-25T20:51:00Z">
                <w:pPr/>
              </w:pPrChange>
            </w:pPr>
          </w:p>
        </w:tc>
      </w:tr>
      <w:tr w:rsidR="000226E4" w14:paraId="585EE520" w14:textId="77777777" w:rsidTr="0029566D">
        <w:trPr>
          <w:jc w:val="center"/>
          <w:trPrChange w:id="1686" w:author="11046017_鄭兆媗" w:date="2024-03-31T15:51:00Z">
            <w:trPr>
              <w:jc w:val="center"/>
            </w:trPr>
          </w:trPrChange>
        </w:trPr>
        <w:tc>
          <w:tcPr>
            <w:tcW w:w="452" w:type="pct"/>
            <w:vMerge/>
            <w:shd w:val="clear" w:color="auto" w:fill="auto"/>
            <w:textDirection w:val="tbRlV"/>
            <w:vAlign w:val="center"/>
            <w:tcPrChange w:id="1687" w:author="11046017_鄭兆媗" w:date="2024-03-31T15:51:00Z">
              <w:tcPr>
                <w:tcW w:w="454" w:type="pct"/>
                <w:gridSpan w:val="3"/>
                <w:vMerge/>
                <w:shd w:val="clear" w:color="auto" w:fill="auto"/>
                <w:textDirection w:val="tbRlV"/>
                <w:vAlign w:val="center"/>
              </w:tcPr>
            </w:tcPrChange>
          </w:tcPr>
          <w:p w14:paraId="5633171B" w14:textId="77777777" w:rsidR="000226E4" w:rsidRPr="00E436C8" w:rsidRDefault="000226E4">
            <w:pPr>
              <w:kinsoku w:val="0"/>
              <w:overflowPunct w:val="0"/>
              <w:spacing w:line="360" w:lineRule="exact"/>
              <w:jc w:val="center"/>
              <w:rPr>
                <w:szCs w:val="22"/>
              </w:rPr>
              <w:pPrChange w:id="1688" w:author="11046017_鄭兆媗" w:date="2024-03-25T20:17:00Z">
                <w:pPr>
                  <w:ind w:left="113" w:right="113"/>
                  <w:jc w:val="center"/>
                </w:pPr>
              </w:pPrChange>
            </w:pPr>
          </w:p>
        </w:tc>
        <w:tc>
          <w:tcPr>
            <w:tcW w:w="1513" w:type="pct"/>
            <w:shd w:val="clear" w:color="auto" w:fill="auto"/>
            <w:vAlign w:val="center"/>
            <w:tcPrChange w:id="1689" w:author="11046017_鄭兆媗" w:date="2024-03-31T15:51:00Z">
              <w:tcPr>
                <w:tcW w:w="1510" w:type="pct"/>
                <w:shd w:val="clear" w:color="auto" w:fill="auto"/>
              </w:tcPr>
            </w:tcPrChange>
          </w:tcPr>
          <w:p w14:paraId="010A50C3" w14:textId="77777777" w:rsidR="000226E4" w:rsidRPr="00E436C8" w:rsidRDefault="000226E4">
            <w:pPr>
              <w:kinsoku w:val="0"/>
              <w:overflowPunct w:val="0"/>
              <w:spacing w:line="360" w:lineRule="exact"/>
              <w:rPr>
                <w:szCs w:val="22"/>
              </w:rPr>
              <w:pPrChange w:id="1690"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1691" w:author="11046017_鄭兆媗" w:date="2024-03-31T15:51:00Z">
              <w:tcPr>
                <w:tcW w:w="759" w:type="pct"/>
                <w:shd w:val="clear" w:color="auto" w:fill="auto"/>
              </w:tcPr>
            </w:tcPrChange>
          </w:tcPr>
          <w:p w14:paraId="03C8F62D" w14:textId="77777777" w:rsidR="000226E4" w:rsidRPr="00E436C8" w:rsidRDefault="000226E4">
            <w:pPr>
              <w:kinsoku w:val="0"/>
              <w:overflowPunct w:val="0"/>
              <w:spacing w:line="360" w:lineRule="exact"/>
              <w:jc w:val="center"/>
              <w:rPr>
                <w:szCs w:val="22"/>
              </w:rPr>
              <w:pPrChange w:id="1692" w:author="11046017_鄭兆媗" w:date="2024-03-25T20:51:00Z">
                <w:pPr/>
              </w:pPrChange>
            </w:pPr>
          </w:p>
        </w:tc>
        <w:tc>
          <w:tcPr>
            <w:tcW w:w="760" w:type="pct"/>
            <w:shd w:val="clear" w:color="auto" w:fill="auto"/>
            <w:vAlign w:val="center"/>
            <w:tcPrChange w:id="1693" w:author="11046017_鄭兆媗" w:date="2024-03-31T15:51:00Z">
              <w:tcPr>
                <w:tcW w:w="760" w:type="pct"/>
                <w:shd w:val="clear" w:color="auto" w:fill="auto"/>
              </w:tcPr>
            </w:tcPrChange>
          </w:tcPr>
          <w:p w14:paraId="4F98CBB4" w14:textId="77777777" w:rsidR="000226E4" w:rsidRPr="00E436C8" w:rsidRDefault="000226E4">
            <w:pPr>
              <w:kinsoku w:val="0"/>
              <w:overflowPunct w:val="0"/>
              <w:spacing w:line="360" w:lineRule="exact"/>
              <w:jc w:val="center"/>
              <w:rPr>
                <w:szCs w:val="22"/>
              </w:rPr>
              <w:pPrChange w:id="1694" w:author="11046017_鄭兆媗" w:date="2024-03-25T20:51:00Z">
                <w:pPr/>
              </w:pPrChange>
            </w:pPr>
          </w:p>
        </w:tc>
        <w:tc>
          <w:tcPr>
            <w:tcW w:w="760" w:type="pct"/>
            <w:shd w:val="clear" w:color="auto" w:fill="auto"/>
            <w:vAlign w:val="center"/>
            <w:tcPrChange w:id="1695" w:author="11046017_鄭兆媗" w:date="2024-03-31T15:51:00Z">
              <w:tcPr>
                <w:tcW w:w="760" w:type="pct"/>
                <w:shd w:val="clear" w:color="auto" w:fill="auto"/>
              </w:tcPr>
            </w:tcPrChange>
          </w:tcPr>
          <w:p w14:paraId="33CB95EF" w14:textId="77777777" w:rsidR="000226E4" w:rsidRPr="00E436C8" w:rsidRDefault="000226E4">
            <w:pPr>
              <w:kinsoku w:val="0"/>
              <w:overflowPunct w:val="0"/>
              <w:spacing w:line="360" w:lineRule="exact"/>
              <w:jc w:val="center"/>
              <w:rPr>
                <w:szCs w:val="22"/>
              </w:rPr>
              <w:pPrChange w:id="1696" w:author="11046017_鄭兆媗" w:date="2024-03-25T20:51:00Z">
                <w:pPr/>
              </w:pPrChange>
            </w:pPr>
          </w:p>
        </w:tc>
        <w:tc>
          <w:tcPr>
            <w:tcW w:w="756" w:type="pct"/>
            <w:shd w:val="clear" w:color="auto" w:fill="auto"/>
            <w:vAlign w:val="center"/>
            <w:tcPrChange w:id="1697" w:author="11046017_鄭兆媗" w:date="2024-03-31T15:51:00Z">
              <w:tcPr>
                <w:tcW w:w="756" w:type="pct"/>
                <w:shd w:val="clear" w:color="auto" w:fill="auto"/>
              </w:tcPr>
            </w:tcPrChange>
          </w:tcPr>
          <w:p w14:paraId="2443CEBD" w14:textId="77777777" w:rsidR="000226E4" w:rsidRPr="00E436C8" w:rsidRDefault="000226E4">
            <w:pPr>
              <w:kinsoku w:val="0"/>
              <w:overflowPunct w:val="0"/>
              <w:spacing w:line="360" w:lineRule="exact"/>
              <w:jc w:val="center"/>
              <w:rPr>
                <w:szCs w:val="22"/>
              </w:rPr>
              <w:pPrChange w:id="1698" w:author="11046017_鄭兆媗" w:date="2024-03-25T20:51:00Z">
                <w:pPr/>
              </w:pPrChange>
            </w:pPr>
          </w:p>
        </w:tc>
      </w:tr>
      <w:tr w:rsidR="000226E4" w14:paraId="3B80180D" w14:textId="77777777" w:rsidTr="0029566D">
        <w:trPr>
          <w:jc w:val="center"/>
          <w:trPrChange w:id="1699" w:author="11046017_鄭兆媗" w:date="2024-03-31T15:51:00Z">
            <w:trPr>
              <w:jc w:val="center"/>
            </w:trPr>
          </w:trPrChange>
        </w:trPr>
        <w:tc>
          <w:tcPr>
            <w:tcW w:w="452" w:type="pct"/>
            <w:vMerge/>
            <w:shd w:val="clear" w:color="auto" w:fill="auto"/>
            <w:textDirection w:val="tbRlV"/>
            <w:vAlign w:val="center"/>
            <w:tcPrChange w:id="1700" w:author="11046017_鄭兆媗" w:date="2024-03-31T15:51:00Z">
              <w:tcPr>
                <w:tcW w:w="454" w:type="pct"/>
                <w:gridSpan w:val="3"/>
                <w:vMerge/>
                <w:shd w:val="clear" w:color="auto" w:fill="auto"/>
                <w:textDirection w:val="tbRlV"/>
                <w:vAlign w:val="center"/>
              </w:tcPr>
            </w:tcPrChange>
          </w:tcPr>
          <w:p w14:paraId="4B88ECDE" w14:textId="77777777" w:rsidR="000226E4" w:rsidRPr="00E436C8" w:rsidRDefault="000226E4">
            <w:pPr>
              <w:kinsoku w:val="0"/>
              <w:overflowPunct w:val="0"/>
              <w:spacing w:line="360" w:lineRule="exact"/>
              <w:jc w:val="center"/>
              <w:rPr>
                <w:szCs w:val="22"/>
              </w:rPr>
              <w:pPrChange w:id="1701" w:author="11046017_鄭兆媗" w:date="2024-03-25T20:17:00Z">
                <w:pPr>
                  <w:ind w:left="113" w:right="113"/>
                  <w:jc w:val="center"/>
                </w:pPr>
              </w:pPrChange>
            </w:pPr>
          </w:p>
        </w:tc>
        <w:tc>
          <w:tcPr>
            <w:tcW w:w="1513" w:type="pct"/>
            <w:shd w:val="clear" w:color="auto" w:fill="auto"/>
            <w:vAlign w:val="center"/>
            <w:tcPrChange w:id="1702" w:author="11046017_鄭兆媗" w:date="2024-03-31T15:51:00Z">
              <w:tcPr>
                <w:tcW w:w="1510" w:type="pct"/>
                <w:shd w:val="clear" w:color="auto" w:fill="auto"/>
              </w:tcPr>
            </w:tcPrChange>
          </w:tcPr>
          <w:p w14:paraId="5EF3DE3B" w14:textId="77777777" w:rsidR="000226E4" w:rsidRPr="00E436C8" w:rsidRDefault="000226E4">
            <w:pPr>
              <w:kinsoku w:val="0"/>
              <w:overflowPunct w:val="0"/>
              <w:spacing w:line="360" w:lineRule="exact"/>
              <w:rPr>
                <w:szCs w:val="22"/>
              </w:rPr>
              <w:pPrChange w:id="1703"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1704" w:author="11046017_鄭兆媗" w:date="2024-03-31T15:51:00Z">
              <w:tcPr>
                <w:tcW w:w="759" w:type="pct"/>
                <w:shd w:val="clear" w:color="auto" w:fill="auto"/>
              </w:tcPr>
            </w:tcPrChange>
          </w:tcPr>
          <w:p w14:paraId="4CA1789E" w14:textId="77777777" w:rsidR="000226E4" w:rsidRPr="00E436C8" w:rsidRDefault="000226E4">
            <w:pPr>
              <w:kinsoku w:val="0"/>
              <w:overflowPunct w:val="0"/>
              <w:spacing w:line="360" w:lineRule="exact"/>
              <w:jc w:val="center"/>
              <w:rPr>
                <w:szCs w:val="22"/>
              </w:rPr>
              <w:pPrChange w:id="1705" w:author="11046017_鄭兆媗" w:date="2024-03-25T20:51:00Z">
                <w:pPr/>
              </w:pPrChange>
            </w:pPr>
          </w:p>
        </w:tc>
        <w:tc>
          <w:tcPr>
            <w:tcW w:w="760" w:type="pct"/>
            <w:shd w:val="clear" w:color="auto" w:fill="auto"/>
            <w:vAlign w:val="center"/>
            <w:tcPrChange w:id="1706" w:author="11046017_鄭兆媗" w:date="2024-03-31T15:51:00Z">
              <w:tcPr>
                <w:tcW w:w="760" w:type="pct"/>
                <w:shd w:val="clear" w:color="auto" w:fill="auto"/>
              </w:tcPr>
            </w:tcPrChange>
          </w:tcPr>
          <w:p w14:paraId="699D108D" w14:textId="77777777" w:rsidR="000226E4" w:rsidRPr="00E436C8" w:rsidRDefault="000226E4">
            <w:pPr>
              <w:kinsoku w:val="0"/>
              <w:overflowPunct w:val="0"/>
              <w:spacing w:line="360" w:lineRule="exact"/>
              <w:jc w:val="center"/>
              <w:rPr>
                <w:szCs w:val="22"/>
              </w:rPr>
              <w:pPrChange w:id="1707" w:author="11046017_鄭兆媗" w:date="2024-03-25T20:51:00Z">
                <w:pPr/>
              </w:pPrChange>
            </w:pPr>
          </w:p>
        </w:tc>
        <w:tc>
          <w:tcPr>
            <w:tcW w:w="760" w:type="pct"/>
            <w:shd w:val="clear" w:color="auto" w:fill="auto"/>
            <w:vAlign w:val="center"/>
            <w:tcPrChange w:id="1708" w:author="11046017_鄭兆媗" w:date="2024-03-31T15:51:00Z">
              <w:tcPr>
                <w:tcW w:w="760" w:type="pct"/>
                <w:shd w:val="clear" w:color="auto" w:fill="auto"/>
              </w:tcPr>
            </w:tcPrChange>
          </w:tcPr>
          <w:p w14:paraId="4990D22E" w14:textId="77777777" w:rsidR="000226E4" w:rsidRPr="00E436C8" w:rsidRDefault="000226E4">
            <w:pPr>
              <w:kinsoku w:val="0"/>
              <w:overflowPunct w:val="0"/>
              <w:spacing w:line="360" w:lineRule="exact"/>
              <w:jc w:val="center"/>
              <w:rPr>
                <w:szCs w:val="22"/>
              </w:rPr>
              <w:pPrChange w:id="1709" w:author="11046017_鄭兆媗" w:date="2024-03-25T20:51:00Z">
                <w:pPr/>
              </w:pPrChange>
            </w:pPr>
          </w:p>
        </w:tc>
        <w:tc>
          <w:tcPr>
            <w:tcW w:w="756" w:type="pct"/>
            <w:shd w:val="clear" w:color="auto" w:fill="auto"/>
            <w:vAlign w:val="center"/>
            <w:tcPrChange w:id="1710" w:author="11046017_鄭兆媗" w:date="2024-03-31T15:51:00Z">
              <w:tcPr>
                <w:tcW w:w="756" w:type="pct"/>
                <w:shd w:val="clear" w:color="auto" w:fill="auto"/>
              </w:tcPr>
            </w:tcPrChange>
          </w:tcPr>
          <w:p w14:paraId="53DC0A33" w14:textId="77777777" w:rsidR="000226E4" w:rsidRPr="00E436C8" w:rsidRDefault="000226E4">
            <w:pPr>
              <w:kinsoku w:val="0"/>
              <w:overflowPunct w:val="0"/>
              <w:spacing w:line="360" w:lineRule="exact"/>
              <w:jc w:val="center"/>
              <w:rPr>
                <w:szCs w:val="22"/>
              </w:rPr>
              <w:pPrChange w:id="1711" w:author="11046017_鄭兆媗" w:date="2024-03-25T20:51:00Z">
                <w:pPr/>
              </w:pPrChange>
            </w:pPr>
          </w:p>
        </w:tc>
      </w:tr>
      <w:tr w:rsidR="000226E4" w14:paraId="76A6BC85" w14:textId="77777777" w:rsidTr="0029566D">
        <w:trPr>
          <w:trHeight w:val="536"/>
          <w:jc w:val="center"/>
        </w:trPr>
        <w:tc>
          <w:tcPr>
            <w:tcW w:w="452" w:type="pct"/>
            <w:shd w:val="clear" w:color="auto" w:fill="auto"/>
            <w:vAlign w:val="center"/>
          </w:tcPr>
          <w:p w14:paraId="3C27762D" w14:textId="77777777" w:rsidR="000226E4" w:rsidRPr="00E436C8" w:rsidRDefault="000226E4">
            <w:pPr>
              <w:kinsoku w:val="0"/>
              <w:overflowPunct w:val="0"/>
              <w:spacing w:line="360" w:lineRule="exact"/>
              <w:jc w:val="center"/>
              <w:rPr>
                <w:szCs w:val="22"/>
              </w:rPr>
              <w:pPrChange w:id="1712" w:author="11046017_鄭兆媗" w:date="2024-03-25T20:17:00Z">
                <w:pPr>
                  <w:jc w:val="center"/>
                </w:pPr>
              </w:pPrChange>
            </w:pPr>
            <w:r w:rsidRPr="00E436C8">
              <w:rPr>
                <w:rFonts w:hint="eastAsia"/>
                <w:szCs w:val="22"/>
              </w:rPr>
              <w:lastRenderedPageBreak/>
              <w:t>報告</w:t>
            </w:r>
          </w:p>
        </w:tc>
        <w:tc>
          <w:tcPr>
            <w:tcW w:w="1513" w:type="pct"/>
            <w:shd w:val="clear" w:color="auto" w:fill="auto"/>
            <w:vAlign w:val="center"/>
          </w:tcPr>
          <w:p w14:paraId="50ED72D0" w14:textId="77777777" w:rsidR="000226E4" w:rsidRPr="00E436C8" w:rsidRDefault="000226E4">
            <w:pPr>
              <w:kinsoku w:val="0"/>
              <w:overflowPunct w:val="0"/>
              <w:spacing w:line="360" w:lineRule="exact"/>
              <w:rPr>
                <w:szCs w:val="22"/>
              </w:rPr>
              <w:pPrChange w:id="1713" w:author="11046017_鄭兆媗" w:date="2024-03-25T20:51:00Z">
                <w:pPr/>
              </w:pPrChange>
            </w:pPr>
            <w:r w:rsidRPr="00E436C8">
              <w:rPr>
                <w:rFonts w:hint="eastAsia"/>
                <w:szCs w:val="22"/>
              </w:rPr>
              <w:t>簡報製作</w:t>
            </w:r>
          </w:p>
        </w:tc>
        <w:tc>
          <w:tcPr>
            <w:tcW w:w="759" w:type="pct"/>
            <w:shd w:val="clear" w:color="auto" w:fill="auto"/>
            <w:vAlign w:val="center"/>
          </w:tcPr>
          <w:p w14:paraId="405A86EE" w14:textId="2C76018E" w:rsidR="000226E4" w:rsidRPr="00E436C8" w:rsidRDefault="00323100">
            <w:pPr>
              <w:kinsoku w:val="0"/>
              <w:overflowPunct w:val="0"/>
              <w:spacing w:line="360" w:lineRule="exact"/>
              <w:jc w:val="center"/>
              <w:rPr>
                <w:szCs w:val="22"/>
              </w:rPr>
              <w:pPrChange w:id="1714" w:author="11046017_鄭兆媗" w:date="2024-03-25T20:51:00Z">
                <w:pPr/>
              </w:pPrChange>
            </w:pPr>
            <w:ins w:id="1715"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
          <w:p w14:paraId="6BF72B7B" w14:textId="3C60815B" w:rsidR="000226E4" w:rsidRPr="00E436C8" w:rsidRDefault="00323100">
            <w:pPr>
              <w:kinsoku w:val="0"/>
              <w:overflowPunct w:val="0"/>
              <w:spacing w:line="360" w:lineRule="exact"/>
              <w:jc w:val="center"/>
              <w:rPr>
                <w:szCs w:val="22"/>
              </w:rPr>
              <w:pPrChange w:id="1716" w:author="11046017_鄭兆媗" w:date="2024-03-25T20:51:00Z">
                <w:pPr/>
              </w:pPrChange>
            </w:pPr>
            <w:ins w:id="1717" w:author="11046017_鄭兆媗" w:date="2024-03-29T12:28:00Z">
              <w:r w:rsidRPr="00205A1F">
                <w:rPr>
                  <w:rFonts w:hint="eastAsia"/>
                </w:rPr>
                <w:t>●</w:t>
              </w:r>
            </w:ins>
          </w:p>
        </w:tc>
        <w:tc>
          <w:tcPr>
            <w:tcW w:w="760" w:type="pct"/>
            <w:shd w:val="clear" w:color="auto" w:fill="auto"/>
            <w:vAlign w:val="center"/>
          </w:tcPr>
          <w:p w14:paraId="044BF16B" w14:textId="14B8583C" w:rsidR="000226E4" w:rsidRPr="00E436C8" w:rsidRDefault="000226E4">
            <w:pPr>
              <w:kinsoku w:val="0"/>
              <w:overflowPunct w:val="0"/>
              <w:spacing w:line="360" w:lineRule="exact"/>
              <w:jc w:val="center"/>
              <w:rPr>
                <w:szCs w:val="22"/>
              </w:rPr>
              <w:pPrChange w:id="1718" w:author="11046017_鄭兆媗" w:date="2024-03-25T20:51:00Z">
                <w:pPr/>
              </w:pPrChange>
            </w:pPr>
          </w:p>
        </w:tc>
        <w:tc>
          <w:tcPr>
            <w:tcW w:w="756" w:type="pct"/>
            <w:shd w:val="clear" w:color="auto" w:fill="auto"/>
            <w:vAlign w:val="center"/>
          </w:tcPr>
          <w:p w14:paraId="7079405A" w14:textId="374EE394" w:rsidR="000226E4" w:rsidRPr="00E436C8" w:rsidRDefault="005A7ED0">
            <w:pPr>
              <w:kinsoku w:val="0"/>
              <w:overflowPunct w:val="0"/>
              <w:spacing w:line="360" w:lineRule="exact"/>
              <w:jc w:val="center"/>
              <w:rPr>
                <w:szCs w:val="22"/>
              </w:rPr>
              <w:pPrChange w:id="1719" w:author="11046017_鄭兆媗" w:date="2024-03-25T20:51:00Z">
                <w:pPr/>
              </w:pPrChange>
            </w:pPr>
            <w:ins w:id="1720" w:author="11046017_鄭兆媗" w:date="2024-03-29T14:51:00Z">
              <w:r w:rsidRPr="0075669A">
                <w:rPr>
                  <w:rFonts w:ascii="新細明體" w:eastAsia="新細明體" w:hAnsi="新細明體" w:cs="新細明體" w:hint="eastAsia"/>
                </w:rPr>
                <w:t>〇</w:t>
              </w:r>
            </w:ins>
          </w:p>
        </w:tc>
      </w:tr>
    </w:tbl>
    <w:p w14:paraId="759B3605" w14:textId="7A3C0290" w:rsidR="00DF044C" w:rsidRPr="003E7632" w:rsidRDefault="000071FB" w:rsidP="00E43A36">
      <w:pPr>
        <w:kinsoku w:val="0"/>
        <w:overflowPunct w:val="0"/>
        <w:jc w:val="right"/>
        <w:rPr>
          <w:del w:id="1721" w:author="11046017_鄭兆媗" w:date="2024-03-31T16:34:00Z"/>
          <w:rPrChange w:id="1722" w:author="11046014_劉育彤" w:date="2024-03-25T20:17:00Z">
            <w:rPr>
              <w:del w:id="1723" w:author="11046017_鄭兆媗" w:date="2024-03-31T16:34:00Z"/>
              <w:rFonts w:ascii="標楷體" w:hAnsi="標楷體"/>
            </w:rPr>
          </w:rPrChange>
        </w:rPr>
      </w:pPr>
      <w:ins w:id="1724"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1725" w:author="11046017_鄭兆媗" w:date="2024-03-29T12:35:00Z">
        <w:r w:rsidR="003267ED" w:rsidRPr="003E7632">
          <w:rPr>
            <w:rFonts w:hint="eastAsia"/>
            <w:rPrChange w:id="1726" w:author="11046014_劉育彤" w:date="2024-03-25T20:17:00Z">
              <w:rPr>
                <w:rFonts w:ascii="標楷體" w:hAnsi="標楷體" w:hint="eastAsia"/>
              </w:rPr>
            </w:rPrChange>
          </w:rPr>
          <w:delText>註</w:delText>
        </w:r>
        <w:r w:rsidR="003267ED" w:rsidRPr="003E7632">
          <w:rPr>
            <w:rPrChange w:id="1727" w:author="11046014_劉育彤" w:date="2024-03-25T20:17:00Z">
              <w:rPr>
                <w:rFonts w:ascii="標楷體" w:hAnsi="標楷體"/>
              </w:rPr>
            </w:rPrChange>
          </w:rPr>
          <w:delText>：</w:delText>
        </w:r>
        <w:r w:rsidR="003267ED" w:rsidRPr="003E7632">
          <w:rPr>
            <w:rFonts w:hint="eastAsia"/>
            <w:bdr w:val="single" w:sz="4" w:space="0" w:color="auto"/>
            <w:rPrChange w:id="1728"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1729"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1730"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1731" w:author="11046014_劉育彤" w:date="2024-03-25T20:17:00Z">
              <w:rPr>
                <w:rFonts w:ascii="標楷體" w:hAnsi="標楷體"/>
                <w:bdr w:val="single" w:sz="4" w:space="0" w:color="auto"/>
              </w:rPr>
            </w:rPrChange>
          </w:rPr>
          <w:delText>發</w:delText>
        </w:r>
        <w:r w:rsidR="00B9296B" w:rsidRPr="003E7632">
          <w:rPr>
            <w:rFonts w:hint="eastAsia"/>
            <w:rPrChange w:id="1732" w:author="11046014_劉育彤" w:date="2024-03-25T20:17:00Z">
              <w:rPr>
                <w:rFonts w:ascii="標楷體" w:hAnsi="標楷體" w:hint="eastAsia"/>
              </w:rPr>
            </w:rPrChange>
          </w:rPr>
          <w:delText>、</w:delText>
        </w:r>
        <w:r w:rsidR="003267ED" w:rsidRPr="003E7632">
          <w:rPr>
            <w:bdr w:val="single" w:sz="4" w:space="0" w:color="auto"/>
            <w:rPrChange w:id="1733" w:author="11046014_劉育彤" w:date="2024-03-25T20:17:00Z">
              <w:rPr>
                <w:rFonts w:ascii="標楷體" w:hAnsi="標楷體"/>
                <w:bdr w:val="single" w:sz="4" w:space="0" w:color="auto"/>
              </w:rPr>
            </w:rPrChange>
          </w:rPr>
          <w:delText>前端開發</w:delText>
        </w:r>
        <w:r w:rsidR="00B9296B" w:rsidRPr="003E7632">
          <w:rPr>
            <w:rFonts w:hint="eastAsia"/>
            <w:rPrChange w:id="1734" w:author="11046014_劉育彤" w:date="2024-03-25T20:17:00Z">
              <w:rPr>
                <w:rFonts w:ascii="標楷體" w:hAnsi="標楷體" w:hint="eastAsia"/>
              </w:rPr>
            </w:rPrChange>
          </w:rPr>
          <w:delText>及</w:delText>
        </w:r>
        <w:r w:rsidR="00B9296B" w:rsidRPr="003E7632">
          <w:rPr>
            <w:bdr w:val="single" w:sz="4" w:space="0" w:color="auto"/>
            <w:rPrChange w:id="1735"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1736" w:author="11046014_劉育彤" w:date="2024-03-25T20:17:00Z">
              <w:rPr>
                <w:rFonts w:ascii="標楷體" w:hAnsi="標楷體" w:hint="eastAsia"/>
                <w:bdr w:val="single" w:sz="4" w:space="0" w:color="auto"/>
              </w:rPr>
            </w:rPrChange>
          </w:rPr>
          <w:delText>計</w:delText>
        </w:r>
        <w:r w:rsidR="003267ED" w:rsidRPr="003E7632">
          <w:rPr>
            <w:rPrChange w:id="1737" w:author="11046014_劉育彤" w:date="2024-03-25T20:17:00Z">
              <w:rPr>
                <w:rFonts w:ascii="標楷體" w:hAnsi="標楷體"/>
              </w:rPr>
            </w:rPrChange>
          </w:rPr>
          <w:delText>視各組專題</w:delText>
        </w:r>
        <w:r w:rsidR="004A13E3" w:rsidRPr="003E7632">
          <w:rPr>
            <w:rFonts w:hint="eastAsia"/>
            <w:rPrChange w:id="1738" w:author="11046014_劉育彤" w:date="2024-03-25T20:17:00Z">
              <w:rPr>
                <w:rFonts w:ascii="標楷體" w:hAnsi="標楷體" w:hint="eastAsia"/>
              </w:rPr>
            </w:rPrChange>
          </w:rPr>
          <w:delText>功</w:delText>
        </w:r>
        <w:r w:rsidR="004A13E3" w:rsidRPr="003E7632">
          <w:rPr>
            <w:rPrChange w:id="1739" w:author="11046014_劉育彤" w:date="2024-03-25T20:17:00Z">
              <w:rPr>
                <w:rFonts w:ascii="標楷體" w:hAnsi="標楷體"/>
              </w:rPr>
            </w:rPrChange>
          </w:rPr>
          <w:delText>能</w:delText>
        </w:r>
        <w:r w:rsidR="008B4A3E" w:rsidRPr="003E7632">
          <w:rPr>
            <w:rFonts w:hint="eastAsia"/>
            <w:rPrChange w:id="1740" w:author="11046014_劉育彤" w:date="2024-03-25T20:17:00Z">
              <w:rPr>
                <w:rFonts w:ascii="標楷體" w:hAnsi="標楷體" w:hint="eastAsia"/>
              </w:rPr>
            </w:rPrChange>
          </w:rPr>
          <w:delText>新</w:delText>
        </w:r>
        <w:r w:rsidR="003267ED" w:rsidRPr="003E7632">
          <w:rPr>
            <w:rFonts w:hint="eastAsia"/>
            <w:rPrChange w:id="1741" w:author="11046014_劉育彤" w:date="2024-03-25T20:17:00Z">
              <w:rPr>
                <w:rFonts w:ascii="標楷體" w:hAnsi="標楷體" w:hint="eastAsia"/>
              </w:rPr>
            </w:rPrChange>
          </w:rPr>
          <w:delText>增</w:delText>
        </w:r>
        <w:r w:rsidR="0001544C" w:rsidRPr="003E7632">
          <w:rPr>
            <w:rFonts w:hint="eastAsia"/>
            <w:rPrChange w:id="1742" w:author="11046014_劉育彤" w:date="2024-03-25T20:17:00Z">
              <w:rPr>
                <w:rFonts w:ascii="標楷體" w:hAnsi="標楷體" w:hint="eastAsia"/>
              </w:rPr>
            </w:rPrChange>
          </w:rPr>
          <w:delText>項</w:delText>
        </w:r>
        <w:r w:rsidR="0001544C" w:rsidRPr="003E7632">
          <w:rPr>
            <w:rPrChange w:id="1743" w:author="11046014_劉育彤" w:date="2024-03-25T20:17:00Z">
              <w:rPr>
                <w:rFonts w:ascii="標楷體" w:hAnsi="標楷體"/>
              </w:rPr>
            </w:rPrChange>
          </w:rPr>
          <w:delText>目</w:delText>
        </w:r>
        <w:r w:rsidR="003267ED" w:rsidRPr="003E7632">
          <w:rPr>
            <w:rPrChange w:id="1744" w:author="11046014_劉育彤" w:date="2024-03-25T20:17:00Z">
              <w:rPr>
                <w:rFonts w:ascii="標楷體" w:hAnsi="標楷體"/>
              </w:rPr>
            </w:rPrChange>
          </w:rPr>
          <w:delText>，</w:delText>
        </w:r>
        <w:r w:rsidR="003267ED" w:rsidRPr="003E7632">
          <w:rPr>
            <w:u w:val="single"/>
            <w:rPrChange w:id="1745" w:author="11046014_劉育彤" w:date="2024-03-25T20:17:00Z">
              <w:rPr>
                <w:rFonts w:ascii="標楷體" w:hAnsi="標楷體"/>
                <w:u w:val="single"/>
              </w:rPr>
            </w:rPrChange>
          </w:rPr>
          <w:delText>文件撰</w:delText>
        </w:r>
        <w:r w:rsidR="003267ED" w:rsidRPr="003E7632">
          <w:rPr>
            <w:rFonts w:hint="eastAsia"/>
            <w:u w:val="single"/>
            <w:rPrChange w:id="1746" w:author="11046014_劉育彤" w:date="2024-03-25T20:17:00Z">
              <w:rPr>
                <w:rFonts w:ascii="標楷體" w:hAnsi="標楷體" w:hint="eastAsia"/>
                <w:u w:val="single"/>
              </w:rPr>
            </w:rPrChange>
          </w:rPr>
          <w:delText>寫</w:delText>
        </w:r>
        <w:r w:rsidR="003267ED" w:rsidRPr="003E7632">
          <w:rPr>
            <w:rPrChange w:id="1747" w:author="11046014_劉育彤" w:date="2024-03-25T20:17:00Z">
              <w:rPr>
                <w:rFonts w:ascii="標楷體" w:hAnsi="標楷體"/>
              </w:rPr>
            </w:rPrChange>
          </w:rPr>
          <w:delText>及</w:delText>
        </w:r>
        <w:r w:rsidR="003267ED" w:rsidRPr="003E7632">
          <w:rPr>
            <w:u w:val="single"/>
            <w:rPrChange w:id="1748" w:author="11046014_劉育彤" w:date="2024-03-25T20:17:00Z">
              <w:rPr>
                <w:rFonts w:ascii="標楷體" w:hAnsi="標楷體"/>
                <w:u w:val="single"/>
              </w:rPr>
            </w:rPrChange>
          </w:rPr>
          <w:delText>報告</w:delText>
        </w:r>
        <w:r w:rsidR="003267ED" w:rsidRPr="003E7632">
          <w:rPr>
            <w:rFonts w:hint="eastAsia"/>
            <w:rPrChange w:id="1749" w:author="11046014_劉育彤" w:date="2024-03-25T20:17:00Z">
              <w:rPr>
                <w:rFonts w:ascii="標楷體" w:hAnsi="標楷體" w:hint="eastAsia"/>
              </w:rPr>
            </w:rPrChange>
          </w:rPr>
          <w:delText>則</w:delText>
        </w:r>
        <w:r w:rsidR="003267ED" w:rsidRPr="003E7632">
          <w:rPr>
            <w:rPrChange w:id="1750" w:author="11046014_劉育彤" w:date="2024-03-25T20:17:00Z">
              <w:rPr>
                <w:rFonts w:ascii="標楷體" w:hAnsi="標楷體"/>
              </w:rPr>
            </w:rPrChange>
          </w:rPr>
          <w:delText>應固定</w:delText>
        </w:r>
        <w:r w:rsidR="003267ED" w:rsidRPr="003E7632">
          <w:rPr>
            <w:rFonts w:hint="eastAsia"/>
            <w:rPrChange w:id="1751" w:author="11046014_劉育彤" w:date="2024-03-25T20:17:00Z">
              <w:rPr>
                <w:rFonts w:ascii="標楷體" w:hAnsi="標楷體" w:hint="eastAsia"/>
              </w:rPr>
            </w:rPrChange>
          </w:rPr>
          <w:delText>欄位</w:delText>
        </w:r>
      </w:del>
    </w:p>
    <w:p w14:paraId="5E7459D2" w14:textId="3602494E" w:rsidR="00DF044C" w:rsidRDefault="00DF044C">
      <w:pPr>
        <w:kinsoku w:val="0"/>
        <w:overflowPunct w:val="0"/>
        <w:jc w:val="right"/>
        <w:rPr>
          <w:ins w:id="1752" w:author="11046017_鄭兆媗" w:date="2024-03-25T23:42:00Z"/>
          <w:sz w:val="32"/>
        </w:rPr>
        <w:pPrChange w:id="1753" w:author="11046017_鄭兆媗" w:date="2024-03-25T20:17:00Z">
          <w:pPr>
            <w:jc w:val="center"/>
          </w:pPr>
        </w:pPrChange>
      </w:pPr>
      <w:del w:id="1754" w:author="11046017_鄭兆媗" w:date="2024-03-31T16:34:00Z">
        <w:r w:rsidRPr="003E7632">
          <w:rPr>
            <w:rPrChange w:id="1755" w:author="11046014_劉育彤" w:date="2024-03-25T20:17:00Z">
              <w:rPr>
                <w:rFonts w:ascii="標楷體" w:hAnsi="標楷體"/>
              </w:rPr>
            </w:rPrChange>
          </w:rPr>
          <w:br w:type="page"/>
        </w:r>
      </w:del>
      <w:del w:id="1756" w:author="11046017_鄭兆媗" w:date="2024-03-25T23:42:00Z">
        <w:r w:rsidRPr="001023F5">
          <w:rPr>
            <w:rFonts w:hint="eastAsia"/>
            <w:sz w:val="32"/>
            <w:rPrChange w:id="1757"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kinsoku w:val="0"/>
        <w:overflowPunct w:val="0"/>
        <w:rPr>
          <w:ins w:id="1758" w:author="11046017_鄭兆媗" w:date="2024-03-25T23:41:00Z"/>
        </w:rPr>
        <w:pPrChange w:id="1759" w:author="11046021_蔡元振" w:date="2024-03-26T14:25:00Z">
          <w:pPr/>
        </w:pPrChange>
      </w:pPr>
      <w:r>
        <w:rPr>
          <w:rFonts w:hint="eastAsia"/>
        </w:rPr>
        <w:t xml:space="preserve"> </w:t>
      </w:r>
      <w:bookmarkStart w:id="1760" w:name="_Toc166433946"/>
      <w:bookmarkStart w:id="1761" w:name="_Toc167669370"/>
      <w:ins w:id="1762" w:author="11046017_鄭兆媗" w:date="2024-03-25T23:42:00Z">
        <w:r>
          <w:rPr>
            <w:rFonts w:hint="eastAsia"/>
          </w:rPr>
          <w:t>專題成果工作內容與貢獻度表</w:t>
        </w:r>
      </w:ins>
      <w:bookmarkEnd w:id="1760"/>
      <w:bookmarkEnd w:id="1761"/>
    </w:p>
    <w:p w14:paraId="79AA4451" w14:textId="66BE6290" w:rsidR="001023F5" w:rsidRPr="001023F5" w:rsidDel="001023F5" w:rsidRDefault="001023F5">
      <w:pPr>
        <w:kinsoku w:val="0"/>
        <w:overflowPunct w:val="0"/>
        <w:rPr>
          <w:del w:id="1763" w:author="11046017_鄭兆媗" w:date="2024-03-25T23:41:00Z"/>
          <w:bCs/>
          <w:color w:val="FF0000"/>
          <w:sz w:val="32"/>
          <w:rPrChange w:id="1764" w:author="11046017_鄭兆媗" w:date="2024-03-25T23:41:00Z">
            <w:rPr>
              <w:del w:id="1765" w:author="11046017_鄭兆媗" w:date="2024-03-25T23:41:00Z"/>
              <w:b/>
              <w:color w:val="FF0000"/>
              <w:sz w:val="32"/>
            </w:rPr>
          </w:rPrChange>
        </w:rPr>
        <w:pPrChange w:id="1766" w:author="11046017_鄭兆媗" w:date="2024-03-25T17:26:00Z">
          <w:pPr>
            <w:jc w:val="center"/>
          </w:pPr>
        </w:pPrChange>
      </w:pPr>
    </w:p>
    <w:p w14:paraId="0D6F6B4C" w14:textId="5059BB54" w:rsidR="0029566D" w:rsidRDefault="0029566D" w:rsidP="0029566D">
      <w:pPr>
        <w:pStyle w:val="af0"/>
        <w:keepNext/>
        <w:jc w:val="center"/>
      </w:pPr>
      <w:bookmarkStart w:id="1767" w:name="_Toc167697574"/>
      <w:r>
        <w:rPr>
          <w:rFonts w:hint="eastAsia"/>
        </w:rPr>
        <w:t>表</w:t>
      </w:r>
      <w:r>
        <w:rPr>
          <w:rFonts w:hint="eastAsia"/>
        </w:rPr>
        <w:t xml:space="preserve"> </w:t>
      </w:r>
      <w:r w:rsidR="003E0E6E">
        <w:fldChar w:fldCharType="begin"/>
      </w:r>
      <w:r w:rsidR="003E0E6E">
        <w:instrText xml:space="preserve"> </w:instrText>
      </w:r>
      <w:r w:rsidR="003E0E6E">
        <w:rPr>
          <w:rFonts w:hint="eastAsia"/>
        </w:rPr>
        <w:instrText>STYLEREF 2 \s</w:instrText>
      </w:r>
      <w:r w:rsidR="003E0E6E">
        <w:instrText xml:space="preserve"> </w:instrText>
      </w:r>
      <w:r w:rsidR="003E0E6E">
        <w:fldChar w:fldCharType="separate"/>
      </w:r>
      <w:r w:rsidR="003E0E6E">
        <w:rPr>
          <w:noProof/>
        </w:rPr>
        <w:t>4-3</w:t>
      </w:r>
      <w:r w:rsidR="003E0E6E">
        <w:fldChar w:fldCharType="end"/>
      </w:r>
      <w:r w:rsidR="003E0E6E">
        <w:noBreakHyphen/>
      </w:r>
      <w:r w:rsidR="003E0E6E">
        <w:fldChar w:fldCharType="begin"/>
      </w:r>
      <w:r w:rsidR="003E0E6E">
        <w:instrText xml:space="preserve"> </w:instrText>
      </w:r>
      <w:r w:rsidR="003E0E6E">
        <w:rPr>
          <w:rFonts w:hint="eastAsia"/>
        </w:rPr>
        <w:instrText xml:space="preserve">SEQ </w:instrText>
      </w:r>
      <w:r w:rsidR="003E0E6E">
        <w:rPr>
          <w:rFonts w:hint="eastAsia"/>
        </w:rPr>
        <w:instrText>表</w:instrText>
      </w:r>
      <w:r w:rsidR="003E0E6E">
        <w:rPr>
          <w:rFonts w:hint="eastAsia"/>
        </w:rPr>
        <w:instrText xml:space="preserve"> \* ARABIC \s 2</w:instrText>
      </w:r>
      <w:r w:rsidR="003E0E6E">
        <w:instrText xml:space="preserve"> </w:instrText>
      </w:r>
      <w:r w:rsidR="003E0E6E">
        <w:fldChar w:fldCharType="separate"/>
      </w:r>
      <w:r w:rsidR="003E0E6E">
        <w:rPr>
          <w:noProof/>
        </w:rPr>
        <w:t>1</w:t>
      </w:r>
      <w:r w:rsidR="003E0E6E">
        <w:fldChar w:fldCharType="end"/>
      </w:r>
      <w:r>
        <w:rPr>
          <w:rFonts w:hint="eastAsia"/>
          <w:lang w:eastAsia="zh-TW"/>
        </w:rPr>
        <w:t xml:space="preserve"> </w:t>
      </w:r>
      <w:r w:rsidRPr="00FE579F">
        <w:rPr>
          <w:rFonts w:hint="eastAsia"/>
          <w:lang w:eastAsia="zh-TW"/>
        </w:rPr>
        <w:t>分工貢獻表</w:t>
      </w:r>
      <w:bookmarkEnd w:id="176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1768"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1011"/>
        <w:gridCol w:w="1196"/>
        <w:gridCol w:w="6502"/>
        <w:gridCol w:w="1479"/>
        <w:tblGridChange w:id="1769">
          <w:tblGrid>
            <w:gridCol w:w="799"/>
            <w:gridCol w:w="212"/>
            <w:gridCol w:w="1055"/>
            <w:gridCol w:w="141"/>
            <w:gridCol w:w="6502"/>
            <w:gridCol w:w="150"/>
            <w:gridCol w:w="1329"/>
          </w:tblGrid>
        </w:tblGridChange>
      </w:tblGrid>
      <w:tr w:rsidR="00DF044C" w:rsidRPr="00F84482" w14:paraId="220980FE" w14:textId="77777777" w:rsidTr="0029566D">
        <w:trPr>
          <w:jc w:val="center"/>
        </w:trPr>
        <w:tc>
          <w:tcPr>
            <w:tcW w:w="496" w:type="pct"/>
            <w:shd w:val="pct15" w:color="auto" w:fill="auto"/>
            <w:vAlign w:val="center"/>
            <w:tcPrChange w:id="1770" w:author="11046017_鄭兆媗" w:date="2024-03-30T12:55:00Z">
              <w:tcPr>
                <w:tcW w:w="392" w:type="pct"/>
                <w:shd w:val="pct15" w:color="auto" w:fill="auto"/>
                <w:vAlign w:val="center"/>
              </w:tcPr>
            </w:tcPrChange>
          </w:tcPr>
          <w:p w14:paraId="07F2C5CC" w14:textId="2C93E552" w:rsidR="00DF044C" w:rsidRPr="00BC41E3" w:rsidRDefault="00DF044C">
            <w:pPr>
              <w:kinsoku w:val="0"/>
              <w:overflowPunct w:val="0"/>
              <w:spacing w:line="360" w:lineRule="exact"/>
              <w:jc w:val="center"/>
              <w:rPr>
                <w:szCs w:val="22"/>
              </w:rPr>
              <w:pPrChange w:id="1771" w:author="11046017_鄭兆媗" w:date="2024-03-25T20:17:00Z">
                <w:pPr>
                  <w:jc w:val="center"/>
                </w:pPr>
              </w:pPrChange>
            </w:pPr>
            <w:del w:id="1772"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r w:rsidRPr="00BC41E3">
              <w:rPr>
                <w:rFonts w:hint="eastAsia"/>
                <w:szCs w:val="22"/>
              </w:rPr>
              <w:t>序號</w:t>
            </w:r>
          </w:p>
        </w:tc>
        <w:tc>
          <w:tcPr>
            <w:tcW w:w="587" w:type="pct"/>
            <w:shd w:val="pct15" w:color="auto" w:fill="auto"/>
            <w:vAlign w:val="center"/>
            <w:tcPrChange w:id="1773" w:author="11046017_鄭兆媗" w:date="2024-03-30T12:55:00Z">
              <w:tcPr>
                <w:tcW w:w="622" w:type="pct"/>
                <w:gridSpan w:val="2"/>
                <w:shd w:val="pct15" w:color="auto" w:fill="auto"/>
                <w:vAlign w:val="center"/>
              </w:tcPr>
            </w:tcPrChange>
          </w:tcPr>
          <w:p w14:paraId="079AD83D" w14:textId="77777777" w:rsidR="00DF044C" w:rsidRPr="00BC41E3" w:rsidRDefault="00DF044C">
            <w:pPr>
              <w:kinsoku w:val="0"/>
              <w:overflowPunct w:val="0"/>
              <w:spacing w:line="360" w:lineRule="exact"/>
              <w:jc w:val="center"/>
              <w:rPr>
                <w:szCs w:val="22"/>
              </w:rPr>
              <w:pPrChange w:id="1774" w:author="11046017_鄭兆媗" w:date="2024-03-25T20:17:00Z">
                <w:pPr>
                  <w:jc w:val="center"/>
                </w:pPr>
              </w:pPrChange>
            </w:pPr>
            <w:r w:rsidRPr="00BC41E3">
              <w:rPr>
                <w:rFonts w:hint="eastAsia"/>
                <w:szCs w:val="22"/>
              </w:rPr>
              <w:t>姓名</w:t>
            </w:r>
          </w:p>
        </w:tc>
        <w:tc>
          <w:tcPr>
            <w:tcW w:w="3191" w:type="pct"/>
            <w:shd w:val="pct15" w:color="auto" w:fill="auto"/>
            <w:vAlign w:val="center"/>
            <w:tcPrChange w:id="1775" w:author="11046017_鄭兆媗" w:date="2024-03-30T12:55:00Z">
              <w:tcPr>
                <w:tcW w:w="3334" w:type="pct"/>
                <w:gridSpan w:val="3"/>
                <w:shd w:val="pct15" w:color="auto" w:fill="auto"/>
                <w:vAlign w:val="center"/>
              </w:tcPr>
            </w:tcPrChange>
          </w:tcPr>
          <w:p w14:paraId="5A664751" w14:textId="4CA6E837" w:rsidR="00DF044C" w:rsidRPr="00BC41E3" w:rsidRDefault="00DF044C">
            <w:pPr>
              <w:kinsoku w:val="0"/>
              <w:overflowPunct w:val="0"/>
              <w:spacing w:line="360" w:lineRule="exact"/>
              <w:jc w:val="center"/>
              <w:rPr>
                <w:szCs w:val="22"/>
              </w:rPr>
              <w:pPrChange w:id="1776" w:author="11046017_鄭兆媗" w:date="2024-03-25T20:17:00Z">
                <w:pPr>
                  <w:jc w:val="center"/>
                </w:pPr>
              </w:pPrChange>
            </w:pPr>
            <w:r w:rsidRPr="00BC41E3">
              <w:rPr>
                <w:rFonts w:hint="eastAsia"/>
                <w:szCs w:val="22"/>
              </w:rPr>
              <w:t>工作內容</w:t>
            </w:r>
            <w:del w:id="1777"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26" w:type="pct"/>
            <w:shd w:val="pct15" w:color="auto" w:fill="auto"/>
            <w:vAlign w:val="center"/>
            <w:tcPrChange w:id="1778" w:author="11046017_鄭兆媗" w:date="2024-03-30T12:55:00Z">
              <w:tcPr>
                <w:tcW w:w="652" w:type="pct"/>
                <w:shd w:val="pct15" w:color="auto" w:fill="auto"/>
                <w:vAlign w:val="center"/>
              </w:tcPr>
            </w:tcPrChange>
          </w:tcPr>
          <w:p w14:paraId="20CAE03E" w14:textId="77777777" w:rsidR="00DF044C" w:rsidRPr="00BC41E3" w:rsidRDefault="00DF044C">
            <w:pPr>
              <w:kinsoku w:val="0"/>
              <w:overflowPunct w:val="0"/>
              <w:spacing w:line="360" w:lineRule="exact"/>
              <w:jc w:val="center"/>
              <w:rPr>
                <w:szCs w:val="22"/>
              </w:rPr>
              <w:pPrChange w:id="1779" w:author="11046017_鄭兆媗" w:date="2024-03-25T20:17:00Z">
                <w:pPr>
                  <w:jc w:val="center"/>
                </w:pPr>
              </w:pPrChange>
            </w:pPr>
            <w:r w:rsidRPr="00BC41E3">
              <w:rPr>
                <w:rFonts w:hint="eastAsia"/>
                <w:szCs w:val="22"/>
              </w:rPr>
              <w:t>貢獻度</w:t>
            </w:r>
          </w:p>
        </w:tc>
      </w:tr>
      <w:tr w:rsidR="00DF044C" w:rsidRPr="00F84482" w14:paraId="77F7BE60" w14:textId="77777777" w:rsidTr="0029566D">
        <w:trPr>
          <w:jc w:val="center"/>
        </w:trPr>
        <w:tc>
          <w:tcPr>
            <w:tcW w:w="496" w:type="pct"/>
            <w:shd w:val="clear" w:color="auto" w:fill="auto"/>
            <w:vAlign w:val="center"/>
            <w:tcPrChange w:id="1780" w:author="11046017_鄭兆媗" w:date="2024-03-30T12:55:00Z">
              <w:tcPr>
                <w:tcW w:w="392" w:type="pct"/>
                <w:shd w:val="clear" w:color="auto" w:fill="auto"/>
                <w:vAlign w:val="center"/>
              </w:tcPr>
            </w:tcPrChange>
          </w:tcPr>
          <w:p w14:paraId="61A65B46" w14:textId="77777777" w:rsidR="00DF044C" w:rsidRPr="00BC41E3" w:rsidRDefault="00DF044C">
            <w:pPr>
              <w:kinsoku w:val="0"/>
              <w:overflowPunct w:val="0"/>
              <w:spacing w:line="360" w:lineRule="exact"/>
              <w:jc w:val="center"/>
              <w:rPr>
                <w:szCs w:val="22"/>
              </w:rPr>
              <w:pPrChange w:id="1781" w:author="11046017_鄭兆媗" w:date="2024-03-25T20:17:00Z">
                <w:pPr>
                  <w:jc w:val="center"/>
                </w:pPr>
              </w:pPrChange>
            </w:pPr>
            <w:r w:rsidRPr="00BC41E3">
              <w:rPr>
                <w:rFonts w:hint="eastAsia"/>
                <w:szCs w:val="22"/>
              </w:rPr>
              <w:t>1</w:t>
            </w:r>
          </w:p>
        </w:tc>
        <w:tc>
          <w:tcPr>
            <w:tcW w:w="587" w:type="pct"/>
            <w:shd w:val="clear" w:color="auto" w:fill="auto"/>
            <w:tcPrChange w:id="1782" w:author="11046017_鄭兆媗" w:date="2024-03-30T12:55:00Z">
              <w:tcPr>
                <w:tcW w:w="622" w:type="pct"/>
                <w:gridSpan w:val="2"/>
                <w:shd w:val="clear" w:color="auto" w:fill="auto"/>
              </w:tcPr>
            </w:tcPrChange>
          </w:tcPr>
          <w:p w14:paraId="460885D0" w14:textId="77777777" w:rsidR="00DF044C" w:rsidRPr="00BC41E3" w:rsidRDefault="00DF044C">
            <w:pPr>
              <w:kinsoku w:val="0"/>
              <w:overflowPunct w:val="0"/>
              <w:spacing w:line="360" w:lineRule="exact"/>
              <w:jc w:val="center"/>
              <w:rPr>
                <w:szCs w:val="22"/>
              </w:rPr>
              <w:pPrChange w:id="1783" w:author="11046017_鄭兆媗" w:date="2024-03-25T23:40:00Z">
                <w:pPr/>
              </w:pPrChange>
            </w:pPr>
            <w:r w:rsidRPr="00BC41E3">
              <w:rPr>
                <w:rFonts w:hint="eastAsia"/>
                <w:szCs w:val="22"/>
              </w:rPr>
              <w:t>組長</w:t>
            </w:r>
          </w:p>
          <w:p w14:paraId="5002604B" w14:textId="28E4A10F" w:rsidR="00DF044C" w:rsidRPr="00AC644C" w:rsidRDefault="00303457">
            <w:pPr>
              <w:kinsoku w:val="0"/>
              <w:overflowPunct w:val="0"/>
              <w:spacing w:line="360" w:lineRule="exact"/>
              <w:jc w:val="center"/>
              <w:rPr>
                <w:szCs w:val="22"/>
                <w:u w:val="single"/>
              </w:rPr>
              <w:pPrChange w:id="1784" w:author="11046017_鄭兆媗" w:date="2024-03-25T23:40:00Z">
                <w:pPr/>
              </w:pPrChange>
            </w:pPr>
            <w:ins w:id="1785"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191" w:type="pct"/>
            <w:shd w:val="clear" w:color="auto" w:fill="auto"/>
            <w:vAlign w:val="center"/>
            <w:tcPrChange w:id="1786" w:author="11046017_鄭兆媗" w:date="2024-03-30T12:55:00Z">
              <w:tcPr>
                <w:tcW w:w="3334" w:type="pct"/>
                <w:gridSpan w:val="3"/>
                <w:shd w:val="clear" w:color="auto" w:fill="auto"/>
                <w:vAlign w:val="center"/>
              </w:tcPr>
            </w:tcPrChange>
          </w:tcPr>
          <w:p w14:paraId="0634EE06" w14:textId="63AB8562" w:rsidR="00DF044C" w:rsidRPr="00BC41E3" w:rsidRDefault="00376478">
            <w:pPr>
              <w:kinsoku w:val="0"/>
              <w:overflowPunct w:val="0"/>
              <w:spacing w:line="360" w:lineRule="exact"/>
              <w:jc w:val="center"/>
              <w:rPr>
                <w:szCs w:val="22"/>
              </w:rPr>
              <w:pPrChange w:id="1787" w:author="11046017_鄭兆媗" w:date="2024-03-25T23:40:00Z">
                <w:pPr/>
              </w:pPrChange>
            </w:pPr>
            <w:r>
              <w:t>資料庫</w:t>
            </w:r>
            <w:r>
              <w:rPr>
                <w:rFonts w:hint="eastAsia"/>
              </w:rPr>
              <w:t>、</w:t>
            </w:r>
            <w:r>
              <w:t>前後端的串接、前端的主畫面</w:t>
            </w:r>
            <w:r w:rsidR="004867F3">
              <w:rPr>
                <w:rFonts w:hint="eastAsia"/>
              </w:rPr>
              <w:t>、首頁畫面</w:t>
            </w:r>
          </w:p>
        </w:tc>
        <w:tc>
          <w:tcPr>
            <w:tcW w:w="726" w:type="pct"/>
            <w:shd w:val="clear" w:color="auto" w:fill="auto"/>
            <w:vAlign w:val="center"/>
            <w:tcPrChange w:id="1788" w:author="11046017_鄭兆媗" w:date="2024-03-30T12:55:00Z">
              <w:tcPr>
                <w:tcW w:w="652" w:type="pct"/>
                <w:shd w:val="clear" w:color="auto" w:fill="auto"/>
                <w:vAlign w:val="center"/>
              </w:tcPr>
            </w:tcPrChange>
          </w:tcPr>
          <w:p w14:paraId="379C0850" w14:textId="505B1ADE" w:rsidR="00DF044C" w:rsidRPr="00BC41E3" w:rsidRDefault="00AC644C">
            <w:pPr>
              <w:kinsoku w:val="0"/>
              <w:overflowPunct w:val="0"/>
              <w:spacing w:line="360" w:lineRule="exact"/>
              <w:jc w:val="center"/>
              <w:rPr>
                <w:szCs w:val="22"/>
              </w:rPr>
              <w:pPrChange w:id="1789" w:author="11046017_鄭兆媗" w:date="2024-03-25T23:40:00Z">
                <w:pPr/>
              </w:pPrChange>
            </w:pPr>
            <w:ins w:id="1790"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29566D">
        <w:trPr>
          <w:jc w:val="center"/>
        </w:trPr>
        <w:tc>
          <w:tcPr>
            <w:tcW w:w="496" w:type="pct"/>
            <w:shd w:val="clear" w:color="auto" w:fill="auto"/>
            <w:vAlign w:val="center"/>
            <w:tcPrChange w:id="1791" w:author="11046017_鄭兆媗" w:date="2024-03-30T12:55:00Z">
              <w:tcPr>
                <w:tcW w:w="392" w:type="pct"/>
                <w:shd w:val="clear" w:color="auto" w:fill="auto"/>
                <w:vAlign w:val="center"/>
              </w:tcPr>
            </w:tcPrChange>
          </w:tcPr>
          <w:p w14:paraId="764F567E" w14:textId="77777777" w:rsidR="00DF044C" w:rsidRPr="00BC41E3" w:rsidRDefault="00DF044C">
            <w:pPr>
              <w:kinsoku w:val="0"/>
              <w:overflowPunct w:val="0"/>
              <w:spacing w:line="360" w:lineRule="exact"/>
              <w:jc w:val="center"/>
              <w:rPr>
                <w:szCs w:val="22"/>
              </w:rPr>
              <w:pPrChange w:id="1792" w:author="11046017_鄭兆媗" w:date="2024-03-25T20:17:00Z">
                <w:pPr>
                  <w:jc w:val="center"/>
                </w:pPr>
              </w:pPrChange>
            </w:pPr>
            <w:r w:rsidRPr="00BC41E3">
              <w:rPr>
                <w:rFonts w:hint="eastAsia"/>
                <w:szCs w:val="22"/>
              </w:rPr>
              <w:t>2</w:t>
            </w:r>
          </w:p>
        </w:tc>
        <w:tc>
          <w:tcPr>
            <w:tcW w:w="587" w:type="pct"/>
            <w:shd w:val="clear" w:color="auto" w:fill="auto"/>
            <w:tcPrChange w:id="1793" w:author="11046017_鄭兆媗" w:date="2024-03-30T12:55:00Z">
              <w:tcPr>
                <w:tcW w:w="622" w:type="pct"/>
                <w:gridSpan w:val="2"/>
                <w:shd w:val="clear" w:color="auto" w:fill="auto"/>
              </w:tcPr>
            </w:tcPrChange>
          </w:tcPr>
          <w:p w14:paraId="5CB61615" w14:textId="77777777" w:rsidR="00DF044C" w:rsidRPr="00303457" w:rsidRDefault="00DF044C">
            <w:pPr>
              <w:kinsoku w:val="0"/>
              <w:overflowPunct w:val="0"/>
              <w:spacing w:line="360" w:lineRule="exact"/>
              <w:jc w:val="center"/>
              <w:rPr>
                <w:szCs w:val="22"/>
              </w:rPr>
              <w:pPrChange w:id="1794" w:author="11046017_鄭兆媗" w:date="2024-03-25T23:40:00Z">
                <w:pPr/>
              </w:pPrChange>
            </w:pPr>
            <w:r w:rsidRPr="00303457">
              <w:rPr>
                <w:rFonts w:hint="eastAsia"/>
                <w:szCs w:val="22"/>
              </w:rPr>
              <w:t>組員</w:t>
            </w:r>
          </w:p>
          <w:p w14:paraId="507A1CA3" w14:textId="6603801C" w:rsidR="00DF044C" w:rsidRPr="00AC644C" w:rsidRDefault="00303457">
            <w:pPr>
              <w:kinsoku w:val="0"/>
              <w:overflowPunct w:val="0"/>
              <w:spacing w:line="360" w:lineRule="exact"/>
              <w:jc w:val="center"/>
              <w:rPr>
                <w:szCs w:val="22"/>
                <w:u w:val="single"/>
              </w:rPr>
              <w:pPrChange w:id="1795" w:author="11046017_鄭兆媗" w:date="2024-03-25T23:40:00Z">
                <w:pPr/>
              </w:pPrChange>
            </w:pPr>
            <w:ins w:id="1796" w:author="11046017_鄭兆媗" w:date="2024-03-25T14:38:00Z">
              <w:r w:rsidRPr="00AC644C">
                <w:rPr>
                  <w:rFonts w:hint="eastAsia"/>
                  <w:szCs w:val="22"/>
                  <w:u w:val="single"/>
                  <w:rPrChange w:id="1797" w:author="11046017_鄭兆媗" w:date="2024-03-29T12:25:00Z">
                    <w:rPr>
                      <w:rFonts w:hint="eastAsia"/>
                      <w:szCs w:val="22"/>
                    </w:rPr>
                  </w:rPrChange>
                </w:rPr>
                <w:t>陳冠廷</w:t>
              </w:r>
            </w:ins>
          </w:p>
        </w:tc>
        <w:tc>
          <w:tcPr>
            <w:tcW w:w="3191" w:type="pct"/>
            <w:shd w:val="clear" w:color="auto" w:fill="auto"/>
            <w:vAlign w:val="center"/>
            <w:tcPrChange w:id="1798" w:author="11046017_鄭兆媗" w:date="2024-03-30T12:55:00Z">
              <w:tcPr>
                <w:tcW w:w="3334" w:type="pct"/>
                <w:gridSpan w:val="3"/>
                <w:shd w:val="clear" w:color="auto" w:fill="auto"/>
                <w:vAlign w:val="center"/>
              </w:tcPr>
            </w:tcPrChange>
          </w:tcPr>
          <w:p w14:paraId="77A98077" w14:textId="45A579C4" w:rsidR="00DF044C" w:rsidRPr="00BC41E3" w:rsidRDefault="00376478">
            <w:pPr>
              <w:kinsoku w:val="0"/>
              <w:overflowPunct w:val="0"/>
              <w:spacing w:line="360" w:lineRule="exact"/>
              <w:jc w:val="center"/>
              <w:rPr>
                <w:szCs w:val="22"/>
              </w:rPr>
              <w:pPrChange w:id="1799" w:author="11046017_鄭兆媗" w:date="2024-03-25T23:40:00Z">
                <w:pPr/>
              </w:pPrChange>
            </w:pPr>
            <w:r>
              <w:rPr>
                <w:rFonts w:hint="eastAsia"/>
                <w:szCs w:val="22"/>
              </w:rPr>
              <w:t>主畫面設計、課程詳情畫面</w:t>
            </w:r>
            <w:r w:rsidR="004867F3">
              <w:rPr>
                <w:rFonts w:hint="eastAsia"/>
                <w:szCs w:val="22"/>
              </w:rPr>
              <w:t>、登入註冊畫面</w:t>
            </w:r>
          </w:p>
        </w:tc>
        <w:tc>
          <w:tcPr>
            <w:tcW w:w="726" w:type="pct"/>
            <w:shd w:val="clear" w:color="auto" w:fill="auto"/>
            <w:vAlign w:val="center"/>
            <w:tcPrChange w:id="1800" w:author="11046017_鄭兆媗" w:date="2024-03-30T12:55:00Z">
              <w:tcPr>
                <w:tcW w:w="652" w:type="pct"/>
                <w:shd w:val="clear" w:color="auto" w:fill="auto"/>
                <w:vAlign w:val="center"/>
              </w:tcPr>
            </w:tcPrChange>
          </w:tcPr>
          <w:p w14:paraId="3CB23A9C" w14:textId="6E365B19" w:rsidR="00DF044C" w:rsidRPr="00BC41E3" w:rsidRDefault="00AC644C">
            <w:pPr>
              <w:kinsoku w:val="0"/>
              <w:overflowPunct w:val="0"/>
              <w:spacing w:line="360" w:lineRule="exact"/>
              <w:jc w:val="center"/>
              <w:rPr>
                <w:szCs w:val="22"/>
              </w:rPr>
              <w:pPrChange w:id="1801" w:author="11046017_鄭兆媗" w:date="2024-03-25T23:40:00Z">
                <w:pPr/>
              </w:pPrChange>
            </w:pPr>
            <w:ins w:id="1802" w:author="11046017_鄭兆媗" w:date="2024-03-29T12:25:00Z">
              <w:r>
                <w:rPr>
                  <w:rFonts w:hint="eastAsia"/>
                  <w:szCs w:val="22"/>
                </w:rPr>
                <w:t>25</w:t>
              </w:r>
            </w:ins>
            <w:r w:rsidR="00DF044C" w:rsidRPr="00BC41E3">
              <w:rPr>
                <w:szCs w:val="22"/>
              </w:rPr>
              <w:t>%</w:t>
            </w:r>
          </w:p>
        </w:tc>
      </w:tr>
      <w:tr w:rsidR="00DF044C" w:rsidRPr="00F84482" w14:paraId="5E9A3E10" w14:textId="77777777" w:rsidTr="0029566D">
        <w:trPr>
          <w:jc w:val="center"/>
        </w:trPr>
        <w:tc>
          <w:tcPr>
            <w:tcW w:w="496" w:type="pct"/>
            <w:shd w:val="clear" w:color="auto" w:fill="auto"/>
            <w:vAlign w:val="center"/>
            <w:tcPrChange w:id="1803" w:author="11046017_鄭兆媗" w:date="2024-03-30T12:55:00Z">
              <w:tcPr>
                <w:tcW w:w="392" w:type="pct"/>
                <w:shd w:val="clear" w:color="auto" w:fill="auto"/>
                <w:vAlign w:val="center"/>
              </w:tcPr>
            </w:tcPrChange>
          </w:tcPr>
          <w:p w14:paraId="59485F0A" w14:textId="77777777" w:rsidR="00DF044C" w:rsidRPr="00BC41E3" w:rsidRDefault="00DF044C">
            <w:pPr>
              <w:kinsoku w:val="0"/>
              <w:overflowPunct w:val="0"/>
              <w:spacing w:line="360" w:lineRule="exact"/>
              <w:jc w:val="center"/>
              <w:rPr>
                <w:szCs w:val="22"/>
              </w:rPr>
              <w:pPrChange w:id="1804" w:author="11046017_鄭兆媗" w:date="2024-03-25T20:17:00Z">
                <w:pPr>
                  <w:jc w:val="center"/>
                </w:pPr>
              </w:pPrChange>
            </w:pPr>
            <w:r w:rsidRPr="00BC41E3">
              <w:rPr>
                <w:rFonts w:hint="eastAsia"/>
                <w:szCs w:val="22"/>
              </w:rPr>
              <w:t>3</w:t>
            </w:r>
          </w:p>
        </w:tc>
        <w:tc>
          <w:tcPr>
            <w:tcW w:w="587" w:type="pct"/>
            <w:shd w:val="clear" w:color="auto" w:fill="auto"/>
            <w:tcPrChange w:id="1805" w:author="11046017_鄭兆媗" w:date="2024-03-30T12:55:00Z">
              <w:tcPr>
                <w:tcW w:w="622" w:type="pct"/>
                <w:gridSpan w:val="2"/>
                <w:shd w:val="clear" w:color="auto" w:fill="auto"/>
              </w:tcPr>
            </w:tcPrChange>
          </w:tcPr>
          <w:p w14:paraId="4872E011" w14:textId="77777777" w:rsidR="00DF044C" w:rsidRPr="00303457" w:rsidRDefault="00DF044C">
            <w:pPr>
              <w:kinsoku w:val="0"/>
              <w:overflowPunct w:val="0"/>
              <w:spacing w:line="360" w:lineRule="exact"/>
              <w:jc w:val="center"/>
              <w:rPr>
                <w:szCs w:val="22"/>
              </w:rPr>
              <w:pPrChange w:id="1806" w:author="11046017_鄭兆媗" w:date="2024-03-25T23:40:00Z">
                <w:pPr/>
              </w:pPrChange>
            </w:pPr>
            <w:r w:rsidRPr="00303457">
              <w:rPr>
                <w:rFonts w:hint="eastAsia"/>
                <w:szCs w:val="22"/>
              </w:rPr>
              <w:t>組員</w:t>
            </w:r>
          </w:p>
          <w:p w14:paraId="7A0AD96B" w14:textId="2F568CD6" w:rsidR="00DF044C" w:rsidRPr="008E1EC9" w:rsidRDefault="00303457">
            <w:pPr>
              <w:kinsoku w:val="0"/>
              <w:overflowPunct w:val="0"/>
              <w:spacing w:line="360" w:lineRule="exact"/>
              <w:jc w:val="center"/>
              <w:rPr>
                <w:sz w:val="24"/>
                <w:szCs w:val="22"/>
                <w:u w:val="single"/>
                <w:rPrChange w:id="1807" w:author="11046017_鄭兆媗" w:date="2024-03-25T14:39:00Z">
                  <w:rPr>
                    <w:szCs w:val="22"/>
                    <w:u w:val="single"/>
                  </w:rPr>
                </w:rPrChange>
              </w:rPr>
              <w:pPrChange w:id="1808" w:author="11046017_鄭兆媗" w:date="2024-03-25T23:40:00Z">
                <w:pPr/>
              </w:pPrChange>
            </w:pPr>
            <w:ins w:id="1809" w:author="11046017_鄭兆媗" w:date="2024-03-25T14:38:00Z">
              <w:r w:rsidRPr="00AC644C">
                <w:rPr>
                  <w:rFonts w:hint="eastAsia"/>
                  <w:szCs w:val="22"/>
                  <w:u w:val="single"/>
                </w:rPr>
                <w:t>劉育彤</w:t>
              </w:r>
            </w:ins>
          </w:p>
        </w:tc>
        <w:tc>
          <w:tcPr>
            <w:tcW w:w="3191" w:type="pct"/>
            <w:shd w:val="clear" w:color="auto" w:fill="auto"/>
            <w:vAlign w:val="center"/>
            <w:tcPrChange w:id="1810" w:author="11046017_鄭兆媗" w:date="2024-03-30T12:55:00Z">
              <w:tcPr>
                <w:tcW w:w="3334" w:type="pct"/>
                <w:gridSpan w:val="3"/>
                <w:shd w:val="clear" w:color="auto" w:fill="auto"/>
                <w:vAlign w:val="center"/>
              </w:tcPr>
            </w:tcPrChange>
          </w:tcPr>
          <w:p w14:paraId="0D43D7A2" w14:textId="1537FA76" w:rsidR="00DF044C" w:rsidRPr="00BC41E3" w:rsidRDefault="004867F3">
            <w:pPr>
              <w:kinsoku w:val="0"/>
              <w:overflowPunct w:val="0"/>
              <w:spacing w:line="360" w:lineRule="exact"/>
              <w:jc w:val="center"/>
              <w:rPr>
                <w:szCs w:val="22"/>
              </w:rPr>
              <w:pPrChange w:id="1811" w:author="11046017_鄭兆媗" w:date="2024-03-25T23:40:00Z">
                <w:pPr/>
              </w:pPrChange>
            </w:pPr>
            <w:ins w:id="1812" w:author="11046017_鄭兆媗" w:date="2024-03-31T15:48:00Z">
              <w:r>
                <w:rPr>
                  <w:rFonts w:hint="eastAsia"/>
                  <w:szCs w:val="22"/>
                </w:rPr>
                <w:t>會員資料編輯</w:t>
              </w:r>
            </w:ins>
            <w:r w:rsidR="00376478">
              <w:t>畫面</w:t>
            </w:r>
            <w:r>
              <w:rPr>
                <w:rFonts w:hint="eastAsia"/>
              </w:rPr>
              <w:t>、社群空間畫面</w:t>
            </w:r>
            <w:r w:rsidR="00376478">
              <w:t>、文件、簡報</w:t>
            </w:r>
          </w:p>
        </w:tc>
        <w:tc>
          <w:tcPr>
            <w:tcW w:w="726" w:type="pct"/>
            <w:shd w:val="clear" w:color="auto" w:fill="auto"/>
            <w:vAlign w:val="center"/>
            <w:tcPrChange w:id="1813" w:author="11046017_鄭兆媗" w:date="2024-03-30T12:55:00Z">
              <w:tcPr>
                <w:tcW w:w="652" w:type="pct"/>
                <w:shd w:val="clear" w:color="auto" w:fill="auto"/>
                <w:vAlign w:val="center"/>
              </w:tcPr>
            </w:tcPrChange>
          </w:tcPr>
          <w:p w14:paraId="7EB41BC5" w14:textId="14CBEB8B" w:rsidR="00DF044C" w:rsidRPr="00BC41E3" w:rsidRDefault="00AC644C">
            <w:pPr>
              <w:kinsoku w:val="0"/>
              <w:overflowPunct w:val="0"/>
              <w:spacing w:line="360" w:lineRule="exact"/>
              <w:jc w:val="center"/>
              <w:rPr>
                <w:szCs w:val="22"/>
              </w:rPr>
              <w:pPrChange w:id="1814" w:author="11046017_鄭兆媗" w:date="2024-03-25T23:40:00Z">
                <w:pPr/>
              </w:pPrChange>
            </w:pPr>
            <w:ins w:id="1815" w:author="11046017_鄭兆媗" w:date="2024-03-29T12:25:00Z">
              <w:r>
                <w:rPr>
                  <w:rFonts w:hint="eastAsia"/>
                  <w:szCs w:val="22"/>
                </w:rPr>
                <w:t>25</w:t>
              </w:r>
            </w:ins>
            <w:r w:rsidR="00DF044C" w:rsidRPr="00BC41E3">
              <w:rPr>
                <w:szCs w:val="22"/>
              </w:rPr>
              <w:t>%</w:t>
            </w:r>
          </w:p>
        </w:tc>
      </w:tr>
      <w:tr w:rsidR="00DF044C" w:rsidRPr="00F84482" w14:paraId="268EF0AF" w14:textId="77777777" w:rsidTr="0029566D">
        <w:trPr>
          <w:jc w:val="center"/>
        </w:trPr>
        <w:tc>
          <w:tcPr>
            <w:tcW w:w="496" w:type="pct"/>
            <w:shd w:val="clear" w:color="auto" w:fill="auto"/>
            <w:vAlign w:val="center"/>
            <w:tcPrChange w:id="1816" w:author="11046017_鄭兆媗" w:date="2024-03-30T12:55:00Z">
              <w:tcPr>
                <w:tcW w:w="392" w:type="pct"/>
                <w:shd w:val="clear" w:color="auto" w:fill="auto"/>
                <w:vAlign w:val="center"/>
              </w:tcPr>
            </w:tcPrChange>
          </w:tcPr>
          <w:p w14:paraId="5E4BE26C" w14:textId="78891995" w:rsidR="00DF044C" w:rsidRPr="00BC41E3" w:rsidRDefault="0066780A">
            <w:pPr>
              <w:kinsoku w:val="0"/>
              <w:overflowPunct w:val="0"/>
              <w:spacing w:line="360" w:lineRule="exact"/>
              <w:jc w:val="center"/>
              <w:rPr>
                <w:szCs w:val="22"/>
              </w:rPr>
              <w:pPrChange w:id="1817" w:author="11046017_鄭兆媗" w:date="2024-03-25T20:17:00Z">
                <w:pPr>
                  <w:jc w:val="center"/>
                </w:pPr>
              </w:pPrChange>
            </w:pPr>
            <w:ins w:id="1818" w:author="11046014_劉育彤" w:date="2024-03-25T16:00:00Z">
              <w:r>
                <w:rPr>
                  <w:rFonts w:hint="eastAsia"/>
                  <w:szCs w:val="22"/>
                </w:rPr>
                <w:t>4</w:t>
              </w:r>
            </w:ins>
            <w:del w:id="1819" w:author="11046014_劉育彤" w:date="2024-03-25T16:00:00Z">
              <w:r w:rsidR="00DF044C" w:rsidRPr="00BC41E3">
                <w:rPr>
                  <w:rFonts w:hint="eastAsia"/>
                  <w:szCs w:val="22"/>
                </w:rPr>
                <w:delText>4</w:delText>
              </w:r>
            </w:del>
          </w:p>
        </w:tc>
        <w:tc>
          <w:tcPr>
            <w:tcW w:w="587" w:type="pct"/>
            <w:shd w:val="clear" w:color="auto" w:fill="auto"/>
            <w:tcPrChange w:id="1820" w:author="11046017_鄭兆媗" w:date="2024-03-30T12:55:00Z">
              <w:tcPr>
                <w:tcW w:w="622" w:type="pct"/>
                <w:gridSpan w:val="2"/>
                <w:shd w:val="clear" w:color="auto" w:fill="auto"/>
              </w:tcPr>
            </w:tcPrChange>
          </w:tcPr>
          <w:p w14:paraId="203A37AE" w14:textId="77777777" w:rsidR="00DF044C" w:rsidRPr="00303457" w:rsidRDefault="00DF044C">
            <w:pPr>
              <w:kinsoku w:val="0"/>
              <w:overflowPunct w:val="0"/>
              <w:spacing w:line="360" w:lineRule="exact"/>
              <w:jc w:val="center"/>
              <w:rPr>
                <w:szCs w:val="22"/>
              </w:rPr>
              <w:pPrChange w:id="1821" w:author="11046017_鄭兆媗" w:date="2024-03-25T23:40:00Z">
                <w:pPr/>
              </w:pPrChange>
            </w:pPr>
            <w:r w:rsidRPr="00303457">
              <w:rPr>
                <w:rFonts w:hint="eastAsia"/>
                <w:szCs w:val="22"/>
              </w:rPr>
              <w:t>組員</w:t>
            </w:r>
          </w:p>
          <w:p w14:paraId="7476DE02" w14:textId="2665BF57" w:rsidR="00DF044C" w:rsidRPr="008E1EC9" w:rsidRDefault="00303457">
            <w:pPr>
              <w:kinsoku w:val="0"/>
              <w:overflowPunct w:val="0"/>
              <w:spacing w:line="360" w:lineRule="exact"/>
              <w:jc w:val="center"/>
              <w:rPr>
                <w:sz w:val="24"/>
                <w:szCs w:val="22"/>
                <w:u w:val="single"/>
                <w:rPrChange w:id="1822" w:author="11046017_鄭兆媗" w:date="2024-03-25T14:39:00Z">
                  <w:rPr>
                    <w:szCs w:val="22"/>
                    <w:u w:val="single"/>
                  </w:rPr>
                </w:rPrChange>
              </w:rPr>
              <w:pPrChange w:id="1823" w:author="11046017_鄭兆媗" w:date="2024-03-25T23:40:00Z">
                <w:pPr/>
              </w:pPrChange>
            </w:pPr>
            <w:ins w:id="1824" w:author="11046017_鄭兆媗" w:date="2024-03-25T14:38:00Z">
              <w:r w:rsidRPr="00AC644C">
                <w:rPr>
                  <w:rFonts w:hint="eastAsia"/>
                  <w:szCs w:val="22"/>
                  <w:u w:val="single"/>
                </w:rPr>
                <w:t>蔡元振</w:t>
              </w:r>
            </w:ins>
          </w:p>
        </w:tc>
        <w:tc>
          <w:tcPr>
            <w:tcW w:w="3191" w:type="pct"/>
            <w:shd w:val="clear" w:color="auto" w:fill="auto"/>
            <w:vAlign w:val="center"/>
            <w:tcPrChange w:id="1825" w:author="11046017_鄭兆媗" w:date="2024-03-30T12:55:00Z">
              <w:tcPr>
                <w:tcW w:w="3334" w:type="pct"/>
                <w:gridSpan w:val="3"/>
                <w:shd w:val="clear" w:color="auto" w:fill="auto"/>
                <w:vAlign w:val="center"/>
              </w:tcPr>
            </w:tcPrChange>
          </w:tcPr>
          <w:p w14:paraId="0F2FDDBA" w14:textId="4FA539C0" w:rsidR="00DF044C" w:rsidRPr="004867F3" w:rsidRDefault="004867F3">
            <w:pPr>
              <w:kinsoku w:val="0"/>
              <w:overflowPunct w:val="0"/>
              <w:spacing w:line="360" w:lineRule="exact"/>
              <w:jc w:val="center"/>
              <w:rPr>
                <w:b/>
                <w:bCs/>
                <w:szCs w:val="22"/>
              </w:rPr>
              <w:pPrChange w:id="1826" w:author="11046017_鄭兆媗" w:date="2024-03-25T23:40:00Z">
                <w:pPr/>
              </w:pPrChange>
            </w:pPr>
            <w:r>
              <w:rPr>
                <w:rFonts w:hint="eastAsia"/>
                <w:szCs w:val="22"/>
              </w:rPr>
              <w:t>教練團隊畫面、</w:t>
            </w:r>
            <w:ins w:id="1827" w:author="11046017_鄭兆媗" w:date="2024-03-31T15:49:00Z">
              <w:r>
                <w:rPr>
                  <w:rFonts w:hint="eastAsia"/>
                  <w:szCs w:val="22"/>
                </w:rPr>
                <w:t>教學影片詳情</w:t>
              </w:r>
            </w:ins>
          </w:p>
        </w:tc>
        <w:tc>
          <w:tcPr>
            <w:tcW w:w="726" w:type="pct"/>
            <w:shd w:val="clear" w:color="auto" w:fill="auto"/>
            <w:vAlign w:val="center"/>
            <w:tcPrChange w:id="1828" w:author="11046017_鄭兆媗" w:date="2024-03-30T12:55:00Z">
              <w:tcPr>
                <w:tcW w:w="652" w:type="pct"/>
                <w:shd w:val="clear" w:color="auto" w:fill="auto"/>
                <w:vAlign w:val="center"/>
              </w:tcPr>
            </w:tcPrChange>
          </w:tcPr>
          <w:p w14:paraId="3A59EABC" w14:textId="4FD57661" w:rsidR="00DF044C" w:rsidRPr="00BC41E3" w:rsidRDefault="00AC644C">
            <w:pPr>
              <w:kinsoku w:val="0"/>
              <w:overflowPunct w:val="0"/>
              <w:spacing w:line="360" w:lineRule="exact"/>
              <w:jc w:val="center"/>
              <w:rPr>
                <w:szCs w:val="22"/>
              </w:rPr>
              <w:pPrChange w:id="1829" w:author="11046017_鄭兆媗" w:date="2024-03-25T23:40:00Z">
                <w:pPr/>
              </w:pPrChange>
            </w:pPr>
            <w:ins w:id="1830" w:author="11046017_鄭兆媗" w:date="2024-03-29T12:25:00Z">
              <w:r>
                <w:rPr>
                  <w:rFonts w:hint="eastAsia"/>
                  <w:szCs w:val="22"/>
                </w:rPr>
                <w:t>25</w:t>
              </w:r>
            </w:ins>
            <w:r w:rsidR="00DF044C" w:rsidRPr="00BC41E3">
              <w:rPr>
                <w:szCs w:val="22"/>
              </w:rPr>
              <w:t>%</w:t>
            </w:r>
          </w:p>
        </w:tc>
      </w:tr>
      <w:tr w:rsidR="00DF044C" w:rsidRPr="00F84482" w14:paraId="48375351" w14:textId="77777777" w:rsidTr="0029566D">
        <w:trPr>
          <w:jc w:val="center"/>
          <w:del w:id="1831" w:author="11046017_鄭兆媗" w:date="2024-03-25T14:39:00Z"/>
        </w:trPr>
        <w:tc>
          <w:tcPr>
            <w:tcW w:w="496" w:type="pct"/>
            <w:shd w:val="clear" w:color="auto" w:fill="auto"/>
            <w:vAlign w:val="center"/>
            <w:tcPrChange w:id="1832" w:author="11046017_鄭兆媗" w:date="2024-03-30T12:55:00Z">
              <w:tcPr>
                <w:tcW w:w="392" w:type="pct"/>
                <w:shd w:val="clear" w:color="auto" w:fill="auto"/>
                <w:vAlign w:val="center"/>
              </w:tcPr>
            </w:tcPrChange>
          </w:tcPr>
          <w:p w14:paraId="54B440DD" w14:textId="77777777" w:rsidR="00DF044C" w:rsidRPr="00BC41E3" w:rsidRDefault="00DF044C">
            <w:pPr>
              <w:kinsoku w:val="0"/>
              <w:overflowPunct w:val="0"/>
              <w:spacing w:line="360" w:lineRule="exact"/>
              <w:jc w:val="center"/>
              <w:rPr>
                <w:del w:id="1833" w:author="11046017_鄭兆媗" w:date="2024-03-25T14:39:00Z"/>
                <w:szCs w:val="22"/>
              </w:rPr>
              <w:pPrChange w:id="1834" w:author="11046017_鄭兆媗" w:date="2024-03-25T20:17:00Z">
                <w:pPr>
                  <w:jc w:val="center"/>
                </w:pPr>
              </w:pPrChange>
            </w:pPr>
            <w:del w:id="1835" w:author="11046017_鄭兆媗" w:date="2024-03-25T14:39:00Z">
              <w:r w:rsidRPr="00BC41E3">
                <w:rPr>
                  <w:rFonts w:hint="eastAsia"/>
                  <w:szCs w:val="22"/>
                </w:rPr>
                <w:delText>5</w:delText>
              </w:r>
            </w:del>
          </w:p>
        </w:tc>
        <w:tc>
          <w:tcPr>
            <w:tcW w:w="587" w:type="pct"/>
            <w:shd w:val="clear" w:color="auto" w:fill="auto"/>
            <w:tcPrChange w:id="1836" w:author="11046017_鄭兆媗" w:date="2024-03-30T12:55:00Z">
              <w:tcPr>
                <w:tcW w:w="622" w:type="pct"/>
                <w:gridSpan w:val="2"/>
                <w:shd w:val="clear" w:color="auto" w:fill="auto"/>
              </w:tcPr>
            </w:tcPrChange>
          </w:tcPr>
          <w:p w14:paraId="22294F94" w14:textId="77777777" w:rsidR="00DF044C" w:rsidRPr="00BC41E3" w:rsidRDefault="00DF044C">
            <w:pPr>
              <w:kinsoku w:val="0"/>
              <w:overflowPunct w:val="0"/>
              <w:spacing w:line="360" w:lineRule="exact"/>
              <w:jc w:val="center"/>
              <w:rPr>
                <w:del w:id="1837" w:author="11046017_鄭兆媗" w:date="2024-03-25T14:39:00Z"/>
                <w:szCs w:val="22"/>
              </w:rPr>
              <w:pPrChange w:id="1838" w:author="11046017_鄭兆媗" w:date="2024-03-25T23:40:00Z">
                <w:pPr/>
              </w:pPrChange>
            </w:pPr>
            <w:del w:id="1839" w:author="11046017_鄭兆媗" w:date="2024-03-25T14:39:00Z">
              <w:r w:rsidRPr="00BC41E3">
                <w:rPr>
                  <w:rFonts w:hint="eastAsia"/>
                  <w:szCs w:val="22"/>
                </w:rPr>
                <w:delText>組員</w:delText>
              </w:r>
            </w:del>
          </w:p>
          <w:p w14:paraId="25DEACD2" w14:textId="5CD6C4AA" w:rsidR="00DF044C" w:rsidRPr="00BC41E3" w:rsidRDefault="00DF044C">
            <w:pPr>
              <w:kinsoku w:val="0"/>
              <w:overflowPunct w:val="0"/>
              <w:spacing w:line="360" w:lineRule="exact"/>
              <w:jc w:val="center"/>
              <w:rPr>
                <w:del w:id="1840" w:author="11046017_鄭兆媗" w:date="2024-03-25T14:39:00Z"/>
                <w:szCs w:val="22"/>
                <w:u w:val="single"/>
              </w:rPr>
              <w:pPrChange w:id="1841" w:author="11046017_鄭兆媗" w:date="2024-03-25T23:40:00Z">
                <w:pPr/>
              </w:pPrChange>
            </w:pPr>
          </w:p>
        </w:tc>
        <w:tc>
          <w:tcPr>
            <w:tcW w:w="3191" w:type="pct"/>
            <w:shd w:val="clear" w:color="auto" w:fill="auto"/>
            <w:vAlign w:val="center"/>
            <w:tcPrChange w:id="1842" w:author="11046017_鄭兆媗" w:date="2024-03-30T12:55:00Z">
              <w:tcPr>
                <w:tcW w:w="3334" w:type="pct"/>
                <w:gridSpan w:val="3"/>
                <w:shd w:val="clear" w:color="auto" w:fill="auto"/>
                <w:vAlign w:val="center"/>
              </w:tcPr>
            </w:tcPrChange>
          </w:tcPr>
          <w:p w14:paraId="6A98B5C6" w14:textId="364389EC" w:rsidR="00DF044C" w:rsidRPr="00BC41E3" w:rsidRDefault="00DF044C">
            <w:pPr>
              <w:kinsoku w:val="0"/>
              <w:overflowPunct w:val="0"/>
              <w:spacing w:line="360" w:lineRule="exact"/>
              <w:jc w:val="center"/>
              <w:rPr>
                <w:del w:id="1843" w:author="11046017_鄭兆媗" w:date="2024-03-25T14:39:00Z"/>
                <w:szCs w:val="22"/>
              </w:rPr>
              <w:pPrChange w:id="1844" w:author="11046017_鄭兆媗" w:date="2024-03-25T23:40:00Z">
                <w:pPr/>
              </w:pPrChange>
            </w:pPr>
          </w:p>
        </w:tc>
        <w:tc>
          <w:tcPr>
            <w:tcW w:w="726" w:type="pct"/>
            <w:shd w:val="clear" w:color="auto" w:fill="auto"/>
            <w:vAlign w:val="center"/>
            <w:tcPrChange w:id="1845" w:author="11046017_鄭兆媗" w:date="2024-03-30T12:55:00Z">
              <w:tcPr>
                <w:tcW w:w="652" w:type="pct"/>
                <w:shd w:val="clear" w:color="auto" w:fill="auto"/>
                <w:vAlign w:val="center"/>
              </w:tcPr>
            </w:tcPrChange>
          </w:tcPr>
          <w:p w14:paraId="7F8263B0" w14:textId="580EE63E" w:rsidR="00DF044C" w:rsidRPr="00BC41E3" w:rsidRDefault="00DF044C">
            <w:pPr>
              <w:kinsoku w:val="0"/>
              <w:overflowPunct w:val="0"/>
              <w:spacing w:line="360" w:lineRule="exact"/>
              <w:jc w:val="center"/>
              <w:rPr>
                <w:del w:id="1846" w:author="11046017_鄭兆媗" w:date="2024-03-25T14:39:00Z"/>
                <w:szCs w:val="22"/>
              </w:rPr>
              <w:pPrChange w:id="1847" w:author="11046017_鄭兆媗" w:date="2024-03-25T23:40:00Z">
                <w:pPr/>
              </w:pPrChange>
            </w:pPr>
            <w:del w:id="1848" w:author="11046017_鄭兆媗" w:date="2024-03-25T14:39:00Z">
              <w:r w:rsidRPr="00BC41E3">
                <w:rPr>
                  <w:szCs w:val="22"/>
                </w:rPr>
                <w:delText>%</w:delText>
              </w:r>
            </w:del>
          </w:p>
        </w:tc>
      </w:tr>
      <w:tr w:rsidR="00DF044C" w:rsidRPr="00F84482" w14:paraId="209982E3" w14:textId="77777777" w:rsidTr="0029566D">
        <w:trPr>
          <w:jc w:val="center"/>
          <w:del w:id="1849" w:author="11046017_鄭兆媗" w:date="2024-03-25T14:39:00Z"/>
        </w:trPr>
        <w:tc>
          <w:tcPr>
            <w:tcW w:w="496" w:type="pct"/>
            <w:shd w:val="clear" w:color="auto" w:fill="auto"/>
            <w:vAlign w:val="center"/>
            <w:tcPrChange w:id="1850" w:author="11046017_鄭兆媗" w:date="2024-03-30T12:55:00Z">
              <w:tcPr>
                <w:tcW w:w="392" w:type="pct"/>
                <w:shd w:val="clear" w:color="auto" w:fill="auto"/>
                <w:vAlign w:val="center"/>
              </w:tcPr>
            </w:tcPrChange>
          </w:tcPr>
          <w:p w14:paraId="0D843859" w14:textId="77777777" w:rsidR="00DF044C" w:rsidRPr="00BC41E3" w:rsidRDefault="00DF044C">
            <w:pPr>
              <w:kinsoku w:val="0"/>
              <w:overflowPunct w:val="0"/>
              <w:spacing w:line="360" w:lineRule="exact"/>
              <w:jc w:val="center"/>
              <w:rPr>
                <w:del w:id="1851" w:author="11046017_鄭兆媗" w:date="2024-03-25T14:39:00Z"/>
                <w:szCs w:val="22"/>
              </w:rPr>
              <w:pPrChange w:id="1852" w:author="11046017_鄭兆媗" w:date="2024-03-25T20:17:00Z">
                <w:pPr>
                  <w:jc w:val="center"/>
                </w:pPr>
              </w:pPrChange>
            </w:pPr>
            <w:del w:id="1853" w:author="11046017_鄭兆媗" w:date="2024-03-25T14:39:00Z">
              <w:r w:rsidRPr="00BC41E3">
                <w:rPr>
                  <w:rFonts w:hint="eastAsia"/>
                  <w:szCs w:val="22"/>
                </w:rPr>
                <w:delText>6</w:delText>
              </w:r>
            </w:del>
          </w:p>
        </w:tc>
        <w:tc>
          <w:tcPr>
            <w:tcW w:w="587" w:type="pct"/>
            <w:shd w:val="clear" w:color="auto" w:fill="auto"/>
            <w:tcPrChange w:id="1854" w:author="11046017_鄭兆媗" w:date="2024-03-30T12:55:00Z">
              <w:tcPr>
                <w:tcW w:w="622" w:type="pct"/>
                <w:gridSpan w:val="2"/>
                <w:shd w:val="clear" w:color="auto" w:fill="auto"/>
              </w:tcPr>
            </w:tcPrChange>
          </w:tcPr>
          <w:p w14:paraId="247273B8" w14:textId="77777777" w:rsidR="00DF044C" w:rsidRPr="00BC41E3" w:rsidRDefault="00DF044C">
            <w:pPr>
              <w:kinsoku w:val="0"/>
              <w:overflowPunct w:val="0"/>
              <w:spacing w:line="360" w:lineRule="exact"/>
              <w:jc w:val="center"/>
              <w:rPr>
                <w:del w:id="1855" w:author="11046017_鄭兆媗" w:date="2024-03-25T14:39:00Z"/>
                <w:szCs w:val="22"/>
              </w:rPr>
              <w:pPrChange w:id="1856" w:author="11046017_鄭兆媗" w:date="2024-03-25T23:40:00Z">
                <w:pPr/>
              </w:pPrChange>
            </w:pPr>
            <w:del w:id="1857" w:author="11046017_鄭兆媗" w:date="2024-03-25T14:39:00Z">
              <w:r w:rsidRPr="00BC41E3">
                <w:rPr>
                  <w:rFonts w:hint="eastAsia"/>
                  <w:szCs w:val="22"/>
                </w:rPr>
                <w:delText>組員</w:delText>
              </w:r>
            </w:del>
          </w:p>
          <w:p w14:paraId="55CE14F6" w14:textId="4EA3CB9D" w:rsidR="00DF044C" w:rsidRPr="00BC41E3" w:rsidRDefault="00DF044C">
            <w:pPr>
              <w:kinsoku w:val="0"/>
              <w:overflowPunct w:val="0"/>
              <w:spacing w:line="360" w:lineRule="exact"/>
              <w:jc w:val="center"/>
              <w:rPr>
                <w:del w:id="1858" w:author="11046017_鄭兆媗" w:date="2024-03-25T14:39:00Z"/>
                <w:szCs w:val="22"/>
                <w:u w:val="single"/>
              </w:rPr>
              <w:pPrChange w:id="1859" w:author="11046017_鄭兆媗" w:date="2024-03-25T23:40:00Z">
                <w:pPr/>
              </w:pPrChange>
            </w:pPr>
          </w:p>
        </w:tc>
        <w:tc>
          <w:tcPr>
            <w:tcW w:w="3191" w:type="pct"/>
            <w:shd w:val="clear" w:color="auto" w:fill="auto"/>
            <w:vAlign w:val="center"/>
            <w:tcPrChange w:id="1860" w:author="11046017_鄭兆媗" w:date="2024-03-30T12:55:00Z">
              <w:tcPr>
                <w:tcW w:w="3334" w:type="pct"/>
                <w:gridSpan w:val="3"/>
                <w:shd w:val="clear" w:color="auto" w:fill="auto"/>
                <w:vAlign w:val="center"/>
              </w:tcPr>
            </w:tcPrChange>
          </w:tcPr>
          <w:p w14:paraId="5E070745" w14:textId="7CC71FDF" w:rsidR="00DF044C" w:rsidRPr="00BC41E3" w:rsidRDefault="00DF044C">
            <w:pPr>
              <w:kinsoku w:val="0"/>
              <w:overflowPunct w:val="0"/>
              <w:spacing w:line="360" w:lineRule="exact"/>
              <w:jc w:val="center"/>
              <w:rPr>
                <w:del w:id="1861" w:author="11046017_鄭兆媗" w:date="2024-03-25T14:39:00Z"/>
                <w:szCs w:val="22"/>
              </w:rPr>
              <w:pPrChange w:id="1862" w:author="11046017_鄭兆媗" w:date="2024-03-25T23:40:00Z">
                <w:pPr/>
              </w:pPrChange>
            </w:pPr>
          </w:p>
        </w:tc>
        <w:tc>
          <w:tcPr>
            <w:tcW w:w="726" w:type="pct"/>
            <w:shd w:val="clear" w:color="auto" w:fill="auto"/>
            <w:vAlign w:val="center"/>
            <w:tcPrChange w:id="1863" w:author="11046017_鄭兆媗" w:date="2024-03-30T12:55:00Z">
              <w:tcPr>
                <w:tcW w:w="652" w:type="pct"/>
                <w:shd w:val="clear" w:color="auto" w:fill="auto"/>
                <w:vAlign w:val="center"/>
              </w:tcPr>
            </w:tcPrChange>
          </w:tcPr>
          <w:p w14:paraId="4EAEBD1B" w14:textId="7E1EA60B" w:rsidR="00DF044C" w:rsidRPr="00BC41E3" w:rsidRDefault="00DF044C">
            <w:pPr>
              <w:kinsoku w:val="0"/>
              <w:overflowPunct w:val="0"/>
              <w:spacing w:line="360" w:lineRule="exact"/>
              <w:jc w:val="center"/>
              <w:rPr>
                <w:del w:id="1864" w:author="11046017_鄭兆媗" w:date="2024-03-25T14:39:00Z"/>
                <w:szCs w:val="22"/>
              </w:rPr>
              <w:pPrChange w:id="1865" w:author="11046017_鄭兆媗" w:date="2024-03-25T23:40:00Z">
                <w:pPr/>
              </w:pPrChange>
            </w:pPr>
            <w:del w:id="1866" w:author="11046017_鄭兆媗" w:date="2024-03-25T14:39:00Z">
              <w:r w:rsidRPr="00BC41E3">
                <w:rPr>
                  <w:szCs w:val="22"/>
                </w:rPr>
                <w:delText>%</w:delText>
              </w:r>
            </w:del>
          </w:p>
        </w:tc>
      </w:tr>
      <w:tr w:rsidR="00DF044C" w:rsidRPr="00F84482" w14:paraId="45A38502" w14:textId="77777777" w:rsidTr="0029566D">
        <w:trPr>
          <w:jc w:val="center"/>
        </w:trPr>
        <w:tc>
          <w:tcPr>
            <w:tcW w:w="4274" w:type="pct"/>
            <w:gridSpan w:val="3"/>
            <w:shd w:val="clear" w:color="auto" w:fill="auto"/>
            <w:vAlign w:val="center"/>
            <w:tcPrChange w:id="1867" w:author="11046017_鄭兆媗" w:date="2024-03-30T12:55:00Z">
              <w:tcPr>
                <w:tcW w:w="4348" w:type="pct"/>
                <w:gridSpan w:val="6"/>
                <w:shd w:val="clear" w:color="auto" w:fill="auto"/>
                <w:vAlign w:val="center"/>
              </w:tcPr>
            </w:tcPrChange>
          </w:tcPr>
          <w:p w14:paraId="3C3EFC48" w14:textId="77777777" w:rsidR="00DF044C" w:rsidRPr="00BC41E3" w:rsidRDefault="00DF044C">
            <w:pPr>
              <w:kinsoku w:val="0"/>
              <w:overflowPunct w:val="0"/>
              <w:spacing w:line="360" w:lineRule="exact"/>
              <w:jc w:val="center"/>
              <w:rPr>
                <w:szCs w:val="22"/>
              </w:rPr>
              <w:pPrChange w:id="1868" w:author="11046017_鄭兆媗" w:date="2024-03-25T23:40:00Z">
                <w:pPr/>
              </w:pPrChange>
            </w:pPr>
          </w:p>
        </w:tc>
        <w:tc>
          <w:tcPr>
            <w:tcW w:w="726" w:type="pct"/>
            <w:shd w:val="clear" w:color="auto" w:fill="auto"/>
            <w:tcPrChange w:id="1869" w:author="11046017_鄭兆媗" w:date="2024-03-30T12:55:00Z">
              <w:tcPr>
                <w:tcW w:w="652" w:type="pct"/>
                <w:shd w:val="clear" w:color="auto" w:fill="auto"/>
              </w:tcPr>
            </w:tcPrChange>
          </w:tcPr>
          <w:p w14:paraId="57612A60" w14:textId="77777777" w:rsidR="00DF044C" w:rsidRPr="00BC41E3" w:rsidRDefault="00DF044C">
            <w:pPr>
              <w:kinsoku w:val="0"/>
              <w:overflowPunct w:val="0"/>
              <w:spacing w:line="360" w:lineRule="exact"/>
              <w:jc w:val="center"/>
              <w:rPr>
                <w:spacing w:val="-10"/>
                <w:szCs w:val="22"/>
              </w:rPr>
              <w:pPrChange w:id="1870"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rsidP="00E43A36">
      <w:pPr>
        <w:kinsoku w:val="0"/>
        <w:overflowPunct w:val="0"/>
        <w:rPr>
          <w:ins w:id="1871" w:author="11046017_鄭兆媗" w:date="2024-03-29T12:35:00Z"/>
        </w:rPr>
      </w:pPr>
    </w:p>
    <w:p w14:paraId="5BCE993E" w14:textId="14C48CD5" w:rsidR="000226E4" w:rsidRDefault="000071FB" w:rsidP="00E43A36">
      <w:pPr>
        <w:widowControl/>
        <w:kinsoku w:val="0"/>
        <w:overflowPunct w:val="0"/>
        <w:jc w:val="left"/>
        <w:rPr>
          <w:ins w:id="1872" w:author="11046017_鄭兆媗" w:date="2024-03-29T12:36:00Z"/>
        </w:rPr>
      </w:pPr>
      <w:ins w:id="1873" w:author="11046017_鄭兆媗" w:date="2024-03-29T12:35:00Z">
        <w:r>
          <w:br w:type="page"/>
        </w:r>
      </w:ins>
    </w:p>
    <w:p w14:paraId="72B5D59D" w14:textId="012F2268" w:rsidR="001F55B5" w:rsidRDefault="001F55B5">
      <w:pPr>
        <w:pStyle w:val="1"/>
        <w:kinsoku w:val="0"/>
        <w:overflowPunct w:val="0"/>
        <w:rPr>
          <w:ins w:id="1874" w:author="11046017_鄭兆媗" w:date="2024-03-29T12:36:00Z"/>
        </w:rPr>
        <w:pPrChange w:id="1875" w:author="11046017_鄭兆媗" w:date="2024-03-29T12:36:00Z">
          <w:pPr/>
        </w:pPrChange>
      </w:pPr>
      <w:bookmarkStart w:id="1876" w:name="_Toc166433947"/>
      <w:bookmarkStart w:id="1877" w:name="_Toc167669371"/>
      <w:ins w:id="1878" w:author="11046017_鄭兆媗" w:date="2024-03-29T12:36:00Z">
        <w:r>
          <w:rPr>
            <w:rFonts w:hint="eastAsia"/>
          </w:rPr>
          <w:lastRenderedPageBreak/>
          <w:t>需求模型</w:t>
        </w:r>
        <w:bookmarkEnd w:id="1876"/>
        <w:bookmarkEnd w:id="1877"/>
      </w:ins>
    </w:p>
    <w:p w14:paraId="38A7D744" w14:textId="6F5F6350" w:rsidR="001F55B5" w:rsidRDefault="00896D7A">
      <w:pPr>
        <w:pStyle w:val="2"/>
        <w:kinsoku w:val="0"/>
        <w:overflowPunct w:val="0"/>
        <w:rPr>
          <w:ins w:id="1879" w:author="11046017_鄭兆媗" w:date="2024-03-29T12:36:00Z"/>
        </w:rPr>
        <w:pPrChange w:id="1880" w:author="11046017_鄭兆媗" w:date="2024-03-29T14:50:00Z">
          <w:pPr/>
        </w:pPrChange>
      </w:pPr>
      <w:r>
        <w:rPr>
          <w:rFonts w:hint="eastAsia"/>
        </w:rPr>
        <w:t xml:space="preserve"> </w:t>
      </w:r>
      <w:bookmarkStart w:id="1881" w:name="_Toc166433948"/>
      <w:bookmarkStart w:id="1882" w:name="_Toc167669372"/>
      <w:ins w:id="1883" w:author="11046017_鄭兆媗" w:date="2024-03-29T12:36:00Z">
        <w:r w:rsidR="001F55B5">
          <w:rPr>
            <w:rFonts w:hint="eastAsia"/>
          </w:rPr>
          <w:t>使用者需求</w:t>
        </w:r>
        <w:bookmarkEnd w:id="1881"/>
        <w:bookmarkEnd w:id="1882"/>
      </w:ins>
    </w:p>
    <w:p w14:paraId="22B90A05" w14:textId="4055A4FD" w:rsidR="003774B4" w:rsidRPr="004867F3" w:rsidRDefault="00C41920" w:rsidP="004867F3">
      <w:pPr>
        <w:pStyle w:val="3"/>
        <w:ind w:left="284" w:firstLine="0"/>
        <w:rPr>
          <w:color w:val="FF0000"/>
        </w:rPr>
      </w:pPr>
      <w:r w:rsidRPr="004867F3">
        <w:rPr>
          <w:rFonts w:hint="eastAsia"/>
          <w:color w:val="FF0000"/>
        </w:rPr>
        <w:t>功能性需求</w:t>
      </w:r>
    </w:p>
    <w:p w14:paraId="306CDE58" w14:textId="25428E53" w:rsidR="00825479" w:rsidRDefault="00825479" w:rsidP="004867F3">
      <w:pPr>
        <w:pStyle w:val="af0"/>
        <w:jc w:val="center"/>
      </w:pPr>
    </w:p>
    <w:p w14:paraId="2B6979CB" w14:textId="30E3B6D6" w:rsidR="0029566D" w:rsidRDefault="0029566D" w:rsidP="0029566D">
      <w:pPr>
        <w:pStyle w:val="af0"/>
        <w:keepNext/>
        <w:jc w:val="center"/>
      </w:pPr>
      <w:bookmarkStart w:id="1884" w:name="_Toc167697575"/>
      <w:r>
        <w:rPr>
          <w:rFonts w:hint="eastAsia"/>
        </w:rPr>
        <w:t>表</w:t>
      </w:r>
      <w:r>
        <w:rPr>
          <w:rFonts w:hint="eastAsia"/>
        </w:rPr>
        <w:t xml:space="preserve"> </w:t>
      </w:r>
      <w:r w:rsidR="003E0E6E">
        <w:fldChar w:fldCharType="begin"/>
      </w:r>
      <w:r w:rsidR="003E0E6E">
        <w:instrText xml:space="preserve"> </w:instrText>
      </w:r>
      <w:r w:rsidR="003E0E6E">
        <w:rPr>
          <w:rFonts w:hint="eastAsia"/>
        </w:rPr>
        <w:instrText>STYLEREF 2 \s</w:instrText>
      </w:r>
      <w:r w:rsidR="003E0E6E">
        <w:instrText xml:space="preserve"> </w:instrText>
      </w:r>
      <w:r w:rsidR="003E0E6E">
        <w:fldChar w:fldCharType="separate"/>
      </w:r>
      <w:r w:rsidR="003E0E6E">
        <w:rPr>
          <w:noProof/>
        </w:rPr>
        <w:t>5-1</w:t>
      </w:r>
      <w:r w:rsidR="003E0E6E">
        <w:fldChar w:fldCharType="end"/>
      </w:r>
      <w:r w:rsidR="003E0E6E">
        <w:noBreakHyphen/>
      </w:r>
      <w:r w:rsidR="003E0E6E">
        <w:fldChar w:fldCharType="begin"/>
      </w:r>
      <w:r w:rsidR="003E0E6E">
        <w:instrText xml:space="preserve"> </w:instrText>
      </w:r>
      <w:r w:rsidR="003E0E6E">
        <w:rPr>
          <w:rFonts w:hint="eastAsia"/>
        </w:rPr>
        <w:instrText xml:space="preserve">SEQ </w:instrText>
      </w:r>
      <w:r w:rsidR="003E0E6E">
        <w:rPr>
          <w:rFonts w:hint="eastAsia"/>
        </w:rPr>
        <w:instrText>表</w:instrText>
      </w:r>
      <w:r w:rsidR="003E0E6E">
        <w:rPr>
          <w:rFonts w:hint="eastAsia"/>
        </w:rPr>
        <w:instrText xml:space="preserve"> \* ARABIC \s 2</w:instrText>
      </w:r>
      <w:r w:rsidR="003E0E6E">
        <w:instrText xml:space="preserve"> </w:instrText>
      </w:r>
      <w:r w:rsidR="003E0E6E">
        <w:fldChar w:fldCharType="separate"/>
      </w:r>
      <w:r w:rsidR="003E0E6E">
        <w:rPr>
          <w:noProof/>
        </w:rPr>
        <w:t>1</w:t>
      </w:r>
      <w:r w:rsidR="003E0E6E">
        <w:fldChar w:fldCharType="end"/>
      </w:r>
      <w:r>
        <w:rPr>
          <w:rFonts w:hint="eastAsia"/>
          <w:lang w:eastAsia="zh-TW"/>
        </w:rPr>
        <w:t xml:space="preserve"> </w:t>
      </w:r>
      <w:r w:rsidRPr="00662C1C">
        <w:rPr>
          <w:rFonts w:hint="eastAsia"/>
          <w:lang w:eastAsia="zh-TW"/>
        </w:rPr>
        <w:t>功能性需求表</w:t>
      </w:r>
      <w:bookmarkEnd w:id="1884"/>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E43A36">
            <w:pPr>
              <w:kinsoku w:val="0"/>
              <w:overflowPunct w:val="0"/>
              <w:spacing w:line="440" w:lineRule="exact"/>
            </w:pPr>
            <w:r>
              <w:rPr>
                <w:rFonts w:hint="eastAsia"/>
              </w:rPr>
              <w:t>身分</w:t>
            </w:r>
          </w:p>
        </w:tc>
        <w:tc>
          <w:tcPr>
            <w:tcW w:w="2346" w:type="dxa"/>
          </w:tcPr>
          <w:p w14:paraId="2AE31F58" w14:textId="77777777" w:rsidR="00C41920" w:rsidRDefault="00C41920" w:rsidP="00E43A36">
            <w:pPr>
              <w:kinsoku w:val="0"/>
              <w:overflowPunct w:val="0"/>
              <w:spacing w:line="440" w:lineRule="exact"/>
            </w:pPr>
            <w:r>
              <w:rPr>
                <w:rFonts w:hint="eastAsia"/>
              </w:rPr>
              <w:t>功能項目</w:t>
            </w:r>
          </w:p>
        </w:tc>
        <w:tc>
          <w:tcPr>
            <w:tcW w:w="6999" w:type="dxa"/>
          </w:tcPr>
          <w:p w14:paraId="66364AA2" w14:textId="77777777" w:rsidR="00C41920" w:rsidRDefault="00C41920" w:rsidP="00E43A36">
            <w:pPr>
              <w:kinsoku w:val="0"/>
              <w:overflowPunct w:val="0"/>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43A36">
            <w:pPr>
              <w:kinsoku w:val="0"/>
              <w:overflowPunct w:val="0"/>
              <w:spacing w:line="440" w:lineRule="exact"/>
              <w:ind w:left="113" w:right="113"/>
              <w:jc w:val="center"/>
            </w:pPr>
            <w:r>
              <w:rPr>
                <w:rFonts w:hint="eastAsia"/>
              </w:rPr>
              <w:t>使用者</w:t>
            </w:r>
          </w:p>
        </w:tc>
        <w:tc>
          <w:tcPr>
            <w:tcW w:w="2346" w:type="dxa"/>
          </w:tcPr>
          <w:p w14:paraId="64365DC3" w14:textId="77777777" w:rsidR="00C41920" w:rsidRDefault="00C41920" w:rsidP="00E43A36">
            <w:pPr>
              <w:kinsoku w:val="0"/>
              <w:overflowPunct w:val="0"/>
              <w:spacing w:line="440" w:lineRule="exact"/>
            </w:pPr>
            <w:r>
              <w:rPr>
                <w:rFonts w:hint="eastAsia"/>
              </w:rPr>
              <w:t>登入</w:t>
            </w:r>
          </w:p>
        </w:tc>
        <w:tc>
          <w:tcPr>
            <w:tcW w:w="6999" w:type="dxa"/>
          </w:tcPr>
          <w:p w14:paraId="14B7E6FF" w14:textId="77777777" w:rsidR="00C41920" w:rsidRDefault="00C41920" w:rsidP="00E43A36">
            <w:pPr>
              <w:kinsoku w:val="0"/>
              <w:overflowPunct w:val="0"/>
              <w:spacing w:line="440" w:lineRule="exact"/>
            </w:pPr>
            <w:r>
              <w:rPr>
                <w:rFonts w:hint="eastAsia"/>
              </w:rPr>
              <w:t>使用者首次登入需要註冊會員</w:t>
            </w:r>
          </w:p>
          <w:p w14:paraId="6E25805A" w14:textId="77777777" w:rsidR="00C41920" w:rsidRDefault="00C41920" w:rsidP="00E43A36">
            <w:pPr>
              <w:kinsoku w:val="0"/>
              <w:overflowPunct w:val="0"/>
              <w:spacing w:line="440" w:lineRule="exact"/>
            </w:pPr>
            <w:r>
              <w:rPr>
                <w:rFonts w:hint="eastAsia"/>
              </w:rPr>
              <w:t>使用者登入系統</w:t>
            </w:r>
          </w:p>
          <w:p w14:paraId="2FB9F3FC" w14:textId="10B9F7E0" w:rsidR="00C41920" w:rsidRPr="00845F4D" w:rsidRDefault="00C41920" w:rsidP="00E43A36">
            <w:pPr>
              <w:kinsoku w:val="0"/>
              <w:overflowPunct w:val="0"/>
              <w:spacing w:line="440" w:lineRule="exact"/>
            </w:pPr>
            <w:r>
              <w:rPr>
                <w:rFonts w:hint="eastAsia"/>
              </w:rPr>
              <w:t>使用者可以透過</w:t>
            </w:r>
            <w:r w:rsidR="00A26A63">
              <w:rPr>
                <w:rFonts w:hint="eastAsia"/>
              </w:rPr>
              <w:t>忘記密碼</w:t>
            </w:r>
            <w:r>
              <w:rPr>
                <w:rFonts w:hint="eastAsia"/>
              </w:rPr>
              <w:t>重新設定密碼</w:t>
            </w:r>
          </w:p>
        </w:tc>
      </w:tr>
      <w:tr w:rsidR="00C41920" w14:paraId="40727906" w14:textId="77777777" w:rsidTr="00EC7A64">
        <w:tc>
          <w:tcPr>
            <w:tcW w:w="843" w:type="dxa"/>
            <w:vMerge/>
          </w:tcPr>
          <w:p w14:paraId="0970B279" w14:textId="77777777" w:rsidR="00C41920" w:rsidRDefault="00C41920" w:rsidP="00E43A36">
            <w:pPr>
              <w:kinsoku w:val="0"/>
              <w:overflowPunct w:val="0"/>
              <w:spacing w:line="440" w:lineRule="exact"/>
            </w:pPr>
          </w:p>
        </w:tc>
        <w:tc>
          <w:tcPr>
            <w:tcW w:w="2346" w:type="dxa"/>
          </w:tcPr>
          <w:p w14:paraId="437B93F7" w14:textId="77777777" w:rsidR="00C41920" w:rsidRDefault="00C41920" w:rsidP="00E43A36">
            <w:pPr>
              <w:kinsoku w:val="0"/>
              <w:overflowPunct w:val="0"/>
              <w:spacing w:line="440" w:lineRule="exact"/>
            </w:pPr>
            <w:r>
              <w:rPr>
                <w:rFonts w:hint="eastAsia"/>
              </w:rPr>
              <w:t>關於我們</w:t>
            </w:r>
          </w:p>
        </w:tc>
        <w:tc>
          <w:tcPr>
            <w:tcW w:w="6999" w:type="dxa"/>
          </w:tcPr>
          <w:p w14:paraId="76E8338F" w14:textId="77777777" w:rsidR="00C41920" w:rsidRDefault="00C41920" w:rsidP="00E43A36">
            <w:pPr>
              <w:kinsoku w:val="0"/>
              <w:overflowPunct w:val="0"/>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E43A36">
            <w:pPr>
              <w:kinsoku w:val="0"/>
              <w:overflowPunct w:val="0"/>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E43A36">
            <w:pPr>
              <w:kinsoku w:val="0"/>
              <w:overflowPunct w:val="0"/>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E43A36">
            <w:pPr>
              <w:kinsoku w:val="0"/>
              <w:overflowPunct w:val="0"/>
              <w:spacing w:line="440" w:lineRule="exact"/>
            </w:pPr>
          </w:p>
        </w:tc>
        <w:tc>
          <w:tcPr>
            <w:tcW w:w="2346" w:type="dxa"/>
          </w:tcPr>
          <w:p w14:paraId="5B4CCECF" w14:textId="77777777" w:rsidR="00C41920" w:rsidRDefault="00C41920" w:rsidP="00E43A36">
            <w:pPr>
              <w:kinsoku w:val="0"/>
              <w:overflowPunct w:val="0"/>
              <w:spacing w:line="440" w:lineRule="exact"/>
            </w:pPr>
            <w:r>
              <w:rPr>
                <w:rFonts w:hint="eastAsia"/>
              </w:rPr>
              <w:t>報名課程</w:t>
            </w:r>
          </w:p>
        </w:tc>
        <w:tc>
          <w:tcPr>
            <w:tcW w:w="6999" w:type="dxa"/>
          </w:tcPr>
          <w:p w14:paraId="2CA6C8C0" w14:textId="60B6FBA7" w:rsidR="00C41920" w:rsidRDefault="00233C0D" w:rsidP="00E43A36">
            <w:pPr>
              <w:kinsoku w:val="0"/>
              <w:overflowPunct w:val="0"/>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E43A36">
            <w:pPr>
              <w:kinsoku w:val="0"/>
              <w:overflowPunct w:val="0"/>
              <w:spacing w:line="440" w:lineRule="exact"/>
            </w:pPr>
          </w:p>
        </w:tc>
        <w:tc>
          <w:tcPr>
            <w:tcW w:w="2346" w:type="dxa"/>
          </w:tcPr>
          <w:p w14:paraId="43F3F68F" w14:textId="77777777" w:rsidR="00C41920" w:rsidRDefault="00C41920" w:rsidP="00E43A36">
            <w:pPr>
              <w:kinsoku w:val="0"/>
              <w:overflowPunct w:val="0"/>
              <w:spacing w:line="440" w:lineRule="exact"/>
            </w:pPr>
            <w:r>
              <w:rPr>
                <w:rFonts w:hint="eastAsia"/>
              </w:rPr>
              <w:t>社群空間</w:t>
            </w:r>
          </w:p>
        </w:tc>
        <w:tc>
          <w:tcPr>
            <w:tcW w:w="6999" w:type="dxa"/>
          </w:tcPr>
          <w:p w14:paraId="01469229" w14:textId="79C55DC0" w:rsidR="00C41920" w:rsidRDefault="00233C0D" w:rsidP="00E43A36">
            <w:pPr>
              <w:kinsoku w:val="0"/>
              <w:overflowPunct w:val="0"/>
              <w:spacing w:line="440" w:lineRule="exact"/>
            </w:pPr>
            <w:r>
              <w:rPr>
                <w:rFonts w:hint="eastAsia"/>
              </w:rPr>
              <w:t>使用者可以透過社群空間跟其他會員</w:t>
            </w:r>
            <w:ins w:id="1885"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E43A36">
            <w:pPr>
              <w:kinsoku w:val="0"/>
              <w:overflowPunct w:val="0"/>
              <w:spacing w:line="440" w:lineRule="exact"/>
            </w:pPr>
          </w:p>
        </w:tc>
        <w:tc>
          <w:tcPr>
            <w:tcW w:w="2346" w:type="dxa"/>
          </w:tcPr>
          <w:p w14:paraId="4B783EEC" w14:textId="77777777" w:rsidR="00C41920" w:rsidRDefault="00C41920" w:rsidP="00E43A36">
            <w:pPr>
              <w:kinsoku w:val="0"/>
              <w:overflowPunct w:val="0"/>
              <w:spacing w:line="440" w:lineRule="exact"/>
            </w:pPr>
            <w:r>
              <w:rPr>
                <w:rFonts w:hint="eastAsia"/>
              </w:rPr>
              <w:t>會員中心</w:t>
            </w:r>
          </w:p>
        </w:tc>
        <w:tc>
          <w:tcPr>
            <w:tcW w:w="6999" w:type="dxa"/>
          </w:tcPr>
          <w:p w14:paraId="5F12C00B" w14:textId="0DE3FB83" w:rsidR="002B5C1F" w:rsidRDefault="002B5C1F" w:rsidP="00E43A36">
            <w:pPr>
              <w:kinsoku w:val="0"/>
              <w:overflowPunct w:val="0"/>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43A36">
            <w:pPr>
              <w:kinsoku w:val="0"/>
              <w:overflowPunct w:val="0"/>
              <w:spacing w:line="440" w:lineRule="exact"/>
              <w:ind w:left="113" w:right="113"/>
              <w:jc w:val="center"/>
            </w:pPr>
            <w:r>
              <w:rPr>
                <w:rFonts w:hint="eastAsia"/>
              </w:rPr>
              <w:t>管理者</w:t>
            </w:r>
          </w:p>
        </w:tc>
        <w:tc>
          <w:tcPr>
            <w:tcW w:w="2346" w:type="dxa"/>
          </w:tcPr>
          <w:p w14:paraId="66A51E4F" w14:textId="77777777" w:rsidR="00C41920" w:rsidRDefault="00C41920" w:rsidP="00E43A36">
            <w:pPr>
              <w:kinsoku w:val="0"/>
              <w:overflowPunct w:val="0"/>
              <w:spacing w:line="440" w:lineRule="exact"/>
            </w:pPr>
            <w:r>
              <w:rPr>
                <w:rFonts w:hint="eastAsia"/>
              </w:rPr>
              <w:t>登入</w:t>
            </w:r>
          </w:p>
        </w:tc>
        <w:tc>
          <w:tcPr>
            <w:tcW w:w="6999" w:type="dxa"/>
          </w:tcPr>
          <w:p w14:paraId="6788BBA0" w14:textId="72E75EE0" w:rsidR="00C41920" w:rsidRDefault="00BB3B57" w:rsidP="00E43A36">
            <w:pPr>
              <w:kinsoku w:val="0"/>
              <w:overflowPunct w:val="0"/>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E43A36">
            <w:pPr>
              <w:kinsoku w:val="0"/>
              <w:overflowPunct w:val="0"/>
              <w:spacing w:line="440" w:lineRule="exact"/>
            </w:pPr>
          </w:p>
        </w:tc>
        <w:tc>
          <w:tcPr>
            <w:tcW w:w="2346" w:type="dxa"/>
          </w:tcPr>
          <w:p w14:paraId="7DC110A9" w14:textId="77777777" w:rsidR="00C41920" w:rsidRDefault="00C41920" w:rsidP="00E43A36">
            <w:pPr>
              <w:kinsoku w:val="0"/>
              <w:overflowPunct w:val="0"/>
              <w:spacing w:line="440" w:lineRule="exact"/>
            </w:pPr>
            <w:r>
              <w:rPr>
                <w:rFonts w:hint="eastAsia"/>
              </w:rPr>
              <w:t>管理帳號</w:t>
            </w:r>
          </w:p>
        </w:tc>
        <w:tc>
          <w:tcPr>
            <w:tcW w:w="6999" w:type="dxa"/>
          </w:tcPr>
          <w:p w14:paraId="4F491733" w14:textId="77777777" w:rsidR="00C41920" w:rsidRDefault="00390928" w:rsidP="00E43A36">
            <w:pPr>
              <w:kinsoku w:val="0"/>
              <w:overflowPunct w:val="0"/>
              <w:spacing w:line="440" w:lineRule="exact"/>
            </w:pPr>
            <w:r>
              <w:rPr>
                <w:rFonts w:hint="eastAsia"/>
              </w:rPr>
              <w:t>管理者可在此管理使用者帳號</w:t>
            </w:r>
          </w:p>
          <w:p w14:paraId="72A92B03" w14:textId="1009F6EB" w:rsidR="00390928" w:rsidRDefault="00390928" w:rsidP="00E43A36">
            <w:pPr>
              <w:kinsoku w:val="0"/>
              <w:overflowPunct w:val="0"/>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E43A36">
            <w:pPr>
              <w:kinsoku w:val="0"/>
              <w:overflowPunct w:val="0"/>
              <w:spacing w:line="440" w:lineRule="exact"/>
            </w:pPr>
          </w:p>
        </w:tc>
        <w:tc>
          <w:tcPr>
            <w:tcW w:w="2346" w:type="dxa"/>
          </w:tcPr>
          <w:p w14:paraId="5D782D50" w14:textId="77777777" w:rsidR="00C41920" w:rsidRDefault="00C41920" w:rsidP="00E43A36">
            <w:pPr>
              <w:kinsoku w:val="0"/>
              <w:overflowPunct w:val="0"/>
              <w:spacing w:line="440" w:lineRule="exact"/>
            </w:pPr>
            <w:r>
              <w:rPr>
                <w:rFonts w:hint="eastAsia"/>
              </w:rPr>
              <w:t>管理社群空間</w:t>
            </w:r>
          </w:p>
        </w:tc>
        <w:tc>
          <w:tcPr>
            <w:tcW w:w="6999" w:type="dxa"/>
          </w:tcPr>
          <w:p w14:paraId="666F4195" w14:textId="7B5586E1" w:rsidR="00C41920" w:rsidRPr="00390928" w:rsidRDefault="00390928" w:rsidP="00E43A36">
            <w:pPr>
              <w:kinsoku w:val="0"/>
              <w:overflowPunct w:val="0"/>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E43A36">
            <w:pPr>
              <w:kinsoku w:val="0"/>
              <w:overflowPunct w:val="0"/>
              <w:spacing w:line="440" w:lineRule="exact"/>
            </w:pPr>
          </w:p>
        </w:tc>
        <w:tc>
          <w:tcPr>
            <w:tcW w:w="2346" w:type="dxa"/>
          </w:tcPr>
          <w:p w14:paraId="0D8492F8" w14:textId="77777777" w:rsidR="00C41920" w:rsidRDefault="00C41920" w:rsidP="00E43A36">
            <w:pPr>
              <w:kinsoku w:val="0"/>
              <w:overflowPunct w:val="0"/>
              <w:spacing w:line="440" w:lineRule="exact"/>
            </w:pPr>
            <w:r>
              <w:rPr>
                <w:rFonts w:hint="eastAsia"/>
              </w:rPr>
              <w:t>管理報名表</w:t>
            </w:r>
          </w:p>
        </w:tc>
        <w:tc>
          <w:tcPr>
            <w:tcW w:w="6999" w:type="dxa"/>
          </w:tcPr>
          <w:p w14:paraId="3206E65F" w14:textId="342A89CC" w:rsidR="00C41920" w:rsidRDefault="00233C0D" w:rsidP="00E43A36">
            <w:pPr>
              <w:keepNext/>
              <w:kinsoku w:val="0"/>
              <w:overflowPunct w:val="0"/>
              <w:spacing w:line="440" w:lineRule="exact"/>
            </w:pPr>
            <w:r>
              <w:rPr>
                <w:rFonts w:hint="eastAsia"/>
              </w:rPr>
              <w:t>管理者可以在此管理使用者提交的報名課程表單，</w:t>
            </w:r>
            <w:r w:rsidR="00826B45">
              <w:rPr>
                <w:rFonts w:hint="eastAsia"/>
              </w:rPr>
              <w:t>以</w:t>
            </w:r>
            <w:r>
              <w:rPr>
                <w:rFonts w:hint="eastAsia"/>
              </w:rPr>
              <w:t>協助修改內容或是刪除表單</w:t>
            </w:r>
          </w:p>
        </w:tc>
      </w:tr>
    </w:tbl>
    <w:p w14:paraId="6DF3AB73" w14:textId="33002BC2" w:rsidR="002B5C1F" w:rsidRDefault="002B5C1F" w:rsidP="004867F3">
      <w:pPr>
        <w:kinsoku w:val="0"/>
        <w:overflowPunct w:val="0"/>
        <w:snapToGrid w:val="0"/>
      </w:pPr>
      <w:r>
        <w:rPr>
          <w:rFonts w:hint="eastAsia"/>
        </w:rPr>
        <w:t>非功能性需求</w:t>
      </w:r>
    </w:p>
    <w:p w14:paraId="67DFD190" w14:textId="26B4D76B" w:rsidR="002B5C1F" w:rsidRPr="002B5C1F" w:rsidRDefault="002B5C1F" w:rsidP="004867F3">
      <w:pPr>
        <w:kinsoku w:val="0"/>
        <w:overflowPunct w:val="0"/>
        <w:snapToGrid w:val="0"/>
      </w:pPr>
      <w:r>
        <w:rPr>
          <w:rFonts w:hint="eastAsia"/>
        </w:rPr>
        <w:t>需要註冊會員才能使用完整的系統功能</w:t>
      </w:r>
    </w:p>
    <w:p w14:paraId="26E7B1D1" w14:textId="4CEA7CF4" w:rsidR="003774B4" w:rsidRDefault="003774B4" w:rsidP="00E43A36">
      <w:pPr>
        <w:widowControl/>
        <w:kinsoku w:val="0"/>
        <w:overflowPunct w:val="0"/>
        <w:jc w:val="left"/>
      </w:pPr>
      <w:r>
        <w:br w:type="page"/>
      </w:r>
    </w:p>
    <w:p w14:paraId="481B4148" w14:textId="5D0CCB5D" w:rsidR="003774B4" w:rsidRDefault="003774B4" w:rsidP="00E43A36">
      <w:pPr>
        <w:pStyle w:val="2"/>
        <w:kinsoku w:val="0"/>
        <w:overflowPunct w:val="0"/>
      </w:pPr>
      <w:r>
        <w:rPr>
          <w:rFonts w:hint="eastAsia"/>
        </w:rPr>
        <w:lastRenderedPageBreak/>
        <w:t xml:space="preserve"> </w:t>
      </w:r>
      <w:bookmarkStart w:id="1886" w:name="_Toc166433949"/>
      <w:bookmarkStart w:id="1887" w:name="_Toc167669373"/>
      <w:r w:rsidRPr="00E75106">
        <w:t>使用個案圖</w:t>
      </w:r>
      <w:r w:rsidRPr="00E75106">
        <w:t>(Use case diagram)</w:t>
      </w:r>
      <w:bookmarkEnd w:id="1886"/>
      <w:bookmarkEnd w:id="1887"/>
    </w:p>
    <w:p w14:paraId="64A1A919" w14:textId="28E10F88" w:rsidR="00825479" w:rsidRDefault="00825479" w:rsidP="004867F3">
      <w:pPr>
        <w:kinsoku w:val="0"/>
        <w:overflowPunct w:val="0"/>
        <w:ind w:firstLineChars="200" w:firstLine="560"/>
      </w:pPr>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2845A03" w14:textId="77777777" w:rsidR="004867F3" w:rsidRDefault="00825479" w:rsidP="004867F3">
      <w:pPr>
        <w:keepNext/>
        <w:kinsoku w:val="0"/>
        <w:overflowPunct w:val="0"/>
        <w:jc w:val="center"/>
      </w:pPr>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5"/>
                    <a:stretch>
                      <a:fillRect/>
                    </a:stretch>
                  </pic:blipFill>
                  <pic:spPr>
                    <a:xfrm>
                      <a:off x="0" y="0"/>
                      <a:ext cx="4937013" cy="6423522"/>
                    </a:xfrm>
                    <a:prstGeom prst="rect">
                      <a:avLst/>
                    </a:prstGeom>
                  </pic:spPr>
                </pic:pic>
              </a:graphicData>
            </a:graphic>
          </wp:inline>
        </w:drawing>
      </w:r>
    </w:p>
    <w:p w14:paraId="40A65983" w14:textId="4A5A54E4" w:rsidR="002B5C1F" w:rsidRDefault="004867F3" w:rsidP="004867F3">
      <w:pPr>
        <w:pStyle w:val="af0"/>
        <w:jc w:val="center"/>
        <w:rPr>
          <w:lang w:eastAsia="zh-TW"/>
        </w:rPr>
      </w:pPr>
      <w:bookmarkStart w:id="1888" w:name="_Toc167675409"/>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5-2</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1</w:t>
      </w:r>
      <w:r w:rsidR="0029566D">
        <w:rPr>
          <w:lang w:eastAsia="zh-TW"/>
        </w:rPr>
        <w:fldChar w:fldCharType="end"/>
      </w:r>
      <w:r>
        <w:rPr>
          <w:rFonts w:hint="eastAsia"/>
          <w:lang w:eastAsia="zh-TW"/>
        </w:rPr>
        <w:t xml:space="preserve"> </w:t>
      </w:r>
      <w:r w:rsidRPr="00465B2E">
        <w:rPr>
          <w:rFonts w:hint="eastAsia"/>
          <w:lang w:eastAsia="zh-TW"/>
        </w:rPr>
        <w:t>使用者個案圖</w:t>
      </w:r>
      <w:bookmarkEnd w:id="1888"/>
    </w:p>
    <w:p w14:paraId="4042D5F2" w14:textId="77777777" w:rsidR="004867F3" w:rsidRDefault="002863E9" w:rsidP="004867F3">
      <w:pPr>
        <w:keepNext/>
        <w:kinsoku w:val="0"/>
        <w:overflowPunct w:val="0"/>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6"/>
                    <a:stretch>
                      <a:fillRect/>
                    </a:stretch>
                  </pic:blipFill>
                  <pic:spPr>
                    <a:xfrm>
                      <a:off x="0" y="0"/>
                      <a:ext cx="3067478" cy="3048425"/>
                    </a:xfrm>
                    <a:prstGeom prst="rect">
                      <a:avLst/>
                    </a:prstGeom>
                  </pic:spPr>
                </pic:pic>
              </a:graphicData>
            </a:graphic>
          </wp:inline>
        </w:drawing>
      </w:r>
    </w:p>
    <w:p w14:paraId="41C49689" w14:textId="1D36656E" w:rsidR="002863E9" w:rsidRDefault="004867F3" w:rsidP="004867F3">
      <w:pPr>
        <w:pStyle w:val="af0"/>
        <w:jc w:val="center"/>
      </w:pPr>
      <w:bookmarkStart w:id="1889" w:name="_Toc167675410"/>
      <w:r>
        <w:rPr>
          <w:rFonts w:hint="eastAsia"/>
        </w:rPr>
        <w:t>圖</w:t>
      </w:r>
      <w:r>
        <w:rPr>
          <w:rFonts w:hint="eastAsia"/>
        </w:rPr>
        <w:t xml:space="preserve"> </w:t>
      </w:r>
      <w:r w:rsidR="0029566D">
        <w:fldChar w:fldCharType="begin"/>
      </w:r>
      <w:r w:rsidR="0029566D">
        <w:instrText xml:space="preserve"> </w:instrText>
      </w:r>
      <w:r w:rsidR="0029566D">
        <w:rPr>
          <w:rFonts w:hint="eastAsia"/>
        </w:rPr>
        <w:instrText>STYLEREF 2 \s</w:instrText>
      </w:r>
      <w:r w:rsidR="0029566D">
        <w:instrText xml:space="preserve"> </w:instrText>
      </w:r>
      <w:r w:rsidR="0029566D">
        <w:fldChar w:fldCharType="separate"/>
      </w:r>
      <w:r w:rsidR="0029566D">
        <w:rPr>
          <w:noProof/>
        </w:rPr>
        <w:t>5-2</w:t>
      </w:r>
      <w:r w:rsidR="0029566D">
        <w:fldChar w:fldCharType="end"/>
      </w:r>
      <w:r w:rsidR="0029566D">
        <w:noBreakHyphen/>
      </w:r>
      <w:r w:rsidR="0029566D">
        <w:fldChar w:fldCharType="begin"/>
      </w:r>
      <w:r w:rsidR="0029566D">
        <w:instrText xml:space="preserve"> </w:instrText>
      </w:r>
      <w:r w:rsidR="0029566D">
        <w:rPr>
          <w:rFonts w:hint="eastAsia"/>
        </w:rPr>
        <w:instrText xml:space="preserve">SEQ </w:instrText>
      </w:r>
      <w:r w:rsidR="0029566D">
        <w:rPr>
          <w:rFonts w:hint="eastAsia"/>
        </w:rPr>
        <w:instrText>圖</w:instrText>
      </w:r>
      <w:r w:rsidR="0029566D">
        <w:rPr>
          <w:rFonts w:hint="eastAsia"/>
        </w:rPr>
        <w:instrText xml:space="preserve"> \* ARABIC \s 2</w:instrText>
      </w:r>
      <w:r w:rsidR="0029566D">
        <w:instrText xml:space="preserve"> </w:instrText>
      </w:r>
      <w:r w:rsidR="0029566D">
        <w:fldChar w:fldCharType="separate"/>
      </w:r>
      <w:r w:rsidR="0029566D">
        <w:rPr>
          <w:noProof/>
        </w:rPr>
        <w:t>2</w:t>
      </w:r>
      <w:r w:rsidR="0029566D">
        <w:fldChar w:fldCharType="end"/>
      </w:r>
      <w:r>
        <w:rPr>
          <w:rFonts w:hint="eastAsia"/>
          <w:lang w:eastAsia="zh-TW"/>
        </w:rPr>
        <w:t xml:space="preserve"> </w:t>
      </w:r>
      <w:r w:rsidRPr="00AD0A0F">
        <w:rPr>
          <w:rFonts w:hint="eastAsia"/>
          <w:lang w:eastAsia="zh-TW"/>
        </w:rPr>
        <w:t>管理者個案圖</w:t>
      </w:r>
      <w:bookmarkEnd w:id="1889"/>
    </w:p>
    <w:p w14:paraId="18389293" w14:textId="77777777" w:rsidR="002863E9" w:rsidRDefault="002863E9" w:rsidP="00E43A36">
      <w:pPr>
        <w:kinsoku w:val="0"/>
        <w:overflowPunct w:val="0"/>
      </w:pPr>
    </w:p>
    <w:p w14:paraId="0B9FAAF8" w14:textId="7C03F90F" w:rsidR="003774B4" w:rsidRDefault="00896D7A" w:rsidP="00E43A36">
      <w:pPr>
        <w:widowControl/>
        <w:kinsoku w:val="0"/>
        <w:overflowPunct w:val="0"/>
        <w:jc w:val="left"/>
      </w:pPr>
      <w:r>
        <w:br w:type="page"/>
      </w:r>
    </w:p>
    <w:p w14:paraId="11FCA698" w14:textId="5704383F" w:rsidR="002863E9" w:rsidRDefault="00DC3155" w:rsidP="00E43A36">
      <w:pPr>
        <w:pStyle w:val="2"/>
        <w:kinsoku w:val="0"/>
        <w:overflowPunct w:val="0"/>
      </w:pPr>
      <w:r w:rsidRPr="006E09A2">
        <w:rPr>
          <w:rFonts w:hint="eastAsia"/>
          <w:highlight w:val="lightGray"/>
          <w:shd w:val="clear" w:color="auto" w:fill="FFFFFF" w:themeFill="background1"/>
        </w:rPr>
        <w:lastRenderedPageBreak/>
        <w:t xml:space="preserve"> </w:t>
      </w:r>
      <w:bookmarkStart w:id="1890" w:name="_Toc166433950"/>
      <w:bookmarkStart w:id="1891" w:name="_Toc167669374"/>
      <w:r w:rsidR="003774B4" w:rsidRPr="00E75106">
        <w:t>使用個案描述</w:t>
      </w:r>
      <w:bookmarkEnd w:id="1890"/>
      <w:bookmarkEnd w:id="1891"/>
    </w:p>
    <w:p w14:paraId="49C8650F" w14:textId="660E1003" w:rsidR="002863E9" w:rsidRDefault="002863E9" w:rsidP="004867F3">
      <w:pPr>
        <w:kinsoku w:val="0"/>
        <w:overflowPunct w:val="0"/>
        <w:ind w:firstLineChars="200" w:firstLine="560"/>
      </w:pPr>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4867F3">
      <w:pPr>
        <w:pStyle w:val="3"/>
        <w:kinsoku w:val="0"/>
        <w:overflowPunct w:val="0"/>
        <w:ind w:left="284" w:firstLine="0"/>
      </w:pPr>
      <w:r>
        <w:rPr>
          <w:rFonts w:hint="eastAsia"/>
        </w:rPr>
        <w:t xml:space="preserve"> </w:t>
      </w:r>
      <w:r w:rsidR="002863E9">
        <w:rPr>
          <w:rFonts w:hint="eastAsia"/>
        </w:rPr>
        <w:t>使用者</w:t>
      </w:r>
    </w:p>
    <w:p w14:paraId="6E7225BB" w14:textId="70307214" w:rsidR="002863E9" w:rsidRDefault="002863E9" w:rsidP="004867F3">
      <w:pPr>
        <w:kinsoku w:val="0"/>
        <w:overflowPunct w:val="0"/>
        <w:ind w:firstLineChars="200" w:firstLine="560"/>
      </w:pPr>
      <w:r>
        <w:rPr>
          <w:rFonts w:hint="eastAsia"/>
        </w:rPr>
        <w:t>使用者登入</w:t>
      </w:r>
    </w:p>
    <w:p w14:paraId="34DB758C" w14:textId="77777777" w:rsidR="004867F3" w:rsidRDefault="002863E9" w:rsidP="004867F3">
      <w:pPr>
        <w:keepNext/>
        <w:kinsoku w:val="0"/>
        <w:overflowPunct w:val="0"/>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7"/>
                    <a:stretch>
                      <a:fillRect/>
                    </a:stretch>
                  </pic:blipFill>
                  <pic:spPr>
                    <a:xfrm>
                      <a:off x="0" y="0"/>
                      <a:ext cx="6670420" cy="4664849"/>
                    </a:xfrm>
                    <a:prstGeom prst="rect">
                      <a:avLst/>
                    </a:prstGeom>
                  </pic:spPr>
                </pic:pic>
              </a:graphicData>
            </a:graphic>
          </wp:inline>
        </w:drawing>
      </w:r>
    </w:p>
    <w:p w14:paraId="1E952961" w14:textId="176B469B" w:rsidR="002863E9" w:rsidRDefault="004867F3" w:rsidP="004867F3">
      <w:pPr>
        <w:pStyle w:val="af0"/>
        <w:jc w:val="center"/>
        <w:rPr>
          <w:lang w:eastAsia="zh-TW"/>
        </w:rPr>
      </w:pPr>
      <w:bookmarkStart w:id="1892" w:name="_Toc167675411"/>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5-3</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1</w:t>
      </w:r>
      <w:r w:rsidR="0029566D">
        <w:rPr>
          <w:lang w:eastAsia="zh-TW"/>
        </w:rPr>
        <w:fldChar w:fldCharType="end"/>
      </w:r>
      <w:r>
        <w:rPr>
          <w:rFonts w:hint="eastAsia"/>
          <w:lang w:eastAsia="zh-TW"/>
        </w:rPr>
        <w:t xml:space="preserve"> </w:t>
      </w:r>
      <w:r w:rsidRPr="00117656">
        <w:rPr>
          <w:rFonts w:hint="eastAsia"/>
          <w:lang w:eastAsia="zh-TW"/>
        </w:rPr>
        <w:t>使用者登入活動圖</w:t>
      </w:r>
      <w:bookmarkEnd w:id="1892"/>
    </w:p>
    <w:p w14:paraId="0915F803" w14:textId="77777777" w:rsidR="00FE400E" w:rsidRDefault="00FE400E" w:rsidP="00E43A36">
      <w:pPr>
        <w:widowControl/>
        <w:kinsoku w:val="0"/>
        <w:overflowPunct w:val="0"/>
        <w:jc w:val="left"/>
      </w:pPr>
      <w:r>
        <w:br w:type="page"/>
      </w:r>
    </w:p>
    <w:p w14:paraId="00D6B0D6" w14:textId="6CDD83CB" w:rsidR="00351BAE" w:rsidRDefault="00351BAE" w:rsidP="00E43A36">
      <w:pPr>
        <w:kinsoku w:val="0"/>
        <w:overflowPunct w:val="0"/>
        <w:jc w:val="left"/>
      </w:pPr>
      <w:r>
        <w:rPr>
          <w:rFonts w:hint="eastAsia"/>
        </w:rPr>
        <w:lastRenderedPageBreak/>
        <w:t>關於我們</w:t>
      </w:r>
    </w:p>
    <w:p w14:paraId="7077AE99" w14:textId="77777777" w:rsidR="004867F3" w:rsidRDefault="00E42975" w:rsidP="004867F3">
      <w:pPr>
        <w:keepNext/>
        <w:kinsoku w:val="0"/>
        <w:overflowPunct w:val="0"/>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76F9B02A" w14:textId="5D124ABB" w:rsidR="00351BAE" w:rsidRDefault="004867F3" w:rsidP="004867F3">
      <w:pPr>
        <w:pStyle w:val="af0"/>
        <w:jc w:val="center"/>
        <w:rPr>
          <w:lang w:eastAsia="zh-TW"/>
        </w:rPr>
      </w:pPr>
      <w:bookmarkStart w:id="1893" w:name="_Toc167675412"/>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5-3</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2</w:t>
      </w:r>
      <w:r w:rsidR="0029566D">
        <w:rPr>
          <w:lang w:eastAsia="zh-TW"/>
        </w:rPr>
        <w:fldChar w:fldCharType="end"/>
      </w:r>
      <w:r>
        <w:rPr>
          <w:rFonts w:hint="eastAsia"/>
          <w:lang w:eastAsia="zh-TW"/>
        </w:rPr>
        <w:t xml:space="preserve"> </w:t>
      </w:r>
      <w:r w:rsidRPr="001C5099">
        <w:rPr>
          <w:rFonts w:hint="eastAsia"/>
          <w:lang w:eastAsia="zh-TW"/>
        </w:rPr>
        <w:t>關於我們活動圖</w:t>
      </w:r>
      <w:bookmarkEnd w:id="1893"/>
    </w:p>
    <w:p w14:paraId="0A12A765" w14:textId="05BBE6CE" w:rsidR="00F80BC2" w:rsidRDefault="00351BAE" w:rsidP="00E43A36">
      <w:pPr>
        <w:kinsoku w:val="0"/>
        <w:overflowPunct w:val="0"/>
      </w:pPr>
      <w:r>
        <w:rPr>
          <w:rFonts w:hint="eastAsia"/>
        </w:rPr>
        <w:t>報名課程</w:t>
      </w:r>
    </w:p>
    <w:p w14:paraId="3B585C2D" w14:textId="77777777" w:rsidR="004867F3" w:rsidRDefault="00E42975" w:rsidP="004867F3">
      <w:pPr>
        <w:keepNext/>
        <w:kinsoku w:val="0"/>
        <w:overflowPunct w:val="0"/>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29">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4707F68D" w14:textId="1983CF81" w:rsidR="00351BAE" w:rsidRDefault="004867F3" w:rsidP="004867F3">
      <w:pPr>
        <w:pStyle w:val="af0"/>
        <w:jc w:val="center"/>
        <w:rPr>
          <w:lang w:eastAsia="zh-TW"/>
        </w:rPr>
      </w:pPr>
      <w:bookmarkStart w:id="1894" w:name="_Toc167675413"/>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5-3</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3</w:t>
      </w:r>
      <w:r w:rsidR="0029566D">
        <w:rPr>
          <w:lang w:eastAsia="zh-TW"/>
        </w:rPr>
        <w:fldChar w:fldCharType="end"/>
      </w:r>
      <w:r>
        <w:rPr>
          <w:rFonts w:hint="eastAsia"/>
          <w:lang w:eastAsia="zh-TW"/>
        </w:rPr>
        <w:t xml:space="preserve"> </w:t>
      </w:r>
      <w:r w:rsidRPr="008405D3">
        <w:rPr>
          <w:rFonts w:hint="eastAsia"/>
          <w:lang w:eastAsia="zh-TW"/>
        </w:rPr>
        <w:t>報名課程活動圖</w:t>
      </w:r>
      <w:bookmarkEnd w:id="1894"/>
    </w:p>
    <w:p w14:paraId="4671C080" w14:textId="77777777" w:rsidR="00FE400E" w:rsidRDefault="00FE400E" w:rsidP="00E43A36">
      <w:pPr>
        <w:widowControl/>
        <w:kinsoku w:val="0"/>
        <w:overflowPunct w:val="0"/>
        <w:jc w:val="left"/>
      </w:pPr>
      <w:r>
        <w:br w:type="page"/>
      </w:r>
    </w:p>
    <w:p w14:paraId="5E3FF0A5" w14:textId="2AD848E8" w:rsidR="00F80BC2" w:rsidRDefault="00FE400E" w:rsidP="00E43A36">
      <w:pPr>
        <w:kinsoku w:val="0"/>
        <w:overflowPunct w:val="0"/>
      </w:pPr>
      <w:r>
        <w:rPr>
          <w:rFonts w:hint="eastAsia"/>
        </w:rPr>
        <w:lastRenderedPageBreak/>
        <w:t>社群空間</w:t>
      </w:r>
    </w:p>
    <w:p w14:paraId="283254C6" w14:textId="77777777" w:rsidR="004867F3" w:rsidRDefault="00E42975" w:rsidP="004867F3">
      <w:pPr>
        <w:keepNext/>
        <w:kinsoku w:val="0"/>
        <w:overflowPunct w:val="0"/>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0">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60D71F97" w14:textId="6E477E99" w:rsidR="00FE400E" w:rsidRDefault="004867F3" w:rsidP="004867F3">
      <w:pPr>
        <w:pStyle w:val="af0"/>
        <w:jc w:val="center"/>
        <w:rPr>
          <w:lang w:eastAsia="zh-TW"/>
        </w:rPr>
      </w:pPr>
      <w:bookmarkStart w:id="1895" w:name="_Toc167675414"/>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5-3</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4</w:t>
      </w:r>
      <w:r w:rsidR="0029566D">
        <w:rPr>
          <w:lang w:eastAsia="zh-TW"/>
        </w:rPr>
        <w:fldChar w:fldCharType="end"/>
      </w:r>
      <w:r>
        <w:rPr>
          <w:rFonts w:hint="eastAsia"/>
          <w:lang w:eastAsia="zh-TW"/>
        </w:rPr>
        <w:t xml:space="preserve"> </w:t>
      </w:r>
      <w:r w:rsidRPr="0070169E">
        <w:rPr>
          <w:rFonts w:hint="eastAsia"/>
          <w:lang w:eastAsia="zh-TW"/>
        </w:rPr>
        <w:t>社群空間活動圖</w:t>
      </w:r>
      <w:bookmarkEnd w:id="1895"/>
    </w:p>
    <w:p w14:paraId="4FF841F9" w14:textId="534481A3" w:rsidR="00F80BC2" w:rsidRDefault="00FE400E" w:rsidP="00E43A36">
      <w:pPr>
        <w:kinsoku w:val="0"/>
        <w:overflowPunct w:val="0"/>
      </w:pPr>
      <w:r>
        <w:rPr>
          <w:rFonts w:hint="eastAsia"/>
        </w:rPr>
        <w:t>會員中心</w:t>
      </w:r>
    </w:p>
    <w:p w14:paraId="54ECF6F7" w14:textId="77777777" w:rsidR="004867F3" w:rsidRDefault="00E42975" w:rsidP="004867F3">
      <w:pPr>
        <w:keepNext/>
        <w:kinsoku w:val="0"/>
        <w:overflowPunct w:val="0"/>
      </w:pPr>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1">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359F8270" w14:textId="2A7B2380" w:rsidR="00FE400E" w:rsidRDefault="004867F3" w:rsidP="004867F3">
      <w:pPr>
        <w:pStyle w:val="af0"/>
        <w:jc w:val="center"/>
      </w:pPr>
      <w:bookmarkStart w:id="1896" w:name="_Toc167675415"/>
      <w:r>
        <w:rPr>
          <w:rFonts w:hint="eastAsia"/>
        </w:rPr>
        <w:t>圖</w:t>
      </w:r>
      <w:r>
        <w:rPr>
          <w:rFonts w:hint="eastAsia"/>
        </w:rPr>
        <w:t xml:space="preserve"> </w:t>
      </w:r>
      <w:r w:rsidR="0029566D">
        <w:fldChar w:fldCharType="begin"/>
      </w:r>
      <w:r w:rsidR="0029566D">
        <w:instrText xml:space="preserve"> </w:instrText>
      </w:r>
      <w:r w:rsidR="0029566D">
        <w:rPr>
          <w:rFonts w:hint="eastAsia"/>
        </w:rPr>
        <w:instrText>STYLEREF 2 \s</w:instrText>
      </w:r>
      <w:r w:rsidR="0029566D">
        <w:instrText xml:space="preserve"> </w:instrText>
      </w:r>
      <w:r w:rsidR="0029566D">
        <w:fldChar w:fldCharType="separate"/>
      </w:r>
      <w:r w:rsidR="0029566D">
        <w:rPr>
          <w:noProof/>
        </w:rPr>
        <w:t>5-3</w:t>
      </w:r>
      <w:r w:rsidR="0029566D">
        <w:fldChar w:fldCharType="end"/>
      </w:r>
      <w:r w:rsidR="0029566D">
        <w:noBreakHyphen/>
      </w:r>
      <w:r w:rsidR="0029566D">
        <w:fldChar w:fldCharType="begin"/>
      </w:r>
      <w:r w:rsidR="0029566D">
        <w:instrText xml:space="preserve"> </w:instrText>
      </w:r>
      <w:r w:rsidR="0029566D">
        <w:rPr>
          <w:rFonts w:hint="eastAsia"/>
        </w:rPr>
        <w:instrText xml:space="preserve">SEQ </w:instrText>
      </w:r>
      <w:r w:rsidR="0029566D">
        <w:rPr>
          <w:rFonts w:hint="eastAsia"/>
        </w:rPr>
        <w:instrText>圖</w:instrText>
      </w:r>
      <w:r w:rsidR="0029566D">
        <w:rPr>
          <w:rFonts w:hint="eastAsia"/>
        </w:rPr>
        <w:instrText xml:space="preserve"> \* ARABIC \s 2</w:instrText>
      </w:r>
      <w:r w:rsidR="0029566D">
        <w:instrText xml:space="preserve"> </w:instrText>
      </w:r>
      <w:r w:rsidR="0029566D">
        <w:fldChar w:fldCharType="separate"/>
      </w:r>
      <w:r w:rsidR="0029566D">
        <w:rPr>
          <w:noProof/>
        </w:rPr>
        <w:t>5</w:t>
      </w:r>
      <w:r w:rsidR="0029566D">
        <w:fldChar w:fldCharType="end"/>
      </w:r>
      <w:r>
        <w:rPr>
          <w:rFonts w:hint="eastAsia"/>
          <w:lang w:eastAsia="zh-TW"/>
        </w:rPr>
        <w:t xml:space="preserve"> </w:t>
      </w:r>
      <w:r w:rsidRPr="003450C6">
        <w:rPr>
          <w:rFonts w:hint="eastAsia"/>
          <w:lang w:eastAsia="zh-TW"/>
        </w:rPr>
        <w:t>會員中心活動圖</w:t>
      </w:r>
      <w:bookmarkEnd w:id="1896"/>
    </w:p>
    <w:p w14:paraId="027ABD7F" w14:textId="0CFE99D1" w:rsidR="00FE400E" w:rsidRDefault="00FE400E" w:rsidP="00E43A36">
      <w:pPr>
        <w:widowControl/>
        <w:kinsoku w:val="0"/>
        <w:overflowPunct w:val="0"/>
        <w:jc w:val="left"/>
      </w:pPr>
      <w:r>
        <w:br w:type="page"/>
      </w:r>
    </w:p>
    <w:p w14:paraId="1E5FA318" w14:textId="5034AC10" w:rsidR="00F80BC2" w:rsidRDefault="004867F3" w:rsidP="004867F3">
      <w:pPr>
        <w:pStyle w:val="3"/>
        <w:kinsoku w:val="0"/>
        <w:overflowPunct w:val="0"/>
        <w:ind w:left="284" w:firstLine="0"/>
      </w:pPr>
      <w:r>
        <w:rPr>
          <w:rFonts w:hint="eastAsia"/>
        </w:rPr>
        <w:lastRenderedPageBreak/>
        <w:t xml:space="preserve"> </w:t>
      </w:r>
      <w:r w:rsidR="00FE400E">
        <w:rPr>
          <w:rFonts w:hint="eastAsia"/>
        </w:rPr>
        <w:t>管理者</w:t>
      </w:r>
    </w:p>
    <w:p w14:paraId="618838D1" w14:textId="3BFB9C15" w:rsidR="00FE400E" w:rsidRDefault="00FE400E" w:rsidP="00E43A36">
      <w:pPr>
        <w:kinsoku w:val="0"/>
        <w:overflowPunct w:val="0"/>
      </w:pPr>
      <w:r>
        <w:rPr>
          <w:rFonts w:hint="eastAsia"/>
        </w:rPr>
        <w:t>管理者登入</w:t>
      </w:r>
    </w:p>
    <w:p w14:paraId="5391EEAF" w14:textId="77777777" w:rsidR="004867F3" w:rsidRDefault="00FE400E" w:rsidP="004867F3">
      <w:pPr>
        <w:keepNext/>
        <w:kinsoku w:val="0"/>
        <w:overflowPunct w:val="0"/>
      </w:pPr>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2"/>
                    <a:stretch>
                      <a:fillRect/>
                    </a:stretch>
                  </pic:blipFill>
                  <pic:spPr>
                    <a:xfrm>
                      <a:off x="0" y="0"/>
                      <a:ext cx="6479540" cy="728345"/>
                    </a:xfrm>
                    <a:prstGeom prst="rect">
                      <a:avLst/>
                    </a:prstGeom>
                  </pic:spPr>
                </pic:pic>
              </a:graphicData>
            </a:graphic>
          </wp:inline>
        </w:drawing>
      </w:r>
    </w:p>
    <w:p w14:paraId="0B996DC4" w14:textId="2F61D485" w:rsidR="00FE400E" w:rsidRDefault="004867F3" w:rsidP="004867F3">
      <w:pPr>
        <w:pStyle w:val="af0"/>
        <w:jc w:val="center"/>
        <w:rPr>
          <w:lang w:eastAsia="zh-TW"/>
        </w:rPr>
      </w:pPr>
      <w:bookmarkStart w:id="1897" w:name="_Toc167675416"/>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5-3</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6</w:t>
      </w:r>
      <w:r w:rsidR="0029566D">
        <w:rPr>
          <w:lang w:eastAsia="zh-TW"/>
        </w:rPr>
        <w:fldChar w:fldCharType="end"/>
      </w:r>
      <w:r>
        <w:rPr>
          <w:rFonts w:hint="eastAsia"/>
          <w:lang w:eastAsia="zh-TW"/>
        </w:rPr>
        <w:t xml:space="preserve"> </w:t>
      </w:r>
      <w:r w:rsidRPr="002B67AE">
        <w:rPr>
          <w:rFonts w:hint="eastAsia"/>
          <w:lang w:eastAsia="zh-TW"/>
        </w:rPr>
        <w:t>管理者登入活動圖</w:t>
      </w:r>
      <w:bookmarkEnd w:id="1897"/>
    </w:p>
    <w:p w14:paraId="5A274CCC" w14:textId="724D8012" w:rsidR="00FE400E" w:rsidRPr="00FE400E" w:rsidRDefault="00FE400E" w:rsidP="00E43A36">
      <w:pPr>
        <w:kinsoku w:val="0"/>
        <w:overflowPunct w:val="0"/>
      </w:pPr>
      <w:r>
        <w:rPr>
          <w:rFonts w:hint="eastAsia"/>
        </w:rPr>
        <w:t>管理者管理帳號</w:t>
      </w:r>
    </w:p>
    <w:p w14:paraId="78C66FFA" w14:textId="77777777" w:rsidR="004867F3" w:rsidRDefault="00FE400E" w:rsidP="004867F3">
      <w:pPr>
        <w:keepNext/>
        <w:kinsoku w:val="0"/>
        <w:overflowPunct w:val="0"/>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3"/>
                    <a:stretch>
                      <a:fillRect/>
                    </a:stretch>
                  </pic:blipFill>
                  <pic:spPr>
                    <a:xfrm>
                      <a:off x="0" y="0"/>
                      <a:ext cx="4277322" cy="5391902"/>
                    </a:xfrm>
                    <a:prstGeom prst="rect">
                      <a:avLst/>
                    </a:prstGeom>
                  </pic:spPr>
                </pic:pic>
              </a:graphicData>
            </a:graphic>
          </wp:inline>
        </w:drawing>
      </w:r>
    </w:p>
    <w:p w14:paraId="6E0EAD15" w14:textId="7F91E714" w:rsidR="00FE400E" w:rsidRDefault="004867F3" w:rsidP="004867F3">
      <w:pPr>
        <w:pStyle w:val="af0"/>
        <w:jc w:val="center"/>
        <w:rPr>
          <w:lang w:eastAsia="zh-TW"/>
        </w:rPr>
      </w:pPr>
      <w:bookmarkStart w:id="1898" w:name="_Toc167675417"/>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5-3</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7</w:t>
      </w:r>
      <w:r w:rsidR="0029566D">
        <w:rPr>
          <w:lang w:eastAsia="zh-TW"/>
        </w:rPr>
        <w:fldChar w:fldCharType="end"/>
      </w:r>
      <w:r>
        <w:rPr>
          <w:rFonts w:hint="eastAsia"/>
          <w:lang w:eastAsia="zh-TW"/>
        </w:rPr>
        <w:t xml:space="preserve"> </w:t>
      </w:r>
      <w:r w:rsidRPr="00C41B1B">
        <w:rPr>
          <w:rFonts w:hint="eastAsia"/>
          <w:lang w:eastAsia="zh-TW"/>
        </w:rPr>
        <w:t>管理者管理帳號活動圖</w:t>
      </w:r>
      <w:bookmarkEnd w:id="1898"/>
    </w:p>
    <w:p w14:paraId="7F2252E8" w14:textId="77777777" w:rsidR="00FE400E" w:rsidRDefault="00FE400E" w:rsidP="00E43A36">
      <w:pPr>
        <w:widowControl/>
        <w:kinsoku w:val="0"/>
        <w:overflowPunct w:val="0"/>
        <w:jc w:val="left"/>
        <w:rPr>
          <w:szCs w:val="28"/>
        </w:rPr>
      </w:pPr>
      <w:r>
        <w:rPr>
          <w:szCs w:val="28"/>
        </w:rPr>
        <w:br w:type="page"/>
      </w:r>
    </w:p>
    <w:p w14:paraId="67673C84" w14:textId="101E76CE" w:rsidR="00FE400E" w:rsidRDefault="00FE400E" w:rsidP="00E43A36">
      <w:pPr>
        <w:kinsoku w:val="0"/>
        <w:overflowPunct w:val="0"/>
      </w:pPr>
      <w:r>
        <w:rPr>
          <w:rFonts w:hint="eastAsia"/>
        </w:rPr>
        <w:lastRenderedPageBreak/>
        <w:t>管理者管理社群</w:t>
      </w:r>
      <w:r w:rsidR="00256920">
        <w:rPr>
          <w:rFonts w:hint="eastAsia"/>
        </w:rPr>
        <w:t>空間</w:t>
      </w:r>
    </w:p>
    <w:p w14:paraId="7C15CF9C" w14:textId="77777777" w:rsidR="00024ED7" w:rsidRDefault="00256920" w:rsidP="00024ED7">
      <w:pPr>
        <w:keepNext/>
        <w:kinsoku w:val="0"/>
        <w:overflowPunct w:val="0"/>
      </w:pPr>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4"/>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24ECE3FA" w14:textId="771A5454" w:rsidR="00FE400E" w:rsidRDefault="00024ED7" w:rsidP="00024ED7">
      <w:pPr>
        <w:pStyle w:val="af0"/>
        <w:jc w:val="center"/>
        <w:rPr>
          <w:lang w:eastAsia="zh-TW"/>
        </w:rPr>
      </w:pPr>
      <w:bookmarkStart w:id="1899" w:name="_Toc167675418"/>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5-3</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8</w:t>
      </w:r>
      <w:r w:rsidR="0029566D">
        <w:rPr>
          <w:lang w:eastAsia="zh-TW"/>
        </w:rPr>
        <w:fldChar w:fldCharType="end"/>
      </w:r>
      <w:r>
        <w:rPr>
          <w:rFonts w:hint="eastAsia"/>
          <w:lang w:eastAsia="zh-TW"/>
        </w:rPr>
        <w:t xml:space="preserve"> </w:t>
      </w:r>
      <w:r w:rsidRPr="00653F11">
        <w:rPr>
          <w:rFonts w:hint="eastAsia"/>
          <w:lang w:eastAsia="zh-TW"/>
        </w:rPr>
        <w:t>管理者管理社群空間活動圖</w:t>
      </w:r>
      <w:bookmarkEnd w:id="1899"/>
    </w:p>
    <w:p w14:paraId="0BE8F479" w14:textId="07318A36" w:rsidR="00256920" w:rsidRDefault="00256920" w:rsidP="00E43A36">
      <w:pPr>
        <w:kinsoku w:val="0"/>
        <w:overflowPunct w:val="0"/>
      </w:pPr>
      <w:r>
        <w:rPr>
          <w:rFonts w:hint="eastAsia"/>
        </w:rPr>
        <w:t>管理者管理課程表單</w:t>
      </w:r>
    </w:p>
    <w:p w14:paraId="7A2DF4CA" w14:textId="77777777" w:rsidR="00024ED7" w:rsidRDefault="00256920" w:rsidP="00024ED7">
      <w:pPr>
        <w:keepNext/>
        <w:kinsoku w:val="0"/>
        <w:overflowPunct w:val="0"/>
      </w:pPr>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5"/>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2FC07426" w14:textId="31F9E7E1" w:rsidR="00FE400E" w:rsidRDefault="00024ED7" w:rsidP="00024ED7">
      <w:pPr>
        <w:pStyle w:val="af0"/>
        <w:jc w:val="center"/>
        <w:rPr>
          <w:lang w:eastAsia="zh-TW"/>
        </w:rPr>
      </w:pPr>
      <w:bookmarkStart w:id="1900" w:name="_Toc167675419"/>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5-3</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9</w:t>
      </w:r>
      <w:r w:rsidR="0029566D">
        <w:rPr>
          <w:lang w:eastAsia="zh-TW"/>
        </w:rPr>
        <w:fldChar w:fldCharType="end"/>
      </w:r>
      <w:r>
        <w:rPr>
          <w:rFonts w:hint="eastAsia"/>
          <w:lang w:eastAsia="zh-TW"/>
        </w:rPr>
        <w:t xml:space="preserve"> </w:t>
      </w:r>
      <w:r w:rsidRPr="00E05D17">
        <w:rPr>
          <w:rFonts w:hint="eastAsia"/>
          <w:lang w:eastAsia="zh-TW"/>
        </w:rPr>
        <w:t>管理者管理課程表單活動圖</w:t>
      </w:r>
      <w:bookmarkEnd w:id="1900"/>
    </w:p>
    <w:p w14:paraId="03937748" w14:textId="4B53C718" w:rsidR="00024ED7" w:rsidRDefault="00024ED7">
      <w:pPr>
        <w:widowControl/>
        <w:jc w:val="left"/>
      </w:pPr>
      <w:r>
        <w:br w:type="page"/>
      </w:r>
    </w:p>
    <w:p w14:paraId="6809B790" w14:textId="77777777" w:rsidR="00024ED7" w:rsidRPr="00024ED7" w:rsidRDefault="00024ED7" w:rsidP="00024ED7"/>
    <w:p w14:paraId="17A99815" w14:textId="606989FF" w:rsidR="00896D7A" w:rsidRDefault="00024ED7" w:rsidP="00E43A36">
      <w:pPr>
        <w:pStyle w:val="2"/>
        <w:kinsoku w:val="0"/>
        <w:overflowPunct w:val="0"/>
      </w:pPr>
      <w:bookmarkStart w:id="1901" w:name="_Toc166433951"/>
      <w:bookmarkStart w:id="1902" w:name="_Toc167669375"/>
      <w:r>
        <w:rPr>
          <w:rFonts w:hint="eastAsia"/>
        </w:rPr>
        <w:t xml:space="preserve"> </w:t>
      </w:r>
      <w:r w:rsidRPr="00E75106">
        <w:t>分析類別圖</w:t>
      </w:r>
      <w:r w:rsidRPr="00E75106">
        <w:t>(Analysis class diagram)</w:t>
      </w:r>
      <w:bookmarkEnd w:id="1901"/>
      <w:bookmarkEnd w:id="1902"/>
      <w:r w:rsidR="00FC44EA" w:rsidRPr="00FC44EA">
        <w:t xml:space="preserve"> </w:t>
      </w:r>
    </w:p>
    <w:p w14:paraId="0204ECFF" w14:textId="77777777" w:rsidR="00024ED7" w:rsidRDefault="00826B45" w:rsidP="00024ED7">
      <w:pPr>
        <w:keepNext/>
        <w:widowControl/>
        <w:kinsoku w:val="0"/>
        <w:overflowPunct w:val="0"/>
        <w:jc w:val="center"/>
      </w:pPr>
      <w:r w:rsidRPr="00826B45">
        <w:rPr>
          <w:noProof/>
        </w:rPr>
        <w:drawing>
          <wp:inline distT="0" distB="0" distL="0" distR="0" wp14:anchorId="26B5C1CA" wp14:editId="5D14FB20">
            <wp:extent cx="6479540" cy="5068570"/>
            <wp:effectExtent l="0" t="0" r="0" b="0"/>
            <wp:docPr id="13107397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9741" name=""/>
                    <pic:cNvPicPr/>
                  </pic:nvPicPr>
                  <pic:blipFill>
                    <a:blip r:embed="rId36"/>
                    <a:stretch>
                      <a:fillRect/>
                    </a:stretch>
                  </pic:blipFill>
                  <pic:spPr>
                    <a:xfrm>
                      <a:off x="0" y="0"/>
                      <a:ext cx="6479540" cy="5068570"/>
                    </a:xfrm>
                    <a:prstGeom prst="rect">
                      <a:avLst/>
                    </a:prstGeom>
                  </pic:spPr>
                </pic:pic>
              </a:graphicData>
            </a:graphic>
          </wp:inline>
        </w:drawing>
      </w:r>
    </w:p>
    <w:p w14:paraId="32E96B94" w14:textId="299B53EC" w:rsidR="002C52F7" w:rsidRDefault="00024ED7" w:rsidP="00024ED7">
      <w:pPr>
        <w:pStyle w:val="af0"/>
        <w:jc w:val="center"/>
      </w:pPr>
      <w:bookmarkStart w:id="1903" w:name="_Toc167675420"/>
      <w:r>
        <w:rPr>
          <w:rFonts w:hint="eastAsia"/>
        </w:rPr>
        <w:t>圖</w:t>
      </w:r>
      <w:r>
        <w:rPr>
          <w:rFonts w:hint="eastAsia"/>
        </w:rPr>
        <w:t xml:space="preserve"> </w:t>
      </w:r>
      <w:r w:rsidR="0029566D">
        <w:fldChar w:fldCharType="begin"/>
      </w:r>
      <w:r w:rsidR="0029566D">
        <w:instrText xml:space="preserve"> </w:instrText>
      </w:r>
      <w:r w:rsidR="0029566D">
        <w:rPr>
          <w:rFonts w:hint="eastAsia"/>
        </w:rPr>
        <w:instrText>STYLEREF 2 \s</w:instrText>
      </w:r>
      <w:r w:rsidR="0029566D">
        <w:instrText xml:space="preserve"> </w:instrText>
      </w:r>
      <w:r w:rsidR="0029566D">
        <w:fldChar w:fldCharType="separate"/>
      </w:r>
      <w:r w:rsidR="0029566D">
        <w:rPr>
          <w:noProof/>
        </w:rPr>
        <w:t>5-4</w:t>
      </w:r>
      <w:r w:rsidR="0029566D">
        <w:fldChar w:fldCharType="end"/>
      </w:r>
      <w:r w:rsidR="0029566D">
        <w:noBreakHyphen/>
      </w:r>
      <w:r w:rsidR="0029566D">
        <w:fldChar w:fldCharType="begin"/>
      </w:r>
      <w:r w:rsidR="0029566D">
        <w:instrText xml:space="preserve"> </w:instrText>
      </w:r>
      <w:r w:rsidR="0029566D">
        <w:rPr>
          <w:rFonts w:hint="eastAsia"/>
        </w:rPr>
        <w:instrText xml:space="preserve">SEQ </w:instrText>
      </w:r>
      <w:r w:rsidR="0029566D">
        <w:rPr>
          <w:rFonts w:hint="eastAsia"/>
        </w:rPr>
        <w:instrText>圖</w:instrText>
      </w:r>
      <w:r w:rsidR="0029566D">
        <w:rPr>
          <w:rFonts w:hint="eastAsia"/>
        </w:rPr>
        <w:instrText xml:space="preserve"> \* ARABIC \s 2</w:instrText>
      </w:r>
      <w:r w:rsidR="0029566D">
        <w:instrText xml:space="preserve"> </w:instrText>
      </w:r>
      <w:r w:rsidR="0029566D">
        <w:fldChar w:fldCharType="separate"/>
      </w:r>
      <w:r w:rsidR="0029566D">
        <w:rPr>
          <w:noProof/>
        </w:rPr>
        <w:t>1</w:t>
      </w:r>
      <w:r w:rsidR="0029566D">
        <w:fldChar w:fldCharType="end"/>
      </w:r>
      <w:r>
        <w:rPr>
          <w:rFonts w:hint="eastAsia"/>
          <w:lang w:eastAsia="zh-TW"/>
        </w:rPr>
        <w:t xml:space="preserve"> </w:t>
      </w:r>
      <w:r w:rsidRPr="00C23934">
        <w:rPr>
          <w:rFonts w:hint="eastAsia"/>
          <w:lang w:eastAsia="zh-TW"/>
        </w:rPr>
        <w:t>分析類別圖</w:t>
      </w:r>
      <w:bookmarkEnd w:id="1903"/>
    </w:p>
    <w:p w14:paraId="3F2297B2" w14:textId="2D224FD2" w:rsidR="00284E71" w:rsidRDefault="002C52F7" w:rsidP="00E43A36">
      <w:pPr>
        <w:widowControl/>
        <w:kinsoku w:val="0"/>
        <w:overflowPunct w:val="0"/>
        <w:jc w:val="left"/>
      </w:pPr>
      <w:r>
        <w:br w:type="page"/>
      </w:r>
    </w:p>
    <w:p w14:paraId="36AD9608" w14:textId="7A604026" w:rsidR="00284E71" w:rsidRDefault="00284E71" w:rsidP="00E43A36">
      <w:pPr>
        <w:widowControl/>
        <w:kinsoku w:val="0"/>
        <w:overflowPunct w:val="0"/>
        <w:jc w:val="left"/>
      </w:pPr>
      <w:r>
        <w:rPr>
          <w:rFonts w:hint="eastAsia"/>
        </w:rPr>
        <w:lastRenderedPageBreak/>
        <w:t>說明：</w:t>
      </w:r>
    </w:p>
    <w:p w14:paraId="6220105B" w14:textId="77777777" w:rsidR="00024ED7" w:rsidRDefault="00261CE7" w:rsidP="00024ED7">
      <w:pPr>
        <w:keepNext/>
        <w:widowControl/>
        <w:kinsoku w:val="0"/>
        <w:overflowPunct w:val="0"/>
        <w:jc w:val="center"/>
      </w:pPr>
      <w:r w:rsidRPr="00975F0C">
        <w:rPr>
          <w:noProof/>
        </w:rPr>
        <w:drawing>
          <wp:inline distT="0" distB="0" distL="0" distR="0" wp14:anchorId="4904C031" wp14:editId="66613A96">
            <wp:extent cx="3442691" cy="3161986"/>
            <wp:effectExtent l="0" t="0" r="5715" b="63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7"/>
                    <a:srcRect l="5039" t="2975" r="2319" b="3756"/>
                    <a:stretch/>
                  </pic:blipFill>
                  <pic:spPr bwMode="auto">
                    <a:xfrm>
                      <a:off x="0" y="0"/>
                      <a:ext cx="3458670" cy="3176662"/>
                    </a:xfrm>
                    <a:prstGeom prst="rect">
                      <a:avLst/>
                    </a:prstGeom>
                    <a:ln>
                      <a:noFill/>
                    </a:ln>
                    <a:extLst>
                      <a:ext uri="{53640926-AAD7-44D8-BBD7-CCE9431645EC}">
                        <a14:shadowObscured xmlns:a14="http://schemas.microsoft.com/office/drawing/2010/main"/>
                      </a:ext>
                    </a:extLst>
                  </pic:spPr>
                </pic:pic>
              </a:graphicData>
            </a:graphic>
          </wp:inline>
        </w:drawing>
      </w:r>
    </w:p>
    <w:p w14:paraId="54419EDD" w14:textId="2B51A86F" w:rsidR="00261CE7" w:rsidRDefault="00024ED7" w:rsidP="00024ED7">
      <w:pPr>
        <w:pStyle w:val="af0"/>
        <w:jc w:val="center"/>
        <w:rPr>
          <w:lang w:eastAsia="zh-TW"/>
        </w:rPr>
      </w:pPr>
      <w:bookmarkStart w:id="1904" w:name="_Toc167675421"/>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2</w:t>
      </w:r>
      <w:r w:rsidR="0029566D">
        <w:rPr>
          <w:lang w:eastAsia="zh-TW"/>
        </w:rPr>
        <w:fldChar w:fldCharType="end"/>
      </w:r>
      <w:r>
        <w:rPr>
          <w:rFonts w:hint="eastAsia"/>
          <w:lang w:eastAsia="zh-TW"/>
        </w:rPr>
        <w:t xml:space="preserve"> </w:t>
      </w:r>
      <w:r w:rsidRPr="004C0B97">
        <w:rPr>
          <w:rFonts w:hint="eastAsia"/>
          <w:lang w:eastAsia="zh-TW"/>
        </w:rPr>
        <w:t>使用者註冊</w:t>
      </w:r>
      <w:bookmarkEnd w:id="1904"/>
    </w:p>
    <w:p w14:paraId="327F8487" w14:textId="70BB31AB" w:rsidR="00261CE7" w:rsidRDefault="00261CE7" w:rsidP="00024ED7">
      <w:pPr>
        <w:widowControl/>
        <w:kinsoku w:val="0"/>
        <w:overflowPunct w:val="0"/>
        <w:snapToGrid w:val="0"/>
        <w:ind w:firstLineChars="200" w:firstLine="560"/>
        <w:jc w:val="left"/>
      </w:pPr>
      <w:r>
        <w:rPr>
          <w:rFonts w:hint="eastAsia"/>
        </w:rPr>
        <w:t>由圖</w:t>
      </w:r>
      <w:r>
        <w:rPr>
          <w:rFonts w:hint="eastAsia"/>
        </w:rPr>
        <w:t>5-4-2</w:t>
      </w:r>
      <w:r>
        <w:rPr>
          <w:rFonts w:hint="eastAsia"/>
        </w:rPr>
        <w:t>得知，陌生</w:t>
      </w:r>
      <w:r>
        <w:t>訪客使用註冊的功能，</w:t>
      </w:r>
      <w:r w:rsidR="00826B45">
        <w:rPr>
          <w:rFonts w:hint="eastAsia"/>
        </w:rPr>
        <w:t>判斷</w:t>
      </w:r>
      <w:r>
        <w:t>此使用者名稱</w:t>
      </w:r>
      <w:r w:rsidR="00826B45">
        <w:rPr>
          <w:rFonts w:hint="eastAsia"/>
        </w:rPr>
        <w:t>尚</w:t>
      </w:r>
      <w:r>
        <w:t>未成為會員且資料輸入正確後則成功註冊為會員。</w:t>
      </w:r>
    </w:p>
    <w:p w14:paraId="43114F55" w14:textId="77777777" w:rsidR="00024ED7" w:rsidRDefault="00826B45" w:rsidP="00024ED7">
      <w:pPr>
        <w:keepNext/>
        <w:widowControl/>
        <w:kinsoku w:val="0"/>
        <w:overflowPunct w:val="0"/>
        <w:jc w:val="center"/>
      </w:pPr>
      <w:r w:rsidRPr="00826B45">
        <w:rPr>
          <w:noProof/>
        </w:rPr>
        <w:drawing>
          <wp:inline distT="0" distB="0" distL="0" distR="0" wp14:anchorId="3FC0A69C" wp14:editId="081C2ECC">
            <wp:extent cx="4836319" cy="2754199"/>
            <wp:effectExtent l="0" t="0" r="2540" b="8255"/>
            <wp:docPr id="250427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27122" name=""/>
                    <pic:cNvPicPr/>
                  </pic:nvPicPr>
                  <pic:blipFill>
                    <a:blip r:embed="rId38"/>
                    <a:stretch>
                      <a:fillRect/>
                    </a:stretch>
                  </pic:blipFill>
                  <pic:spPr>
                    <a:xfrm>
                      <a:off x="0" y="0"/>
                      <a:ext cx="4848417" cy="2761089"/>
                    </a:xfrm>
                    <a:prstGeom prst="rect">
                      <a:avLst/>
                    </a:prstGeom>
                  </pic:spPr>
                </pic:pic>
              </a:graphicData>
            </a:graphic>
          </wp:inline>
        </w:drawing>
      </w:r>
    </w:p>
    <w:p w14:paraId="35014890" w14:textId="019F71ED" w:rsidR="00284E71" w:rsidRDefault="00024ED7" w:rsidP="00024ED7">
      <w:pPr>
        <w:pStyle w:val="af0"/>
        <w:jc w:val="center"/>
        <w:rPr>
          <w:lang w:eastAsia="zh-TW"/>
        </w:rPr>
      </w:pPr>
      <w:bookmarkStart w:id="1905" w:name="_Toc167675422"/>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3</w:t>
      </w:r>
      <w:r w:rsidR="0029566D">
        <w:rPr>
          <w:lang w:eastAsia="zh-TW"/>
        </w:rPr>
        <w:fldChar w:fldCharType="end"/>
      </w:r>
      <w:r>
        <w:rPr>
          <w:rFonts w:hint="eastAsia"/>
          <w:lang w:eastAsia="zh-TW"/>
        </w:rPr>
        <w:t xml:space="preserve"> </w:t>
      </w:r>
      <w:r w:rsidRPr="00A86129">
        <w:rPr>
          <w:rFonts w:hint="eastAsia"/>
          <w:lang w:eastAsia="zh-TW"/>
        </w:rPr>
        <w:t>使用者查看關於我們</w:t>
      </w:r>
      <w:bookmarkEnd w:id="1905"/>
    </w:p>
    <w:p w14:paraId="011565F4" w14:textId="72E6F425" w:rsidR="00284E71" w:rsidRPr="00284E71" w:rsidRDefault="00284E71" w:rsidP="00024ED7">
      <w:pPr>
        <w:widowControl/>
        <w:kinsoku w:val="0"/>
        <w:overflowPunct w:val="0"/>
        <w:snapToGrid w:val="0"/>
        <w:ind w:firstLineChars="200" w:firstLine="560"/>
        <w:jc w:val="left"/>
      </w:pPr>
      <w:r>
        <w:rPr>
          <w:rFonts w:hint="eastAsia"/>
        </w:rPr>
        <w:t>由圖</w:t>
      </w:r>
      <w:r>
        <w:rPr>
          <w:rFonts w:hint="eastAsia"/>
        </w:rPr>
        <w:t>5-4-</w:t>
      </w:r>
      <w:r w:rsidR="00826B45">
        <w:rPr>
          <w:rFonts w:hint="eastAsia"/>
        </w:rPr>
        <w:t>3</w:t>
      </w:r>
      <w:r>
        <w:rPr>
          <w:rFonts w:hint="eastAsia"/>
        </w:rPr>
        <w:t>得知，使用者可以透過關於我們查看課程介紹、教練團隊、羽球教學、羽球</w:t>
      </w:r>
      <w:r>
        <w:rPr>
          <w:rFonts w:hint="eastAsia"/>
        </w:rPr>
        <w:t>Q</w:t>
      </w:r>
      <w:r w:rsidR="00826B45">
        <w:rPr>
          <w:rFonts w:hint="eastAsia"/>
        </w:rPr>
        <w:t>&amp;</w:t>
      </w:r>
      <w:r>
        <w:rPr>
          <w:rFonts w:hint="eastAsia"/>
        </w:rPr>
        <w:t>A</w:t>
      </w:r>
      <w:r>
        <w:rPr>
          <w:rFonts w:hint="eastAsia"/>
        </w:rPr>
        <w:t>以及我們的聯絡資訊。</w:t>
      </w:r>
    </w:p>
    <w:p w14:paraId="1B70C988" w14:textId="77777777" w:rsidR="00024ED7" w:rsidRDefault="00261CE7" w:rsidP="00024ED7">
      <w:pPr>
        <w:keepNext/>
        <w:widowControl/>
        <w:kinsoku w:val="0"/>
        <w:overflowPunct w:val="0"/>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39"/>
                    <a:stretch>
                      <a:fillRect/>
                    </a:stretch>
                  </pic:blipFill>
                  <pic:spPr>
                    <a:xfrm>
                      <a:off x="0" y="0"/>
                      <a:ext cx="5038910" cy="3314994"/>
                    </a:xfrm>
                    <a:prstGeom prst="rect">
                      <a:avLst/>
                    </a:prstGeom>
                  </pic:spPr>
                </pic:pic>
              </a:graphicData>
            </a:graphic>
          </wp:inline>
        </w:drawing>
      </w:r>
    </w:p>
    <w:p w14:paraId="4171F639" w14:textId="08890D85" w:rsidR="00284E71" w:rsidRDefault="00024ED7" w:rsidP="00024ED7">
      <w:pPr>
        <w:pStyle w:val="af0"/>
        <w:jc w:val="center"/>
        <w:rPr>
          <w:lang w:eastAsia="zh-TW"/>
        </w:rPr>
      </w:pPr>
      <w:bookmarkStart w:id="1906" w:name="_Toc167675423"/>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4</w:t>
      </w:r>
      <w:r w:rsidR="0029566D">
        <w:rPr>
          <w:lang w:eastAsia="zh-TW"/>
        </w:rPr>
        <w:fldChar w:fldCharType="end"/>
      </w:r>
      <w:r>
        <w:rPr>
          <w:rFonts w:hint="eastAsia"/>
          <w:lang w:eastAsia="zh-TW"/>
        </w:rPr>
        <w:t xml:space="preserve"> </w:t>
      </w:r>
      <w:r w:rsidRPr="00F04EAB">
        <w:rPr>
          <w:rFonts w:hint="eastAsia"/>
          <w:lang w:eastAsia="zh-TW"/>
        </w:rPr>
        <w:t>使用者報名課程</w:t>
      </w:r>
      <w:bookmarkEnd w:id="1906"/>
    </w:p>
    <w:p w14:paraId="0EA77876" w14:textId="77777777" w:rsidR="00261CE7" w:rsidRDefault="00261CE7" w:rsidP="00024ED7">
      <w:pPr>
        <w:widowControl/>
        <w:kinsoku w:val="0"/>
        <w:overflowPunct w:val="0"/>
        <w:snapToGrid w:val="0"/>
        <w:ind w:firstLineChars="200" w:firstLine="560"/>
        <w:jc w:val="left"/>
      </w:pPr>
      <w:r>
        <w:rPr>
          <w:rFonts w:hint="eastAsia"/>
        </w:rPr>
        <w:t>由圖</w:t>
      </w:r>
      <w:r>
        <w:rPr>
          <w:rFonts w:hint="eastAsia"/>
        </w:rPr>
        <w:t>5-4-4</w:t>
      </w:r>
      <w:r>
        <w:rPr>
          <w:rFonts w:hint="eastAsia"/>
        </w:rPr>
        <w:t>得知，使用者無論是否登入皆可報名課程以及使用報名課程尋找適合自己的課程。</w:t>
      </w:r>
    </w:p>
    <w:p w14:paraId="2D4B2F03" w14:textId="77777777" w:rsidR="00024ED7" w:rsidRDefault="004D2178" w:rsidP="00024ED7">
      <w:pPr>
        <w:keepNext/>
        <w:widowControl/>
        <w:kinsoku w:val="0"/>
        <w:overflowPunct w:val="0"/>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0"/>
                    <a:stretch>
                      <a:fillRect/>
                    </a:stretch>
                  </pic:blipFill>
                  <pic:spPr>
                    <a:xfrm>
                      <a:off x="0" y="0"/>
                      <a:ext cx="3992559" cy="3433444"/>
                    </a:xfrm>
                    <a:prstGeom prst="rect">
                      <a:avLst/>
                    </a:prstGeom>
                  </pic:spPr>
                </pic:pic>
              </a:graphicData>
            </a:graphic>
          </wp:inline>
        </w:drawing>
      </w:r>
    </w:p>
    <w:p w14:paraId="342B03CC" w14:textId="3A7784AC" w:rsidR="00284E71" w:rsidRDefault="00024ED7" w:rsidP="00024ED7">
      <w:pPr>
        <w:pStyle w:val="af0"/>
        <w:jc w:val="center"/>
        <w:rPr>
          <w:lang w:eastAsia="zh-TW"/>
        </w:rPr>
      </w:pPr>
      <w:bookmarkStart w:id="1907" w:name="_Toc167675424"/>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5</w:t>
      </w:r>
      <w:r w:rsidR="0029566D">
        <w:rPr>
          <w:lang w:eastAsia="zh-TW"/>
        </w:rPr>
        <w:fldChar w:fldCharType="end"/>
      </w:r>
      <w:r>
        <w:rPr>
          <w:rFonts w:hint="eastAsia"/>
          <w:lang w:eastAsia="zh-TW"/>
        </w:rPr>
        <w:t xml:space="preserve"> </w:t>
      </w:r>
      <w:r w:rsidRPr="006E7BCF">
        <w:rPr>
          <w:rFonts w:hint="eastAsia"/>
          <w:lang w:eastAsia="zh-TW"/>
        </w:rPr>
        <w:t>社群空間會員發言</w:t>
      </w:r>
      <w:bookmarkEnd w:id="1907"/>
    </w:p>
    <w:p w14:paraId="018830FF" w14:textId="77777777" w:rsidR="00261CE7" w:rsidRDefault="00261CE7" w:rsidP="00024ED7">
      <w:pPr>
        <w:widowControl/>
        <w:kinsoku w:val="0"/>
        <w:overflowPunct w:val="0"/>
        <w:snapToGrid w:val="0"/>
        <w:ind w:firstLineChars="200" w:firstLine="560"/>
        <w:jc w:val="left"/>
      </w:pPr>
      <w:r>
        <w:rPr>
          <w:rFonts w:hint="eastAsia"/>
        </w:rPr>
        <w:t>由圖</w:t>
      </w:r>
      <w:r>
        <w:rPr>
          <w:rFonts w:hint="eastAsia"/>
        </w:rPr>
        <w:t>5-4-5</w:t>
      </w:r>
      <w:r>
        <w:rPr>
          <w:rFonts w:hint="eastAsia"/>
        </w:rPr>
        <w:t>得知，會員可在社群空間評論及留言。</w:t>
      </w:r>
    </w:p>
    <w:p w14:paraId="41FF7BB6" w14:textId="77777777" w:rsidR="00024ED7" w:rsidRDefault="00261CE7" w:rsidP="00024ED7">
      <w:pPr>
        <w:keepNext/>
        <w:widowControl/>
        <w:kinsoku w:val="0"/>
        <w:overflowPunct w:val="0"/>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1"/>
                    <a:stretch>
                      <a:fillRect/>
                    </a:stretch>
                  </pic:blipFill>
                  <pic:spPr>
                    <a:xfrm>
                      <a:off x="0" y="0"/>
                      <a:ext cx="5091912" cy="3392778"/>
                    </a:xfrm>
                    <a:prstGeom prst="rect">
                      <a:avLst/>
                    </a:prstGeom>
                  </pic:spPr>
                </pic:pic>
              </a:graphicData>
            </a:graphic>
          </wp:inline>
        </w:drawing>
      </w:r>
    </w:p>
    <w:p w14:paraId="1FE41285" w14:textId="62A70E65" w:rsidR="004D2178" w:rsidRPr="00261CE7" w:rsidRDefault="00024ED7" w:rsidP="00024ED7">
      <w:pPr>
        <w:pStyle w:val="af0"/>
        <w:jc w:val="center"/>
        <w:rPr>
          <w:lang w:eastAsia="zh-TW"/>
        </w:rPr>
      </w:pPr>
      <w:bookmarkStart w:id="1908" w:name="_Toc167675425"/>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6</w:t>
      </w:r>
      <w:r w:rsidR="0029566D">
        <w:rPr>
          <w:lang w:eastAsia="zh-TW"/>
        </w:rPr>
        <w:fldChar w:fldCharType="end"/>
      </w:r>
      <w:r>
        <w:rPr>
          <w:rFonts w:hint="eastAsia"/>
          <w:lang w:eastAsia="zh-TW"/>
        </w:rPr>
        <w:t xml:space="preserve"> </w:t>
      </w:r>
      <w:r w:rsidRPr="00D5291C">
        <w:rPr>
          <w:rFonts w:hint="eastAsia"/>
          <w:lang w:eastAsia="zh-TW"/>
        </w:rPr>
        <w:t>管理者管理會員</w:t>
      </w:r>
      <w:bookmarkEnd w:id="1908"/>
    </w:p>
    <w:p w14:paraId="5D0F2CE5" w14:textId="7D45CDDF" w:rsidR="00261CE7" w:rsidRPr="00792269" w:rsidRDefault="00261CE7" w:rsidP="00024ED7">
      <w:pPr>
        <w:widowControl/>
        <w:kinsoku w:val="0"/>
        <w:overflowPunct w:val="0"/>
        <w:ind w:firstLineChars="200" w:firstLine="560"/>
      </w:pPr>
      <w:r>
        <w:rPr>
          <w:rFonts w:hint="eastAsia"/>
        </w:rPr>
        <w:t>由圖</w:t>
      </w:r>
      <w:r>
        <w:rPr>
          <w:rFonts w:hint="eastAsia"/>
        </w:rPr>
        <w:t>5-4-6</w:t>
      </w:r>
      <w:r>
        <w:rPr>
          <w:rFonts w:hint="eastAsia"/>
        </w:rPr>
        <w:t>得知，若會員有不當</w:t>
      </w:r>
      <w:r w:rsidR="003D15E2">
        <w:rPr>
          <w:rFonts w:hint="eastAsia"/>
        </w:rPr>
        <w:t>的違規</w:t>
      </w:r>
      <w:r>
        <w:rPr>
          <w:rFonts w:hint="eastAsia"/>
        </w:rPr>
        <w:t>行為，管理者可以停用該會員。</w:t>
      </w:r>
    </w:p>
    <w:p w14:paraId="691E8975" w14:textId="77777777" w:rsidR="00024ED7" w:rsidRDefault="00261CE7" w:rsidP="00024ED7">
      <w:pPr>
        <w:keepNext/>
        <w:widowControl/>
        <w:kinsoku w:val="0"/>
        <w:overflowPunct w:val="0"/>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2"/>
                    <a:stretch>
                      <a:fillRect/>
                    </a:stretch>
                  </pic:blipFill>
                  <pic:spPr>
                    <a:xfrm>
                      <a:off x="0" y="0"/>
                      <a:ext cx="1768610" cy="3895802"/>
                    </a:xfrm>
                    <a:prstGeom prst="rect">
                      <a:avLst/>
                    </a:prstGeom>
                  </pic:spPr>
                </pic:pic>
              </a:graphicData>
            </a:graphic>
          </wp:inline>
        </w:drawing>
      </w:r>
    </w:p>
    <w:p w14:paraId="3C41C5A2" w14:textId="59935758" w:rsidR="00261CE7" w:rsidRDefault="00024ED7" w:rsidP="00024ED7">
      <w:pPr>
        <w:pStyle w:val="af0"/>
        <w:jc w:val="center"/>
        <w:rPr>
          <w:lang w:eastAsia="zh-TW"/>
        </w:rPr>
      </w:pPr>
      <w:bookmarkStart w:id="1909" w:name="_Toc167675426"/>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7</w:t>
      </w:r>
      <w:r w:rsidR="0029566D">
        <w:rPr>
          <w:lang w:eastAsia="zh-TW"/>
        </w:rPr>
        <w:fldChar w:fldCharType="end"/>
      </w:r>
      <w:r>
        <w:rPr>
          <w:rFonts w:hint="eastAsia"/>
          <w:lang w:eastAsia="zh-TW"/>
        </w:rPr>
        <w:t xml:space="preserve"> </w:t>
      </w:r>
      <w:r w:rsidRPr="005D50CF">
        <w:rPr>
          <w:rFonts w:hint="eastAsia"/>
          <w:lang w:eastAsia="zh-TW"/>
        </w:rPr>
        <w:t>管理者管理報名課程表單</w:t>
      </w:r>
      <w:bookmarkEnd w:id="1909"/>
    </w:p>
    <w:p w14:paraId="531CA91C" w14:textId="77777777" w:rsidR="00261CE7" w:rsidRDefault="00261CE7" w:rsidP="00024ED7">
      <w:pPr>
        <w:widowControl/>
        <w:kinsoku w:val="0"/>
        <w:overflowPunct w:val="0"/>
        <w:snapToGrid w:val="0"/>
        <w:ind w:firstLineChars="200" w:firstLine="560"/>
        <w:jc w:val="left"/>
      </w:pPr>
      <w:r>
        <w:rPr>
          <w:rFonts w:hint="eastAsia"/>
        </w:rPr>
        <w:t>由圖</w:t>
      </w:r>
      <w:r>
        <w:rPr>
          <w:rFonts w:hint="eastAsia"/>
        </w:rPr>
        <w:t>5-4-7</w:t>
      </w:r>
      <w:r>
        <w:rPr>
          <w:rFonts w:hint="eastAsia"/>
        </w:rPr>
        <w:t>得知，管理者可以修改使用者報名課程的表單。</w:t>
      </w:r>
    </w:p>
    <w:p w14:paraId="0D67A188" w14:textId="77777777" w:rsidR="00024ED7" w:rsidRDefault="00261CE7" w:rsidP="00024ED7">
      <w:pPr>
        <w:keepNext/>
        <w:widowControl/>
        <w:kinsoku w:val="0"/>
        <w:overflowPunct w:val="0"/>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3"/>
                    <a:stretch>
                      <a:fillRect/>
                    </a:stretch>
                  </pic:blipFill>
                  <pic:spPr>
                    <a:xfrm>
                      <a:off x="0" y="0"/>
                      <a:ext cx="5166995" cy="2668567"/>
                    </a:xfrm>
                    <a:prstGeom prst="rect">
                      <a:avLst/>
                    </a:prstGeom>
                  </pic:spPr>
                </pic:pic>
              </a:graphicData>
            </a:graphic>
          </wp:inline>
        </w:drawing>
      </w:r>
    </w:p>
    <w:p w14:paraId="7CD5CF2F" w14:textId="684C9702" w:rsidR="00261CE7" w:rsidRDefault="00024ED7" w:rsidP="00024ED7">
      <w:pPr>
        <w:pStyle w:val="af0"/>
        <w:jc w:val="center"/>
        <w:rPr>
          <w:lang w:eastAsia="zh-TW"/>
        </w:rPr>
      </w:pPr>
      <w:bookmarkStart w:id="1910" w:name="_Toc167675427"/>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8</w:t>
      </w:r>
      <w:r w:rsidR="0029566D">
        <w:rPr>
          <w:lang w:eastAsia="zh-TW"/>
        </w:rPr>
        <w:fldChar w:fldCharType="end"/>
      </w:r>
      <w:r>
        <w:rPr>
          <w:rFonts w:hint="eastAsia"/>
          <w:lang w:eastAsia="zh-TW"/>
        </w:rPr>
        <w:t xml:space="preserve"> </w:t>
      </w:r>
      <w:r w:rsidRPr="005138EB">
        <w:rPr>
          <w:rFonts w:hint="eastAsia"/>
          <w:lang w:eastAsia="zh-TW"/>
        </w:rPr>
        <w:t>管理者管理社群空間</w:t>
      </w:r>
      <w:bookmarkEnd w:id="1910"/>
    </w:p>
    <w:p w14:paraId="3647430F" w14:textId="77777777" w:rsidR="00261CE7" w:rsidRPr="002711C6" w:rsidRDefault="00261CE7" w:rsidP="00024ED7">
      <w:pPr>
        <w:widowControl/>
        <w:kinsoku w:val="0"/>
        <w:overflowPunct w:val="0"/>
        <w:ind w:firstLineChars="200" w:firstLine="560"/>
        <w:jc w:val="left"/>
      </w:pPr>
      <w:r>
        <w:rPr>
          <w:rFonts w:hint="eastAsia"/>
        </w:rPr>
        <w:t>由圖</w:t>
      </w:r>
      <w:r>
        <w:rPr>
          <w:rFonts w:hint="eastAsia"/>
        </w:rPr>
        <w:t>5-4-8</w:t>
      </w:r>
      <w:r>
        <w:rPr>
          <w:rFonts w:hint="eastAsia"/>
        </w:rPr>
        <w:t>得知，管理者可以刪除社群空間不當的評論及留言。</w:t>
      </w:r>
    </w:p>
    <w:p w14:paraId="31F21980" w14:textId="53DE40AB" w:rsidR="004D2178" w:rsidRPr="002C52F7" w:rsidRDefault="004D2178" w:rsidP="00E43A36">
      <w:pPr>
        <w:widowControl/>
        <w:kinsoku w:val="0"/>
        <w:overflowPunct w:val="0"/>
        <w:jc w:val="left"/>
      </w:pPr>
      <w:r>
        <w:br w:type="page"/>
      </w:r>
    </w:p>
    <w:p w14:paraId="49F6C663" w14:textId="06F97E26" w:rsidR="000226E4" w:rsidRDefault="00896D7A" w:rsidP="00E43A36">
      <w:pPr>
        <w:pStyle w:val="1"/>
        <w:kinsoku w:val="0"/>
        <w:overflowPunct w:val="0"/>
      </w:pPr>
      <w:bookmarkStart w:id="1911" w:name="_Toc166433952"/>
      <w:bookmarkStart w:id="1912" w:name="_Toc167669376"/>
      <w:r>
        <w:rPr>
          <w:rFonts w:hint="eastAsia"/>
        </w:rPr>
        <w:lastRenderedPageBreak/>
        <w:t>設計模型</w:t>
      </w:r>
      <w:bookmarkEnd w:id="1911"/>
      <w:bookmarkEnd w:id="1912"/>
    </w:p>
    <w:p w14:paraId="09C5B7F3" w14:textId="4CFE87CA" w:rsidR="00896D7A" w:rsidRDefault="00896D7A" w:rsidP="00E43A36">
      <w:pPr>
        <w:pStyle w:val="2"/>
        <w:kinsoku w:val="0"/>
        <w:overflowPunct w:val="0"/>
      </w:pPr>
      <w:r>
        <w:rPr>
          <w:rFonts w:hint="eastAsia"/>
        </w:rPr>
        <w:t xml:space="preserve"> </w:t>
      </w:r>
      <w:bookmarkStart w:id="1913" w:name="_Toc166433953"/>
      <w:bookmarkStart w:id="1914" w:name="_Toc167669377"/>
      <w:r w:rsidRPr="00E75106">
        <w:t>循序圖</w:t>
      </w:r>
      <w:r w:rsidRPr="00E75106">
        <w:t>(Sequential diagram)</w:t>
      </w:r>
      <w:bookmarkEnd w:id="1913"/>
      <w:bookmarkEnd w:id="1914"/>
    </w:p>
    <w:p w14:paraId="395AED5B" w14:textId="77777777" w:rsidR="00024ED7" w:rsidRDefault="00315390" w:rsidP="00024ED7">
      <w:pPr>
        <w:keepNext/>
        <w:kinsoku w:val="0"/>
        <w:overflowPunct w:val="0"/>
        <w:jc w:val="center"/>
      </w:pPr>
      <w:r w:rsidRPr="00315390">
        <w:rPr>
          <w:noProof/>
        </w:rPr>
        <w:drawing>
          <wp:inline distT="0" distB="0" distL="0" distR="0" wp14:anchorId="5154D60B" wp14:editId="544554FC">
            <wp:extent cx="5632842" cy="4967654"/>
            <wp:effectExtent l="0" t="0" r="6350" b="4445"/>
            <wp:docPr id="20223349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4955" name=""/>
                    <pic:cNvPicPr/>
                  </pic:nvPicPr>
                  <pic:blipFill>
                    <a:blip r:embed="rId44"/>
                    <a:stretch>
                      <a:fillRect/>
                    </a:stretch>
                  </pic:blipFill>
                  <pic:spPr>
                    <a:xfrm>
                      <a:off x="0" y="0"/>
                      <a:ext cx="5643078" cy="4976681"/>
                    </a:xfrm>
                    <a:prstGeom prst="rect">
                      <a:avLst/>
                    </a:prstGeom>
                  </pic:spPr>
                </pic:pic>
              </a:graphicData>
            </a:graphic>
          </wp:inline>
        </w:drawing>
      </w:r>
    </w:p>
    <w:p w14:paraId="73031D27" w14:textId="1EA04A89" w:rsidR="00896D7A" w:rsidRDefault="00024ED7" w:rsidP="00024ED7">
      <w:pPr>
        <w:pStyle w:val="af0"/>
        <w:jc w:val="center"/>
        <w:rPr>
          <w:lang w:eastAsia="zh-TW"/>
        </w:rPr>
      </w:pPr>
      <w:bookmarkStart w:id="1915" w:name="_Toc167675428"/>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6-1</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1</w:t>
      </w:r>
      <w:r w:rsidR="0029566D">
        <w:rPr>
          <w:lang w:eastAsia="zh-TW"/>
        </w:rPr>
        <w:fldChar w:fldCharType="end"/>
      </w:r>
      <w:r>
        <w:rPr>
          <w:rFonts w:hint="eastAsia"/>
          <w:lang w:eastAsia="zh-TW"/>
        </w:rPr>
        <w:t xml:space="preserve"> </w:t>
      </w:r>
      <w:r>
        <w:rPr>
          <w:rFonts w:hint="eastAsia"/>
          <w:lang w:eastAsia="zh-TW"/>
        </w:rPr>
        <w:t>使用者註冊</w:t>
      </w:r>
      <w:bookmarkEnd w:id="1915"/>
    </w:p>
    <w:p w14:paraId="696AAAE8" w14:textId="37DB3E34" w:rsidR="004458ED" w:rsidRDefault="004458ED" w:rsidP="00E43A36">
      <w:pPr>
        <w:kinsoku w:val="0"/>
        <w:overflowPunct w:val="0"/>
      </w:pPr>
    </w:p>
    <w:p w14:paraId="70EE1872" w14:textId="77777777" w:rsidR="004458ED" w:rsidRDefault="004458ED" w:rsidP="00E43A36">
      <w:pPr>
        <w:widowControl/>
        <w:kinsoku w:val="0"/>
        <w:overflowPunct w:val="0"/>
        <w:jc w:val="left"/>
      </w:pPr>
      <w:r>
        <w:br w:type="page"/>
      </w:r>
    </w:p>
    <w:p w14:paraId="4752042C" w14:textId="77777777" w:rsidR="00024ED7" w:rsidRDefault="00315390" w:rsidP="00024ED7">
      <w:pPr>
        <w:keepNext/>
        <w:kinsoku w:val="0"/>
        <w:overflowPunct w:val="0"/>
        <w:jc w:val="center"/>
      </w:pPr>
      <w:r w:rsidRPr="00315390">
        <w:rPr>
          <w:noProof/>
        </w:rPr>
        <w:lastRenderedPageBreak/>
        <w:drawing>
          <wp:inline distT="0" distB="0" distL="0" distR="0" wp14:anchorId="357FCEA4" wp14:editId="3211DC0A">
            <wp:extent cx="5429968" cy="3796827"/>
            <wp:effectExtent l="0" t="0" r="0" b="0"/>
            <wp:docPr id="15594164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6452" name=""/>
                    <pic:cNvPicPr/>
                  </pic:nvPicPr>
                  <pic:blipFill>
                    <a:blip r:embed="rId45"/>
                    <a:stretch>
                      <a:fillRect/>
                    </a:stretch>
                  </pic:blipFill>
                  <pic:spPr>
                    <a:xfrm>
                      <a:off x="0" y="0"/>
                      <a:ext cx="5442305" cy="3805453"/>
                    </a:xfrm>
                    <a:prstGeom prst="rect">
                      <a:avLst/>
                    </a:prstGeom>
                  </pic:spPr>
                </pic:pic>
              </a:graphicData>
            </a:graphic>
          </wp:inline>
        </w:drawing>
      </w:r>
    </w:p>
    <w:p w14:paraId="43C83B87" w14:textId="76E0E708" w:rsidR="004458ED" w:rsidRDefault="00024ED7" w:rsidP="00024ED7">
      <w:pPr>
        <w:pStyle w:val="af0"/>
        <w:jc w:val="center"/>
        <w:rPr>
          <w:lang w:eastAsia="zh-TW"/>
        </w:rPr>
      </w:pPr>
      <w:bookmarkStart w:id="1916" w:name="_Toc167675429"/>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6-1</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2</w:t>
      </w:r>
      <w:r w:rsidR="0029566D">
        <w:rPr>
          <w:lang w:eastAsia="zh-TW"/>
        </w:rPr>
        <w:fldChar w:fldCharType="end"/>
      </w:r>
      <w:r>
        <w:rPr>
          <w:rFonts w:hint="eastAsia"/>
          <w:lang w:eastAsia="zh-TW"/>
        </w:rPr>
        <w:t xml:space="preserve"> </w:t>
      </w:r>
      <w:r>
        <w:rPr>
          <w:rFonts w:hint="eastAsia"/>
          <w:lang w:eastAsia="zh-TW"/>
        </w:rPr>
        <w:t>使用者登入</w:t>
      </w:r>
      <w:bookmarkEnd w:id="1916"/>
    </w:p>
    <w:p w14:paraId="7F5BB545" w14:textId="72333A3B" w:rsidR="0027530B" w:rsidRDefault="0027530B" w:rsidP="00E43A36">
      <w:pPr>
        <w:widowControl/>
        <w:kinsoku w:val="0"/>
        <w:overflowPunct w:val="0"/>
        <w:jc w:val="left"/>
      </w:pPr>
    </w:p>
    <w:p w14:paraId="042FE815" w14:textId="77777777" w:rsidR="00024ED7" w:rsidRDefault="00315390" w:rsidP="00024ED7">
      <w:pPr>
        <w:keepNext/>
        <w:kinsoku w:val="0"/>
        <w:overflowPunct w:val="0"/>
        <w:jc w:val="center"/>
      </w:pPr>
      <w:r w:rsidRPr="00315390">
        <w:rPr>
          <w:noProof/>
        </w:rPr>
        <w:drawing>
          <wp:inline distT="0" distB="0" distL="0" distR="0" wp14:anchorId="68D93A83" wp14:editId="328D6F92">
            <wp:extent cx="4053680" cy="3478541"/>
            <wp:effectExtent l="0" t="0" r="4445" b="7620"/>
            <wp:docPr id="38298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8318" name=""/>
                    <pic:cNvPicPr/>
                  </pic:nvPicPr>
                  <pic:blipFill>
                    <a:blip r:embed="rId46"/>
                    <a:stretch>
                      <a:fillRect/>
                    </a:stretch>
                  </pic:blipFill>
                  <pic:spPr>
                    <a:xfrm>
                      <a:off x="0" y="0"/>
                      <a:ext cx="4068033" cy="3490857"/>
                    </a:xfrm>
                    <a:prstGeom prst="rect">
                      <a:avLst/>
                    </a:prstGeom>
                  </pic:spPr>
                </pic:pic>
              </a:graphicData>
            </a:graphic>
          </wp:inline>
        </w:drawing>
      </w:r>
    </w:p>
    <w:p w14:paraId="4D13B0CF" w14:textId="40318FBE" w:rsidR="00A704EF" w:rsidRDefault="00024ED7" w:rsidP="00024ED7">
      <w:pPr>
        <w:pStyle w:val="af0"/>
        <w:jc w:val="center"/>
        <w:rPr>
          <w:lang w:eastAsia="zh-TW"/>
        </w:rPr>
      </w:pPr>
      <w:bookmarkStart w:id="1917" w:name="_Toc167675430"/>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6-1</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3</w:t>
      </w:r>
      <w:r w:rsidR="0029566D">
        <w:rPr>
          <w:lang w:eastAsia="zh-TW"/>
        </w:rPr>
        <w:fldChar w:fldCharType="end"/>
      </w:r>
      <w:r>
        <w:rPr>
          <w:rFonts w:hint="eastAsia"/>
          <w:lang w:eastAsia="zh-TW"/>
        </w:rPr>
        <w:t xml:space="preserve"> </w:t>
      </w:r>
      <w:r>
        <w:rPr>
          <w:rFonts w:hint="eastAsia"/>
          <w:lang w:eastAsia="zh-TW"/>
        </w:rPr>
        <w:t>使用者登出</w:t>
      </w:r>
      <w:bookmarkEnd w:id="1917"/>
    </w:p>
    <w:p w14:paraId="0263A398" w14:textId="77777777" w:rsidR="00547851" w:rsidRDefault="00547851" w:rsidP="00E43A36">
      <w:pPr>
        <w:kinsoku w:val="0"/>
        <w:overflowPunct w:val="0"/>
        <w:jc w:val="center"/>
      </w:pPr>
    </w:p>
    <w:p w14:paraId="0F1C2A1B" w14:textId="21DADE6C" w:rsidR="0027530B" w:rsidRDefault="0027530B" w:rsidP="00E43A36">
      <w:pPr>
        <w:widowControl/>
        <w:kinsoku w:val="0"/>
        <w:overflowPunct w:val="0"/>
        <w:jc w:val="left"/>
      </w:pPr>
      <w:r>
        <w:br w:type="page"/>
      </w:r>
    </w:p>
    <w:p w14:paraId="069940EC" w14:textId="77777777" w:rsidR="00024ED7" w:rsidRDefault="00315390" w:rsidP="00024ED7">
      <w:pPr>
        <w:keepNext/>
        <w:kinsoku w:val="0"/>
        <w:overflowPunct w:val="0"/>
        <w:jc w:val="center"/>
      </w:pPr>
      <w:r w:rsidRPr="00315390">
        <w:rPr>
          <w:noProof/>
        </w:rPr>
        <w:lastRenderedPageBreak/>
        <w:drawing>
          <wp:inline distT="0" distB="0" distL="0" distR="0" wp14:anchorId="60623F49" wp14:editId="01964ABB">
            <wp:extent cx="5048306" cy="3711029"/>
            <wp:effectExtent l="0" t="0" r="0" b="3810"/>
            <wp:docPr id="17213248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4848" name=""/>
                    <pic:cNvPicPr/>
                  </pic:nvPicPr>
                  <pic:blipFill>
                    <a:blip r:embed="rId47"/>
                    <a:stretch>
                      <a:fillRect/>
                    </a:stretch>
                  </pic:blipFill>
                  <pic:spPr>
                    <a:xfrm>
                      <a:off x="0" y="0"/>
                      <a:ext cx="5054577" cy="3715639"/>
                    </a:xfrm>
                    <a:prstGeom prst="rect">
                      <a:avLst/>
                    </a:prstGeom>
                  </pic:spPr>
                </pic:pic>
              </a:graphicData>
            </a:graphic>
          </wp:inline>
        </w:drawing>
      </w:r>
    </w:p>
    <w:p w14:paraId="6588AC19" w14:textId="61A6AB3C" w:rsidR="00A704EF" w:rsidRDefault="00024ED7" w:rsidP="00024ED7">
      <w:pPr>
        <w:pStyle w:val="af0"/>
        <w:jc w:val="center"/>
        <w:rPr>
          <w:lang w:eastAsia="zh-TW"/>
        </w:rPr>
      </w:pPr>
      <w:bookmarkStart w:id="1918" w:name="_Toc167675431"/>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6-1</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4</w:t>
      </w:r>
      <w:r w:rsidR="0029566D">
        <w:rPr>
          <w:lang w:eastAsia="zh-TW"/>
        </w:rPr>
        <w:fldChar w:fldCharType="end"/>
      </w:r>
      <w:r>
        <w:rPr>
          <w:rFonts w:hint="eastAsia"/>
          <w:lang w:eastAsia="zh-TW"/>
        </w:rPr>
        <w:t xml:space="preserve"> </w:t>
      </w:r>
      <w:r>
        <w:rPr>
          <w:rFonts w:hint="eastAsia"/>
          <w:lang w:eastAsia="zh-TW"/>
        </w:rPr>
        <w:t>編輯會員資料</w:t>
      </w:r>
      <w:bookmarkEnd w:id="1918"/>
    </w:p>
    <w:p w14:paraId="2003C578" w14:textId="7DBD9051" w:rsidR="00A704EF" w:rsidRDefault="00A704EF" w:rsidP="00E43A36">
      <w:pPr>
        <w:widowControl/>
        <w:kinsoku w:val="0"/>
        <w:overflowPunct w:val="0"/>
        <w:jc w:val="left"/>
      </w:pPr>
    </w:p>
    <w:p w14:paraId="592148AC" w14:textId="77777777" w:rsidR="00024ED7" w:rsidRDefault="00315390" w:rsidP="00024ED7">
      <w:pPr>
        <w:keepNext/>
        <w:kinsoku w:val="0"/>
        <w:overflowPunct w:val="0"/>
        <w:jc w:val="center"/>
      </w:pPr>
      <w:r w:rsidRPr="00315390">
        <w:rPr>
          <w:noProof/>
        </w:rPr>
        <w:drawing>
          <wp:inline distT="0" distB="0" distL="0" distR="0" wp14:anchorId="44BED8AF" wp14:editId="47BBF850">
            <wp:extent cx="5406114" cy="3525842"/>
            <wp:effectExtent l="0" t="0" r="4445" b="0"/>
            <wp:docPr id="5228165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6524" name=""/>
                    <pic:cNvPicPr/>
                  </pic:nvPicPr>
                  <pic:blipFill>
                    <a:blip r:embed="rId48"/>
                    <a:stretch>
                      <a:fillRect/>
                    </a:stretch>
                  </pic:blipFill>
                  <pic:spPr>
                    <a:xfrm>
                      <a:off x="0" y="0"/>
                      <a:ext cx="5410495" cy="3528699"/>
                    </a:xfrm>
                    <a:prstGeom prst="rect">
                      <a:avLst/>
                    </a:prstGeom>
                  </pic:spPr>
                </pic:pic>
              </a:graphicData>
            </a:graphic>
          </wp:inline>
        </w:drawing>
      </w:r>
    </w:p>
    <w:p w14:paraId="16FC97B7" w14:textId="167A7A3A" w:rsidR="009333B4" w:rsidRDefault="00024ED7" w:rsidP="00024ED7">
      <w:pPr>
        <w:pStyle w:val="af0"/>
        <w:jc w:val="center"/>
        <w:rPr>
          <w:lang w:eastAsia="zh-TW"/>
        </w:rPr>
      </w:pPr>
      <w:bookmarkStart w:id="1919" w:name="_Toc167675432"/>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6-1</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5</w:t>
      </w:r>
      <w:r w:rsidR="0029566D">
        <w:rPr>
          <w:lang w:eastAsia="zh-TW"/>
        </w:rPr>
        <w:fldChar w:fldCharType="end"/>
      </w:r>
      <w:r>
        <w:rPr>
          <w:rFonts w:hint="eastAsia"/>
          <w:lang w:eastAsia="zh-TW"/>
        </w:rPr>
        <w:t xml:space="preserve"> </w:t>
      </w:r>
      <w:r>
        <w:rPr>
          <w:rFonts w:hint="eastAsia"/>
          <w:lang w:eastAsia="zh-TW"/>
        </w:rPr>
        <w:t>報名課程</w:t>
      </w:r>
      <w:bookmarkEnd w:id="1919"/>
    </w:p>
    <w:p w14:paraId="23DEC28B" w14:textId="77777777" w:rsidR="009333B4" w:rsidRDefault="009333B4" w:rsidP="00E43A36">
      <w:pPr>
        <w:widowControl/>
        <w:kinsoku w:val="0"/>
        <w:overflowPunct w:val="0"/>
        <w:jc w:val="left"/>
      </w:pPr>
      <w:r>
        <w:br w:type="page"/>
      </w:r>
    </w:p>
    <w:p w14:paraId="5622D0EA" w14:textId="77777777" w:rsidR="00024ED7" w:rsidRDefault="00315390" w:rsidP="00024ED7">
      <w:pPr>
        <w:keepNext/>
        <w:kinsoku w:val="0"/>
        <w:overflowPunct w:val="0"/>
        <w:jc w:val="center"/>
      </w:pPr>
      <w:r w:rsidRPr="00315390">
        <w:rPr>
          <w:noProof/>
        </w:rPr>
        <w:lastRenderedPageBreak/>
        <w:drawing>
          <wp:inline distT="0" distB="0" distL="0" distR="0" wp14:anchorId="1FA79980" wp14:editId="05A32766">
            <wp:extent cx="5469725" cy="4836665"/>
            <wp:effectExtent l="0" t="0" r="0" b="2540"/>
            <wp:docPr id="16755820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82020" name=""/>
                    <pic:cNvPicPr/>
                  </pic:nvPicPr>
                  <pic:blipFill>
                    <a:blip r:embed="rId49"/>
                    <a:stretch>
                      <a:fillRect/>
                    </a:stretch>
                  </pic:blipFill>
                  <pic:spPr>
                    <a:xfrm>
                      <a:off x="0" y="0"/>
                      <a:ext cx="5473555" cy="4840051"/>
                    </a:xfrm>
                    <a:prstGeom prst="rect">
                      <a:avLst/>
                    </a:prstGeom>
                  </pic:spPr>
                </pic:pic>
              </a:graphicData>
            </a:graphic>
          </wp:inline>
        </w:drawing>
      </w:r>
    </w:p>
    <w:p w14:paraId="7780F584" w14:textId="6F87A0B4" w:rsidR="00A704EF" w:rsidRDefault="00024ED7" w:rsidP="00024ED7">
      <w:pPr>
        <w:pStyle w:val="af0"/>
        <w:jc w:val="center"/>
      </w:pPr>
      <w:bookmarkStart w:id="1920" w:name="_Toc167675433"/>
      <w:r>
        <w:rPr>
          <w:rFonts w:hint="eastAsia"/>
        </w:rPr>
        <w:t>圖</w:t>
      </w:r>
      <w:r>
        <w:rPr>
          <w:rFonts w:hint="eastAsia"/>
        </w:rPr>
        <w:t xml:space="preserve"> </w:t>
      </w:r>
      <w:r w:rsidR="0029566D">
        <w:fldChar w:fldCharType="begin"/>
      </w:r>
      <w:r w:rsidR="0029566D">
        <w:instrText xml:space="preserve"> </w:instrText>
      </w:r>
      <w:r w:rsidR="0029566D">
        <w:rPr>
          <w:rFonts w:hint="eastAsia"/>
        </w:rPr>
        <w:instrText>STYLEREF 2 \s</w:instrText>
      </w:r>
      <w:r w:rsidR="0029566D">
        <w:instrText xml:space="preserve"> </w:instrText>
      </w:r>
      <w:r w:rsidR="0029566D">
        <w:fldChar w:fldCharType="separate"/>
      </w:r>
      <w:r w:rsidR="0029566D">
        <w:rPr>
          <w:noProof/>
        </w:rPr>
        <w:t>6-1</w:t>
      </w:r>
      <w:r w:rsidR="0029566D">
        <w:fldChar w:fldCharType="end"/>
      </w:r>
      <w:r w:rsidR="0029566D">
        <w:noBreakHyphen/>
      </w:r>
      <w:r w:rsidR="0029566D">
        <w:fldChar w:fldCharType="begin"/>
      </w:r>
      <w:r w:rsidR="0029566D">
        <w:instrText xml:space="preserve"> </w:instrText>
      </w:r>
      <w:r w:rsidR="0029566D">
        <w:rPr>
          <w:rFonts w:hint="eastAsia"/>
        </w:rPr>
        <w:instrText xml:space="preserve">SEQ </w:instrText>
      </w:r>
      <w:r w:rsidR="0029566D">
        <w:rPr>
          <w:rFonts w:hint="eastAsia"/>
        </w:rPr>
        <w:instrText>圖</w:instrText>
      </w:r>
      <w:r w:rsidR="0029566D">
        <w:rPr>
          <w:rFonts w:hint="eastAsia"/>
        </w:rPr>
        <w:instrText xml:space="preserve"> \* ARABIC \s 2</w:instrText>
      </w:r>
      <w:r w:rsidR="0029566D">
        <w:instrText xml:space="preserve"> </w:instrText>
      </w:r>
      <w:r w:rsidR="0029566D">
        <w:fldChar w:fldCharType="separate"/>
      </w:r>
      <w:r w:rsidR="0029566D">
        <w:rPr>
          <w:noProof/>
        </w:rPr>
        <w:t>6</w:t>
      </w:r>
      <w:r w:rsidR="0029566D">
        <w:fldChar w:fldCharType="end"/>
      </w:r>
      <w:r>
        <w:rPr>
          <w:rFonts w:hint="eastAsia"/>
          <w:lang w:eastAsia="zh-TW"/>
        </w:rPr>
        <w:t xml:space="preserve"> </w:t>
      </w:r>
      <w:r>
        <w:rPr>
          <w:rFonts w:hint="eastAsia"/>
          <w:lang w:eastAsia="zh-TW"/>
        </w:rPr>
        <w:t>社群空間</w:t>
      </w:r>
      <w:bookmarkEnd w:id="1920"/>
    </w:p>
    <w:p w14:paraId="0978F6B8" w14:textId="009DB110" w:rsidR="0027530B" w:rsidRDefault="0027530B" w:rsidP="00E43A36">
      <w:pPr>
        <w:widowControl/>
        <w:kinsoku w:val="0"/>
        <w:overflowPunct w:val="0"/>
        <w:jc w:val="left"/>
      </w:pPr>
      <w:r>
        <w:br w:type="page"/>
      </w:r>
    </w:p>
    <w:p w14:paraId="4F01E9FC" w14:textId="61A094ED" w:rsidR="007051FD" w:rsidRDefault="0027530B" w:rsidP="00E43A36">
      <w:pPr>
        <w:pStyle w:val="2"/>
        <w:kinsoku w:val="0"/>
        <w:overflowPunct w:val="0"/>
      </w:pPr>
      <w:r>
        <w:lastRenderedPageBreak/>
        <w:t xml:space="preserve"> </w:t>
      </w:r>
      <w:bookmarkStart w:id="1921" w:name="_Toc166433954"/>
      <w:bookmarkStart w:id="1922" w:name="_Toc167669378"/>
      <w:r>
        <w:t>設計類別圖（</w:t>
      </w:r>
      <w:r>
        <w:t>Design class diagram</w:t>
      </w:r>
      <w:r>
        <w:t>）</w:t>
      </w:r>
      <w:bookmarkEnd w:id="1921"/>
      <w:bookmarkEnd w:id="1922"/>
    </w:p>
    <w:p w14:paraId="4B2AB760" w14:textId="77777777" w:rsidR="00315390" w:rsidRPr="00315390" w:rsidRDefault="00315390" w:rsidP="00E43A36">
      <w:pPr>
        <w:kinsoku w:val="0"/>
        <w:overflowPunct w:val="0"/>
      </w:pPr>
    </w:p>
    <w:p w14:paraId="1A45564B" w14:textId="77777777" w:rsidR="00024ED7" w:rsidRDefault="00315390" w:rsidP="00024ED7">
      <w:pPr>
        <w:keepNext/>
        <w:kinsoku w:val="0"/>
        <w:overflowPunct w:val="0"/>
        <w:jc w:val="center"/>
      </w:pPr>
      <w:r w:rsidRPr="00315390">
        <w:rPr>
          <w:noProof/>
        </w:rPr>
        <w:drawing>
          <wp:inline distT="0" distB="0" distL="0" distR="0" wp14:anchorId="19E6A02E" wp14:editId="6C52053C">
            <wp:extent cx="6479540" cy="5028565"/>
            <wp:effectExtent l="0" t="0" r="0" b="635"/>
            <wp:docPr id="13695200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20004" name=""/>
                    <pic:cNvPicPr/>
                  </pic:nvPicPr>
                  <pic:blipFill>
                    <a:blip r:embed="rId50"/>
                    <a:stretch>
                      <a:fillRect/>
                    </a:stretch>
                  </pic:blipFill>
                  <pic:spPr>
                    <a:xfrm>
                      <a:off x="0" y="0"/>
                      <a:ext cx="6479540" cy="5028565"/>
                    </a:xfrm>
                    <a:prstGeom prst="rect">
                      <a:avLst/>
                    </a:prstGeom>
                  </pic:spPr>
                </pic:pic>
              </a:graphicData>
            </a:graphic>
          </wp:inline>
        </w:drawing>
      </w:r>
    </w:p>
    <w:p w14:paraId="1EA7F626" w14:textId="6E0D6D2C" w:rsidR="0027530B" w:rsidRDefault="00024ED7" w:rsidP="00024ED7">
      <w:pPr>
        <w:pStyle w:val="af0"/>
        <w:jc w:val="center"/>
      </w:pPr>
      <w:bookmarkStart w:id="1923" w:name="_Toc167675434"/>
      <w:r>
        <w:rPr>
          <w:rFonts w:hint="eastAsia"/>
        </w:rPr>
        <w:t>圖</w:t>
      </w:r>
      <w:r>
        <w:rPr>
          <w:rFonts w:hint="eastAsia"/>
        </w:rPr>
        <w:t xml:space="preserve"> </w:t>
      </w:r>
      <w:r w:rsidR="0029566D">
        <w:fldChar w:fldCharType="begin"/>
      </w:r>
      <w:r w:rsidR="0029566D">
        <w:instrText xml:space="preserve"> </w:instrText>
      </w:r>
      <w:r w:rsidR="0029566D">
        <w:rPr>
          <w:rFonts w:hint="eastAsia"/>
        </w:rPr>
        <w:instrText>STYLEREF 2 \s</w:instrText>
      </w:r>
      <w:r w:rsidR="0029566D">
        <w:instrText xml:space="preserve"> </w:instrText>
      </w:r>
      <w:r w:rsidR="0029566D">
        <w:fldChar w:fldCharType="separate"/>
      </w:r>
      <w:r w:rsidR="0029566D">
        <w:rPr>
          <w:noProof/>
        </w:rPr>
        <w:t>6-2</w:t>
      </w:r>
      <w:r w:rsidR="0029566D">
        <w:fldChar w:fldCharType="end"/>
      </w:r>
      <w:r w:rsidR="0029566D">
        <w:noBreakHyphen/>
      </w:r>
      <w:r w:rsidR="0029566D">
        <w:fldChar w:fldCharType="begin"/>
      </w:r>
      <w:r w:rsidR="0029566D">
        <w:instrText xml:space="preserve"> </w:instrText>
      </w:r>
      <w:r w:rsidR="0029566D">
        <w:rPr>
          <w:rFonts w:hint="eastAsia"/>
        </w:rPr>
        <w:instrText xml:space="preserve">SEQ </w:instrText>
      </w:r>
      <w:r w:rsidR="0029566D">
        <w:rPr>
          <w:rFonts w:hint="eastAsia"/>
        </w:rPr>
        <w:instrText>圖</w:instrText>
      </w:r>
      <w:r w:rsidR="0029566D">
        <w:rPr>
          <w:rFonts w:hint="eastAsia"/>
        </w:rPr>
        <w:instrText xml:space="preserve"> \* ARABIC \s 2</w:instrText>
      </w:r>
      <w:r w:rsidR="0029566D">
        <w:instrText xml:space="preserve"> </w:instrText>
      </w:r>
      <w:r w:rsidR="0029566D">
        <w:fldChar w:fldCharType="separate"/>
      </w:r>
      <w:r w:rsidR="0029566D">
        <w:rPr>
          <w:noProof/>
        </w:rPr>
        <w:t>1</w:t>
      </w:r>
      <w:r w:rsidR="0029566D">
        <w:fldChar w:fldCharType="end"/>
      </w:r>
      <w:r>
        <w:rPr>
          <w:rFonts w:hint="eastAsia"/>
          <w:lang w:eastAsia="zh-TW"/>
        </w:rPr>
        <w:t xml:space="preserve"> </w:t>
      </w:r>
      <w:r>
        <w:rPr>
          <w:rFonts w:hint="eastAsia"/>
          <w:lang w:eastAsia="zh-TW"/>
        </w:rPr>
        <w:t>類別圖</w:t>
      </w:r>
      <w:bookmarkEnd w:id="1923"/>
    </w:p>
    <w:p w14:paraId="54F9260B" w14:textId="7386486A" w:rsidR="0027530B" w:rsidRDefault="0027530B" w:rsidP="00E43A36">
      <w:pPr>
        <w:widowControl/>
        <w:kinsoku w:val="0"/>
        <w:overflowPunct w:val="0"/>
        <w:jc w:val="left"/>
      </w:pPr>
      <w:r>
        <w:br w:type="page"/>
      </w:r>
    </w:p>
    <w:p w14:paraId="1D16CCF4" w14:textId="2633C8ED" w:rsidR="0027530B" w:rsidRDefault="0027530B" w:rsidP="00E43A36">
      <w:pPr>
        <w:pStyle w:val="1"/>
        <w:kinsoku w:val="0"/>
        <w:overflowPunct w:val="0"/>
      </w:pPr>
      <w:bookmarkStart w:id="1924" w:name="_Toc166433955"/>
      <w:bookmarkStart w:id="1925" w:name="_Toc167669379"/>
      <w:r>
        <w:rPr>
          <w:rFonts w:hint="eastAsia"/>
        </w:rPr>
        <w:lastRenderedPageBreak/>
        <w:t>實作模型</w:t>
      </w:r>
      <w:bookmarkEnd w:id="1924"/>
      <w:bookmarkEnd w:id="1925"/>
    </w:p>
    <w:p w14:paraId="1790AB84" w14:textId="79A1BD0A" w:rsidR="0027530B" w:rsidRDefault="0027530B" w:rsidP="00E43A36">
      <w:pPr>
        <w:pStyle w:val="2"/>
        <w:kinsoku w:val="0"/>
        <w:overflowPunct w:val="0"/>
      </w:pPr>
      <w:r>
        <w:rPr>
          <w:rFonts w:hint="eastAsia"/>
        </w:rPr>
        <w:t xml:space="preserve"> </w:t>
      </w:r>
      <w:bookmarkStart w:id="1926" w:name="_Toc166433956"/>
      <w:bookmarkStart w:id="1927" w:name="_Toc167669380"/>
      <w:r>
        <w:rPr>
          <w:rFonts w:hint="eastAsia"/>
        </w:rPr>
        <w:t>佈署圖</w:t>
      </w:r>
      <w:bookmarkEnd w:id="1926"/>
      <w:bookmarkEnd w:id="1927"/>
    </w:p>
    <w:p w14:paraId="13A5976F" w14:textId="77777777" w:rsidR="00024ED7" w:rsidRDefault="00B5588D" w:rsidP="00024ED7">
      <w:pPr>
        <w:keepNext/>
        <w:kinsoku w:val="0"/>
        <w:overflowPunct w:val="0"/>
      </w:pPr>
      <w:r w:rsidRPr="00B5588D">
        <w:rPr>
          <w:noProof/>
        </w:rPr>
        <w:drawing>
          <wp:inline distT="0" distB="0" distL="0" distR="0" wp14:anchorId="0F4D3197" wp14:editId="364FA7F1">
            <wp:extent cx="6355080" cy="1485900"/>
            <wp:effectExtent l="0" t="0" r="762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rotWithShape="1">
                    <a:blip r:embed="rId51"/>
                    <a:srcRect t="9166" r="1920" b="9584"/>
                    <a:stretch/>
                  </pic:blipFill>
                  <pic:spPr bwMode="auto">
                    <a:xfrm>
                      <a:off x="0" y="0"/>
                      <a:ext cx="6355080" cy="1485900"/>
                    </a:xfrm>
                    <a:prstGeom prst="rect">
                      <a:avLst/>
                    </a:prstGeom>
                    <a:ln>
                      <a:noFill/>
                    </a:ln>
                    <a:extLst>
                      <a:ext uri="{53640926-AAD7-44D8-BBD7-CCE9431645EC}">
                        <a14:shadowObscured xmlns:a14="http://schemas.microsoft.com/office/drawing/2010/main"/>
                      </a:ext>
                    </a:extLst>
                  </pic:spPr>
                </pic:pic>
              </a:graphicData>
            </a:graphic>
          </wp:inline>
        </w:drawing>
      </w:r>
    </w:p>
    <w:p w14:paraId="52BAEC32" w14:textId="77836BD1" w:rsidR="0027530B" w:rsidRDefault="00024ED7" w:rsidP="00024ED7">
      <w:pPr>
        <w:pStyle w:val="af0"/>
        <w:jc w:val="center"/>
      </w:pPr>
      <w:bookmarkStart w:id="1928" w:name="_Toc167675435"/>
      <w:r>
        <w:rPr>
          <w:rFonts w:hint="eastAsia"/>
        </w:rPr>
        <w:t>圖</w:t>
      </w:r>
      <w:r>
        <w:rPr>
          <w:rFonts w:hint="eastAsia"/>
        </w:rPr>
        <w:t xml:space="preserve"> </w:t>
      </w:r>
      <w:r w:rsidR="0029566D">
        <w:fldChar w:fldCharType="begin"/>
      </w:r>
      <w:r w:rsidR="0029566D">
        <w:instrText xml:space="preserve"> </w:instrText>
      </w:r>
      <w:r w:rsidR="0029566D">
        <w:rPr>
          <w:rFonts w:hint="eastAsia"/>
        </w:rPr>
        <w:instrText>STYLEREF 2 \s</w:instrText>
      </w:r>
      <w:r w:rsidR="0029566D">
        <w:instrText xml:space="preserve"> </w:instrText>
      </w:r>
      <w:r w:rsidR="0029566D">
        <w:fldChar w:fldCharType="separate"/>
      </w:r>
      <w:r w:rsidR="0029566D">
        <w:rPr>
          <w:noProof/>
        </w:rPr>
        <w:t>7-1</w:t>
      </w:r>
      <w:r w:rsidR="0029566D">
        <w:fldChar w:fldCharType="end"/>
      </w:r>
      <w:r w:rsidR="0029566D">
        <w:noBreakHyphen/>
      </w:r>
      <w:r w:rsidR="0029566D">
        <w:fldChar w:fldCharType="begin"/>
      </w:r>
      <w:r w:rsidR="0029566D">
        <w:instrText xml:space="preserve"> </w:instrText>
      </w:r>
      <w:r w:rsidR="0029566D">
        <w:rPr>
          <w:rFonts w:hint="eastAsia"/>
        </w:rPr>
        <w:instrText xml:space="preserve">SEQ </w:instrText>
      </w:r>
      <w:r w:rsidR="0029566D">
        <w:rPr>
          <w:rFonts w:hint="eastAsia"/>
        </w:rPr>
        <w:instrText>圖</w:instrText>
      </w:r>
      <w:r w:rsidR="0029566D">
        <w:rPr>
          <w:rFonts w:hint="eastAsia"/>
        </w:rPr>
        <w:instrText xml:space="preserve"> \* ARABIC \s 2</w:instrText>
      </w:r>
      <w:r w:rsidR="0029566D">
        <w:instrText xml:space="preserve"> </w:instrText>
      </w:r>
      <w:r w:rsidR="0029566D">
        <w:fldChar w:fldCharType="separate"/>
      </w:r>
      <w:r w:rsidR="0029566D">
        <w:rPr>
          <w:noProof/>
        </w:rPr>
        <w:t>1</w:t>
      </w:r>
      <w:r w:rsidR="0029566D">
        <w:fldChar w:fldCharType="end"/>
      </w:r>
      <w:r>
        <w:rPr>
          <w:rFonts w:hint="eastAsia"/>
          <w:lang w:eastAsia="zh-TW"/>
        </w:rPr>
        <w:t xml:space="preserve"> </w:t>
      </w:r>
      <w:r>
        <w:rPr>
          <w:rFonts w:hint="eastAsia"/>
          <w:lang w:eastAsia="zh-TW"/>
        </w:rPr>
        <w:t>佈署圖</w:t>
      </w:r>
      <w:bookmarkEnd w:id="1928"/>
    </w:p>
    <w:p w14:paraId="1C0F0000" w14:textId="561510C4" w:rsidR="0027530B" w:rsidRDefault="00024ED7" w:rsidP="00E43A36">
      <w:pPr>
        <w:pStyle w:val="2"/>
        <w:kinsoku w:val="0"/>
        <w:overflowPunct w:val="0"/>
      </w:pPr>
      <w:bookmarkStart w:id="1929" w:name="_Toc166433957"/>
      <w:bookmarkStart w:id="1930" w:name="_Toc167669381"/>
      <w:r>
        <w:rPr>
          <w:rFonts w:hint="eastAsia"/>
          <w:highlight w:val="lightGray"/>
        </w:rPr>
        <w:t xml:space="preserve"> </w:t>
      </w:r>
      <w:r>
        <w:rPr>
          <w:rFonts w:hint="eastAsia"/>
        </w:rPr>
        <w:t>套件圖</w:t>
      </w:r>
      <w:bookmarkEnd w:id="1929"/>
      <w:bookmarkEnd w:id="1930"/>
    </w:p>
    <w:p w14:paraId="5F100C2D" w14:textId="77777777" w:rsidR="00024ED7" w:rsidRDefault="00D71C7D" w:rsidP="00024ED7">
      <w:pPr>
        <w:keepNext/>
        <w:kinsoku w:val="0"/>
        <w:overflowPunct w:val="0"/>
      </w:pPr>
      <w:r w:rsidRPr="00D71C7D">
        <w:rPr>
          <w:noProof/>
        </w:rPr>
        <w:drawing>
          <wp:inline distT="0" distB="0" distL="0" distR="0" wp14:anchorId="3EF06E78" wp14:editId="7347B962">
            <wp:extent cx="6479540" cy="1272540"/>
            <wp:effectExtent l="0" t="0" r="0" b="3810"/>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rotWithShape="1">
                    <a:blip r:embed="rId52"/>
                    <a:srcRect t="7026" b="9159"/>
                    <a:stretch/>
                  </pic:blipFill>
                  <pic:spPr bwMode="auto">
                    <a:xfrm>
                      <a:off x="0" y="0"/>
                      <a:ext cx="6479540" cy="1272540"/>
                    </a:xfrm>
                    <a:prstGeom prst="rect">
                      <a:avLst/>
                    </a:prstGeom>
                    <a:ln>
                      <a:noFill/>
                    </a:ln>
                    <a:extLst>
                      <a:ext uri="{53640926-AAD7-44D8-BBD7-CCE9431645EC}">
                        <a14:shadowObscured xmlns:a14="http://schemas.microsoft.com/office/drawing/2010/main"/>
                      </a:ext>
                    </a:extLst>
                  </pic:spPr>
                </pic:pic>
              </a:graphicData>
            </a:graphic>
          </wp:inline>
        </w:drawing>
      </w:r>
    </w:p>
    <w:p w14:paraId="2B339079" w14:textId="06781DCC" w:rsidR="0027530B" w:rsidRDefault="00024ED7" w:rsidP="00024ED7">
      <w:pPr>
        <w:pStyle w:val="af0"/>
        <w:jc w:val="center"/>
      </w:pPr>
      <w:bookmarkStart w:id="1931" w:name="_Toc167675436"/>
      <w:r>
        <w:rPr>
          <w:rFonts w:hint="eastAsia"/>
        </w:rPr>
        <w:t>圖</w:t>
      </w:r>
      <w:r>
        <w:rPr>
          <w:rFonts w:hint="eastAsia"/>
        </w:rPr>
        <w:t xml:space="preserve"> </w:t>
      </w:r>
      <w:r w:rsidR="0029566D">
        <w:fldChar w:fldCharType="begin"/>
      </w:r>
      <w:r w:rsidR="0029566D">
        <w:instrText xml:space="preserve"> </w:instrText>
      </w:r>
      <w:r w:rsidR="0029566D">
        <w:rPr>
          <w:rFonts w:hint="eastAsia"/>
        </w:rPr>
        <w:instrText>STYLEREF 2 \s</w:instrText>
      </w:r>
      <w:r w:rsidR="0029566D">
        <w:instrText xml:space="preserve"> </w:instrText>
      </w:r>
      <w:r w:rsidR="0029566D">
        <w:fldChar w:fldCharType="separate"/>
      </w:r>
      <w:r w:rsidR="0029566D">
        <w:rPr>
          <w:noProof/>
        </w:rPr>
        <w:t>7-2</w:t>
      </w:r>
      <w:r w:rsidR="0029566D">
        <w:fldChar w:fldCharType="end"/>
      </w:r>
      <w:r w:rsidR="0029566D">
        <w:noBreakHyphen/>
      </w:r>
      <w:r w:rsidR="0029566D">
        <w:fldChar w:fldCharType="begin"/>
      </w:r>
      <w:r w:rsidR="0029566D">
        <w:instrText xml:space="preserve"> </w:instrText>
      </w:r>
      <w:r w:rsidR="0029566D">
        <w:rPr>
          <w:rFonts w:hint="eastAsia"/>
        </w:rPr>
        <w:instrText xml:space="preserve">SEQ </w:instrText>
      </w:r>
      <w:r w:rsidR="0029566D">
        <w:rPr>
          <w:rFonts w:hint="eastAsia"/>
        </w:rPr>
        <w:instrText>圖</w:instrText>
      </w:r>
      <w:r w:rsidR="0029566D">
        <w:rPr>
          <w:rFonts w:hint="eastAsia"/>
        </w:rPr>
        <w:instrText xml:space="preserve"> \* ARABIC \s 2</w:instrText>
      </w:r>
      <w:r w:rsidR="0029566D">
        <w:instrText xml:space="preserve"> </w:instrText>
      </w:r>
      <w:r w:rsidR="0029566D">
        <w:fldChar w:fldCharType="separate"/>
      </w:r>
      <w:r w:rsidR="0029566D">
        <w:rPr>
          <w:noProof/>
        </w:rPr>
        <w:t>1</w:t>
      </w:r>
      <w:r w:rsidR="0029566D">
        <w:fldChar w:fldCharType="end"/>
      </w:r>
      <w:r>
        <w:rPr>
          <w:rFonts w:hint="eastAsia"/>
          <w:lang w:eastAsia="zh-TW"/>
        </w:rPr>
        <w:t xml:space="preserve"> </w:t>
      </w:r>
      <w:r>
        <w:rPr>
          <w:rFonts w:hint="eastAsia"/>
          <w:lang w:eastAsia="zh-TW"/>
        </w:rPr>
        <w:t>套件圖</w:t>
      </w:r>
      <w:bookmarkEnd w:id="1931"/>
    </w:p>
    <w:p w14:paraId="7D7CF270" w14:textId="45A41FFD" w:rsidR="0027530B" w:rsidRDefault="00024ED7" w:rsidP="00E43A36">
      <w:pPr>
        <w:pStyle w:val="2"/>
        <w:kinsoku w:val="0"/>
        <w:overflowPunct w:val="0"/>
      </w:pPr>
      <w:bookmarkStart w:id="1932" w:name="_Toc166433958"/>
      <w:bookmarkStart w:id="1933" w:name="_Toc167669382"/>
      <w:r>
        <w:rPr>
          <w:rFonts w:hint="eastAsia"/>
        </w:rPr>
        <w:lastRenderedPageBreak/>
        <w:t xml:space="preserve"> </w:t>
      </w:r>
      <w:r>
        <w:rPr>
          <w:rFonts w:hint="eastAsia"/>
        </w:rPr>
        <w:t>元件圖</w:t>
      </w:r>
      <w:bookmarkEnd w:id="1932"/>
      <w:bookmarkEnd w:id="1933"/>
    </w:p>
    <w:p w14:paraId="0E828671" w14:textId="77777777" w:rsidR="00024ED7" w:rsidRDefault="003D15E2" w:rsidP="00024ED7">
      <w:pPr>
        <w:keepNext/>
        <w:kinsoku w:val="0"/>
        <w:overflowPunct w:val="0"/>
        <w:jc w:val="center"/>
      </w:pPr>
      <w:r w:rsidRPr="003D15E2">
        <w:rPr>
          <w:noProof/>
        </w:rPr>
        <w:drawing>
          <wp:inline distT="0" distB="0" distL="0" distR="0" wp14:anchorId="313E1100" wp14:editId="645F2CD7">
            <wp:extent cx="6287135" cy="4495800"/>
            <wp:effectExtent l="0" t="0" r="0" b="0"/>
            <wp:docPr id="145576171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715" name="圖片 1" descr="一張含有 文字, 圖表, 方案, 工程製圖 的圖片&#10;&#10;自動產生的描述"/>
                    <pic:cNvPicPr/>
                  </pic:nvPicPr>
                  <pic:blipFill rotWithShape="1">
                    <a:blip r:embed="rId53"/>
                    <a:srcRect t="1623" b="2632"/>
                    <a:stretch/>
                  </pic:blipFill>
                  <pic:spPr bwMode="auto">
                    <a:xfrm>
                      <a:off x="0" y="0"/>
                      <a:ext cx="6343106" cy="4535824"/>
                    </a:xfrm>
                    <a:prstGeom prst="rect">
                      <a:avLst/>
                    </a:prstGeom>
                    <a:ln>
                      <a:noFill/>
                    </a:ln>
                    <a:extLst>
                      <a:ext uri="{53640926-AAD7-44D8-BBD7-CCE9431645EC}">
                        <a14:shadowObscured xmlns:a14="http://schemas.microsoft.com/office/drawing/2010/main"/>
                      </a:ext>
                    </a:extLst>
                  </pic:spPr>
                </pic:pic>
              </a:graphicData>
            </a:graphic>
          </wp:inline>
        </w:drawing>
      </w:r>
    </w:p>
    <w:p w14:paraId="45DB2976" w14:textId="543787FB" w:rsidR="0027530B" w:rsidRDefault="00024ED7" w:rsidP="00024ED7">
      <w:pPr>
        <w:pStyle w:val="af0"/>
        <w:jc w:val="center"/>
      </w:pPr>
      <w:bookmarkStart w:id="1934" w:name="_Toc167675437"/>
      <w:r>
        <w:rPr>
          <w:rFonts w:hint="eastAsia"/>
        </w:rPr>
        <w:t>圖</w:t>
      </w:r>
      <w:r>
        <w:rPr>
          <w:rFonts w:hint="eastAsia"/>
        </w:rPr>
        <w:t xml:space="preserve"> </w:t>
      </w:r>
      <w:r w:rsidR="0029566D">
        <w:fldChar w:fldCharType="begin"/>
      </w:r>
      <w:r w:rsidR="0029566D">
        <w:instrText xml:space="preserve"> </w:instrText>
      </w:r>
      <w:r w:rsidR="0029566D">
        <w:rPr>
          <w:rFonts w:hint="eastAsia"/>
        </w:rPr>
        <w:instrText>STYLEREF 2 \s</w:instrText>
      </w:r>
      <w:r w:rsidR="0029566D">
        <w:instrText xml:space="preserve"> </w:instrText>
      </w:r>
      <w:r w:rsidR="0029566D">
        <w:fldChar w:fldCharType="separate"/>
      </w:r>
      <w:r w:rsidR="0029566D">
        <w:rPr>
          <w:noProof/>
        </w:rPr>
        <w:t>7-3</w:t>
      </w:r>
      <w:r w:rsidR="0029566D">
        <w:fldChar w:fldCharType="end"/>
      </w:r>
      <w:r w:rsidR="0029566D">
        <w:noBreakHyphen/>
      </w:r>
      <w:r w:rsidR="0029566D">
        <w:fldChar w:fldCharType="begin"/>
      </w:r>
      <w:r w:rsidR="0029566D">
        <w:instrText xml:space="preserve"> </w:instrText>
      </w:r>
      <w:r w:rsidR="0029566D">
        <w:rPr>
          <w:rFonts w:hint="eastAsia"/>
        </w:rPr>
        <w:instrText xml:space="preserve">SEQ </w:instrText>
      </w:r>
      <w:r w:rsidR="0029566D">
        <w:rPr>
          <w:rFonts w:hint="eastAsia"/>
        </w:rPr>
        <w:instrText>圖</w:instrText>
      </w:r>
      <w:r w:rsidR="0029566D">
        <w:rPr>
          <w:rFonts w:hint="eastAsia"/>
        </w:rPr>
        <w:instrText xml:space="preserve"> \* ARABIC \s 2</w:instrText>
      </w:r>
      <w:r w:rsidR="0029566D">
        <w:instrText xml:space="preserve"> </w:instrText>
      </w:r>
      <w:r w:rsidR="0029566D">
        <w:fldChar w:fldCharType="separate"/>
      </w:r>
      <w:r w:rsidR="0029566D">
        <w:rPr>
          <w:noProof/>
        </w:rPr>
        <w:t>1</w:t>
      </w:r>
      <w:r w:rsidR="0029566D">
        <w:fldChar w:fldCharType="end"/>
      </w:r>
      <w:r>
        <w:rPr>
          <w:rFonts w:hint="eastAsia"/>
          <w:lang w:eastAsia="zh-TW"/>
        </w:rPr>
        <w:t xml:space="preserve"> </w:t>
      </w:r>
      <w:r>
        <w:rPr>
          <w:rFonts w:hint="eastAsia"/>
          <w:lang w:eastAsia="zh-TW"/>
        </w:rPr>
        <w:t>元件圖</w:t>
      </w:r>
      <w:bookmarkEnd w:id="1934"/>
    </w:p>
    <w:p w14:paraId="74B8354D" w14:textId="3CA0B46A" w:rsidR="0027530B" w:rsidRDefault="00024ED7" w:rsidP="00E43A36">
      <w:pPr>
        <w:pStyle w:val="2"/>
        <w:kinsoku w:val="0"/>
        <w:overflowPunct w:val="0"/>
      </w:pPr>
      <w:bookmarkStart w:id="1935" w:name="_Toc166433959"/>
      <w:bookmarkStart w:id="1936" w:name="_Toc167669383"/>
      <w:r>
        <w:rPr>
          <w:rFonts w:hint="eastAsia"/>
          <w:highlight w:val="lightGray"/>
        </w:rPr>
        <w:t xml:space="preserve"> </w:t>
      </w:r>
      <w:r>
        <w:rPr>
          <w:rFonts w:hint="eastAsia"/>
        </w:rPr>
        <w:t>狀態機</w:t>
      </w:r>
      <w:bookmarkEnd w:id="1935"/>
      <w:bookmarkEnd w:id="1936"/>
    </w:p>
    <w:p w14:paraId="5F3762D3" w14:textId="35818231" w:rsidR="0019737F" w:rsidRPr="0019737F" w:rsidRDefault="0019737F" w:rsidP="00024ED7">
      <w:pPr>
        <w:kinsoku w:val="0"/>
        <w:overflowPunct w:val="0"/>
        <w:snapToGrid w:val="0"/>
      </w:pPr>
      <w:r>
        <w:rPr>
          <w:rFonts w:hint="eastAsia"/>
        </w:rPr>
        <w:t>使用者登入</w:t>
      </w:r>
    </w:p>
    <w:p w14:paraId="175806E7" w14:textId="77777777" w:rsidR="00024ED7" w:rsidRDefault="002C0448" w:rsidP="00024ED7">
      <w:pPr>
        <w:keepNext/>
        <w:kinsoku w:val="0"/>
        <w:overflowPunct w:val="0"/>
        <w:jc w:val="center"/>
      </w:pPr>
      <w:r w:rsidRPr="002C0448">
        <w:rPr>
          <w:noProof/>
        </w:rPr>
        <w:drawing>
          <wp:inline distT="0" distB="0" distL="0" distR="0" wp14:anchorId="3262F600" wp14:editId="0EC8260E">
            <wp:extent cx="4790170" cy="2714155"/>
            <wp:effectExtent l="0" t="0" r="0" b="0"/>
            <wp:docPr id="10335479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7984" name=""/>
                    <pic:cNvPicPr/>
                  </pic:nvPicPr>
                  <pic:blipFill rotWithShape="1">
                    <a:blip r:embed="rId54"/>
                    <a:srcRect t="3122"/>
                    <a:stretch/>
                  </pic:blipFill>
                  <pic:spPr bwMode="auto">
                    <a:xfrm>
                      <a:off x="0" y="0"/>
                      <a:ext cx="4802094" cy="2720911"/>
                    </a:xfrm>
                    <a:prstGeom prst="rect">
                      <a:avLst/>
                    </a:prstGeom>
                    <a:ln>
                      <a:noFill/>
                    </a:ln>
                    <a:extLst>
                      <a:ext uri="{53640926-AAD7-44D8-BBD7-CCE9431645EC}">
                        <a14:shadowObscured xmlns:a14="http://schemas.microsoft.com/office/drawing/2010/main"/>
                      </a:ext>
                    </a:extLst>
                  </pic:spPr>
                </pic:pic>
              </a:graphicData>
            </a:graphic>
          </wp:inline>
        </w:drawing>
      </w:r>
    </w:p>
    <w:p w14:paraId="36C24F0C" w14:textId="6858C9F1" w:rsidR="002C0448" w:rsidRDefault="00024ED7" w:rsidP="00024ED7">
      <w:pPr>
        <w:pStyle w:val="af0"/>
        <w:jc w:val="center"/>
        <w:rPr>
          <w:lang w:eastAsia="zh-TW"/>
        </w:rPr>
      </w:pPr>
      <w:bookmarkStart w:id="1937" w:name="_Toc167675438"/>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7-4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1</w:t>
      </w:r>
      <w:r w:rsidR="0029566D">
        <w:rPr>
          <w:lang w:eastAsia="zh-TW"/>
        </w:rPr>
        <w:fldChar w:fldCharType="end"/>
      </w:r>
      <w:r>
        <w:rPr>
          <w:rFonts w:hint="eastAsia"/>
          <w:lang w:eastAsia="zh-TW"/>
        </w:rPr>
        <w:t xml:space="preserve"> </w:t>
      </w:r>
      <w:r w:rsidRPr="00765094">
        <w:rPr>
          <w:rFonts w:hint="eastAsia"/>
          <w:lang w:eastAsia="zh-TW"/>
        </w:rPr>
        <w:t>使用者登入狀態機圖</w:t>
      </w:r>
      <w:bookmarkEnd w:id="1937"/>
    </w:p>
    <w:p w14:paraId="0A7391E8" w14:textId="4C6C6B42" w:rsidR="0019737F" w:rsidRPr="0027530B" w:rsidRDefault="0019737F" w:rsidP="00E43A36">
      <w:pPr>
        <w:kinsoku w:val="0"/>
        <w:overflowPunct w:val="0"/>
        <w:jc w:val="left"/>
      </w:pPr>
      <w:r>
        <w:rPr>
          <w:rFonts w:hint="eastAsia"/>
        </w:rPr>
        <w:lastRenderedPageBreak/>
        <w:t>社群空間</w:t>
      </w:r>
    </w:p>
    <w:p w14:paraId="4EEA3CF3" w14:textId="77777777" w:rsidR="00024ED7" w:rsidRDefault="0019737F" w:rsidP="00024ED7">
      <w:pPr>
        <w:keepNext/>
        <w:kinsoku w:val="0"/>
        <w:overflowPunct w:val="0"/>
        <w:jc w:val="center"/>
      </w:pPr>
      <w:r w:rsidRPr="0019737F">
        <w:rPr>
          <w:noProof/>
        </w:rPr>
        <w:drawing>
          <wp:inline distT="0" distB="0" distL="0" distR="0" wp14:anchorId="72D881E0" wp14:editId="166F5AE3">
            <wp:extent cx="6479540" cy="2697480"/>
            <wp:effectExtent l="0" t="0" r="0" b="7620"/>
            <wp:docPr id="1020917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7503" name=""/>
                    <pic:cNvPicPr/>
                  </pic:nvPicPr>
                  <pic:blipFill rotWithShape="1">
                    <a:blip r:embed="rId55"/>
                    <a:srcRect t="4989" b="2057"/>
                    <a:stretch/>
                  </pic:blipFill>
                  <pic:spPr bwMode="auto">
                    <a:xfrm>
                      <a:off x="0" y="0"/>
                      <a:ext cx="6479540" cy="2697480"/>
                    </a:xfrm>
                    <a:prstGeom prst="rect">
                      <a:avLst/>
                    </a:prstGeom>
                    <a:ln>
                      <a:noFill/>
                    </a:ln>
                    <a:extLst>
                      <a:ext uri="{53640926-AAD7-44D8-BBD7-CCE9431645EC}">
                        <a14:shadowObscured xmlns:a14="http://schemas.microsoft.com/office/drawing/2010/main"/>
                      </a:ext>
                    </a:extLst>
                  </pic:spPr>
                </pic:pic>
              </a:graphicData>
            </a:graphic>
          </wp:inline>
        </w:drawing>
      </w:r>
    </w:p>
    <w:p w14:paraId="403719F3" w14:textId="14665E01" w:rsidR="002C0448" w:rsidRDefault="00024ED7" w:rsidP="00024ED7">
      <w:pPr>
        <w:pStyle w:val="af0"/>
        <w:jc w:val="center"/>
        <w:rPr>
          <w:lang w:eastAsia="zh-TW"/>
        </w:rPr>
      </w:pPr>
      <w:bookmarkStart w:id="1938" w:name="_Toc167675439"/>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7-4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2</w:t>
      </w:r>
      <w:r w:rsidR="0029566D">
        <w:rPr>
          <w:lang w:eastAsia="zh-TW"/>
        </w:rPr>
        <w:fldChar w:fldCharType="end"/>
      </w:r>
      <w:r>
        <w:rPr>
          <w:rFonts w:hint="eastAsia"/>
          <w:lang w:eastAsia="zh-TW"/>
        </w:rPr>
        <w:t xml:space="preserve"> </w:t>
      </w:r>
      <w:r w:rsidRPr="00C30DAE">
        <w:rPr>
          <w:rFonts w:hint="eastAsia"/>
          <w:lang w:eastAsia="zh-TW"/>
        </w:rPr>
        <w:t>社群空間狀態機圖</w:t>
      </w:r>
      <w:bookmarkEnd w:id="1938"/>
    </w:p>
    <w:p w14:paraId="7C222506" w14:textId="69CADCA3" w:rsidR="0019737F" w:rsidRPr="0027530B" w:rsidRDefault="0019737F" w:rsidP="00E43A36">
      <w:pPr>
        <w:kinsoku w:val="0"/>
        <w:overflowPunct w:val="0"/>
        <w:jc w:val="left"/>
      </w:pPr>
      <w:r>
        <w:rPr>
          <w:rFonts w:hint="eastAsia"/>
        </w:rPr>
        <w:t>報名課程</w:t>
      </w:r>
    </w:p>
    <w:p w14:paraId="001A6BD0" w14:textId="77777777" w:rsidR="00024ED7" w:rsidRDefault="0019737F" w:rsidP="00024ED7">
      <w:pPr>
        <w:keepNext/>
        <w:kinsoku w:val="0"/>
        <w:overflowPunct w:val="0"/>
        <w:jc w:val="center"/>
      </w:pPr>
      <w:r w:rsidRPr="0019737F">
        <w:rPr>
          <w:noProof/>
        </w:rPr>
        <w:drawing>
          <wp:inline distT="0" distB="0" distL="0" distR="0" wp14:anchorId="217C86B8" wp14:editId="62D841EF">
            <wp:extent cx="6479540" cy="695325"/>
            <wp:effectExtent l="0" t="0" r="0" b="9525"/>
            <wp:docPr id="5084477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7775" name=""/>
                    <pic:cNvPicPr/>
                  </pic:nvPicPr>
                  <pic:blipFill rotWithShape="1">
                    <a:blip r:embed="rId56"/>
                    <a:srcRect t="20131"/>
                    <a:stretch/>
                  </pic:blipFill>
                  <pic:spPr bwMode="auto">
                    <a:xfrm>
                      <a:off x="0" y="0"/>
                      <a:ext cx="6479540" cy="695325"/>
                    </a:xfrm>
                    <a:prstGeom prst="rect">
                      <a:avLst/>
                    </a:prstGeom>
                    <a:ln>
                      <a:noFill/>
                    </a:ln>
                    <a:extLst>
                      <a:ext uri="{53640926-AAD7-44D8-BBD7-CCE9431645EC}">
                        <a14:shadowObscured xmlns:a14="http://schemas.microsoft.com/office/drawing/2010/main"/>
                      </a:ext>
                    </a:extLst>
                  </pic:spPr>
                </pic:pic>
              </a:graphicData>
            </a:graphic>
          </wp:inline>
        </w:drawing>
      </w:r>
    </w:p>
    <w:p w14:paraId="0D8151A8" w14:textId="2E69BF50" w:rsidR="002C0448" w:rsidRPr="0019737F" w:rsidRDefault="00024ED7" w:rsidP="00024ED7">
      <w:pPr>
        <w:pStyle w:val="af0"/>
        <w:jc w:val="center"/>
        <w:rPr>
          <w:lang w:eastAsia="zh-TW"/>
        </w:rPr>
      </w:pPr>
      <w:bookmarkStart w:id="1939" w:name="_Toc167675440"/>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7-4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3</w:t>
      </w:r>
      <w:r w:rsidR="0029566D">
        <w:rPr>
          <w:lang w:eastAsia="zh-TW"/>
        </w:rPr>
        <w:fldChar w:fldCharType="end"/>
      </w:r>
      <w:r>
        <w:rPr>
          <w:rFonts w:hint="eastAsia"/>
          <w:lang w:eastAsia="zh-TW"/>
        </w:rPr>
        <w:t xml:space="preserve"> </w:t>
      </w:r>
      <w:r w:rsidRPr="003F5ACD">
        <w:rPr>
          <w:rFonts w:hint="eastAsia"/>
          <w:lang w:eastAsia="zh-TW"/>
        </w:rPr>
        <w:t>報名課程狀態機圖</w:t>
      </w:r>
      <w:bookmarkEnd w:id="1939"/>
    </w:p>
    <w:p w14:paraId="1C07A86A" w14:textId="01296F4C" w:rsidR="002C0448" w:rsidRDefault="0019737F" w:rsidP="00E43A36">
      <w:pPr>
        <w:kinsoku w:val="0"/>
        <w:overflowPunct w:val="0"/>
      </w:pPr>
      <w:r>
        <w:rPr>
          <w:rFonts w:hint="eastAsia"/>
        </w:rPr>
        <w:t>管理者登入</w:t>
      </w:r>
    </w:p>
    <w:p w14:paraId="1E599071" w14:textId="77777777" w:rsidR="00024ED7" w:rsidRDefault="0019737F" w:rsidP="00024ED7">
      <w:pPr>
        <w:keepNext/>
        <w:kinsoku w:val="0"/>
        <w:overflowPunct w:val="0"/>
        <w:jc w:val="center"/>
      </w:pPr>
      <w:r w:rsidRPr="0019737F">
        <w:rPr>
          <w:noProof/>
        </w:rPr>
        <w:drawing>
          <wp:inline distT="0" distB="0" distL="0" distR="0" wp14:anchorId="26C111F8" wp14:editId="2881B9E8">
            <wp:extent cx="6507765" cy="2049780"/>
            <wp:effectExtent l="0" t="0" r="7620" b="7620"/>
            <wp:docPr id="1753860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0430" name=""/>
                    <pic:cNvPicPr/>
                  </pic:nvPicPr>
                  <pic:blipFill>
                    <a:blip r:embed="rId57"/>
                    <a:stretch>
                      <a:fillRect/>
                    </a:stretch>
                  </pic:blipFill>
                  <pic:spPr>
                    <a:xfrm>
                      <a:off x="0" y="0"/>
                      <a:ext cx="6508335" cy="2049960"/>
                    </a:xfrm>
                    <a:prstGeom prst="rect">
                      <a:avLst/>
                    </a:prstGeom>
                  </pic:spPr>
                </pic:pic>
              </a:graphicData>
            </a:graphic>
          </wp:inline>
        </w:drawing>
      </w:r>
    </w:p>
    <w:p w14:paraId="7B0CB847" w14:textId="46E1A0D1" w:rsidR="0019737F" w:rsidRDefault="00024ED7" w:rsidP="00024ED7">
      <w:pPr>
        <w:pStyle w:val="af0"/>
        <w:jc w:val="center"/>
        <w:rPr>
          <w:lang w:eastAsia="zh-TW"/>
        </w:rPr>
      </w:pPr>
      <w:bookmarkStart w:id="1940" w:name="_Toc167675441"/>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7-4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4</w:t>
      </w:r>
      <w:r w:rsidR="0029566D">
        <w:rPr>
          <w:lang w:eastAsia="zh-TW"/>
        </w:rPr>
        <w:fldChar w:fldCharType="end"/>
      </w:r>
      <w:r>
        <w:rPr>
          <w:rFonts w:hint="eastAsia"/>
          <w:lang w:eastAsia="zh-TW"/>
        </w:rPr>
        <w:t xml:space="preserve"> </w:t>
      </w:r>
      <w:r w:rsidRPr="009F1A9B">
        <w:rPr>
          <w:rFonts w:hint="eastAsia"/>
          <w:lang w:eastAsia="zh-TW"/>
        </w:rPr>
        <w:t>管理者登入狀態機圖</w:t>
      </w:r>
      <w:bookmarkEnd w:id="1940"/>
    </w:p>
    <w:p w14:paraId="5171F55B" w14:textId="77777777" w:rsidR="00315390" w:rsidRDefault="00315390" w:rsidP="00E43A36">
      <w:pPr>
        <w:widowControl/>
        <w:kinsoku w:val="0"/>
        <w:overflowPunct w:val="0"/>
        <w:jc w:val="left"/>
      </w:pPr>
      <w:r>
        <w:br w:type="page"/>
      </w:r>
    </w:p>
    <w:p w14:paraId="3CCFE2F8" w14:textId="76C728B7" w:rsidR="0019737F" w:rsidRDefault="0019737F" w:rsidP="00E43A36">
      <w:pPr>
        <w:kinsoku w:val="0"/>
        <w:overflowPunct w:val="0"/>
      </w:pPr>
      <w:r>
        <w:rPr>
          <w:rFonts w:hint="eastAsia"/>
        </w:rPr>
        <w:lastRenderedPageBreak/>
        <w:t>管理帳號</w:t>
      </w:r>
    </w:p>
    <w:p w14:paraId="18F153AD" w14:textId="77777777" w:rsidR="00024ED7" w:rsidRDefault="0019737F" w:rsidP="00024ED7">
      <w:pPr>
        <w:keepNext/>
        <w:kinsoku w:val="0"/>
        <w:overflowPunct w:val="0"/>
        <w:jc w:val="center"/>
      </w:pPr>
      <w:r w:rsidRPr="0019737F">
        <w:rPr>
          <w:noProof/>
        </w:rPr>
        <w:drawing>
          <wp:inline distT="0" distB="0" distL="0" distR="0" wp14:anchorId="4130FA98" wp14:editId="5401FAFC">
            <wp:extent cx="6479540" cy="2057400"/>
            <wp:effectExtent l="0" t="0" r="0" b="0"/>
            <wp:docPr id="900722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2160" name=""/>
                    <pic:cNvPicPr/>
                  </pic:nvPicPr>
                  <pic:blipFill>
                    <a:blip r:embed="rId58"/>
                    <a:stretch>
                      <a:fillRect/>
                    </a:stretch>
                  </pic:blipFill>
                  <pic:spPr>
                    <a:xfrm>
                      <a:off x="0" y="0"/>
                      <a:ext cx="6479540" cy="2057400"/>
                    </a:xfrm>
                    <a:prstGeom prst="rect">
                      <a:avLst/>
                    </a:prstGeom>
                  </pic:spPr>
                </pic:pic>
              </a:graphicData>
            </a:graphic>
          </wp:inline>
        </w:drawing>
      </w:r>
    </w:p>
    <w:p w14:paraId="55F55CCD" w14:textId="331B6FE5" w:rsidR="0019737F" w:rsidRPr="0019737F" w:rsidRDefault="00024ED7" w:rsidP="00024ED7">
      <w:pPr>
        <w:pStyle w:val="af0"/>
        <w:jc w:val="center"/>
        <w:rPr>
          <w:lang w:eastAsia="zh-TW"/>
        </w:rPr>
      </w:pPr>
      <w:bookmarkStart w:id="1941" w:name="_Toc167675442"/>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7-4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5</w:t>
      </w:r>
      <w:r w:rsidR="0029566D">
        <w:rPr>
          <w:lang w:eastAsia="zh-TW"/>
        </w:rPr>
        <w:fldChar w:fldCharType="end"/>
      </w:r>
      <w:r>
        <w:rPr>
          <w:rFonts w:hint="eastAsia"/>
          <w:lang w:eastAsia="zh-TW"/>
        </w:rPr>
        <w:t xml:space="preserve"> </w:t>
      </w:r>
      <w:r w:rsidRPr="007203CB">
        <w:rPr>
          <w:rFonts w:hint="eastAsia"/>
          <w:lang w:eastAsia="zh-TW"/>
        </w:rPr>
        <w:t>管理者管理帳號狀態機圖</w:t>
      </w:r>
      <w:bookmarkEnd w:id="1941"/>
    </w:p>
    <w:p w14:paraId="3F5ED151" w14:textId="26391C17" w:rsidR="0019737F" w:rsidRDefault="0019737F" w:rsidP="00E43A36">
      <w:pPr>
        <w:kinsoku w:val="0"/>
        <w:overflowPunct w:val="0"/>
      </w:pPr>
      <w:r>
        <w:rPr>
          <w:rFonts w:hint="eastAsia"/>
        </w:rPr>
        <w:t>管理報名課程</w:t>
      </w:r>
    </w:p>
    <w:p w14:paraId="683AFDA1" w14:textId="77777777" w:rsidR="00024ED7" w:rsidRDefault="0019737F" w:rsidP="00024ED7">
      <w:pPr>
        <w:keepNext/>
        <w:kinsoku w:val="0"/>
        <w:overflowPunct w:val="0"/>
        <w:jc w:val="center"/>
      </w:pPr>
      <w:r w:rsidRPr="0019737F">
        <w:rPr>
          <w:noProof/>
        </w:rPr>
        <w:drawing>
          <wp:inline distT="0" distB="0" distL="0" distR="0" wp14:anchorId="0588A8D2" wp14:editId="0129CBD5">
            <wp:extent cx="6479540" cy="1534795"/>
            <wp:effectExtent l="0" t="0" r="0" b="8255"/>
            <wp:docPr id="12507343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99" name=""/>
                    <pic:cNvPicPr/>
                  </pic:nvPicPr>
                  <pic:blipFill>
                    <a:blip r:embed="rId59"/>
                    <a:stretch>
                      <a:fillRect/>
                    </a:stretch>
                  </pic:blipFill>
                  <pic:spPr>
                    <a:xfrm>
                      <a:off x="0" y="0"/>
                      <a:ext cx="6479540" cy="1534795"/>
                    </a:xfrm>
                    <a:prstGeom prst="rect">
                      <a:avLst/>
                    </a:prstGeom>
                  </pic:spPr>
                </pic:pic>
              </a:graphicData>
            </a:graphic>
          </wp:inline>
        </w:drawing>
      </w:r>
    </w:p>
    <w:p w14:paraId="6D9B6368" w14:textId="69097016" w:rsidR="0019737F" w:rsidRPr="0019737F" w:rsidRDefault="00024ED7" w:rsidP="00024ED7">
      <w:pPr>
        <w:pStyle w:val="af0"/>
        <w:jc w:val="center"/>
        <w:rPr>
          <w:lang w:eastAsia="zh-TW"/>
        </w:rPr>
      </w:pPr>
      <w:bookmarkStart w:id="1942" w:name="_Toc167675443"/>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7-4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6</w:t>
      </w:r>
      <w:r w:rsidR="0029566D">
        <w:rPr>
          <w:lang w:eastAsia="zh-TW"/>
        </w:rPr>
        <w:fldChar w:fldCharType="end"/>
      </w:r>
      <w:r>
        <w:rPr>
          <w:rFonts w:hint="eastAsia"/>
          <w:lang w:eastAsia="zh-TW"/>
        </w:rPr>
        <w:t xml:space="preserve"> </w:t>
      </w:r>
      <w:r w:rsidRPr="003759B9">
        <w:rPr>
          <w:rFonts w:hint="eastAsia"/>
          <w:lang w:eastAsia="zh-TW"/>
        </w:rPr>
        <w:t>管理者管理報名表單狀態機圖</w:t>
      </w:r>
      <w:bookmarkEnd w:id="1942"/>
    </w:p>
    <w:p w14:paraId="58727024" w14:textId="2A3BABA0" w:rsidR="0019737F" w:rsidRDefault="0019737F" w:rsidP="00E43A36">
      <w:pPr>
        <w:kinsoku w:val="0"/>
        <w:overflowPunct w:val="0"/>
      </w:pPr>
      <w:r>
        <w:rPr>
          <w:rFonts w:hint="eastAsia"/>
        </w:rPr>
        <w:t>管理社群空間</w:t>
      </w:r>
    </w:p>
    <w:p w14:paraId="78DED5D8" w14:textId="77777777" w:rsidR="00024ED7" w:rsidRDefault="0019737F" w:rsidP="00024ED7">
      <w:pPr>
        <w:keepNext/>
        <w:kinsoku w:val="0"/>
        <w:overflowPunct w:val="0"/>
        <w:jc w:val="center"/>
      </w:pPr>
      <w:r w:rsidRPr="0019737F">
        <w:rPr>
          <w:noProof/>
        </w:rPr>
        <w:drawing>
          <wp:inline distT="0" distB="0" distL="0" distR="0" wp14:anchorId="6187771D" wp14:editId="43AF3C86">
            <wp:extent cx="6479540" cy="1858645"/>
            <wp:effectExtent l="0" t="0" r="0" b="8255"/>
            <wp:docPr id="17831656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5686" name=""/>
                    <pic:cNvPicPr/>
                  </pic:nvPicPr>
                  <pic:blipFill>
                    <a:blip r:embed="rId60"/>
                    <a:stretch>
                      <a:fillRect/>
                    </a:stretch>
                  </pic:blipFill>
                  <pic:spPr>
                    <a:xfrm>
                      <a:off x="0" y="0"/>
                      <a:ext cx="6479540" cy="1858645"/>
                    </a:xfrm>
                    <a:prstGeom prst="rect">
                      <a:avLst/>
                    </a:prstGeom>
                  </pic:spPr>
                </pic:pic>
              </a:graphicData>
            </a:graphic>
          </wp:inline>
        </w:drawing>
      </w:r>
    </w:p>
    <w:p w14:paraId="1633C34C" w14:textId="6C3A0769" w:rsidR="00024ED7" w:rsidRPr="00024ED7" w:rsidRDefault="00024ED7" w:rsidP="00024ED7">
      <w:pPr>
        <w:pStyle w:val="af0"/>
        <w:jc w:val="center"/>
        <w:rPr>
          <w:lang w:eastAsia="zh-TW"/>
        </w:rPr>
      </w:pPr>
      <w:bookmarkStart w:id="1943" w:name="_Toc167675444"/>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7-4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7</w:t>
      </w:r>
      <w:r w:rsidR="0029566D">
        <w:rPr>
          <w:lang w:eastAsia="zh-TW"/>
        </w:rPr>
        <w:fldChar w:fldCharType="end"/>
      </w:r>
      <w:r>
        <w:rPr>
          <w:rFonts w:hint="eastAsia"/>
          <w:lang w:eastAsia="zh-TW"/>
        </w:rPr>
        <w:t xml:space="preserve"> </w:t>
      </w:r>
      <w:r w:rsidRPr="00CB21C6">
        <w:rPr>
          <w:rFonts w:hint="eastAsia"/>
          <w:lang w:eastAsia="zh-TW"/>
        </w:rPr>
        <w:t>管理者管理社群空間狀態機圖</w:t>
      </w:r>
      <w:bookmarkEnd w:id="1943"/>
    </w:p>
    <w:p w14:paraId="5CF84596" w14:textId="3B92821B" w:rsidR="0027530B" w:rsidRDefault="0027530B" w:rsidP="00E43A36">
      <w:pPr>
        <w:widowControl/>
        <w:kinsoku w:val="0"/>
        <w:overflowPunct w:val="0"/>
        <w:jc w:val="left"/>
      </w:pPr>
      <w:r>
        <w:br w:type="page"/>
      </w:r>
    </w:p>
    <w:p w14:paraId="2319F2BD" w14:textId="0318DA8E" w:rsidR="0027530B" w:rsidRDefault="0027530B" w:rsidP="00E43A36">
      <w:pPr>
        <w:pStyle w:val="1"/>
        <w:kinsoku w:val="0"/>
        <w:overflowPunct w:val="0"/>
      </w:pPr>
      <w:bookmarkStart w:id="1944" w:name="_Toc166433960"/>
      <w:bookmarkStart w:id="1945" w:name="_Toc167669384"/>
      <w:r>
        <w:rPr>
          <w:rFonts w:hint="eastAsia"/>
        </w:rPr>
        <w:lastRenderedPageBreak/>
        <w:t>資料庫設計</w:t>
      </w:r>
      <w:bookmarkEnd w:id="1944"/>
      <w:bookmarkEnd w:id="1945"/>
    </w:p>
    <w:p w14:paraId="7D20C010" w14:textId="0A38E4C8" w:rsidR="0027530B" w:rsidRDefault="00024ED7" w:rsidP="00E43A36">
      <w:pPr>
        <w:pStyle w:val="2"/>
        <w:kinsoku w:val="0"/>
        <w:overflowPunct w:val="0"/>
      </w:pPr>
      <w:bookmarkStart w:id="1946" w:name="_Toc166433961"/>
      <w:bookmarkStart w:id="1947" w:name="_Toc167669385"/>
      <w:r>
        <w:rPr>
          <w:rFonts w:hint="eastAsia"/>
        </w:rPr>
        <w:t xml:space="preserve"> </w:t>
      </w:r>
      <w:r>
        <w:rPr>
          <w:rFonts w:hint="eastAsia"/>
        </w:rPr>
        <w:t>資料庫關聯表</w:t>
      </w:r>
      <w:bookmarkEnd w:id="1946"/>
      <w:bookmarkEnd w:id="1947"/>
    </w:p>
    <w:p w14:paraId="61E8CE68" w14:textId="26D262F3" w:rsidR="0029566D" w:rsidRDefault="006A4E4F" w:rsidP="0029566D">
      <w:pPr>
        <w:keepNext/>
        <w:kinsoku w:val="0"/>
        <w:overflowPunct w:val="0"/>
      </w:pPr>
      <w:r>
        <w:rPr>
          <w:noProof/>
        </w:rPr>
        <w:drawing>
          <wp:inline distT="0" distB="0" distL="0" distR="0" wp14:anchorId="5EC1FF31" wp14:editId="619B5859">
            <wp:extent cx="6240780" cy="4754589"/>
            <wp:effectExtent l="0" t="0" r="7620" b="8255"/>
            <wp:docPr id="798077019" name="圖片 1"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7019" name="圖片 1" descr="一張含有 文字, 圖表, 螢幕擷取畫面, 平行 的圖片&#10;&#10;自動產生的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45852" cy="4758453"/>
                    </a:xfrm>
                    <a:prstGeom prst="rect">
                      <a:avLst/>
                    </a:prstGeom>
                    <a:noFill/>
                    <a:ln>
                      <a:noFill/>
                    </a:ln>
                  </pic:spPr>
                </pic:pic>
              </a:graphicData>
            </a:graphic>
          </wp:inline>
        </w:drawing>
      </w:r>
    </w:p>
    <w:p w14:paraId="63EB1BF9" w14:textId="40D68A92" w:rsidR="0027530B" w:rsidRDefault="0029566D" w:rsidP="0029566D">
      <w:pPr>
        <w:pStyle w:val="af0"/>
        <w:jc w:val="center"/>
      </w:pPr>
      <w:bookmarkStart w:id="1948" w:name="_Toc167675445"/>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8-1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Pr>
          <w:rFonts w:hint="eastAsia"/>
          <w:lang w:eastAsia="zh-TW"/>
        </w:rPr>
        <w:t>資料庫關聯圖</w:t>
      </w:r>
      <w:bookmarkEnd w:id="1948"/>
    </w:p>
    <w:p w14:paraId="3F7F050D" w14:textId="5B2B5262" w:rsidR="0027530B" w:rsidRDefault="00024ED7" w:rsidP="00E43A36">
      <w:pPr>
        <w:pStyle w:val="2"/>
        <w:kinsoku w:val="0"/>
        <w:overflowPunct w:val="0"/>
      </w:pPr>
      <w:bookmarkStart w:id="1949" w:name="_Toc166433962"/>
      <w:bookmarkStart w:id="1950" w:name="_Toc167669386"/>
      <w:r>
        <w:rPr>
          <w:rFonts w:hint="eastAsia"/>
        </w:rPr>
        <w:t xml:space="preserve"> </w:t>
      </w:r>
      <w:r>
        <w:rPr>
          <w:rFonts w:hint="eastAsia"/>
        </w:rPr>
        <w:t>表格及其</w:t>
      </w:r>
      <w:r>
        <w:rPr>
          <w:rFonts w:hint="eastAsia"/>
        </w:rPr>
        <w:t>Meta Data</w:t>
      </w:r>
      <w:bookmarkEnd w:id="1949"/>
      <w:bookmarkEnd w:id="1950"/>
      <w:r w:rsidR="00E34E0F">
        <w:rPr>
          <w:rFonts w:hint="eastAsia"/>
        </w:rPr>
        <w:t xml:space="preserve"> </w:t>
      </w:r>
    </w:p>
    <w:p w14:paraId="78ADC9DE" w14:textId="09B7EFC5" w:rsidR="00496577" w:rsidRPr="00496577" w:rsidRDefault="00B42BBD" w:rsidP="00E43A36">
      <w:pPr>
        <w:pStyle w:val="af0"/>
        <w:keepNext/>
        <w:kinsoku w:val="0"/>
        <w:overflowPunct w:val="0"/>
        <w:jc w:val="center"/>
        <w:rPr>
          <w:lang w:eastAsia="zh-TW"/>
        </w:rPr>
      </w:pPr>
      <w:bookmarkStart w:id="1951" w:name="_Toc167697576"/>
      <w:r>
        <w:rPr>
          <w:rFonts w:hint="eastAsia"/>
          <w:lang w:eastAsia="zh-TW"/>
        </w:rPr>
        <w:t>表</w:t>
      </w:r>
      <w:r>
        <w:rPr>
          <w:rFonts w:hint="eastAsia"/>
          <w:lang w:eastAsia="zh-TW"/>
        </w:rPr>
        <w:t xml:space="preserve"> </w:t>
      </w:r>
      <w:r w:rsidR="003E0E6E">
        <w:rPr>
          <w:lang w:eastAsia="zh-TW"/>
        </w:rPr>
        <w:fldChar w:fldCharType="begin"/>
      </w:r>
      <w:r w:rsidR="003E0E6E">
        <w:rPr>
          <w:lang w:eastAsia="zh-TW"/>
        </w:rPr>
        <w:instrText xml:space="preserve"> </w:instrText>
      </w:r>
      <w:r w:rsidR="003E0E6E">
        <w:rPr>
          <w:rFonts w:hint="eastAsia"/>
          <w:lang w:eastAsia="zh-TW"/>
        </w:rPr>
        <w:instrText>STYLEREF 2 \s</w:instrText>
      </w:r>
      <w:r w:rsidR="003E0E6E">
        <w:rPr>
          <w:lang w:eastAsia="zh-TW"/>
        </w:rPr>
        <w:instrText xml:space="preserve"> </w:instrText>
      </w:r>
      <w:r w:rsidR="003E0E6E">
        <w:rPr>
          <w:lang w:eastAsia="zh-TW"/>
        </w:rPr>
        <w:fldChar w:fldCharType="separate"/>
      </w:r>
      <w:r w:rsidR="003E0E6E">
        <w:rPr>
          <w:noProof/>
          <w:lang w:eastAsia="zh-TW"/>
        </w:rPr>
        <w:t>8-2</w:t>
      </w:r>
      <w:r w:rsidR="003E0E6E">
        <w:rPr>
          <w:lang w:eastAsia="zh-TW"/>
        </w:rPr>
        <w:fldChar w:fldCharType="end"/>
      </w:r>
      <w:r w:rsidR="003E0E6E">
        <w:rPr>
          <w:lang w:eastAsia="zh-TW"/>
        </w:rPr>
        <w:noBreakHyphen/>
      </w:r>
      <w:r w:rsidR="003E0E6E">
        <w:rPr>
          <w:lang w:eastAsia="zh-TW"/>
        </w:rPr>
        <w:fldChar w:fldCharType="begin"/>
      </w:r>
      <w:r w:rsidR="003E0E6E">
        <w:rPr>
          <w:lang w:eastAsia="zh-TW"/>
        </w:rPr>
        <w:instrText xml:space="preserve"> </w:instrText>
      </w:r>
      <w:r w:rsidR="003E0E6E">
        <w:rPr>
          <w:rFonts w:hint="eastAsia"/>
          <w:lang w:eastAsia="zh-TW"/>
        </w:rPr>
        <w:instrText xml:space="preserve">SEQ </w:instrText>
      </w:r>
      <w:r w:rsidR="003E0E6E">
        <w:rPr>
          <w:rFonts w:hint="eastAsia"/>
          <w:lang w:eastAsia="zh-TW"/>
        </w:rPr>
        <w:instrText>表</w:instrText>
      </w:r>
      <w:r w:rsidR="003E0E6E">
        <w:rPr>
          <w:rFonts w:hint="eastAsia"/>
          <w:lang w:eastAsia="zh-TW"/>
        </w:rPr>
        <w:instrText xml:space="preserve"> \* ARABIC \s 2</w:instrText>
      </w:r>
      <w:r w:rsidR="003E0E6E">
        <w:rPr>
          <w:lang w:eastAsia="zh-TW"/>
        </w:rPr>
        <w:instrText xml:space="preserve"> </w:instrText>
      </w:r>
      <w:r w:rsidR="003E0E6E">
        <w:rPr>
          <w:lang w:eastAsia="zh-TW"/>
        </w:rPr>
        <w:fldChar w:fldCharType="separate"/>
      </w:r>
      <w:r w:rsidR="003E0E6E">
        <w:rPr>
          <w:noProof/>
          <w:lang w:eastAsia="zh-TW"/>
        </w:rPr>
        <w:t>1</w:t>
      </w:r>
      <w:r w:rsidR="003E0E6E">
        <w:rPr>
          <w:lang w:eastAsia="zh-TW"/>
        </w:rPr>
        <w:fldChar w:fldCharType="end"/>
      </w:r>
      <w:r>
        <w:rPr>
          <w:rFonts w:hint="eastAsia"/>
          <w:lang w:eastAsia="zh-TW"/>
        </w:rPr>
        <w:t xml:space="preserve"> </w:t>
      </w:r>
      <w:proofErr w:type="spellStart"/>
      <w:r w:rsidR="00A1413B">
        <w:rPr>
          <w:rFonts w:hint="eastAsia"/>
          <w:lang w:eastAsia="zh-TW"/>
        </w:rPr>
        <w:t>APP_User</w:t>
      </w:r>
      <w:r w:rsidRPr="0003292A">
        <w:rPr>
          <w:rFonts w:hint="eastAsia"/>
        </w:rPr>
        <w:t>資料表</w:t>
      </w:r>
      <w:bookmarkEnd w:id="1951"/>
      <w:proofErr w:type="spellEnd"/>
    </w:p>
    <w:tbl>
      <w:tblPr>
        <w:tblStyle w:val="ac"/>
        <w:tblpPr w:leftFromText="180" w:rightFromText="180" w:vertAnchor="text" w:horzAnchor="margin" w:tblpY="131"/>
        <w:tblW w:w="0" w:type="auto"/>
        <w:tblLook w:val="04A0" w:firstRow="1" w:lastRow="0" w:firstColumn="1" w:lastColumn="0" w:noHBand="0" w:noVBand="1"/>
      </w:tblPr>
      <w:tblGrid>
        <w:gridCol w:w="1351"/>
        <w:gridCol w:w="2036"/>
        <w:gridCol w:w="1834"/>
        <w:gridCol w:w="3026"/>
        <w:gridCol w:w="1941"/>
      </w:tblGrid>
      <w:tr w:rsidR="00496577" w14:paraId="1B47335B" w14:textId="77777777" w:rsidTr="00A1413B">
        <w:trPr>
          <w:trHeight w:val="528"/>
        </w:trPr>
        <w:tc>
          <w:tcPr>
            <w:tcW w:w="3387" w:type="dxa"/>
            <w:gridSpan w:val="2"/>
            <w:shd w:val="clear" w:color="auto" w:fill="E8E8E8" w:themeFill="background2"/>
            <w:vAlign w:val="center"/>
          </w:tcPr>
          <w:p w14:paraId="399A5978" w14:textId="77777777" w:rsidR="00496577" w:rsidRDefault="00496577" w:rsidP="00E43A36">
            <w:pPr>
              <w:kinsoku w:val="0"/>
              <w:overflowPunct w:val="0"/>
              <w:spacing w:line="360" w:lineRule="exact"/>
              <w:jc w:val="center"/>
            </w:pPr>
            <w:r>
              <w:rPr>
                <w:rFonts w:hint="eastAsia"/>
              </w:rPr>
              <w:t>英文名稱</w:t>
            </w:r>
          </w:p>
        </w:tc>
        <w:tc>
          <w:tcPr>
            <w:tcW w:w="6801" w:type="dxa"/>
            <w:gridSpan w:val="3"/>
            <w:vAlign w:val="center"/>
          </w:tcPr>
          <w:p w14:paraId="7167196C" w14:textId="382F607A" w:rsidR="00496577" w:rsidRPr="00DA04B5" w:rsidRDefault="00A1413B" w:rsidP="00E43A36">
            <w:pPr>
              <w:kinsoku w:val="0"/>
              <w:overflowPunct w:val="0"/>
              <w:spacing w:line="360" w:lineRule="exact"/>
              <w:jc w:val="center"/>
              <w:rPr>
                <w:rFonts w:ascii="Times New Roman" w:hAnsi="Times New Roman"/>
              </w:rPr>
            </w:pPr>
            <w:proofErr w:type="spellStart"/>
            <w:r w:rsidRPr="00DA04B5">
              <w:rPr>
                <w:rFonts w:ascii="Times New Roman" w:hAnsi="Times New Roman"/>
              </w:rPr>
              <w:t>APP_User</w:t>
            </w:r>
            <w:proofErr w:type="spellEnd"/>
          </w:p>
        </w:tc>
      </w:tr>
      <w:tr w:rsidR="00496577" w14:paraId="32A80D73" w14:textId="77777777" w:rsidTr="00A1413B">
        <w:tc>
          <w:tcPr>
            <w:tcW w:w="3387" w:type="dxa"/>
            <w:gridSpan w:val="2"/>
            <w:shd w:val="clear" w:color="auto" w:fill="E8E8E8" w:themeFill="background2"/>
            <w:vAlign w:val="center"/>
          </w:tcPr>
          <w:p w14:paraId="1589EBEC" w14:textId="77777777" w:rsidR="00496577" w:rsidRDefault="00496577" w:rsidP="00E43A36">
            <w:pPr>
              <w:kinsoku w:val="0"/>
              <w:overflowPunct w:val="0"/>
              <w:spacing w:line="360" w:lineRule="exact"/>
              <w:jc w:val="center"/>
            </w:pPr>
            <w:r>
              <w:rPr>
                <w:rFonts w:hint="eastAsia"/>
              </w:rPr>
              <w:t>中文名稱</w:t>
            </w:r>
          </w:p>
        </w:tc>
        <w:tc>
          <w:tcPr>
            <w:tcW w:w="6801" w:type="dxa"/>
            <w:gridSpan w:val="3"/>
            <w:shd w:val="clear" w:color="auto" w:fill="FFFFFF" w:themeFill="background1"/>
            <w:vAlign w:val="center"/>
          </w:tcPr>
          <w:p w14:paraId="672C899C" w14:textId="1DA672BC" w:rsidR="00496577" w:rsidRDefault="00B42BBD" w:rsidP="00E43A36">
            <w:pPr>
              <w:kinsoku w:val="0"/>
              <w:overflowPunct w:val="0"/>
              <w:spacing w:line="360" w:lineRule="exact"/>
              <w:jc w:val="center"/>
            </w:pPr>
            <w:r>
              <w:rPr>
                <w:rFonts w:hint="eastAsia"/>
              </w:rPr>
              <w:t>會員</w:t>
            </w:r>
            <w:r w:rsidR="003E0E6E">
              <w:rPr>
                <w:rFonts w:hint="eastAsia"/>
              </w:rPr>
              <w:t>帳號</w:t>
            </w:r>
          </w:p>
        </w:tc>
      </w:tr>
      <w:tr w:rsidR="00592FE5" w14:paraId="1F8AC2DD" w14:textId="77777777" w:rsidTr="00A1413B">
        <w:tc>
          <w:tcPr>
            <w:tcW w:w="1351" w:type="dxa"/>
            <w:shd w:val="clear" w:color="auto" w:fill="E8E8E8" w:themeFill="background2"/>
            <w:vAlign w:val="center"/>
          </w:tcPr>
          <w:p w14:paraId="7418BE34" w14:textId="77777777" w:rsidR="00496577" w:rsidRDefault="00496577" w:rsidP="00E43A36">
            <w:pPr>
              <w:kinsoku w:val="0"/>
              <w:overflowPunct w:val="0"/>
              <w:spacing w:line="360" w:lineRule="exact"/>
              <w:jc w:val="center"/>
            </w:pPr>
            <w:r>
              <w:rPr>
                <w:rFonts w:hint="eastAsia"/>
              </w:rPr>
              <w:t>主鍵</w:t>
            </w:r>
          </w:p>
        </w:tc>
        <w:tc>
          <w:tcPr>
            <w:tcW w:w="2036" w:type="dxa"/>
            <w:shd w:val="clear" w:color="auto" w:fill="E8E8E8" w:themeFill="background2"/>
            <w:vAlign w:val="center"/>
          </w:tcPr>
          <w:p w14:paraId="7445D164" w14:textId="77777777" w:rsidR="00496577" w:rsidRDefault="00496577" w:rsidP="00E43A36">
            <w:pPr>
              <w:kinsoku w:val="0"/>
              <w:overflowPunct w:val="0"/>
              <w:spacing w:line="360" w:lineRule="exact"/>
              <w:jc w:val="center"/>
            </w:pPr>
            <w:r>
              <w:rPr>
                <w:rFonts w:hint="eastAsia"/>
              </w:rPr>
              <w:t>欄位名稱</w:t>
            </w:r>
          </w:p>
        </w:tc>
        <w:tc>
          <w:tcPr>
            <w:tcW w:w="1834" w:type="dxa"/>
            <w:shd w:val="clear" w:color="auto" w:fill="E8E8E8" w:themeFill="background2"/>
            <w:vAlign w:val="center"/>
          </w:tcPr>
          <w:p w14:paraId="357ED6F3" w14:textId="77777777" w:rsidR="00496577" w:rsidRDefault="00496577" w:rsidP="00E43A36">
            <w:pPr>
              <w:kinsoku w:val="0"/>
              <w:overflowPunct w:val="0"/>
              <w:spacing w:line="360" w:lineRule="exact"/>
              <w:jc w:val="center"/>
            </w:pPr>
            <w:r>
              <w:rPr>
                <w:rFonts w:hint="eastAsia"/>
              </w:rPr>
              <w:t>資料型態</w:t>
            </w:r>
          </w:p>
        </w:tc>
        <w:tc>
          <w:tcPr>
            <w:tcW w:w="3026" w:type="dxa"/>
            <w:shd w:val="clear" w:color="auto" w:fill="E8E8E8" w:themeFill="background2"/>
            <w:vAlign w:val="center"/>
          </w:tcPr>
          <w:p w14:paraId="5E08F839" w14:textId="77777777" w:rsidR="00496577" w:rsidRDefault="00496577" w:rsidP="00E43A36">
            <w:pPr>
              <w:kinsoku w:val="0"/>
              <w:overflowPunct w:val="0"/>
              <w:spacing w:line="360" w:lineRule="exact"/>
              <w:jc w:val="center"/>
            </w:pPr>
            <w:r>
              <w:rPr>
                <w:rFonts w:hint="eastAsia"/>
              </w:rPr>
              <w:t>意義</w:t>
            </w:r>
          </w:p>
        </w:tc>
        <w:tc>
          <w:tcPr>
            <w:tcW w:w="1941" w:type="dxa"/>
            <w:shd w:val="clear" w:color="auto" w:fill="E8E8E8" w:themeFill="background2"/>
            <w:vAlign w:val="center"/>
          </w:tcPr>
          <w:p w14:paraId="19279BA5" w14:textId="77777777" w:rsidR="00496577" w:rsidRDefault="00496577" w:rsidP="00E43A36">
            <w:pPr>
              <w:kinsoku w:val="0"/>
              <w:overflowPunct w:val="0"/>
              <w:spacing w:line="360" w:lineRule="exact"/>
              <w:jc w:val="center"/>
            </w:pPr>
            <w:proofErr w:type="gramStart"/>
            <w:r>
              <w:rPr>
                <w:rFonts w:hint="eastAsia"/>
              </w:rPr>
              <w:t>外鍵</w:t>
            </w:r>
            <w:proofErr w:type="gramEnd"/>
          </w:p>
        </w:tc>
      </w:tr>
      <w:tr w:rsidR="00CD1249" w14:paraId="7A05EBFA" w14:textId="77777777" w:rsidTr="00A1413B">
        <w:tc>
          <w:tcPr>
            <w:tcW w:w="1351" w:type="dxa"/>
            <w:vAlign w:val="center"/>
          </w:tcPr>
          <w:p w14:paraId="29625B6C" w14:textId="578D5CDD" w:rsidR="00496577" w:rsidRPr="00CD1249" w:rsidRDefault="00B42BBD" w:rsidP="00E43A36">
            <w:pPr>
              <w:kinsoku w:val="0"/>
              <w:overflowPunct w:val="0"/>
              <w:spacing w:line="360" w:lineRule="exact"/>
              <w:jc w:val="center"/>
              <w:rPr>
                <w:rFonts w:ascii="Times New Roman" w:hAnsi="Times New Roman"/>
              </w:rPr>
            </w:pPr>
            <w:r w:rsidRPr="00CD1249">
              <w:rPr>
                <w:rFonts w:ascii="Times New Roman" w:hAnsi="Times New Roman" w:hint="eastAsia"/>
              </w:rPr>
              <w:t>V</w:t>
            </w:r>
          </w:p>
        </w:tc>
        <w:tc>
          <w:tcPr>
            <w:tcW w:w="2036" w:type="dxa"/>
            <w:vAlign w:val="center"/>
          </w:tcPr>
          <w:p w14:paraId="3D5A0E7C" w14:textId="34FA5464" w:rsidR="00496577" w:rsidRPr="00CD1249" w:rsidRDefault="00A1413B" w:rsidP="00E43A36">
            <w:pPr>
              <w:kinsoku w:val="0"/>
              <w:overflowPunct w:val="0"/>
              <w:spacing w:line="360" w:lineRule="exact"/>
              <w:jc w:val="center"/>
              <w:rPr>
                <w:rFonts w:ascii="Times New Roman" w:hAnsi="Times New Roman" w:hint="eastAsia"/>
              </w:rPr>
            </w:pPr>
            <w:r>
              <w:rPr>
                <w:rFonts w:ascii="Times New Roman" w:hAnsi="Times New Roman" w:hint="eastAsia"/>
              </w:rPr>
              <w:t>id</w:t>
            </w:r>
          </w:p>
        </w:tc>
        <w:tc>
          <w:tcPr>
            <w:tcW w:w="1834" w:type="dxa"/>
            <w:vAlign w:val="center"/>
          </w:tcPr>
          <w:p w14:paraId="42EA7321" w14:textId="34BB9F1E" w:rsidR="00496577" w:rsidRPr="00CD1249" w:rsidRDefault="00A1413B" w:rsidP="00E43A36">
            <w:pPr>
              <w:kinsoku w:val="0"/>
              <w:overflowPunct w:val="0"/>
              <w:spacing w:line="360" w:lineRule="exact"/>
              <w:jc w:val="center"/>
              <w:rPr>
                <w:rFonts w:ascii="Times New Roman" w:hAnsi="Times New Roman" w:hint="eastAsia"/>
              </w:rPr>
            </w:pPr>
            <w:proofErr w:type="spellStart"/>
            <w:r>
              <w:rPr>
                <w:rFonts w:ascii="Times New Roman" w:hAnsi="Times New Roman" w:hint="eastAsia"/>
              </w:rPr>
              <w:t>B</w:t>
            </w:r>
            <w:r w:rsidR="00DA04B5">
              <w:rPr>
                <w:rFonts w:ascii="Times New Roman" w:hAnsi="Times New Roman" w:hint="eastAsia"/>
              </w:rPr>
              <w:t>igint</w:t>
            </w:r>
            <w:proofErr w:type="spellEnd"/>
          </w:p>
        </w:tc>
        <w:tc>
          <w:tcPr>
            <w:tcW w:w="3026" w:type="dxa"/>
            <w:vAlign w:val="center"/>
          </w:tcPr>
          <w:p w14:paraId="374F88CA" w14:textId="19BEE1EE" w:rsidR="00496577" w:rsidRPr="00CD1249" w:rsidRDefault="00B42BBD" w:rsidP="00E43A36">
            <w:pPr>
              <w:kinsoku w:val="0"/>
              <w:overflowPunct w:val="0"/>
              <w:spacing w:line="360" w:lineRule="exact"/>
              <w:jc w:val="center"/>
              <w:rPr>
                <w:rFonts w:ascii="Times New Roman" w:hAnsi="Times New Roman"/>
              </w:rPr>
            </w:pPr>
            <w:r w:rsidRPr="00CD1249">
              <w:rPr>
                <w:rFonts w:ascii="Times New Roman" w:hAnsi="Times New Roman" w:hint="eastAsia"/>
              </w:rPr>
              <w:t>編號</w:t>
            </w:r>
          </w:p>
        </w:tc>
        <w:tc>
          <w:tcPr>
            <w:tcW w:w="1941" w:type="dxa"/>
            <w:vAlign w:val="center"/>
          </w:tcPr>
          <w:p w14:paraId="013F7205" w14:textId="77777777" w:rsidR="00496577" w:rsidRPr="00CD1249" w:rsidRDefault="00496577" w:rsidP="00E43A36">
            <w:pPr>
              <w:kinsoku w:val="0"/>
              <w:overflowPunct w:val="0"/>
              <w:spacing w:line="360" w:lineRule="exact"/>
              <w:jc w:val="center"/>
              <w:rPr>
                <w:rFonts w:ascii="Times New Roman" w:hAnsi="Times New Roman"/>
              </w:rPr>
            </w:pPr>
          </w:p>
        </w:tc>
      </w:tr>
      <w:tr w:rsidR="00B42BBD" w14:paraId="170BE772" w14:textId="77777777" w:rsidTr="00A1413B">
        <w:tc>
          <w:tcPr>
            <w:tcW w:w="1351" w:type="dxa"/>
            <w:vAlign w:val="center"/>
          </w:tcPr>
          <w:p w14:paraId="1D755BAB" w14:textId="77777777" w:rsidR="00B42BBD" w:rsidRPr="00CD1249" w:rsidRDefault="00B42BBD" w:rsidP="00E43A36">
            <w:pPr>
              <w:kinsoku w:val="0"/>
              <w:overflowPunct w:val="0"/>
              <w:spacing w:line="360" w:lineRule="exact"/>
              <w:jc w:val="center"/>
              <w:rPr>
                <w:rFonts w:ascii="Times New Roman" w:hAnsi="Times New Roman"/>
              </w:rPr>
            </w:pPr>
          </w:p>
        </w:tc>
        <w:tc>
          <w:tcPr>
            <w:tcW w:w="2036" w:type="dxa"/>
            <w:vAlign w:val="center"/>
          </w:tcPr>
          <w:p w14:paraId="3A4A6F8F" w14:textId="3CF90CA4" w:rsidR="00B42BBD" w:rsidRPr="00CD1249" w:rsidRDefault="00A1413B" w:rsidP="00E43A36">
            <w:pPr>
              <w:kinsoku w:val="0"/>
              <w:overflowPunct w:val="0"/>
              <w:spacing w:line="360" w:lineRule="exact"/>
              <w:jc w:val="center"/>
              <w:rPr>
                <w:rFonts w:ascii="Times New Roman" w:hAnsi="Times New Roman" w:hint="eastAsia"/>
              </w:rPr>
            </w:pPr>
            <w:r>
              <w:rPr>
                <w:rFonts w:ascii="Times New Roman" w:hAnsi="Times New Roman" w:hint="eastAsia"/>
              </w:rPr>
              <w:t>password</w:t>
            </w:r>
          </w:p>
        </w:tc>
        <w:tc>
          <w:tcPr>
            <w:tcW w:w="1834" w:type="dxa"/>
            <w:vAlign w:val="center"/>
          </w:tcPr>
          <w:p w14:paraId="54A6A2E1" w14:textId="3B1ED967" w:rsidR="00B42BBD" w:rsidRPr="00CD1249" w:rsidRDefault="00B42BBD" w:rsidP="00E43A36">
            <w:pPr>
              <w:kinsoku w:val="0"/>
              <w:overflowPunct w:val="0"/>
              <w:spacing w:line="360" w:lineRule="exact"/>
              <w:jc w:val="center"/>
              <w:rPr>
                <w:rFonts w:ascii="Times New Roman" w:hAnsi="Times New Roman"/>
              </w:rPr>
            </w:pPr>
            <w:proofErr w:type="gramStart"/>
            <w:r w:rsidRPr="00CD1249">
              <w:rPr>
                <w:rFonts w:ascii="Times New Roman" w:hAnsi="Times New Roman"/>
              </w:rPr>
              <w:t>Varchar(</w:t>
            </w:r>
            <w:proofErr w:type="gramEnd"/>
            <w:r w:rsidR="00A1413B">
              <w:rPr>
                <w:rFonts w:ascii="Times New Roman" w:hAnsi="Times New Roman" w:hint="eastAsia"/>
              </w:rPr>
              <w:t>128</w:t>
            </w:r>
            <w:r w:rsidRPr="00CD1249">
              <w:rPr>
                <w:rFonts w:ascii="Times New Roman" w:hAnsi="Times New Roman"/>
              </w:rPr>
              <w:t>)</w:t>
            </w:r>
          </w:p>
        </w:tc>
        <w:tc>
          <w:tcPr>
            <w:tcW w:w="3026" w:type="dxa"/>
            <w:vAlign w:val="center"/>
          </w:tcPr>
          <w:p w14:paraId="17C37B17" w14:textId="15BDEA4B" w:rsidR="00B42BBD" w:rsidRPr="00CD1249" w:rsidRDefault="00A1413B" w:rsidP="00E43A36">
            <w:pPr>
              <w:kinsoku w:val="0"/>
              <w:overflowPunct w:val="0"/>
              <w:spacing w:line="360" w:lineRule="exact"/>
              <w:jc w:val="center"/>
              <w:rPr>
                <w:rFonts w:ascii="Times New Roman" w:hAnsi="Times New Roman"/>
              </w:rPr>
            </w:pPr>
            <w:r>
              <w:rPr>
                <w:rFonts w:ascii="Times New Roman" w:hAnsi="Times New Roman" w:hint="eastAsia"/>
              </w:rPr>
              <w:t>密碼</w:t>
            </w:r>
          </w:p>
        </w:tc>
        <w:tc>
          <w:tcPr>
            <w:tcW w:w="1941" w:type="dxa"/>
            <w:vAlign w:val="center"/>
          </w:tcPr>
          <w:p w14:paraId="4155E3AB" w14:textId="77777777" w:rsidR="00B42BBD" w:rsidRPr="00CD1249" w:rsidRDefault="00B42BBD" w:rsidP="00E43A36">
            <w:pPr>
              <w:kinsoku w:val="0"/>
              <w:overflowPunct w:val="0"/>
              <w:spacing w:line="360" w:lineRule="exact"/>
              <w:jc w:val="center"/>
              <w:rPr>
                <w:rFonts w:ascii="Times New Roman" w:hAnsi="Times New Roman"/>
              </w:rPr>
            </w:pPr>
          </w:p>
        </w:tc>
      </w:tr>
      <w:tr w:rsidR="00B42BBD" w14:paraId="5BDFCAEE" w14:textId="77777777" w:rsidTr="00A1413B">
        <w:tc>
          <w:tcPr>
            <w:tcW w:w="1351" w:type="dxa"/>
            <w:vAlign w:val="center"/>
          </w:tcPr>
          <w:p w14:paraId="1095D319" w14:textId="77777777" w:rsidR="00B42BBD" w:rsidRPr="00CD1249" w:rsidRDefault="00B42BBD" w:rsidP="00E43A36">
            <w:pPr>
              <w:kinsoku w:val="0"/>
              <w:overflowPunct w:val="0"/>
              <w:spacing w:line="360" w:lineRule="exact"/>
              <w:jc w:val="center"/>
              <w:rPr>
                <w:rFonts w:ascii="Times New Roman" w:hAnsi="Times New Roman"/>
              </w:rPr>
            </w:pPr>
          </w:p>
        </w:tc>
        <w:tc>
          <w:tcPr>
            <w:tcW w:w="2036" w:type="dxa"/>
            <w:vAlign w:val="center"/>
          </w:tcPr>
          <w:p w14:paraId="5ED0216C" w14:textId="3C9BE113" w:rsidR="00B42BBD" w:rsidRPr="00CD1249" w:rsidRDefault="00A1413B" w:rsidP="00E43A36">
            <w:pPr>
              <w:kinsoku w:val="0"/>
              <w:overflowPunct w:val="0"/>
              <w:spacing w:line="360" w:lineRule="exact"/>
              <w:jc w:val="center"/>
              <w:rPr>
                <w:rFonts w:ascii="Times New Roman" w:hAnsi="Times New Roman" w:hint="eastAsia"/>
              </w:rPr>
            </w:pPr>
            <w:proofErr w:type="spellStart"/>
            <w:r>
              <w:rPr>
                <w:rFonts w:ascii="Times New Roman" w:hAnsi="Times New Roman"/>
              </w:rPr>
              <w:t>L</w:t>
            </w:r>
            <w:r>
              <w:rPr>
                <w:rFonts w:ascii="Times New Roman" w:hAnsi="Times New Roman" w:hint="eastAsia"/>
              </w:rPr>
              <w:t>ast_login</w:t>
            </w:r>
            <w:proofErr w:type="spellEnd"/>
          </w:p>
        </w:tc>
        <w:tc>
          <w:tcPr>
            <w:tcW w:w="1834" w:type="dxa"/>
            <w:vAlign w:val="center"/>
          </w:tcPr>
          <w:p w14:paraId="719F270A" w14:textId="77158B32" w:rsidR="00B42BBD" w:rsidRPr="00CD1249" w:rsidRDefault="00A1413B" w:rsidP="00E43A36">
            <w:pPr>
              <w:kinsoku w:val="0"/>
              <w:overflowPunct w:val="0"/>
              <w:spacing w:line="360" w:lineRule="exact"/>
              <w:jc w:val="center"/>
              <w:rPr>
                <w:rFonts w:ascii="Times New Roman" w:hAnsi="Times New Roman" w:hint="eastAsia"/>
              </w:rPr>
            </w:pPr>
            <w:proofErr w:type="spellStart"/>
            <w:proofErr w:type="gramStart"/>
            <w:r>
              <w:rPr>
                <w:rFonts w:ascii="Times New Roman" w:hAnsi="Times New Roman" w:hint="eastAsia"/>
              </w:rPr>
              <w:t>Datatime</w:t>
            </w:r>
            <w:proofErr w:type="spellEnd"/>
            <w:r>
              <w:rPr>
                <w:rFonts w:ascii="Times New Roman" w:hAnsi="Times New Roman" w:hint="eastAsia"/>
              </w:rPr>
              <w:t>(</w:t>
            </w:r>
            <w:proofErr w:type="gramEnd"/>
            <w:r>
              <w:rPr>
                <w:rFonts w:ascii="Times New Roman" w:hAnsi="Times New Roman" w:hint="eastAsia"/>
              </w:rPr>
              <w:t>6)</w:t>
            </w:r>
          </w:p>
        </w:tc>
        <w:tc>
          <w:tcPr>
            <w:tcW w:w="3026" w:type="dxa"/>
            <w:vAlign w:val="center"/>
          </w:tcPr>
          <w:p w14:paraId="01A99FAD" w14:textId="1F09CF88" w:rsidR="00B42BBD" w:rsidRPr="00CD1249" w:rsidRDefault="00A1413B" w:rsidP="00E43A36">
            <w:pPr>
              <w:kinsoku w:val="0"/>
              <w:overflowPunct w:val="0"/>
              <w:spacing w:line="360" w:lineRule="exact"/>
              <w:jc w:val="center"/>
              <w:rPr>
                <w:rFonts w:ascii="Times New Roman" w:hAnsi="Times New Roman"/>
              </w:rPr>
            </w:pPr>
            <w:r>
              <w:rPr>
                <w:rFonts w:ascii="Times New Roman" w:hAnsi="Times New Roman" w:hint="eastAsia"/>
              </w:rPr>
              <w:t>最後登入時間</w:t>
            </w:r>
          </w:p>
        </w:tc>
        <w:tc>
          <w:tcPr>
            <w:tcW w:w="1941" w:type="dxa"/>
            <w:vAlign w:val="center"/>
          </w:tcPr>
          <w:p w14:paraId="635F58D5" w14:textId="77777777" w:rsidR="00B42BBD" w:rsidRPr="00CD1249" w:rsidRDefault="00B42BBD" w:rsidP="00E43A36">
            <w:pPr>
              <w:kinsoku w:val="0"/>
              <w:overflowPunct w:val="0"/>
              <w:spacing w:line="360" w:lineRule="exact"/>
              <w:jc w:val="center"/>
              <w:rPr>
                <w:rFonts w:ascii="Times New Roman" w:hAnsi="Times New Roman"/>
              </w:rPr>
            </w:pPr>
          </w:p>
        </w:tc>
      </w:tr>
      <w:tr w:rsidR="00B42BBD" w14:paraId="44C1980C" w14:textId="77777777" w:rsidTr="00A1413B">
        <w:tc>
          <w:tcPr>
            <w:tcW w:w="1351" w:type="dxa"/>
            <w:vAlign w:val="center"/>
          </w:tcPr>
          <w:p w14:paraId="1D436CD8" w14:textId="77777777" w:rsidR="00B42BBD" w:rsidRPr="00CD1249" w:rsidRDefault="00B42BBD" w:rsidP="00E43A36">
            <w:pPr>
              <w:kinsoku w:val="0"/>
              <w:overflowPunct w:val="0"/>
              <w:spacing w:line="360" w:lineRule="exact"/>
              <w:jc w:val="center"/>
              <w:rPr>
                <w:rFonts w:ascii="Times New Roman" w:hAnsi="Times New Roman"/>
              </w:rPr>
            </w:pPr>
          </w:p>
        </w:tc>
        <w:tc>
          <w:tcPr>
            <w:tcW w:w="2036" w:type="dxa"/>
            <w:vAlign w:val="center"/>
          </w:tcPr>
          <w:p w14:paraId="3EB354EA" w14:textId="72908611" w:rsidR="00B42BBD" w:rsidRPr="00CD1249" w:rsidRDefault="00DA04B5" w:rsidP="00E43A36">
            <w:pPr>
              <w:kinsoku w:val="0"/>
              <w:overflowPunct w:val="0"/>
              <w:spacing w:line="360" w:lineRule="exact"/>
              <w:jc w:val="center"/>
              <w:rPr>
                <w:rFonts w:ascii="Times New Roman" w:hAnsi="Times New Roman" w:hint="eastAsia"/>
              </w:rPr>
            </w:pPr>
            <w:r>
              <w:rPr>
                <w:rFonts w:ascii="Times New Roman" w:hAnsi="Times New Roman" w:hint="eastAsia"/>
              </w:rPr>
              <w:t>email</w:t>
            </w:r>
          </w:p>
        </w:tc>
        <w:tc>
          <w:tcPr>
            <w:tcW w:w="1834" w:type="dxa"/>
            <w:vAlign w:val="center"/>
          </w:tcPr>
          <w:p w14:paraId="00CD6290" w14:textId="46F6604A" w:rsidR="00B42BBD" w:rsidRPr="00CD1249" w:rsidRDefault="00592FE5" w:rsidP="00E43A36">
            <w:pPr>
              <w:kinsoku w:val="0"/>
              <w:overflowPunct w:val="0"/>
              <w:spacing w:line="360" w:lineRule="exact"/>
              <w:jc w:val="center"/>
              <w:rPr>
                <w:rFonts w:ascii="Times New Roman" w:hAnsi="Times New Roman" w:hint="eastAsia"/>
              </w:rPr>
            </w:pPr>
            <w:proofErr w:type="gramStart"/>
            <w:r w:rsidRPr="00CD1249">
              <w:rPr>
                <w:rFonts w:ascii="Times New Roman" w:hAnsi="Times New Roman"/>
              </w:rPr>
              <w:t>Varchar(</w:t>
            </w:r>
            <w:proofErr w:type="gramEnd"/>
            <w:r w:rsidRPr="00CD1249">
              <w:rPr>
                <w:rFonts w:ascii="Times New Roman" w:hAnsi="Times New Roman"/>
              </w:rPr>
              <w:t>25</w:t>
            </w:r>
            <w:r w:rsidR="00DA04B5">
              <w:rPr>
                <w:rFonts w:ascii="Times New Roman" w:hAnsi="Times New Roman" w:hint="eastAsia"/>
              </w:rPr>
              <w:t>4</w:t>
            </w:r>
            <w:r w:rsidRPr="00CD1249">
              <w:rPr>
                <w:rFonts w:ascii="Times New Roman" w:hAnsi="Times New Roman"/>
              </w:rPr>
              <w:t>)</w:t>
            </w:r>
          </w:p>
        </w:tc>
        <w:tc>
          <w:tcPr>
            <w:tcW w:w="3026" w:type="dxa"/>
            <w:vAlign w:val="center"/>
          </w:tcPr>
          <w:p w14:paraId="624AE1B6" w14:textId="474B0CB1" w:rsidR="00B42BBD" w:rsidRPr="00CD1249" w:rsidRDefault="00DA04B5" w:rsidP="00E43A36">
            <w:pPr>
              <w:kinsoku w:val="0"/>
              <w:overflowPunct w:val="0"/>
              <w:spacing w:line="360" w:lineRule="exact"/>
              <w:jc w:val="center"/>
              <w:rPr>
                <w:rFonts w:ascii="Times New Roman" w:hAnsi="Times New Roman"/>
              </w:rPr>
            </w:pPr>
            <w:r>
              <w:rPr>
                <w:rFonts w:ascii="Times New Roman" w:hAnsi="Times New Roman" w:hint="eastAsia"/>
              </w:rPr>
              <w:t>電子信箱</w:t>
            </w:r>
          </w:p>
        </w:tc>
        <w:tc>
          <w:tcPr>
            <w:tcW w:w="1941" w:type="dxa"/>
            <w:vAlign w:val="center"/>
          </w:tcPr>
          <w:p w14:paraId="6DC1F42F" w14:textId="77777777" w:rsidR="00B42BBD" w:rsidRPr="00CD1249" w:rsidRDefault="00B42BBD" w:rsidP="00E43A36">
            <w:pPr>
              <w:kinsoku w:val="0"/>
              <w:overflowPunct w:val="0"/>
              <w:spacing w:line="360" w:lineRule="exact"/>
              <w:jc w:val="center"/>
              <w:rPr>
                <w:rFonts w:ascii="Times New Roman" w:hAnsi="Times New Roman"/>
              </w:rPr>
            </w:pPr>
          </w:p>
        </w:tc>
      </w:tr>
    </w:tbl>
    <w:p w14:paraId="76B83FEA" w14:textId="251085A2" w:rsidR="00DA04B5" w:rsidRDefault="00DA04B5" w:rsidP="00DA04B5">
      <w:pPr>
        <w:pStyle w:val="af0"/>
        <w:keepNext/>
        <w:jc w:val="center"/>
      </w:pPr>
      <w:bookmarkStart w:id="1952" w:name="_Toc167697577"/>
      <w:r>
        <w:rPr>
          <w:rFonts w:hint="eastAsia"/>
        </w:rPr>
        <w:lastRenderedPageBreak/>
        <w:t>表</w:t>
      </w:r>
      <w:r>
        <w:rPr>
          <w:rFonts w:hint="eastAsia"/>
        </w:rPr>
        <w:t xml:space="preserve"> </w:t>
      </w:r>
      <w:r w:rsidR="003E0E6E">
        <w:fldChar w:fldCharType="begin"/>
      </w:r>
      <w:r w:rsidR="003E0E6E">
        <w:instrText xml:space="preserve"> </w:instrText>
      </w:r>
      <w:r w:rsidR="003E0E6E">
        <w:rPr>
          <w:rFonts w:hint="eastAsia"/>
        </w:rPr>
        <w:instrText>STYLEREF 2 \s</w:instrText>
      </w:r>
      <w:r w:rsidR="003E0E6E">
        <w:instrText xml:space="preserve"> </w:instrText>
      </w:r>
      <w:r w:rsidR="003E0E6E">
        <w:fldChar w:fldCharType="separate"/>
      </w:r>
      <w:r w:rsidR="003E0E6E">
        <w:rPr>
          <w:noProof/>
        </w:rPr>
        <w:t>8-2</w:t>
      </w:r>
      <w:r w:rsidR="003E0E6E">
        <w:fldChar w:fldCharType="end"/>
      </w:r>
      <w:r w:rsidR="003E0E6E">
        <w:noBreakHyphen/>
      </w:r>
      <w:r w:rsidR="003E0E6E">
        <w:fldChar w:fldCharType="begin"/>
      </w:r>
      <w:r w:rsidR="003E0E6E">
        <w:instrText xml:space="preserve"> </w:instrText>
      </w:r>
      <w:r w:rsidR="003E0E6E">
        <w:rPr>
          <w:rFonts w:hint="eastAsia"/>
        </w:rPr>
        <w:instrText xml:space="preserve">SEQ </w:instrText>
      </w:r>
      <w:r w:rsidR="003E0E6E">
        <w:rPr>
          <w:rFonts w:hint="eastAsia"/>
        </w:rPr>
        <w:instrText>表</w:instrText>
      </w:r>
      <w:r w:rsidR="003E0E6E">
        <w:rPr>
          <w:rFonts w:hint="eastAsia"/>
        </w:rPr>
        <w:instrText xml:space="preserve"> \* ARABIC \s 2</w:instrText>
      </w:r>
      <w:r w:rsidR="003E0E6E">
        <w:instrText xml:space="preserve"> </w:instrText>
      </w:r>
      <w:r w:rsidR="003E0E6E">
        <w:fldChar w:fldCharType="separate"/>
      </w:r>
      <w:r w:rsidR="003E0E6E">
        <w:rPr>
          <w:noProof/>
        </w:rPr>
        <w:t>2</w:t>
      </w:r>
      <w:r w:rsidR="003E0E6E">
        <w:fldChar w:fldCharType="end"/>
      </w:r>
      <w:r>
        <w:rPr>
          <w:rFonts w:hint="eastAsia"/>
          <w:lang w:eastAsia="zh-TW"/>
        </w:rPr>
        <w:t xml:space="preserve"> </w:t>
      </w:r>
      <w:proofErr w:type="spellStart"/>
      <w:r w:rsidRPr="009F28C2">
        <w:rPr>
          <w:lang w:eastAsia="zh-TW"/>
        </w:rPr>
        <w:t>APP_Userprofile</w:t>
      </w:r>
      <w:proofErr w:type="spellEnd"/>
      <w:r>
        <w:rPr>
          <w:rFonts w:hint="eastAsia"/>
          <w:lang w:eastAsia="zh-TW"/>
        </w:rPr>
        <w:t>資料表</w:t>
      </w:r>
      <w:bookmarkEnd w:id="1952"/>
    </w:p>
    <w:tbl>
      <w:tblPr>
        <w:tblStyle w:val="ac"/>
        <w:tblpPr w:leftFromText="180" w:rightFromText="180" w:vertAnchor="text" w:horzAnchor="margin" w:tblpY="131"/>
        <w:tblW w:w="0" w:type="auto"/>
        <w:tblLook w:val="04A0" w:firstRow="1" w:lastRow="0" w:firstColumn="1" w:lastColumn="0" w:noHBand="0" w:noVBand="1"/>
      </w:tblPr>
      <w:tblGrid>
        <w:gridCol w:w="1351"/>
        <w:gridCol w:w="2036"/>
        <w:gridCol w:w="1834"/>
        <w:gridCol w:w="3026"/>
        <w:gridCol w:w="1941"/>
      </w:tblGrid>
      <w:tr w:rsidR="00A1413B" w14:paraId="67248CBB" w14:textId="77777777" w:rsidTr="00A1413B">
        <w:trPr>
          <w:trHeight w:val="528"/>
        </w:trPr>
        <w:tc>
          <w:tcPr>
            <w:tcW w:w="3387" w:type="dxa"/>
            <w:gridSpan w:val="2"/>
            <w:shd w:val="clear" w:color="auto" w:fill="E8E8E8" w:themeFill="background2"/>
            <w:vAlign w:val="center"/>
          </w:tcPr>
          <w:p w14:paraId="3EEA0EDB" w14:textId="77777777" w:rsidR="00A1413B" w:rsidRDefault="00A1413B" w:rsidP="00E77696">
            <w:pPr>
              <w:kinsoku w:val="0"/>
              <w:overflowPunct w:val="0"/>
              <w:spacing w:line="360" w:lineRule="exact"/>
              <w:jc w:val="center"/>
            </w:pPr>
            <w:r>
              <w:rPr>
                <w:rFonts w:hint="eastAsia"/>
              </w:rPr>
              <w:t>英文名稱</w:t>
            </w:r>
          </w:p>
        </w:tc>
        <w:tc>
          <w:tcPr>
            <w:tcW w:w="6801" w:type="dxa"/>
            <w:gridSpan w:val="3"/>
            <w:vAlign w:val="center"/>
          </w:tcPr>
          <w:p w14:paraId="3448C7C4" w14:textId="3AAE6B8D" w:rsidR="00A1413B" w:rsidRPr="00DA04B5" w:rsidRDefault="00DA04B5" w:rsidP="00E77696">
            <w:pPr>
              <w:kinsoku w:val="0"/>
              <w:overflowPunct w:val="0"/>
              <w:spacing w:line="360" w:lineRule="exact"/>
              <w:jc w:val="center"/>
              <w:rPr>
                <w:rFonts w:ascii="Times New Roman" w:hAnsi="Times New Roman"/>
              </w:rPr>
            </w:pPr>
            <w:proofErr w:type="spellStart"/>
            <w:r w:rsidRPr="00DA04B5">
              <w:rPr>
                <w:rFonts w:ascii="Times New Roman" w:hAnsi="Times New Roman"/>
              </w:rPr>
              <w:t>APP_User</w:t>
            </w:r>
            <w:r w:rsidRPr="00DA04B5">
              <w:rPr>
                <w:rFonts w:ascii="Times New Roman" w:hAnsi="Times New Roman"/>
              </w:rPr>
              <w:t>profile</w:t>
            </w:r>
            <w:proofErr w:type="spellEnd"/>
          </w:p>
        </w:tc>
      </w:tr>
      <w:tr w:rsidR="00A1413B" w14:paraId="38B1BF57" w14:textId="77777777" w:rsidTr="00A1413B">
        <w:tc>
          <w:tcPr>
            <w:tcW w:w="3387" w:type="dxa"/>
            <w:gridSpan w:val="2"/>
            <w:shd w:val="clear" w:color="auto" w:fill="E8E8E8" w:themeFill="background2"/>
            <w:vAlign w:val="center"/>
          </w:tcPr>
          <w:p w14:paraId="0037DCAC" w14:textId="77777777" w:rsidR="00A1413B" w:rsidRDefault="00A1413B" w:rsidP="00E77696">
            <w:pPr>
              <w:kinsoku w:val="0"/>
              <w:overflowPunct w:val="0"/>
              <w:spacing w:line="360" w:lineRule="exact"/>
              <w:jc w:val="center"/>
            </w:pPr>
            <w:r>
              <w:rPr>
                <w:rFonts w:hint="eastAsia"/>
              </w:rPr>
              <w:t>中文名稱</w:t>
            </w:r>
          </w:p>
        </w:tc>
        <w:tc>
          <w:tcPr>
            <w:tcW w:w="6801" w:type="dxa"/>
            <w:gridSpan w:val="3"/>
            <w:shd w:val="clear" w:color="auto" w:fill="FFFFFF" w:themeFill="background1"/>
            <w:vAlign w:val="center"/>
          </w:tcPr>
          <w:p w14:paraId="7A1953D3" w14:textId="77777777" w:rsidR="00A1413B" w:rsidRDefault="00A1413B" w:rsidP="00E77696">
            <w:pPr>
              <w:kinsoku w:val="0"/>
              <w:overflowPunct w:val="0"/>
              <w:spacing w:line="360" w:lineRule="exact"/>
              <w:jc w:val="center"/>
            </w:pPr>
            <w:r>
              <w:rPr>
                <w:rFonts w:hint="eastAsia"/>
              </w:rPr>
              <w:t>會員資料</w:t>
            </w:r>
          </w:p>
        </w:tc>
      </w:tr>
      <w:tr w:rsidR="00A1413B" w14:paraId="6D5D2B3B" w14:textId="77777777" w:rsidTr="00A1413B">
        <w:tc>
          <w:tcPr>
            <w:tcW w:w="1351" w:type="dxa"/>
            <w:shd w:val="clear" w:color="auto" w:fill="E8E8E8" w:themeFill="background2"/>
            <w:vAlign w:val="center"/>
          </w:tcPr>
          <w:p w14:paraId="16062DDF" w14:textId="77777777" w:rsidR="00A1413B" w:rsidRDefault="00A1413B" w:rsidP="00E77696">
            <w:pPr>
              <w:kinsoku w:val="0"/>
              <w:overflowPunct w:val="0"/>
              <w:spacing w:line="360" w:lineRule="exact"/>
              <w:jc w:val="center"/>
            </w:pPr>
            <w:r>
              <w:rPr>
                <w:rFonts w:hint="eastAsia"/>
              </w:rPr>
              <w:t>主鍵</w:t>
            </w:r>
          </w:p>
        </w:tc>
        <w:tc>
          <w:tcPr>
            <w:tcW w:w="2036" w:type="dxa"/>
            <w:shd w:val="clear" w:color="auto" w:fill="E8E8E8" w:themeFill="background2"/>
            <w:vAlign w:val="center"/>
          </w:tcPr>
          <w:p w14:paraId="061A7F82" w14:textId="77777777" w:rsidR="00A1413B" w:rsidRDefault="00A1413B" w:rsidP="00E77696">
            <w:pPr>
              <w:kinsoku w:val="0"/>
              <w:overflowPunct w:val="0"/>
              <w:spacing w:line="360" w:lineRule="exact"/>
              <w:jc w:val="center"/>
            </w:pPr>
            <w:r>
              <w:rPr>
                <w:rFonts w:hint="eastAsia"/>
              </w:rPr>
              <w:t>欄位名稱</w:t>
            </w:r>
          </w:p>
        </w:tc>
        <w:tc>
          <w:tcPr>
            <w:tcW w:w="1834" w:type="dxa"/>
            <w:shd w:val="clear" w:color="auto" w:fill="E8E8E8" w:themeFill="background2"/>
            <w:vAlign w:val="center"/>
          </w:tcPr>
          <w:p w14:paraId="419A5A3F" w14:textId="77777777" w:rsidR="00A1413B" w:rsidRDefault="00A1413B" w:rsidP="00E77696">
            <w:pPr>
              <w:kinsoku w:val="0"/>
              <w:overflowPunct w:val="0"/>
              <w:spacing w:line="360" w:lineRule="exact"/>
              <w:jc w:val="center"/>
            </w:pPr>
            <w:r>
              <w:rPr>
                <w:rFonts w:hint="eastAsia"/>
              </w:rPr>
              <w:t>資料型態</w:t>
            </w:r>
          </w:p>
        </w:tc>
        <w:tc>
          <w:tcPr>
            <w:tcW w:w="3026" w:type="dxa"/>
            <w:shd w:val="clear" w:color="auto" w:fill="E8E8E8" w:themeFill="background2"/>
            <w:vAlign w:val="center"/>
          </w:tcPr>
          <w:p w14:paraId="5984E951" w14:textId="77777777" w:rsidR="00A1413B" w:rsidRDefault="00A1413B" w:rsidP="00E77696">
            <w:pPr>
              <w:kinsoku w:val="0"/>
              <w:overflowPunct w:val="0"/>
              <w:spacing w:line="360" w:lineRule="exact"/>
              <w:jc w:val="center"/>
            </w:pPr>
            <w:r>
              <w:rPr>
                <w:rFonts w:hint="eastAsia"/>
              </w:rPr>
              <w:t>意義</w:t>
            </w:r>
          </w:p>
        </w:tc>
        <w:tc>
          <w:tcPr>
            <w:tcW w:w="1941" w:type="dxa"/>
            <w:shd w:val="clear" w:color="auto" w:fill="E8E8E8" w:themeFill="background2"/>
            <w:vAlign w:val="center"/>
          </w:tcPr>
          <w:p w14:paraId="5AF7BEBC" w14:textId="77777777" w:rsidR="00A1413B" w:rsidRDefault="00A1413B" w:rsidP="00E77696">
            <w:pPr>
              <w:kinsoku w:val="0"/>
              <w:overflowPunct w:val="0"/>
              <w:spacing w:line="360" w:lineRule="exact"/>
              <w:jc w:val="center"/>
            </w:pPr>
            <w:proofErr w:type="gramStart"/>
            <w:r>
              <w:rPr>
                <w:rFonts w:hint="eastAsia"/>
              </w:rPr>
              <w:t>外鍵</w:t>
            </w:r>
            <w:proofErr w:type="gramEnd"/>
          </w:p>
        </w:tc>
      </w:tr>
      <w:tr w:rsidR="00A1413B" w14:paraId="3338FF22" w14:textId="77777777" w:rsidTr="00A1413B">
        <w:tc>
          <w:tcPr>
            <w:tcW w:w="1351" w:type="dxa"/>
            <w:vAlign w:val="center"/>
          </w:tcPr>
          <w:p w14:paraId="2A5056B8" w14:textId="77777777" w:rsidR="00A1413B" w:rsidRPr="00CD1249" w:rsidRDefault="00A1413B" w:rsidP="00E77696">
            <w:pPr>
              <w:kinsoku w:val="0"/>
              <w:overflowPunct w:val="0"/>
              <w:spacing w:line="360" w:lineRule="exact"/>
              <w:jc w:val="center"/>
              <w:rPr>
                <w:rFonts w:ascii="Times New Roman" w:hAnsi="Times New Roman"/>
              </w:rPr>
            </w:pPr>
            <w:r w:rsidRPr="00CD1249">
              <w:rPr>
                <w:rFonts w:ascii="Times New Roman" w:hAnsi="Times New Roman" w:hint="eastAsia"/>
              </w:rPr>
              <w:t>V</w:t>
            </w:r>
          </w:p>
        </w:tc>
        <w:tc>
          <w:tcPr>
            <w:tcW w:w="2036" w:type="dxa"/>
            <w:vAlign w:val="center"/>
          </w:tcPr>
          <w:p w14:paraId="671B940D" w14:textId="240DFBBB" w:rsidR="00A1413B" w:rsidRPr="00CD1249" w:rsidRDefault="00DA04B5" w:rsidP="00E77696">
            <w:pPr>
              <w:kinsoku w:val="0"/>
              <w:overflowPunct w:val="0"/>
              <w:spacing w:line="360" w:lineRule="exact"/>
              <w:jc w:val="center"/>
              <w:rPr>
                <w:rFonts w:ascii="Times New Roman" w:hAnsi="Times New Roman" w:hint="eastAsia"/>
              </w:rPr>
            </w:pPr>
            <w:r>
              <w:rPr>
                <w:rFonts w:ascii="Times New Roman" w:hAnsi="Times New Roman" w:hint="eastAsia"/>
              </w:rPr>
              <w:t>id</w:t>
            </w:r>
          </w:p>
        </w:tc>
        <w:tc>
          <w:tcPr>
            <w:tcW w:w="1834" w:type="dxa"/>
            <w:vAlign w:val="center"/>
          </w:tcPr>
          <w:p w14:paraId="280BB44E" w14:textId="5FBBC7FF" w:rsidR="00A1413B" w:rsidRPr="00CD1249" w:rsidRDefault="00DA04B5" w:rsidP="00E77696">
            <w:pPr>
              <w:kinsoku w:val="0"/>
              <w:overflowPunct w:val="0"/>
              <w:spacing w:line="360" w:lineRule="exact"/>
              <w:jc w:val="center"/>
              <w:rPr>
                <w:rFonts w:ascii="Times New Roman" w:hAnsi="Times New Roman" w:hint="eastAsia"/>
              </w:rPr>
            </w:pPr>
            <w:proofErr w:type="spellStart"/>
            <w:r>
              <w:rPr>
                <w:rFonts w:ascii="Times New Roman" w:hAnsi="Times New Roman" w:hint="eastAsia"/>
              </w:rPr>
              <w:t>Bigint</w:t>
            </w:r>
            <w:proofErr w:type="spellEnd"/>
          </w:p>
        </w:tc>
        <w:tc>
          <w:tcPr>
            <w:tcW w:w="3026" w:type="dxa"/>
            <w:vAlign w:val="center"/>
          </w:tcPr>
          <w:p w14:paraId="6410D84B" w14:textId="226DA056" w:rsidR="00A1413B" w:rsidRPr="00CD1249" w:rsidRDefault="00A1413B" w:rsidP="00E77696">
            <w:pPr>
              <w:kinsoku w:val="0"/>
              <w:overflowPunct w:val="0"/>
              <w:spacing w:line="360" w:lineRule="exact"/>
              <w:jc w:val="center"/>
              <w:rPr>
                <w:rFonts w:ascii="Times New Roman" w:hAnsi="Times New Roman"/>
              </w:rPr>
            </w:pPr>
            <w:r w:rsidRPr="00CD1249">
              <w:rPr>
                <w:rFonts w:ascii="Times New Roman" w:hAnsi="Times New Roman" w:hint="eastAsia"/>
              </w:rPr>
              <w:t>編號</w:t>
            </w:r>
          </w:p>
        </w:tc>
        <w:tc>
          <w:tcPr>
            <w:tcW w:w="1941" w:type="dxa"/>
            <w:vAlign w:val="center"/>
          </w:tcPr>
          <w:p w14:paraId="7546ABC8" w14:textId="77777777" w:rsidR="00A1413B" w:rsidRPr="00CD1249" w:rsidRDefault="00A1413B" w:rsidP="00E77696">
            <w:pPr>
              <w:kinsoku w:val="0"/>
              <w:overflowPunct w:val="0"/>
              <w:spacing w:line="360" w:lineRule="exact"/>
              <w:jc w:val="center"/>
              <w:rPr>
                <w:rFonts w:ascii="Times New Roman" w:hAnsi="Times New Roman"/>
              </w:rPr>
            </w:pPr>
          </w:p>
        </w:tc>
      </w:tr>
      <w:tr w:rsidR="00A1413B" w14:paraId="64BBACBD" w14:textId="77777777" w:rsidTr="00A1413B">
        <w:tc>
          <w:tcPr>
            <w:tcW w:w="1351" w:type="dxa"/>
            <w:vAlign w:val="center"/>
          </w:tcPr>
          <w:p w14:paraId="2CA08F59" w14:textId="77777777" w:rsidR="00A1413B" w:rsidRPr="00CD1249" w:rsidRDefault="00A1413B" w:rsidP="00E77696">
            <w:pPr>
              <w:kinsoku w:val="0"/>
              <w:overflowPunct w:val="0"/>
              <w:spacing w:line="360" w:lineRule="exact"/>
              <w:jc w:val="center"/>
              <w:rPr>
                <w:rFonts w:ascii="Times New Roman" w:hAnsi="Times New Roman"/>
              </w:rPr>
            </w:pPr>
          </w:p>
        </w:tc>
        <w:tc>
          <w:tcPr>
            <w:tcW w:w="2036" w:type="dxa"/>
            <w:vAlign w:val="center"/>
          </w:tcPr>
          <w:p w14:paraId="26A81490" w14:textId="3D61E703" w:rsidR="00A1413B" w:rsidRPr="00CD1249" w:rsidRDefault="00DA04B5" w:rsidP="00E77696">
            <w:pPr>
              <w:kinsoku w:val="0"/>
              <w:overflowPunct w:val="0"/>
              <w:spacing w:line="360" w:lineRule="exact"/>
              <w:jc w:val="center"/>
              <w:rPr>
                <w:rFonts w:ascii="Times New Roman" w:hAnsi="Times New Roman" w:hint="eastAsia"/>
              </w:rPr>
            </w:pPr>
            <w:proofErr w:type="spellStart"/>
            <w:r>
              <w:rPr>
                <w:rFonts w:ascii="Times New Roman" w:hAnsi="Times New Roman"/>
              </w:rPr>
              <w:t>F</w:t>
            </w:r>
            <w:r>
              <w:rPr>
                <w:rFonts w:ascii="Times New Roman" w:hAnsi="Times New Roman" w:hint="eastAsia"/>
              </w:rPr>
              <w:t>irst_name</w:t>
            </w:r>
            <w:proofErr w:type="spellEnd"/>
          </w:p>
        </w:tc>
        <w:tc>
          <w:tcPr>
            <w:tcW w:w="1834" w:type="dxa"/>
            <w:vAlign w:val="center"/>
          </w:tcPr>
          <w:p w14:paraId="192999E1" w14:textId="633A5CF9" w:rsidR="00A1413B" w:rsidRPr="00CD1249" w:rsidRDefault="00A1413B" w:rsidP="00E77696">
            <w:pPr>
              <w:kinsoku w:val="0"/>
              <w:overflowPunct w:val="0"/>
              <w:spacing w:line="360" w:lineRule="exact"/>
              <w:jc w:val="center"/>
              <w:rPr>
                <w:rFonts w:ascii="Times New Roman" w:hAnsi="Times New Roman"/>
              </w:rPr>
            </w:pPr>
            <w:proofErr w:type="gramStart"/>
            <w:r w:rsidRPr="00CD1249">
              <w:rPr>
                <w:rFonts w:ascii="Times New Roman" w:hAnsi="Times New Roman"/>
              </w:rPr>
              <w:t>Varchar(</w:t>
            </w:r>
            <w:proofErr w:type="gramEnd"/>
            <w:r w:rsidR="00DA04B5">
              <w:rPr>
                <w:rFonts w:ascii="Times New Roman" w:hAnsi="Times New Roman" w:hint="eastAsia"/>
              </w:rPr>
              <w:t>30</w:t>
            </w:r>
            <w:r w:rsidRPr="00CD1249">
              <w:rPr>
                <w:rFonts w:ascii="Times New Roman" w:hAnsi="Times New Roman"/>
              </w:rPr>
              <w:t>)</w:t>
            </w:r>
          </w:p>
        </w:tc>
        <w:tc>
          <w:tcPr>
            <w:tcW w:w="3026" w:type="dxa"/>
            <w:vAlign w:val="center"/>
          </w:tcPr>
          <w:p w14:paraId="6C00FDBD" w14:textId="6C184C23" w:rsidR="00A1413B" w:rsidRPr="00CD1249" w:rsidRDefault="00A1413B" w:rsidP="00E77696">
            <w:pPr>
              <w:kinsoku w:val="0"/>
              <w:overflowPunct w:val="0"/>
              <w:spacing w:line="360" w:lineRule="exact"/>
              <w:jc w:val="center"/>
              <w:rPr>
                <w:rFonts w:ascii="Times New Roman" w:hAnsi="Times New Roman" w:hint="eastAsia"/>
              </w:rPr>
            </w:pPr>
            <w:r w:rsidRPr="00CD1249">
              <w:rPr>
                <w:rFonts w:ascii="Times New Roman" w:hAnsi="Times New Roman" w:hint="eastAsia"/>
              </w:rPr>
              <w:t>使用者</w:t>
            </w:r>
            <w:r w:rsidR="00DA04B5">
              <w:rPr>
                <w:rFonts w:ascii="Times New Roman" w:hAnsi="Times New Roman" w:hint="eastAsia"/>
              </w:rPr>
              <w:t>姓</w:t>
            </w:r>
          </w:p>
        </w:tc>
        <w:tc>
          <w:tcPr>
            <w:tcW w:w="1941" w:type="dxa"/>
            <w:vAlign w:val="center"/>
          </w:tcPr>
          <w:p w14:paraId="7D1333EB" w14:textId="77777777" w:rsidR="00A1413B" w:rsidRPr="00CD1249" w:rsidRDefault="00A1413B" w:rsidP="00E77696">
            <w:pPr>
              <w:kinsoku w:val="0"/>
              <w:overflowPunct w:val="0"/>
              <w:spacing w:line="360" w:lineRule="exact"/>
              <w:jc w:val="center"/>
              <w:rPr>
                <w:rFonts w:ascii="Times New Roman" w:hAnsi="Times New Roman"/>
              </w:rPr>
            </w:pPr>
          </w:p>
        </w:tc>
      </w:tr>
      <w:tr w:rsidR="00A1413B" w14:paraId="0E7AB2C0" w14:textId="77777777" w:rsidTr="00A1413B">
        <w:tc>
          <w:tcPr>
            <w:tcW w:w="1351" w:type="dxa"/>
            <w:vAlign w:val="center"/>
          </w:tcPr>
          <w:p w14:paraId="0EDEBDEF" w14:textId="77777777" w:rsidR="00A1413B" w:rsidRPr="00CD1249" w:rsidRDefault="00A1413B" w:rsidP="00E77696">
            <w:pPr>
              <w:kinsoku w:val="0"/>
              <w:overflowPunct w:val="0"/>
              <w:spacing w:line="360" w:lineRule="exact"/>
              <w:jc w:val="center"/>
              <w:rPr>
                <w:rFonts w:ascii="Times New Roman" w:hAnsi="Times New Roman"/>
              </w:rPr>
            </w:pPr>
          </w:p>
        </w:tc>
        <w:tc>
          <w:tcPr>
            <w:tcW w:w="2036" w:type="dxa"/>
            <w:vAlign w:val="center"/>
          </w:tcPr>
          <w:p w14:paraId="12292330" w14:textId="575DC785" w:rsidR="00A1413B" w:rsidRPr="00CD1249" w:rsidRDefault="00DA04B5" w:rsidP="00E77696">
            <w:pPr>
              <w:kinsoku w:val="0"/>
              <w:overflowPunct w:val="0"/>
              <w:spacing w:line="360" w:lineRule="exact"/>
              <w:jc w:val="center"/>
              <w:rPr>
                <w:rFonts w:ascii="Times New Roman" w:hAnsi="Times New Roman" w:hint="eastAsia"/>
              </w:rPr>
            </w:pPr>
            <w:proofErr w:type="spellStart"/>
            <w:r>
              <w:rPr>
                <w:rFonts w:ascii="Times New Roman" w:hAnsi="Times New Roman"/>
              </w:rPr>
              <w:t>L</w:t>
            </w:r>
            <w:r>
              <w:rPr>
                <w:rFonts w:ascii="Times New Roman" w:hAnsi="Times New Roman" w:hint="eastAsia"/>
              </w:rPr>
              <w:t>ast_name</w:t>
            </w:r>
            <w:proofErr w:type="spellEnd"/>
          </w:p>
        </w:tc>
        <w:tc>
          <w:tcPr>
            <w:tcW w:w="1834" w:type="dxa"/>
            <w:vAlign w:val="center"/>
          </w:tcPr>
          <w:p w14:paraId="4F37A61A" w14:textId="168CEB75" w:rsidR="00A1413B" w:rsidRPr="00CD1249" w:rsidRDefault="00DA04B5" w:rsidP="00E77696">
            <w:pPr>
              <w:kinsoku w:val="0"/>
              <w:overflowPunct w:val="0"/>
              <w:spacing w:line="360" w:lineRule="exact"/>
              <w:jc w:val="center"/>
              <w:rPr>
                <w:rFonts w:ascii="Times New Roman" w:hAnsi="Times New Roman" w:hint="eastAsia"/>
              </w:rPr>
            </w:pPr>
            <w:proofErr w:type="gramStart"/>
            <w:r>
              <w:rPr>
                <w:rFonts w:ascii="Times New Roman" w:hAnsi="Times New Roman" w:hint="eastAsia"/>
              </w:rPr>
              <w:t>Varchar(</w:t>
            </w:r>
            <w:proofErr w:type="gramEnd"/>
            <w:r>
              <w:rPr>
                <w:rFonts w:ascii="Times New Roman" w:hAnsi="Times New Roman" w:hint="eastAsia"/>
              </w:rPr>
              <w:t>30)</w:t>
            </w:r>
          </w:p>
        </w:tc>
        <w:tc>
          <w:tcPr>
            <w:tcW w:w="3026" w:type="dxa"/>
            <w:vAlign w:val="center"/>
          </w:tcPr>
          <w:p w14:paraId="24EC2018" w14:textId="3DD9C497" w:rsidR="00A1413B" w:rsidRPr="00CD1249" w:rsidRDefault="00DA04B5" w:rsidP="00E77696">
            <w:pPr>
              <w:kinsoku w:val="0"/>
              <w:overflowPunct w:val="0"/>
              <w:spacing w:line="360" w:lineRule="exact"/>
              <w:jc w:val="center"/>
              <w:rPr>
                <w:rFonts w:ascii="Times New Roman" w:hAnsi="Times New Roman"/>
              </w:rPr>
            </w:pPr>
            <w:r>
              <w:rPr>
                <w:rFonts w:ascii="Times New Roman" w:hAnsi="Times New Roman" w:hint="eastAsia"/>
              </w:rPr>
              <w:t>使用者名</w:t>
            </w:r>
          </w:p>
        </w:tc>
        <w:tc>
          <w:tcPr>
            <w:tcW w:w="1941" w:type="dxa"/>
            <w:vAlign w:val="center"/>
          </w:tcPr>
          <w:p w14:paraId="1197FABC" w14:textId="77777777" w:rsidR="00A1413B" w:rsidRPr="00CD1249" w:rsidRDefault="00A1413B" w:rsidP="00E77696">
            <w:pPr>
              <w:kinsoku w:val="0"/>
              <w:overflowPunct w:val="0"/>
              <w:spacing w:line="360" w:lineRule="exact"/>
              <w:jc w:val="center"/>
              <w:rPr>
                <w:rFonts w:ascii="Times New Roman" w:hAnsi="Times New Roman"/>
              </w:rPr>
            </w:pPr>
          </w:p>
        </w:tc>
      </w:tr>
      <w:tr w:rsidR="00A1413B" w14:paraId="2A2B0697" w14:textId="77777777" w:rsidTr="00A1413B">
        <w:tc>
          <w:tcPr>
            <w:tcW w:w="1351" w:type="dxa"/>
            <w:vAlign w:val="center"/>
          </w:tcPr>
          <w:p w14:paraId="142828EC" w14:textId="77777777" w:rsidR="00A1413B" w:rsidRPr="00CD1249" w:rsidRDefault="00A1413B" w:rsidP="00E77696">
            <w:pPr>
              <w:kinsoku w:val="0"/>
              <w:overflowPunct w:val="0"/>
              <w:spacing w:line="360" w:lineRule="exact"/>
              <w:jc w:val="center"/>
              <w:rPr>
                <w:rFonts w:ascii="Times New Roman" w:hAnsi="Times New Roman"/>
              </w:rPr>
            </w:pPr>
          </w:p>
        </w:tc>
        <w:tc>
          <w:tcPr>
            <w:tcW w:w="2036" w:type="dxa"/>
            <w:vAlign w:val="center"/>
          </w:tcPr>
          <w:p w14:paraId="63B6AFE9" w14:textId="5AE48550" w:rsidR="00A1413B" w:rsidRPr="00CD1249" w:rsidRDefault="00DA04B5" w:rsidP="00E77696">
            <w:pPr>
              <w:kinsoku w:val="0"/>
              <w:overflowPunct w:val="0"/>
              <w:spacing w:line="360" w:lineRule="exact"/>
              <w:jc w:val="center"/>
              <w:rPr>
                <w:rFonts w:ascii="Times New Roman" w:hAnsi="Times New Roman" w:hint="eastAsia"/>
              </w:rPr>
            </w:pPr>
            <w:proofErr w:type="spellStart"/>
            <w:r>
              <w:rPr>
                <w:rFonts w:ascii="Times New Roman" w:hAnsi="Times New Roman" w:hint="eastAsia"/>
              </w:rPr>
              <w:t>Date_of_birth</w:t>
            </w:r>
            <w:proofErr w:type="spellEnd"/>
          </w:p>
        </w:tc>
        <w:tc>
          <w:tcPr>
            <w:tcW w:w="1834" w:type="dxa"/>
            <w:vAlign w:val="center"/>
          </w:tcPr>
          <w:p w14:paraId="7287771A" w14:textId="444BFE96" w:rsidR="00A1413B" w:rsidRPr="00CD1249" w:rsidRDefault="00DA04B5" w:rsidP="00E77696">
            <w:pPr>
              <w:kinsoku w:val="0"/>
              <w:overflowPunct w:val="0"/>
              <w:spacing w:line="360" w:lineRule="exact"/>
              <w:jc w:val="center"/>
              <w:rPr>
                <w:rFonts w:ascii="Times New Roman" w:hAnsi="Times New Roman" w:hint="eastAsia"/>
              </w:rPr>
            </w:pPr>
            <w:r>
              <w:rPr>
                <w:rFonts w:ascii="Times New Roman" w:hAnsi="Times New Roman" w:hint="eastAsia"/>
              </w:rPr>
              <w:t>Date</w:t>
            </w:r>
          </w:p>
        </w:tc>
        <w:tc>
          <w:tcPr>
            <w:tcW w:w="3026" w:type="dxa"/>
            <w:vAlign w:val="center"/>
          </w:tcPr>
          <w:p w14:paraId="51F10B24" w14:textId="2636436B" w:rsidR="00A1413B" w:rsidRPr="00CD1249" w:rsidRDefault="00A1413B" w:rsidP="00E77696">
            <w:pPr>
              <w:kinsoku w:val="0"/>
              <w:overflowPunct w:val="0"/>
              <w:spacing w:line="360" w:lineRule="exact"/>
              <w:jc w:val="center"/>
              <w:rPr>
                <w:rFonts w:ascii="Times New Roman" w:hAnsi="Times New Roman"/>
              </w:rPr>
            </w:pPr>
            <w:r w:rsidRPr="00CD1249">
              <w:rPr>
                <w:rFonts w:ascii="Times New Roman" w:hAnsi="Times New Roman" w:hint="eastAsia"/>
              </w:rPr>
              <w:t>使</w:t>
            </w:r>
            <w:r w:rsidR="00DA04B5">
              <w:rPr>
                <w:rFonts w:ascii="Times New Roman" w:hAnsi="Times New Roman" w:hint="eastAsia"/>
              </w:rPr>
              <w:t>用者生日</w:t>
            </w:r>
          </w:p>
        </w:tc>
        <w:tc>
          <w:tcPr>
            <w:tcW w:w="1941" w:type="dxa"/>
            <w:vAlign w:val="center"/>
          </w:tcPr>
          <w:p w14:paraId="27455718" w14:textId="77777777" w:rsidR="00A1413B" w:rsidRPr="00CD1249" w:rsidRDefault="00A1413B" w:rsidP="00E77696">
            <w:pPr>
              <w:kinsoku w:val="0"/>
              <w:overflowPunct w:val="0"/>
              <w:spacing w:line="360" w:lineRule="exact"/>
              <w:jc w:val="center"/>
              <w:rPr>
                <w:rFonts w:ascii="Times New Roman" w:hAnsi="Times New Roman"/>
              </w:rPr>
            </w:pPr>
          </w:p>
        </w:tc>
      </w:tr>
      <w:tr w:rsidR="00A1413B" w14:paraId="0DD27C97" w14:textId="77777777" w:rsidTr="00A1413B">
        <w:tc>
          <w:tcPr>
            <w:tcW w:w="1351" w:type="dxa"/>
            <w:vAlign w:val="center"/>
          </w:tcPr>
          <w:p w14:paraId="4FA8A4A6" w14:textId="77777777" w:rsidR="00A1413B" w:rsidRPr="00CD1249" w:rsidRDefault="00A1413B" w:rsidP="00E77696">
            <w:pPr>
              <w:kinsoku w:val="0"/>
              <w:overflowPunct w:val="0"/>
              <w:spacing w:line="360" w:lineRule="exact"/>
              <w:jc w:val="center"/>
              <w:rPr>
                <w:rFonts w:ascii="Times New Roman" w:hAnsi="Times New Roman"/>
              </w:rPr>
            </w:pPr>
          </w:p>
        </w:tc>
        <w:tc>
          <w:tcPr>
            <w:tcW w:w="2036" w:type="dxa"/>
            <w:vAlign w:val="center"/>
          </w:tcPr>
          <w:p w14:paraId="13C14D53" w14:textId="76AF9E3B" w:rsidR="00A1413B" w:rsidRPr="00CD1249" w:rsidRDefault="00DA04B5" w:rsidP="00E77696">
            <w:pPr>
              <w:kinsoku w:val="0"/>
              <w:overflowPunct w:val="0"/>
              <w:spacing w:line="360" w:lineRule="exact"/>
              <w:jc w:val="center"/>
              <w:rPr>
                <w:rFonts w:ascii="Times New Roman" w:hAnsi="Times New Roman" w:hint="eastAsia"/>
              </w:rPr>
            </w:pPr>
            <w:proofErr w:type="spellStart"/>
            <w:r>
              <w:rPr>
                <w:rFonts w:ascii="Times New Roman" w:hAnsi="Times New Roman" w:hint="eastAsia"/>
              </w:rPr>
              <w:t>User_id</w:t>
            </w:r>
            <w:proofErr w:type="spellEnd"/>
          </w:p>
        </w:tc>
        <w:tc>
          <w:tcPr>
            <w:tcW w:w="1834" w:type="dxa"/>
            <w:vAlign w:val="center"/>
          </w:tcPr>
          <w:p w14:paraId="79C01488" w14:textId="027613AE" w:rsidR="00A1413B" w:rsidRPr="00CD1249" w:rsidRDefault="00DA04B5" w:rsidP="00E77696">
            <w:pPr>
              <w:kinsoku w:val="0"/>
              <w:overflowPunct w:val="0"/>
              <w:spacing w:line="360" w:lineRule="exact"/>
              <w:jc w:val="center"/>
              <w:rPr>
                <w:rFonts w:ascii="Times New Roman" w:hAnsi="Times New Roman"/>
              </w:rPr>
            </w:pPr>
            <w:proofErr w:type="spellStart"/>
            <w:r>
              <w:rPr>
                <w:rFonts w:ascii="Times New Roman" w:hAnsi="Times New Roman" w:hint="eastAsia"/>
              </w:rPr>
              <w:t>Bigint</w:t>
            </w:r>
            <w:proofErr w:type="spellEnd"/>
          </w:p>
        </w:tc>
        <w:tc>
          <w:tcPr>
            <w:tcW w:w="3026" w:type="dxa"/>
            <w:vAlign w:val="center"/>
          </w:tcPr>
          <w:p w14:paraId="58E0AC20" w14:textId="7AF24B28" w:rsidR="00A1413B" w:rsidRPr="00CD1249" w:rsidRDefault="00DA04B5" w:rsidP="00E77696">
            <w:pPr>
              <w:kinsoku w:val="0"/>
              <w:overflowPunct w:val="0"/>
              <w:spacing w:line="360" w:lineRule="exact"/>
              <w:jc w:val="center"/>
              <w:rPr>
                <w:rFonts w:ascii="Times New Roman" w:hAnsi="Times New Roman" w:hint="eastAsia"/>
              </w:rPr>
            </w:pPr>
            <w:r>
              <w:rPr>
                <w:rFonts w:ascii="Times New Roman" w:hAnsi="Times New Roman" w:hint="eastAsia"/>
              </w:rPr>
              <w:t>使用者編號</w:t>
            </w:r>
          </w:p>
        </w:tc>
        <w:tc>
          <w:tcPr>
            <w:tcW w:w="1941" w:type="dxa"/>
            <w:vAlign w:val="center"/>
          </w:tcPr>
          <w:p w14:paraId="3E38383E" w14:textId="77777777" w:rsidR="00A1413B" w:rsidRPr="00CD1249" w:rsidRDefault="00A1413B" w:rsidP="00E77696">
            <w:pPr>
              <w:kinsoku w:val="0"/>
              <w:overflowPunct w:val="0"/>
              <w:spacing w:line="360" w:lineRule="exact"/>
              <w:jc w:val="center"/>
              <w:rPr>
                <w:rFonts w:ascii="Times New Roman" w:hAnsi="Times New Roman"/>
              </w:rPr>
            </w:pPr>
          </w:p>
        </w:tc>
      </w:tr>
    </w:tbl>
    <w:p w14:paraId="1C173322" w14:textId="53C4C5EE" w:rsidR="0027530B" w:rsidRDefault="0027530B" w:rsidP="00E43A36">
      <w:pPr>
        <w:kinsoku w:val="0"/>
        <w:overflowPunct w:val="0"/>
      </w:pPr>
    </w:p>
    <w:p w14:paraId="1ECFFF42" w14:textId="0182569A" w:rsidR="00DA04B5" w:rsidRDefault="00DA04B5" w:rsidP="00DA04B5">
      <w:pPr>
        <w:pStyle w:val="af0"/>
        <w:keepNext/>
        <w:jc w:val="center"/>
      </w:pPr>
      <w:bookmarkStart w:id="1953" w:name="_Toc167697578"/>
      <w:r>
        <w:rPr>
          <w:rFonts w:hint="eastAsia"/>
        </w:rPr>
        <w:t>表</w:t>
      </w:r>
      <w:r>
        <w:rPr>
          <w:rFonts w:hint="eastAsia"/>
        </w:rPr>
        <w:t xml:space="preserve"> </w:t>
      </w:r>
      <w:r w:rsidR="003E0E6E">
        <w:fldChar w:fldCharType="begin"/>
      </w:r>
      <w:r w:rsidR="003E0E6E">
        <w:instrText xml:space="preserve"> </w:instrText>
      </w:r>
      <w:r w:rsidR="003E0E6E">
        <w:rPr>
          <w:rFonts w:hint="eastAsia"/>
        </w:rPr>
        <w:instrText>STYLEREF 2 \s</w:instrText>
      </w:r>
      <w:r w:rsidR="003E0E6E">
        <w:instrText xml:space="preserve"> </w:instrText>
      </w:r>
      <w:r w:rsidR="003E0E6E">
        <w:fldChar w:fldCharType="separate"/>
      </w:r>
      <w:r w:rsidR="003E0E6E">
        <w:rPr>
          <w:noProof/>
        </w:rPr>
        <w:t>8-2</w:t>
      </w:r>
      <w:r w:rsidR="003E0E6E">
        <w:fldChar w:fldCharType="end"/>
      </w:r>
      <w:r w:rsidR="003E0E6E">
        <w:noBreakHyphen/>
      </w:r>
      <w:r w:rsidR="003E0E6E">
        <w:fldChar w:fldCharType="begin"/>
      </w:r>
      <w:r w:rsidR="003E0E6E">
        <w:instrText xml:space="preserve"> </w:instrText>
      </w:r>
      <w:r w:rsidR="003E0E6E">
        <w:rPr>
          <w:rFonts w:hint="eastAsia"/>
        </w:rPr>
        <w:instrText xml:space="preserve">SEQ </w:instrText>
      </w:r>
      <w:r w:rsidR="003E0E6E">
        <w:rPr>
          <w:rFonts w:hint="eastAsia"/>
        </w:rPr>
        <w:instrText>表</w:instrText>
      </w:r>
      <w:r w:rsidR="003E0E6E">
        <w:rPr>
          <w:rFonts w:hint="eastAsia"/>
        </w:rPr>
        <w:instrText xml:space="preserve"> \* ARABIC \s 2</w:instrText>
      </w:r>
      <w:r w:rsidR="003E0E6E">
        <w:instrText xml:space="preserve"> </w:instrText>
      </w:r>
      <w:r w:rsidR="003E0E6E">
        <w:fldChar w:fldCharType="separate"/>
      </w:r>
      <w:r w:rsidR="003E0E6E">
        <w:rPr>
          <w:noProof/>
        </w:rPr>
        <w:t>3</w:t>
      </w:r>
      <w:r w:rsidR="003E0E6E">
        <w:fldChar w:fldCharType="end"/>
      </w:r>
      <w:r>
        <w:rPr>
          <w:rFonts w:hint="eastAsia"/>
          <w:lang w:eastAsia="zh-TW"/>
        </w:rPr>
        <w:t xml:space="preserve"> </w:t>
      </w:r>
      <w:proofErr w:type="spellStart"/>
      <w:r w:rsidRPr="006E3562">
        <w:rPr>
          <w:lang w:eastAsia="zh-TW"/>
        </w:rPr>
        <w:t>APP_coach</w:t>
      </w:r>
      <w:proofErr w:type="spellEnd"/>
      <w:r>
        <w:rPr>
          <w:rFonts w:hint="eastAsia"/>
          <w:lang w:eastAsia="zh-TW"/>
        </w:rPr>
        <w:t>資料表</w:t>
      </w:r>
      <w:bookmarkEnd w:id="1953"/>
    </w:p>
    <w:tbl>
      <w:tblPr>
        <w:tblStyle w:val="ac"/>
        <w:tblpPr w:leftFromText="180" w:rightFromText="180" w:vertAnchor="text" w:horzAnchor="margin" w:tblpY="131"/>
        <w:tblW w:w="0" w:type="auto"/>
        <w:tblLook w:val="04A0" w:firstRow="1" w:lastRow="0" w:firstColumn="1" w:lastColumn="0" w:noHBand="0" w:noVBand="1"/>
      </w:tblPr>
      <w:tblGrid>
        <w:gridCol w:w="1351"/>
        <w:gridCol w:w="2036"/>
        <w:gridCol w:w="1834"/>
        <w:gridCol w:w="3026"/>
        <w:gridCol w:w="1941"/>
      </w:tblGrid>
      <w:tr w:rsidR="00DA04B5" w14:paraId="24F5FFD9" w14:textId="77777777" w:rsidTr="00E77696">
        <w:trPr>
          <w:trHeight w:val="528"/>
        </w:trPr>
        <w:tc>
          <w:tcPr>
            <w:tcW w:w="3387" w:type="dxa"/>
            <w:gridSpan w:val="2"/>
            <w:shd w:val="clear" w:color="auto" w:fill="E8E8E8" w:themeFill="background2"/>
            <w:vAlign w:val="center"/>
          </w:tcPr>
          <w:p w14:paraId="57D0D3A7" w14:textId="77777777" w:rsidR="00DA04B5" w:rsidRDefault="00DA04B5" w:rsidP="00E77696">
            <w:pPr>
              <w:kinsoku w:val="0"/>
              <w:overflowPunct w:val="0"/>
              <w:spacing w:line="360" w:lineRule="exact"/>
              <w:jc w:val="center"/>
            </w:pPr>
            <w:r>
              <w:rPr>
                <w:rFonts w:hint="eastAsia"/>
              </w:rPr>
              <w:t>英文名稱</w:t>
            </w:r>
          </w:p>
        </w:tc>
        <w:tc>
          <w:tcPr>
            <w:tcW w:w="6801" w:type="dxa"/>
            <w:gridSpan w:val="3"/>
            <w:vAlign w:val="center"/>
          </w:tcPr>
          <w:p w14:paraId="01549573" w14:textId="6CAA263A" w:rsidR="00DA04B5" w:rsidRPr="00DA04B5" w:rsidRDefault="00DA04B5" w:rsidP="00E77696">
            <w:pPr>
              <w:kinsoku w:val="0"/>
              <w:overflowPunct w:val="0"/>
              <w:spacing w:line="360" w:lineRule="exact"/>
              <w:jc w:val="center"/>
              <w:rPr>
                <w:rFonts w:ascii="Times New Roman" w:hAnsi="Times New Roman" w:hint="eastAsia"/>
              </w:rPr>
            </w:pPr>
            <w:proofErr w:type="spellStart"/>
            <w:r w:rsidRPr="00DA04B5">
              <w:rPr>
                <w:rFonts w:ascii="Times New Roman" w:hAnsi="Times New Roman"/>
              </w:rPr>
              <w:t>APP_</w:t>
            </w:r>
            <w:r>
              <w:rPr>
                <w:rFonts w:ascii="Times New Roman" w:hAnsi="Times New Roman" w:hint="eastAsia"/>
              </w:rPr>
              <w:t>coach</w:t>
            </w:r>
            <w:proofErr w:type="spellEnd"/>
          </w:p>
        </w:tc>
      </w:tr>
      <w:tr w:rsidR="00DA04B5" w14:paraId="6CB1F49C" w14:textId="77777777" w:rsidTr="00E77696">
        <w:tc>
          <w:tcPr>
            <w:tcW w:w="3387" w:type="dxa"/>
            <w:gridSpan w:val="2"/>
            <w:shd w:val="clear" w:color="auto" w:fill="E8E8E8" w:themeFill="background2"/>
            <w:vAlign w:val="center"/>
          </w:tcPr>
          <w:p w14:paraId="0C64DB9D" w14:textId="77777777" w:rsidR="00DA04B5" w:rsidRDefault="00DA04B5" w:rsidP="00E77696">
            <w:pPr>
              <w:kinsoku w:val="0"/>
              <w:overflowPunct w:val="0"/>
              <w:spacing w:line="360" w:lineRule="exact"/>
              <w:jc w:val="center"/>
            </w:pPr>
            <w:r>
              <w:rPr>
                <w:rFonts w:hint="eastAsia"/>
              </w:rPr>
              <w:t>中文名稱</w:t>
            </w:r>
          </w:p>
        </w:tc>
        <w:tc>
          <w:tcPr>
            <w:tcW w:w="6801" w:type="dxa"/>
            <w:gridSpan w:val="3"/>
            <w:shd w:val="clear" w:color="auto" w:fill="FFFFFF" w:themeFill="background1"/>
            <w:vAlign w:val="center"/>
          </w:tcPr>
          <w:p w14:paraId="1449C25C" w14:textId="03763413" w:rsidR="00DA04B5" w:rsidRDefault="003E0E6E" w:rsidP="00E77696">
            <w:pPr>
              <w:kinsoku w:val="0"/>
              <w:overflowPunct w:val="0"/>
              <w:spacing w:line="360" w:lineRule="exact"/>
              <w:jc w:val="center"/>
            </w:pPr>
            <w:r>
              <w:rPr>
                <w:rFonts w:hint="eastAsia"/>
              </w:rPr>
              <w:t>教練資訊</w:t>
            </w:r>
          </w:p>
        </w:tc>
      </w:tr>
      <w:tr w:rsidR="00DA04B5" w14:paraId="0715881E" w14:textId="77777777" w:rsidTr="00E77696">
        <w:tc>
          <w:tcPr>
            <w:tcW w:w="1351" w:type="dxa"/>
            <w:shd w:val="clear" w:color="auto" w:fill="E8E8E8" w:themeFill="background2"/>
            <w:vAlign w:val="center"/>
          </w:tcPr>
          <w:p w14:paraId="0201FB2D" w14:textId="77777777" w:rsidR="00DA04B5" w:rsidRDefault="00DA04B5" w:rsidP="00E77696">
            <w:pPr>
              <w:kinsoku w:val="0"/>
              <w:overflowPunct w:val="0"/>
              <w:spacing w:line="360" w:lineRule="exact"/>
              <w:jc w:val="center"/>
            </w:pPr>
            <w:r>
              <w:rPr>
                <w:rFonts w:hint="eastAsia"/>
              </w:rPr>
              <w:t>主鍵</w:t>
            </w:r>
          </w:p>
        </w:tc>
        <w:tc>
          <w:tcPr>
            <w:tcW w:w="2036" w:type="dxa"/>
            <w:shd w:val="clear" w:color="auto" w:fill="E8E8E8" w:themeFill="background2"/>
            <w:vAlign w:val="center"/>
          </w:tcPr>
          <w:p w14:paraId="210D97D6" w14:textId="77777777" w:rsidR="00DA04B5" w:rsidRDefault="00DA04B5" w:rsidP="00E77696">
            <w:pPr>
              <w:kinsoku w:val="0"/>
              <w:overflowPunct w:val="0"/>
              <w:spacing w:line="360" w:lineRule="exact"/>
              <w:jc w:val="center"/>
            </w:pPr>
            <w:r>
              <w:rPr>
                <w:rFonts w:hint="eastAsia"/>
              </w:rPr>
              <w:t>欄位名稱</w:t>
            </w:r>
          </w:p>
        </w:tc>
        <w:tc>
          <w:tcPr>
            <w:tcW w:w="1834" w:type="dxa"/>
            <w:shd w:val="clear" w:color="auto" w:fill="E8E8E8" w:themeFill="background2"/>
            <w:vAlign w:val="center"/>
          </w:tcPr>
          <w:p w14:paraId="21869FD9" w14:textId="77777777" w:rsidR="00DA04B5" w:rsidRDefault="00DA04B5" w:rsidP="00E77696">
            <w:pPr>
              <w:kinsoku w:val="0"/>
              <w:overflowPunct w:val="0"/>
              <w:spacing w:line="360" w:lineRule="exact"/>
              <w:jc w:val="center"/>
            </w:pPr>
            <w:r>
              <w:rPr>
                <w:rFonts w:hint="eastAsia"/>
              </w:rPr>
              <w:t>資料型態</w:t>
            </w:r>
          </w:p>
        </w:tc>
        <w:tc>
          <w:tcPr>
            <w:tcW w:w="3026" w:type="dxa"/>
            <w:shd w:val="clear" w:color="auto" w:fill="E8E8E8" w:themeFill="background2"/>
            <w:vAlign w:val="center"/>
          </w:tcPr>
          <w:p w14:paraId="44AF0DAA" w14:textId="77777777" w:rsidR="00DA04B5" w:rsidRDefault="00DA04B5" w:rsidP="00E77696">
            <w:pPr>
              <w:kinsoku w:val="0"/>
              <w:overflowPunct w:val="0"/>
              <w:spacing w:line="360" w:lineRule="exact"/>
              <w:jc w:val="center"/>
            </w:pPr>
            <w:r>
              <w:rPr>
                <w:rFonts w:hint="eastAsia"/>
              </w:rPr>
              <w:t>意義</w:t>
            </w:r>
          </w:p>
        </w:tc>
        <w:tc>
          <w:tcPr>
            <w:tcW w:w="1941" w:type="dxa"/>
            <w:shd w:val="clear" w:color="auto" w:fill="E8E8E8" w:themeFill="background2"/>
            <w:vAlign w:val="center"/>
          </w:tcPr>
          <w:p w14:paraId="0AAC17B1" w14:textId="77777777" w:rsidR="00DA04B5" w:rsidRDefault="00DA04B5" w:rsidP="00E77696">
            <w:pPr>
              <w:kinsoku w:val="0"/>
              <w:overflowPunct w:val="0"/>
              <w:spacing w:line="360" w:lineRule="exact"/>
              <w:jc w:val="center"/>
            </w:pPr>
            <w:proofErr w:type="gramStart"/>
            <w:r>
              <w:rPr>
                <w:rFonts w:hint="eastAsia"/>
              </w:rPr>
              <w:t>外鍵</w:t>
            </w:r>
            <w:proofErr w:type="gramEnd"/>
          </w:p>
        </w:tc>
      </w:tr>
      <w:tr w:rsidR="00DA04B5" w14:paraId="72C6CF77" w14:textId="77777777" w:rsidTr="00E77696">
        <w:tc>
          <w:tcPr>
            <w:tcW w:w="1351" w:type="dxa"/>
            <w:vAlign w:val="center"/>
          </w:tcPr>
          <w:p w14:paraId="60139DD2" w14:textId="77777777" w:rsidR="00DA04B5" w:rsidRPr="00CD1249" w:rsidRDefault="00DA04B5" w:rsidP="00E77696">
            <w:pPr>
              <w:kinsoku w:val="0"/>
              <w:overflowPunct w:val="0"/>
              <w:spacing w:line="360" w:lineRule="exact"/>
              <w:jc w:val="center"/>
              <w:rPr>
                <w:rFonts w:ascii="Times New Roman" w:hAnsi="Times New Roman"/>
              </w:rPr>
            </w:pPr>
            <w:r w:rsidRPr="00CD1249">
              <w:rPr>
                <w:rFonts w:ascii="Times New Roman" w:hAnsi="Times New Roman" w:hint="eastAsia"/>
              </w:rPr>
              <w:t>V</w:t>
            </w:r>
          </w:p>
        </w:tc>
        <w:tc>
          <w:tcPr>
            <w:tcW w:w="2036" w:type="dxa"/>
            <w:vAlign w:val="center"/>
          </w:tcPr>
          <w:p w14:paraId="6B9A6098" w14:textId="77777777" w:rsidR="00DA04B5" w:rsidRPr="00CD1249" w:rsidRDefault="00DA04B5" w:rsidP="00E77696">
            <w:pPr>
              <w:kinsoku w:val="0"/>
              <w:overflowPunct w:val="0"/>
              <w:spacing w:line="360" w:lineRule="exact"/>
              <w:jc w:val="center"/>
              <w:rPr>
                <w:rFonts w:ascii="Times New Roman" w:hAnsi="Times New Roman" w:hint="eastAsia"/>
              </w:rPr>
            </w:pPr>
            <w:r>
              <w:rPr>
                <w:rFonts w:ascii="Times New Roman" w:hAnsi="Times New Roman" w:hint="eastAsia"/>
              </w:rPr>
              <w:t>id</w:t>
            </w:r>
          </w:p>
        </w:tc>
        <w:tc>
          <w:tcPr>
            <w:tcW w:w="1834" w:type="dxa"/>
            <w:vAlign w:val="center"/>
          </w:tcPr>
          <w:p w14:paraId="1C78A939" w14:textId="77777777" w:rsidR="00DA04B5" w:rsidRPr="00CD1249" w:rsidRDefault="00DA04B5" w:rsidP="00E77696">
            <w:pPr>
              <w:kinsoku w:val="0"/>
              <w:overflowPunct w:val="0"/>
              <w:spacing w:line="360" w:lineRule="exact"/>
              <w:jc w:val="center"/>
              <w:rPr>
                <w:rFonts w:ascii="Times New Roman" w:hAnsi="Times New Roman" w:hint="eastAsia"/>
              </w:rPr>
            </w:pPr>
            <w:proofErr w:type="spellStart"/>
            <w:r>
              <w:rPr>
                <w:rFonts w:ascii="Times New Roman" w:hAnsi="Times New Roman" w:hint="eastAsia"/>
              </w:rPr>
              <w:t>Bigint</w:t>
            </w:r>
            <w:proofErr w:type="spellEnd"/>
          </w:p>
        </w:tc>
        <w:tc>
          <w:tcPr>
            <w:tcW w:w="3026" w:type="dxa"/>
            <w:vAlign w:val="center"/>
          </w:tcPr>
          <w:p w14:paraId="5C00A8E0" w14:textId="77777777" w:rsidR="00DA04B5" w:rsidRPr="00CD1249" w:rsidRDefault="00DA04B5" w:rsidP="00E77696">
            <w:pPr>
              <w:kinsoku w:val="0"/>
              <w:overflowPunct w:val="0"/>
              <w:spacing w:line="360" w:lineRule="exact"/>
              <w:jc w:val="center"/>
              <w:rPr>
                <w:rFonts w:ascii="Times New Roman" w:hAnsi="Times New Roman"/>
              </w:rPr>
            </w:pPr>
            <w:r w:rsidRPr="00CD1249">
              <w:rPr>
                <w:rFonts w:ascii="Times New Roman" w:hAnsi="Times New Roman" w:hint="eastAsia"/>
              </w:rPr>
              <w:t>編號</w:t>
            </w:r>
          </w:p>
        </w:tc>
        <w:tc>
          <w:tcPr>
            <w:tcW w:w="1941" w:type="dxa"/>
            <w:vAlign w:val="center"/>
          </w:tcPr>
          <w:p w14:paraId="205B89EB" w14:textId="77777777" w:rsidR="00DA04B5" w:rsidRPr="00CD1249" w:rsidRDefault="00DA04B5" w:rsidP="00E77696">
            <w:pPr>
              <w:kinsoku w:val="0"/>
              <w:overflowPunct w:val="0"/>
              <w:spacing w:line="360" w:lineRule="exact"/>
              <w:jc w:val="center"/>
              <w:rPr>
                <w:rFonts w:ascii="Times New Roman" w:hAnsi="Times New Roman"/>
              </w:rPr>
            </w:pPr>
          </w:p>
        </w:tc>
      </w:tr>
      <w:tr w:rsidR="00DA04B5" w14:paraId="7C0C459D" w14:textId="77777777" w:rsidTr="00E77696">
        <w:tc>
          <w:tcPr>
            <w:tcW w:w="1351" w:type="dxa"/>
            <w:vAlign w:val="center"/>
          </w:tcPr>
          <w:p w14:paraId="5011F2ED" w14:textId="77777777" w:rsidR="00DA04B5" w:rsidRPr="00CD1249" w:rsidRDefault="00DA04B5" w:rsidP="00E77696">
            <w:pPr>
              <w:kinsoku w:val="0"/>
              <w:overflowPunct w:val="0"/>
              <w:spacing w:line="360" w:lineRule="exact"/>
              <w:jc w:val="center"/>
              <w:rPr>
                <w:rFonts w:ascii="Times New Roman" w:hAnsi="Times New Roman"/>
              </w:rPr>
            </w:pPr>
          </w:p>
        </w:tc>
        <w:tc>
          <w:tcPr>
            <w:tcW w:w="2036" w:type="dxa"/>
            <w:vAlign w:val="center"/>
          </w:tcPr>
          <w:p w14:paraId="5BA1611C" w14:textId="168A2D0A" w:rsidR="00DA04B5" w:rsidRPr="00CD1249" w:rsidRDefault="00DA04B5" w:rsidP="00E77696">
            <w:pPr>
              <w:kinsoku w:val="0"/>
              <w:overflowPunct w:val="0"/>
              <w:spacing w:line="360" w:lineRule="exact"/>
              <w:jc w:val="center"/>
              <w:rPr>
                <w:rFonts w:ascii="Times New Roman" w:hAnsi="Times New Roman" w:hint="eastAsia"/>
              </w:rPr>
            </w:pPr>
            <w:r>
              <w:rPr>
                <w:rFonts w:ascii="Times New Roman" w:hAnsi="Times New Roman"/>
              </w:rPr>
              <w:t>N</w:t>
            </w:r>
            <w:r>
              <w:rPr>
                <w:rFonts w:ascii="Times New Roman" w:hAnsi="Times New Roman" w:hint="eastAsia"/>
              </w:rPr>
              <w:t>ame</w:t>
            </w:r>
          </w:p>
        </w:tc>
        <w:tc>
          <w:tcPr>
            <w:tcW w:w="1834" w:type="dxa"/>
            <w:vAlign w:val="center"/>
          </w:tcPr>
          <w:p w14:paraId="59176868" w14:textId="16A6855B" w:rsidR="00DA04B5" w:rsidRPr="00CD1249" w:rsidRDefault="00DA04B5" w:rsidP="00E77696">
            <w:pPr>
              <w:kinsoku w:val="0"/>
              <w:overflowPunct w:val="0"/>
              <w:spacing w:line="360" w:lineRule="exact"/>
              <w:jc w:val="center"/>
              <w:rPr>
                <w:rFonts w:ascii="Times New Roman" w:hAnsi="Times New Roman"/>
              </w:rPr>
            </w:pPr>
            <w:proofErr w:type="gramStart"/>
            <w:r w:rsidRPr="00CD1249">
              <w:rPr>
                <w:rFonts w:ascii="Times New Roman" w:hAnsi="Times New Roman"/>
              </w:rPr>
              <w:t>Varchar(</w:t>
            </w:r>
            <w:proofErr w:type="gramEnd"/>
            <w:r>
              <w:rPr>
                <w:rFonts w:ascii="Times New Roman" w:hAnsi="Times New Roman" w:hint="eastAsia"/>
              </w:rPr>
              <w:t>100</w:t>
            </w:r>
            <w:r w:rsidRPr="00CD1249">
              <w:rPr>
                <w:rFonts w:ascii="Times New Roman" w:hAnsi="Times New Roman"/>
              </w:rPr>
              <w:t>)</w:t>
            </w:r>
          </w:p>
        </w:tc>
        <w:tc>
          <w:tcPr>
            <w:tcW w:w="3026" w:type="dxa"/>
            <w:vAlign w:val="center"/>
          </w:tcPr>
          <w:p w14:paraId="720D3392" w14:textId="4FCCF5B6" w:rsidR="00DA04B5" w:rsidRPr="00CD1249" w:rsidRDefault="00DA04B5" w:rsidP="00E77696">
            <w:pPr>
              <w:kinsoku w:val="0"/>
              <w:overflowPunct w:val="0"/>
              <w:spacing w:line="360" w:lineRule="exact"/>
              <w:jc w:val="center"/>
              <w:rPr>
                <w:rFonts w:ascii="Times New Roman" w:hAnsi="Times New Roman" w:hint="eastAsia"/>
              </w:rPr>
            </w:pPr>
            <w:r>
              <w:rPr>
                <w:rFonts w:ascii="Times New Roman" w:hAnsi="Times New Roman" w:hint="eastAsia"/>
              </w:rPr>
              <w:t>教練姓名</w:t>
            </w:r>
          </w:p>
        </w:tc>
        <w:tc>
          <w:tcPr>
            <w:tcW w:w="1941" w:type="dxa"/>
            <w:vAlign w:val="center"/>
          </w:tcPr>
          <w:p w14:paraId="7F80676A" w14:textId="77777777" w:rsidR="00DA04B5" w:rsidRPr="00CD1249" w:rsidRDefault="00DA04B5" w:rsidP="00E77696">
            <w:pPr>
              <w:kinsoku w:val="0"/>
              <w:overflowPunct w:val="0"/>
              <w:spacing w:line="360" w:lineRule="exact"/>
              <w:jc w:val="center"/>
              <w:rPr>
                <w:rFonts w:ascii="Times New Roman" w:hAnsi="Times New Roman"/>
              </w:rPr>
            </w:pPr>
          </w:p>
        </w:tc>
      </w:tr>
      <w:tr w:rsidR="00DA04B5" w14:paraId="1550988F" w14:textId="77777777" w:rsidTr="00E77696">
        <w:tc>
          <w:tcPr>
            <w:tcW w:w="1351" w:type="dxa"/>
            <w:vAlign w:val="center"/>
          </w:tcPr>
          <w:p w14:paraId="7DD79ED4" w14:textId="77777777" w:rsidR="00DA04B5" w:rsidRPr="00CD1249" w:rsidRDefault="00DA04B5" w:rsidP="00E77696">
            <w:pPr>
              <w:kinsoku w:val="0"/>
              <w:overflowPunct w:val="0"/>
              <w:spacing w:line="360" w:lineRule="exact"/>
              <w:jc w:val="center"/>
              <w:rPr>
                <w:rFonts w:ascii="Times New Roman" w:hAnsi="Times New Roman"/>
              </w:rPr>
            </w:pPr>
          </w:p>
        </w:tc>
        <w:tc>
          <w:tcPr>
            <w:tcW w:w="2036" w:type="dxa"/>
            <w:vAlign w:val="center"/>
          </w:tcPr>
          <w:p w14:paraId="53F52286" w14:textId="527B93E3" w:rsidR="00DA04B5" w:rsidRPr="00CD1249" w:rsidRDefault="00DA04B5" w:rsidP="00E77696">
            <w:pPr>
              <w:kinsoku w:val="0"/>
              <w:overflowPunct w:val="0"/>
              <w:spacing w:line="360" w:lineRule="exact"/>
              <w:jc w:val="center"/>
              <w:rPr>
                <w:rFonts w:ascii="Times New Roman" w:hAnsi="Times New Roman" w:hint="eastAsia"/>
              </w:rPr>
            </w:pPr>
            <w:r>
              <w:rPr>
                <w:rFonts w:ascii="Times New Roman" w:hAnsi="Times New Roman" w:hint="eastAsia"/>
              </w:rPr>
              <w:t>bio</w:t>
            </w:r>
          </w:p>
        </w:tc>
        <w:tc>
          <w:tcPr>
            <w:tcW w:w="1834" w:type="dxa"/>
            <w:vAlign w:val="center"/>
          </w:tcPr>
          <w:p w14:paraId="7E3A6417" w14:textId="50EFFE3C" w:rsidR="00DA04B5" w:rsidRPr="00CD1249" w:rsidRDefault="00DA04B5" w:rsidP="00E77696">
            <w:pPr>
              <w:kinsoku w:val="0"/>
              <w:overflowPunct w:val="0"/>
              <w:spacing w:line="360" w:lineRule="exact"/>
              <w:jc w:val="center"/>
              <w:rPr>
                <w:rFonts w:ascii="Times New Roman" w:hAnsi="Times New Roman" w:hint="eastAsia"/>
              </w:rPr>
            </w:pPr>
            <w:proofErr w:type="spellStart"/>
            <w:r>
              <w:rPr>
                <w:rFonts w:ascii="Times New Roman" w:hAnsi="Times New Roman"/>
              </w:rPr>
              <w:t>L</w:t>
            </w:r>
            <w:r>
              <w:rPr>
                <w:rFonts w:ascii="Times New Roman" w:hAnsi="Times New Roman" w:hint="eastAsia"/>
              </w:rPr>
              <w:t>ongtext</w:t>
            </w:r>
            <w:proofErr w:type="spellEnd"/>
          </w:p>
        </w:tc>
        <w:tc>
          <w:tcPr>
            <w:tcW w:w="3026" w:type="dxa"/>
            <w:vAlign w:val="center"/>
          </w:tcPr>
          <w:p w14:paraId="211EB866" w14:textId="40E16473" w:rsidR="00DA04B5" w:rsidRPr="00CD1249" w:rsidRDefault="00DA04B5" w:rsidP="00E77696">
            <w:pPr>
              <w:kinsoku w:val="0"/>
              <w:overflowPunct w:val="0"/>
              <w:spacing w:line="360" w:lineRule="exact"/>
              <w:jc w:val="center"/>
              <w:rPr>
                <w:rFonts w:ascii="Times New Roman" w:hAnsi="Times New Roman" w:hint="eastAsia"/>
              </w:rPr>
            </w:pPr>
            <w:r>
              <w:rPr>
                <w:rFonts w:ascii="Times New Roman" w:hAnsi="Times New Roman" w:hint="eastAsia"/>
              </w:rPr>
              <w:t>教練介紹</w:t>
            </w:r>
          </w:p>
        </w:tc>
        <w:tc>
          <w:tcPr>
            <w:tcW w:w="1941" w:type="dxa"/>
            <w:vAlign w:val="center"/>
          </w:tcPr>
          <w:p w14:paraId="3294E637" w14:textId="77777777" w:rsidR="00DA04B5" w:rsidRPr="00CD1249" w:rsidRDefault="00DA04B5" w:rsidP="00E77696">
            <w:pPr>
              <w:kinsoku w:val="0"/>
              <w:overflowPunct w:val="0"/>
              <w:spacing w:line="360" w:lineRule="exact"/>
              <w:jc w:val="center"/>
              <w:rPr>
                <w:rFonts w:ascii="Times New Roman" w:hAnsi="Times New Roman"/>
              </w:rPr>
            </w:pPr>
          </w:p>
        </w:tc>
      </w:tr>
    </w:tbl>
    <w:p w14:paraId="45FE8E09" w14:textId="77777777" w:rsidR="00DA04B5" w:rsidRDefault="00DA04B5" w:rsidP="00E43A36">
      <w:pPr>
        <w:kinsoku w:val="0"/>
        <w:overflowPunct w:val="0"/>
      </w:pPr>
    </w:p>
    <w:p w14:paraId="2D6728B0" w14:textId="471B89D7" w:rsidR="003E0E6E" w:rsidRDefault="003E0E6E" w:rsidP="003E0E6E">
      <w:pPr>
        <w:pStyle w:val="af0"/>
        <w:keepNext/>
        <w:jc w:val="center"/>
      </w:pPr>
      <w:bookmarkStart w:id="1954" w:name="_Toc16769757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8-2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proofErr w:type="spellStart"/>
      <w:r w:rsidRPr="00C315AA">
        <w:rPr>
          <w:lang w:eastAsia="zh-TW"/>
        </w:rPr>
        <w:t>APP_course</w:t>
      </w:r>
      <w:proofErr w:type="spellEnd"/>
      <w:r>
        <w:rPr>
          <w:rFonts w:hint="eastAsia"/>
          <w:lang w:eastAsia="zh-TW"/>
        </w:rPr>
        <w:t>資料表</w:t>
      </w:r>
      <w:bookmarkEnd w:id="1954"/>
    </w:p>
    <w:tbl>
      <w:tblPr>
        <w:tblStyle w:val="ac"/>
        <w:tblpPr w:leftFromText="180" w:rightFromText="180" w:vertAnchor="text" w:horzAnchor="margin" w:tblpY="131"/>
        <w:tblW w:w="0" w:type="auto"/>
        <w:tblLook w:val="04A0" w:firstRow="1" w:lastRow="0" w:firstColumn="1" w:lastColumn="0" w:noHBand="0" w:noVBand="1"/>
      </w:tblPr>
      <w:tblGrid>
        <w:gridCol w:w="1351"/>
        <w:gridCol w:w="2036"/>
        <w:gridCol w:w="1834"/>
        <w:gridCol w:w="3026"/>
        <w:gridCol w:w="1941"/>
      </w:tblGrid>
      <w:tr w:rsidR="00DA04B5" w14:paraId="133DA7EC" w14:textId="77777777" w:rsidTr="00E77696">
        <w:trPr>
          <w:trHeight w:val="528"/>
        </w:trPr>
        <w:tc>
          <w:tcPr>
            <w:tcW w:w="3387" w:type="dxa"/>
            <w:gridSpan w:val="2"/>
            <w:shd w:val="clear" w:color="auto" w:fill="E8E8E8" w:themeFill="background2"/>
            <w:vAlign w:val="center"/>
          </w:tcPr>
          <w:p w14:paraId="728F04E8" w14:textId="77777777" w:rsidR="00DA04B5" w:rsidRDefault="00DA04B5" w:rsidP="00E77696">
            <w:pPr>
              <w:kinsoku w:val="0"/>
              <w:overflowPunct w:val="0"/>
              <w:spacing w:line="360" w:lineRule="exact"/>
              <w:jc w:val="center"/>
            </w:pPr>
            <w:r>
              <w:rPr>
                <w:rFonts w:hint="eastAsia"/>
              </w:rPr>
              <w:t>英文名稱</w:t>
            </w:r>
          </w:p>
        </w:tc>
        <w:tc>
          <w:tcPr>
            <w:tcW w:w="6801" w:type="dxa"/>
            <w:gridSpan w:val="3"/>
            <w:vAlign w:val="center"/>
          </w:tcPr>
          <w:p w14:paraId="73BC20A7" w14:textId="72259424" w:rsidR="00DA04B5" w:rsidRPr="00DA04B5" w:rsidRDefault="00DA04B5" w:rsidP="00E77696">
            <w:pPr>
              <w:kinsoku w:val="0"/>
              <w:overflowPunct w:val="0"/>
              <w:spacing w:line="360" w:lineRule="exact"/>
              <w:jc w:val="center"/>
              <w:rPr>
                <w:rFonts w:ascii="Times New Roman" w:hAnsi="Times New Roman" w:hint="eastAsia"/>
              </w:rPr>
            </w:pPr>
            <w:proofErr w:type="spellStart"/>
            <w:r w:rsidRPr="00DA04B5">
              <w:rPr>
                <w:rFonts w:ascii="Times New Roman" w:hAnsi="Times New Roman"/>
              </w:rPr>
              <w:t>APP_</w:t>
            </w:r>
            <w:r>
              <w:rPr>
                <w:rFonts w:ascii="Times New Roman" w:hAnsi="Times New Roman" w:hint="eastAsia"/>
              </w:rPr>
              <w:t>c</w:t>
            </w:r>
            <w:r>
              <w:rPr>
                <w:rFonts w:ascii="Times New Roman" w:hAnsi="Times New Roman" w:hint="eastAsia"/>
              </w:rPr>
              <w:t>ourse</w:t>
            </w:r>
            <w:proofErr w:type="spellEnd"/>
          </w:p>
        </w:tc>
      </w:tr>
      <w:tr w:rsidR="00DA04B5" w14:paraId="7AFF82AF" w14:textId="77777777" w:rsidTr="00E77696">
        <w:tc>
          <w:tcPr>
            <w:tcW w:w="3387" w:type="dxa"/>
            <w:gridSpan w:val="2"/>
            <w:shd w:val="clear" w:color="auto" w:fill="E8E8E8" w:themeFill="background2"/>
            <w:vAlign w:val="center"/>
          </w:tcPr>
          <w:p w14:paraId="3F5FC8F3" w14:textId="77777777" w:rsidR="00DA04B5" w:rsidRDefault="00DA04B5" w:rsidP="00E77696">
            <w:pPr>
              <w:kinsoku w:val="0"/>
              <w:overflowPunct w:val="0"/>
              <w:spacing w:line="360" w:lineRule="exact"/>
              <w:jc w:val="center"/>
            </w:pPr>
            <w:r>
              <w:rPr>
                <w:rFonts w:hint="eastAsia"/>
              </w:rPr>
              <w:t>中文名稱</w:t>
            </w:r>
          </w:p>
        </w:tc>
        <w:tc>
          <w:tcPr>
            <w:tcW w:w="6801" w:type="dxa"/>
            <w:gridSpan w:val="3"/>
            <w:shd w:val="clear" w:color="auto" w:fill="FFFFFF" w:themeFill="background1"/>
            <w:vAlign w:val="center"/>
          </w:tcPr>
          <w:p w14:paraId="58ACDF4D" w14:textId="0A2718B0" w:rsidR="00DA04B5" w:rsidRDefault="003E0E6E" w:rsidP="00E77696">
            <w:pPr>
              <w:kinsoku w:val="0"/>
              <w:overflowPunct w:val="0"/>
              <w:spacing w:line="360" w:lineRule="exact"/>
              <w:jc w:val="center"/>
            </w:pPr>
            <w:r>
              <w:rPr>
                <w:rFonts w:hint="eastAsia"/>
              </w:rPr>
              <w:t>課程資訊</w:t>
            </w:r>
          </w:p>
        </w:tc>
      </w:tr>
      <w:tr w:rsidR="00DA04B5" w14:paraId="2052CE8A" w14:textId="77777777" w:rsidTr="00E77696">
        <w:tc>
          <w:tcPr>
            <w:tcW w:w="1351" w:type="dxa"/>
            <w:shd w:val="clear" w:color="auto" w:fill="E8E8E8" w:themeFill="background2"/>
            <w:vAlign w:val="center"/>
          </w:tcPr>
          <w:p w14:paraId="37455B20" w14:textId="77777777" w:rsidR="00DA04B5" w:rsidRDefault="00DA04B5" w:rsidP="00E77696">
            <w:pPr>
              <w:kinsoku w:val="0"/>
              <w:overflowPunct w:val="0"/>
              <w:spacing w:line="360" w:lineRule="exact"/>
              <w:jc w:val="center"/>
            </w:pPr>
            <w:r>
              <w:rPr>
                <w:rFonts w:hint="eastAsia"/>
              </w:rPr>
              <w:t>主鍵</w:t>
            </w:r>
          </w:p>
        </w:tc>
        <w:tc>
          <w:tcPr>
            <w:tcW w:w="2036" w:type="dxa"/>
            <w:shd w:val="clear" w:color="auto" w:fill="E8E8E8" w:themeFill="background2"/>
            <w:vAlign w:val="center"/>
          </w:tcPr>
          <w:p w14:paraId="7AC5B5A9" w14:textId="77777777" w:rsidR="00DA04B5" w:rsidRDefault="00DA04B5" w:rsidP="00E77696">
            <w:pPr>
              <w:kinsoku w:val="0"/>
              <w:overflowPunct w:val="0"/>
              <w:spacing w:line="360" w:lineRule="exact"/>
              <w:jc w:val="center"/>
            </w:pPr>
            <w:r>
              <w:rPr>
                <w:rFonts w:hint="eastAsia"/>
              </w:rPr>
              <w:t>欄位名稱</w:t>
            </w:r>
          </w:p>
        </w:tc>
        <w:tc>
          <w:tcPr>
            <w:tcW w:w="1834" w:type="dxa"/>
            <w:shd w:val="clear" w:color="auto" w:fill="E8E8E8" w:themeFill="background2"/>
            <w:vAlign w:val="center"/>
          </w:tcPr>
          <w:p w14:paraId="0DD708D6" w14:textId="77777777" w:rsidR="00DA04B5" w:rsidRDefault="00DA04B5" w:rsidP="00E77696">
            <w:pPr>
              <w:kinsoku w:val="0"/>
              <w:overflowPunct w:val="0"/>
              <w:spacing w:line="360" w:lineRule="exact"/>
              <w:jc w:val="center"/>
            </w:pPr>
            <w:r>
              <w:rPr>
                <w:rFonts w:hint="eastAsia"/>
              </w:rPr>
              <w:t>資料型態</w:t>
            </w:r>
          </w:p>
        </w:tc>
        <w:tc>
          <w:tcPr>
            <w:tcW w:w="3026" w:type="dxa"/>
            <w:shd w:val="clear" w:color="auto" w:fill="E8E8E8" w:themeFill="background2"/>
            <w:vAlign w:val="center"/>
          </w:tcPr>
          <w:p w14:paraId="0D7AB7B6" w14:textId="77777777" w:rsidR="00DA04B5" w:rsidRDefault="00DA04B5" w:rsidP="00E77696">
            <w:pPr>
              <w:kinsoku w:val="0"/>
              <w:overflowPunct w:val="0"/>
              <w:spacing w:line="360" w:lineRule="exact"/>
              <w:jc w:val="center"/>
            </w:pPr>
            <w:r>
              <w:rPr>
                <w:rFonts w:hint="eastAsia"/>
              </w:rPr>
              <w:t>意義</w:t>
            </w:r>
          </w:p>
        </w:tc>
        <w:tc>
          <w:tcPr>
            <w:tcW w:w="1941" w:type="dxa"/>
            <w:shd w:val="clear" w:color="auto" w:fill="E8E8E8" w:themeFill="background2"/>
            <w:vAlign w:val="center"/>
          </w:tcPr>
          <w:p w14:paraId="37E67CE9" w14:textId="77777777" w:rsidR="00DA04B5" w:rsidRDefault="00DA04B5" w:rsidP="00E77696">
            <w:pPr>
              <w:kinsoku w:val="0"/>
              <w:overflowPunct w:val="0"/>
              <w:spacing w:line="360" w:lineRule="exact"/>
              <w:jc w:val="center"/>
            </w:pPr>
            <w:proofErr w:type="gramStart"/>
            <w:r>
              <w:rPr>
                <w:rFonts w:hint="eastAsia"/>
              </w:rPr>
              <w:t>外鍵</w:t>
            </w:r>
            <w:proofErr w:type="gramEnd"/>
          </w:p>
        </w:tc>
      </w:tr>
      <w:tr w:rsidR="00DA04B5" w14:paraId="3DA18036" w14:textId="77777777" w:rsidTr="00E77696">
        <w:tc>
          <w:tcPr>
            <w:tcW w:w="1351" w:type="dxa"/>
            <w:vAlign w:val="center"/>
          </w:tcPr>
          <w:p w14:paraId="23CA3A15" w14:textId="77777777" w:rsidR="00DA04B5" w:rsidRPr="00CD1249" w:rsidRDefault="00DA04B5" w:rsidP="00E77696">
            <w:pPr>
              <w:kinsoku w:val="0"/>
              <w:overflowPunct w:val="0"/>
              <w:spacing w:line="360" w:lineRule="exact"/>
              <w:jc w:val="center"/>
              <w:rPr>
                <w:rFonts w:ascii="Times New Roman" w:hAnsi="Times New Roman"/>
              </w:rPr>
            </w:pPr>
            <w:r w:rsidRPr="00CD1249">
              <w:rPr>
                <w:rFonts w:ascii="Times New Roman" w:hAnsi="Times New Roman" w:hint="eastAsia"/>
              </w:rPr>
              <w:t>V</w:t>
            </w:r>
          </w:p>
        </w:tc>
        <w:tc>
          <w:tcPr>
            <w:tcW w:w="2036" w:type="dxa"/>
            <w:vAlign w:val="center"/>
          </w:tcPr>
          <w:p w14:paraId="20230914" w14:textId="77777777" w:rsidR="00DA04B5" w:rsidRPr="00CD1249" w:rsidRDefault="00DA04B5" w:rsidP="00E77696">
            <w:pPr>
              <w:kinsoku w:val="0"/>
              <w:overflowPunct w:val="0"/>
              <w:spacing w:line="360" w:lineRule="exact"/>
              <w:jc w:val="center"/>
              <w:rPr>
                <w:rFonts w:ascii="Times New Roman" w:hAnsi="Times New Roman" w:hint="eastAsia"/>
              </w:rPr>
            </w:pPr>
            <w:r>
              <w:rPr>
                <w:rFonts w:ascii="Times New Roman" w:hAnsi="Times New Roman" w:hint="eastAsia"/>
              </w:rPr>
              <w:t>id</w:t>
            </w:r>
          </w:p>
        </w:tc>
        <w:tc>
          <w:tcPr>
            <w:tcW w:w="1834" w:type="dxa"/>
            <w:vAlign w:val="center"/>
          </w:tcPr>
          <w:p w14:paraId="7B2008BF" w14:textId="77777777" w:rsidR="00DA04B5" w:rsidRPr="00CD1249" w:rsidRDefault="00DA04B5" w:rsidP="00E77696">
            <w:pPr>
              <w:kinsoku w:val="0"/>
              <w:overflowPunct w:val="0"/>
              <w:spacing w:line="360" w:lineRule="exact"/>
              <w:jc w:val="center"/>
              <w:rPr>
                <w:rFonts w:ascii="Times New Roman" w:hAnsi="Times New Roman" w:hint="eastAsia"/>
              </w:rPr>
            </w:pPr>
            <w:proofErr w:type="spellStart"/>
            <w:r>
              <w:rPr>
                <w:rFonts w:ascii="Times New Roman" w:hAnsi="Times New Roman" w:hint="eastAsia"/>
              </w:rPr>
              <w:t>Bigint</w:t>
            </w:r>
            <w:proofErr w:type="spellEnd"/>
          </w:p>
        </w:tc>
        <w:tc>
          <w:tcPr>
            <w:tcW w:w="3026" w:type="dxa"/>
            <w:vAlign w:val="center"/>
          </w:tcPr>
          <w:p w14:paraId="16FC8857" w14:textId="77777777" w:rsidR="00DA04B5" w:rsidRPr="00CD1249" w:rsidRDefault="00DA04B5" w:rsidP="00E77696">
            <w:pPr>
              <w:kinsoku w:val="0"/>
              <w:overflowPunct w:val="0"/>
              <w:spacing w:line="360" w:lineRule="exact"/>
              <w:jc w:val="center"/>
              <w:rPr>
                <w:rFonts w:ascii="Times New Roman" w:hAnsi="Times New Roman"/>
              </w:rPr>
            </w:pPr>
            <w:r w:rsidRPr="00CD1249">
              <w:rPr>
                <w:rFonts w:ascii="Times New Roman" w:hAnsi="Times New Roman" w:hint="eastAsia"/>
              </w:rPr>
              <w:t>編號</w:t>
            </w:r>
          </w:p>
        </w:tc>
        <w:tc>
          <w:tcPr>
            <w:tcW w:w="1941" w:type="dxa"/>
            <w:vAlign w:val="center"/>
          </w:tcPr>
          <w:p w14:paraId="71073C4E" w14:textId="77777777" w:rsidR="00DA04B5" w:rsidRPr="00CD1249" w:rsidRDefault="00DA04B5" w:rsidP="00E77696">
            <w:pPr>
              <w:kinsoku w:val="0"/>
              <w:overflowPunct w:val="0"/>
              <w:spacing w:line="360" w:lineRule="exact"/>
              <w:jc w:val="center"/>
              <w:rPr>
                <w:rFonts w:ascii="Times New Roman" w:hAnsi="Times New Roman"/>
              </w:rPr>
            </w:pPr>
          </w:p>
        </w:tc>
      </w:tr>
      <w:tr w:rsidR="00DA04B5" w14:paraId="27117984" w14:textId="77777777" w:rsidTr="00E77696">
        <w:tc>
          <w:tcPr>
            <w:tcW w:w="1351" w:type="dxa"/>
            <w:vAlign w:val="center"/>
          </w:tcPr>
          <w:p w14:paraId="77C06577" w14:textId="77777777" w:rsidR="00DA04B5" w:rsidRPr="00CD1249" w:rsidRDefault="00DA04B5" w:rsidP="00E77696">
            <w:pPr>
              <w:kinsoku w:val="0"/>
              <w:overflowPunct w:val="0"/>
              <w:spacing w:line="360" w:lineRule="exact"/>
              <w:jc w:val="center"/>
              <w:rPr>
                <w:rFonts w:ascii="Times New Roman" w:hAnsi="Times New Roman"/>
              </w:rPr>
            </w:pPr>
          </w:p>
        </w:tc>
        <w:tc>
          <w:tcPr>
            <w:tcW w:w="2036" w:type="dxa"/>
            <w:vAlign w:val="center"/>
          </w:tcPr>
          <w:p w14:paraId="2B017BDF" w14:textId="36394B3D" w:rsidR="00DA04B5" w:rsidRPr="00CD1249" w:rsidRDefault="00DA04B5" w:rsidP="00E77696">
            <w:pPr>
              <w:kinsoku w:val="0"/>
              <w:overflowPunct w:val="0"/>
              <w:spacing w:line="360" w:lineRule="exact"/>
              <w:jc w:val="center"/>
              <w:rPr>
                <w:rFonts w:ascii="Times New Roman" w:hAnsi="Times New Roman" w:hint="eastAsia"/>
              </w:rPr>
            </w:pPr>
            <w:r>
              <w:rPr>
                <w:rFonts w:ascii="Times New Roman" w:hAnsi="Times New Roman" w:hint="eastAsia"/>
              </w:rPr>
              <w:t>titl</w:t>
            </w:r>
            <w:r>
              <w:rPr>
                <w:rFonts w:ascii="Times New Roman" w:hAnsi="Times New Roman" w:hint="eastAsia"/>
              </w:rPr>
              <w:t>e</w:t>
            </w:r>
          </w:p>
        </w:tc>
        <w:tc>
          <w:tcPr>
            <w:tcW w:w="1834" w:type="dxa"/>
            <w:vAlign w:val="center"/>
          </w:tcPr>
          <w:p w14:paraId="72F9D461" w14:textId="394FFFF5" w:rsidR="00DA04B5" w:rsidRPr="00CD1249" w:rsidRDefault="00DA04B5" w:rsidP="00E77696">
            <w:pPr>
              <w:kinsoku w:val="0"/>
              <w:overflowPunct w:val="0"/>
              <w:spacing w:line="360" w:lineRule="exact"/>
              <w:jc w:val="center"/>
              <w:rPr>
                <w:rFonts w:ascii="Times New Roman" w:hAnsi="Times New Roman"/>
              </w:rPr>
            </w:pPr>
            <w:proofErr w:type="gramStart"/>
            <w:r w:rsidRPr="00CD1249">
              <w:rPr>
                <w:rFonts w:ascii="Times New Roman" w:hAnsi="Times New Roman"/>
              </w:rPr>
              <w:t>Varchar(</w:t>
            </w:r>
            <w:proofErr w:type="gramEnd"/>
            <w:r>
              <w:rPr>
                <w:rFonts w:ascii="Times New Roman" w:hAnsi="Times New Roman" w:hint="eastAsia"/>
              </w:rPr>
              <w:t>200</w:t>
            </w:r>
            <w:r w:rsidRPr="00CD1249">
              <w:rPr>
                <w:rFonts w:ascii="Times New Roman" w:hAnsi="Times New Roman"/>
              </w:rPr>
              <w:t>)</w:t>
            </w:r>
          </w:p>
        </w:tc>
        <w:tc>
          <w:tcPr>
            <w:tcW w:w="3026" w:type="dxa"/>
            <w:vAlign w:val="center"/>
          </w:tcPr>
          <w:p w14:paraId="75557A2E" w14:textId="103CD92E" w:rsidR="00DA04B5" w:rsidRPr="00CD1249" w:rsidRDefault="00DA04B5" w:rsidP="00E77696">
            <w:pPr>
              <w:kinsoku w:val="0"/>
              <w:overflowPunct w:val="0"/>
              <w:spacing w:line="360" w:lineRule="exact"/>
              <w:jc w:val="center"/>
              <w:rPr>
                <w:rFonts w:ascii="Times New Roman" w:hAnsi="Times New Roman" w:hint="eastAsia"/>
              </w:rPr>
            </w:pPr>
            <w:r>
              <w:rPr>
                <w:rFonts w:ascii="Times New Roman" w:hAnsi="Times New Roman" w:hint="eastAsia"/>
              </w:rPr>
              <w:t>課程名稱</w:t>
            </w:r>
          </w:p>
        </w:tc>
        <w:tc>
          <w:tcPr>
            <w:tcW w:w="1941" w:type="dxa"/>
            <w:vAlign w:val="center"/>
          </w:tcPr>
          <w:p w14:paraId="6B3D3B1B" w14:textId="77777777" w:rsidR="00DA04B5" w:rsidRPr="00CD1249" w:rsidRDefault="00DA04B5" w:rsidP="00E77696">
            <w:pPr>
              <w:kinsoku w:val="0"/>
              <w:overflowPunct w:val="0"/>
              <w:spacing w:line="360" w:lineRule="exact"/>
              <w:jc w:val="center"/>
              <w:rPr>
                <w:rFonts w:ascii="Times New Roman" w:hAnsi="Times New Roman"/>
              </w:rPr>
            </w:pPr>
          </w:p>
        </w:tc>
      </w:tr>
      <w:tr w:rsidR="00DA04B5" w14:paraId="27D0BB5C" w14:textId="77777777" w:rsidTr="00E77696">
        <w:tc>
          <w:tcPr>
            <w:tcW w:w="1351" w:type="dxa"/>
            <w:vAlign w:val="center"/>
          </w:tcPr>
          <w:p w14:paraId="646F766C" w14:textId="77777777" w:rsidR="00DA04B5" w:rsidRPr="00CD1249" w:rsidRDefault="00DA04B5" w:rsidP="00E77696">
            <w:pPr>
              <w:kinsoku w:val="0"/>
              <w:overflowPunct w:val="0"/>
              <w:spacing w:line="360" w:lineRule="exact"/>
              <w:jc w:val="center"/>
              <w:rPr>
                <w:rFonts w:ascii="Times New Roman" w:hAnsi="Times New Roman"/>
              </w:rPr>
            </w:pPr>
          </w:p>
        </w:tc>
        <w:tc>
          <w:tcPr>
            <w:tcW w:w="2036" w:type="dxa"/>
            <w:vAlign w:val="center"/>
          </w:tcPr>
          <w:p w14:paraId="231EF34A" w14:textId="144FFE9C" w:rsidR="00DA04B5" w:rsidRPr="00CD1249" w:rsidRDefault="003E0E6E" w:rsidP="00E77696">
            <w:pPr>
              <w:kinsoku w:val="0"/>
              <w:overflowPunct w:val="0"/>
              <w:spacing w:line="360" w:lineRule="exact"/>
              <w:jc w:val="center"/>
              <w:rPr>
                <w:rFonts w:ascii="Times New Roman" w:hAnsi="Times New Roman" w:hint="eastAsia"/>
              </w:rPr>
            </w:pPr>
            <w:r>
              <w:rPr>
                <w:rFonts w:ascii="Times New Roman" w:hAnsi="Times New Roman"/>
              </w:rPr>
              <w:t>D</w:t>
            </w:r>
            <w:r>
              <w:rPr>
                <w:rFonts w:ascii="Times New Roman" w:hAnsi="Times New Roman" w:hint="eastAsia"/>
              </w:rPr>
              <w:t>escription</w:t>
            </w:r>
          </w:p>
        </w:tc>
        <w:tc>
          <w:tcPr>
            <w:tcW w:w="1834" w:type="dxa"/>
            <w:vAlign w:val="center"/>
          </w:tcPr>
          <w:p w14:paraId="7568207E" w14:textId="77777777" w:rsidR="00DA04B5" w:rsidRPr="00CD1249" w:rsidRDefault="00DA04B5" w:rsidP="00E77696">
            <w:pPr>
              <w:kinsoku w:val="0"/>
              <w:overflowPunct w:val="0"/>
              <w:spacing w:line="360" w:lineRule="exact"/>
              <w:jc w:val="center"/>
              <w:rPr>
                <w:rFonts w:ascii="Times New Roman" w:hAnsi="Times New Roman" w:hint="eastAsia"/>
              </w:rPr>
            </w:pPr>
            <w:proofErr w:type="spellStart"/>
            <w:r>
              <w:rPr>
                <w:rFonts w:ascii="Times New Roman" w:hAnsi="Times New Roman"/>
              </w:rPr>
              <w:t>L</w:t>
            </w:r>
            <w:r>
              <w:rPr>
                <w:rFonts w:ascii="Times New Roman" w:hAnsi="Times New Roman" w:hint="eastAsia"/>
              </w:rPr>
              <w:t>ongtext</w:t>
            </w:r>
            <w:proofErr w:type="spellEnd"/>
          </w:p>
        </w:tc>
        <w:tc>
          <w:tcPr>
            <w:tcW w:w="3026" w:type="dxa"/>
            <w:vAlign w:val="center"/>
          </w:tcPr>
          <w:p w14:paraId="36B36DF9" w14:textId="38E0316C" w:rsidR="00DA04B5" w:rsidRPr="00CD1249" w:rsidRDefault="003E0E6E" w:rsidP="00E77696">
            <w:pPr>
              <w:kinsoku w:val="0"/>
              <w:overflowPunct w:val="0"/>
              <w:spacing w:line="360" w:lineRule="exact"/>
              <w:jc w:val="center"/>
              <w:rPr>
                <w:rFonts w:ascii="Times New Roman" w:hAnsi="Times New Roman" w:hint="eastAsia"/>
              </w:rPr>
            </w:pPr>
            <w:r>
              <w:rPr>
                <w:rFonts w:ascii="Times New Roman" w:hAnsi="Times New Roman" w:hint="eastAsia"/>
              </w:rPr>
              <w:t>課程</w:t>
            </w:r>
            <w:r w:rsidR="00DA04B5">
              <w:rPr>
                <w:rFonts w:ascii="Times New Roman" w:hAnsi="Times New Roman" w:hint="eastAsia"/>
              </w:rPr>
              <w:t>介紹</w:t>
            </w:r>
          </w:p>
        </w:tc>
        <w:tc>
          <w:tcPr>
            <w:tcW w:w="1941" w:type="dxa"/>
            <w:vAlign w:val="center"/>
          </w:tcPr>
          <w:p w14:paraId="1C8EA806" w14:textId="77777777" w:rsidR="00DA04B5" w:rsidRPr="00CD1249" w:rsidRDefault="00DA04B5" w:rsidP="00E77696">
            <w:pPr>
              <w:kinsoku w:val="0"/>
              <w:overflowPunct w:val="0"/>
              <w:spacing w:line="360" w:lineRule="exact"/>
              <w:jc w:val="center"/>
              <w:rPr>
                <w:rFonts w:ascii="Times New Roman" w:hAnsi="Times New Roman"/>
              </w:rPr>
            </w:pPr>
          </w:p>
        </w:tc>
      </w:tr>
      <w:tr w:rsidR="00DA04B5" w14:paraId="57A0C6A1" w14:textId="77777777" w:rsidTr="00E77696">
        <w:tc>
          <w:tcPr>
            <w:tcW w:w="1351" w:type="dxa"/>
            <w:vAlign w:val="center"/>
          </w:tcPr>
          <w:p w14:paraId="0DB06F59" w14:textId="77777777" w:rsidR="00DA04B5" w:rsidRPr="00CD1249" w:rsidRDefault="00DA04B5" w:rsidP="00E77696">
            <w:pPr>
              <w:kinsoku w:val="0"/>
              <w:overflowPunct w:val="0"/>
              <w:spacing w:line="360" w:lineRule="exact"/>
              <w:jc w:val="center"/>
              <w:rPr>
                <w:rFonts w:ascii="Times New Roman" w:hAnsi="Times New Roman"/>
              </w:rPr>
            </w:pPr>
          </w:p>
        </w:tc>
        <w:tc>
          <w:tcPr>
            <w:tcW w:w="2036" w:type="dxa"/>
            <w:vAlign w:val="center"/>
          </w:tcPr>
          <w:p w14:paraId="44AC6247" w14:textId="7DEA69FD" w:rsidR="00DA04B5" w:rsidRPr="00CD1249" w:rsidRDefault="003E0E6E" w:rsidP="00E77696">
            <w:pPr>
              <w:kinsoku w:val="0"/>
              <w:overflowPunct w:val="0"/>
              <w:spacing w:line="360" w:lineRule="exact"/>
              <w:jc w:val="center"/>
              <w:rPr>
                <w:rFonts w:ascii="Times New Roman" w:hAnsi="Times New Roman" w:hint="eastAsia"/>
              </w:rPr>
            </w:pPr>
            <w:proofErr w:type="spellStart"/>
            <w:r>
              <w:rPr>
                <w:rFonts w:ascii="Times New Roman" w:hAnsi="Times New Roman"/>
              </w:rPr>
              <w:t>C</w:t>
            </w:r>
            <w:r>
              <w:rPr>
                <w:rFonts w:ascii="Times New Roman" w:hAnsi="Times New Roman" w:hint="eastAsia"/>
              </w:rPr>
              <w:t>oach_id</w:t>
            </w:r>
            <w:proofErr w:type="spellEnd"/>
          </w:p>
        </w:tc>
        <w:tc>
          <w:tcPr>
            <w:tcW w:w="1834" w:type="dxa"/>
            <w:vAlign w:val="center"/>
          </w:tcPr>
          <w:p w14:paraId="2443196F" w14:textId="63FCCD8F" w:rsidR="00DA04B5" w:rsidRPr="00CD1249" w:rsidRDefault="003E0E6E" w:rsidP="00E77696">
            <w:pPr>
              <w:kinsoku w:val="0"/>
              <w:overflowPunct w:val="0"/>
              <w:spacing w:line="360" w:lineRule="exact"/>
              <w:jc w:val="center"/>
              <w:rPr>
                <w:rFonts w:ascii="Times New Roman" w:hAnsi="Times New Roman" w:hint="eastAsia"/>
              </w:rPr>
            </w:pPr>
            <w:proofErr w:type="spellStart"/>
            <w:r>
              <w:rPr>
                <w:rFonts w:ascii="Times New Roman" w:hAnsi="Times New Roman" w:hint="eastAsia"/>
              </w:rPr>
              <w:t>Bigint</w:t>
            </w:r>
            <w:proofErr w:type="spellEnd"/>
          </w:p>
        </w:tc>
        <w:tc>
          <w:tcPr>
            <w:tcW w:w="3026" w:type="dxa"/>
            <w:vAlign w:val="center"/>
          </w:tcPr>
          <w:p w14:paraId="3D33706C" w14:textId="47C200DE" w:rsidR="00DA04B5" w:rsidRPr="00CD1249" w:rsidRDefault="003E0E6E" w:rsidP="00E77696">
            <w:pPr>
              <w:kinsoku w:val="0"/>
              <w:overflowPunct w:val="0"/>
              <w:spacing w:line="360" w:lineRule="exact"/>
              <w:jc w:val="center"/>
              <w:rPr>
                <w:rFonts w:ascii="Times New Roman" w:hAnsi="Times New Roman" w:hint="eastAsia"/>
              </w:rPr>
            </w:pPr>
            <w:r>
              <w:rPr>
                <w:rFonts w:ascii="Times New Roman" w:hAnsi="Times New Roman" w:hint="eastAsia"/>
              </w:rPr>
              <w:t>教練編號</w:t>
            </w:r>
          </w:p>
        </w:tc>
        <w:tc>
          <w:tcPr>
            <w:tcW w:w="1941" w:type="dxa"/>
            <w:vAlign w:val="center"/>
          </w:tcPr>
          <w:p w14:paraId="796CA271" w14:textId="77777777" w:rsidR="00DA04B5" w:rsidRPr="00CD1249" w:rsidRDefault="00DA04B5" w:rsidP="00E77696">
            <w:pPr>
              <w:kinsoku w:val="0"/>
              <w:overflowPunct w:val="0"/>
              <w:spacing w:line="360" w:lineRule="exact"/>
              <w:jc w:val="center"/>
              <w:rPr>
                <w:rFonts w:ascii="Times New Roman" w:hAnsi="Times New Roman"/>
              </w:rPr>
            </w:pPr>
          </w:p>
        </w:tc>
      </w:tr>
    </w:tbl>
    <w:p w14:paraId="1A560F20" w14:textId="4AF93F25" w:rsidR="003E0E6E" w:rsidRDefault="003E0E6E" w:rsidP="00E43A36">
      <w:pPr>
        <w:kinsoku w:val="0"/>
        <w:overflowPunct w:val="0"/>
      </w:pPr>
    </w:p>
    <w:p w14:paraId="56F84F66" w14:textId="77777777" w:rsidR="003E0E6E" w:rsidRDefault="003E0E6E">
      <w:pPr>
        <w:widowControl/>
        <w:jc w:val="left"/>
      </w:pPr>
      <w:r>
        <w:br w:type="page"/>
      </w:r>
    </w:p>
    <w:p w14:paraId="3017A6CB" w14:textId="6D73D45B" w:rsidR="003E0E6E" w:rsidRDefault="003E0E6E" w:rsidP="003E0E6E">
      <w:pPr>
        <w:pStyle w:val="af0"/>
        <w:keepNext/>
        <w:jc w:val="center"/>
      </w:pPr>
      <w:bookmarkStart w:id="1955" w:name="_Toc167697580"/>
      <w:r>
        <w:rPr>
          <w:rFonts w:hint="eastAsia"/>
        </w:rPr>
        <w:lastRenderedPageBreak/>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8-2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5</w:t>
      </w:r>
      <w:r>
        <w:fldChar w:fldCharType="end"/>
      </w:r>
      <w:r>
        <w:rPr>
          <w:rFonts w:hint="eastAsia"/>
          <w:lang w:eastAsia="zh-TW"/>
        </w:rPr>
        <w:t xml:space="preserve"> </w:t>
      </w:r>
      <w:proofErr w:type="spellStart"/>
      <w:r w:rsidRPr="008268A1">
        <w:rPr>
          <w:lang w:eastAsia="zh-TW"/>
        </w:rPr>
        <w:t>APP_message</w:t>
      </w:r>
      <w:proofErr w:type="spellEnd"/>
      <w:r>
        <w:rPr>
          <w:rFonts w:hint="eastAsia"/>
          <w:lang w:eastAsia="zh-TW"/>
        </w:rPr>
        <w:t>資料表</w:t>
      </w:r>
      <w:bookmarkEnd w:id="1955"/>
    </w:p>
    <w:tbl>
      <w:tblPr>
        <w:tblStyle w:val="ac"/>
        <w:tblpPr w:leftFromText="180" w:rightFromText="180" w:vertAnchor="text" w:horzAnchor="margin" w:tblpY="131"/>
        <w:tblW w:w="0" w:type="auto"/>
        <w:tblLook w:val="04A0" w:firstRow="1" w:lastRow="0" w:firstColumn="1" w:lastColumn="0" w:noHBand="0" w:noVBand="1"/>
      </w:tblPr>
      <w:tblGrid>
        <w:gridCol w:w="1351"/>
        <w:gridCol w:w="2036"/>
        <w:gridCol w:w="1834"/>
        <w:gridCol w:w="3026"/>
        <w:gridCol w:w="1941"/>
      </w:tblGrid>
      <w:tr w:rsidR="003E0E6E" w14:paraId="2E28A845" w14:textId="77777777" w:rsidTr="00E77696">
        <w:trPr>
          <w:trHeight w:val="528"/>
        </w:trPr>
        <w:tc>
          <w:tcPr>
            <w:tcW w:w="3387" w:type="dxa"/>
            <w:gridSpan w:val="2"/>
            <w:shd w:val="clear" w:color="auto" w:fill="E8E8E8" w:themeFill="background2"/>
            <w:vAlign w:val="center"/>
          </w:tcPr>
          <w:p w14:paraId="0F0AD78C" w14:textId="77777777" w:rsidR="003E0E6E" w:rsidRDefault="003E0E6E" w:rsidP="00E77696">
            <w:pPr>
              <w:kinsoku w:val="0"/>
              <w:overflowPunct w:val="0"/>
              <w:spacing w:line="360" w:lineRule="exact"/>
              <w:jc w:val="center"/>
            </w:pPr>
            <w:r>
              <w:rPr>
                <w:rFonts w:hint="eastAsia"/>
              </w:rPr>
              <w:t>英文名稱</w:t>
            </w:r>
          </w:p>
        </w:tc>
        <w:tc>
          <w:tcPr>
            <w:tcW w:w="6801" w:type="dxa"/>
            <w:gridSpan w:val="3"/>
            <w:vAlign w:val="center"/>
          </w:tcPr>
          <w:p w14:paraId="2DFBC105" w14:textId="5AF113F4" w:rsidR="003E0E6E" w:rsidRPr="00DA04B5" w:rsidRDefault="003E0E6E" w:rsidP="00E77696">
            <w:pPr>
              <w:kinsoku w:val="0"/>
              <w:overflowPunct w:val="0"/>
              <w:spacing w:line="360" w:lineRule="exact"/>
              <w:jc w:val="center"/>
              <w:rPr>
                <w:rFonts w:ascii="Times New Roman" w:hAnsi="Times New Roman" w:hint="eastAsia"/>
              </w:rPr>
            </w:pPr>
            <w:proofErr w:type="spellStart"/>
            <w:r w:rsidRPr="00DA04B5">
              <w:rPr>
                <w:rFonts w:ascii="Times New Roman" w:hAnsi="Times New Roman"/>
              </w:rPr>
              <w:t>APP_</w:t>
            </w:r>
            <w:r>
              <w:rPr>
                <w:rFonts w:ascii="Times New Roman" w:hAnsi="Times New Roman" w:hint="eastAsia"/>
              </w:rPr>
              <w:t>message</w:t>
            </w:r>
            <w:proofErr w:type="spellEnd"/>
          </w:p>
        </w:tc>
      </w:tr>
      <w:tr w:rsidR="003E0E6E" w14:paraId="7EE7E5F2" w14:textId="77777777" w:rsidTr="00E77696">
        <w:tc>
          <w:tcPr>
            <w:tcW w:w="3387" w:type="dxa"/>
            <w:gridSpan w:val="2"/>
            <w:shd w:val="clear" w:color="auto" w:fill="E8E8E8" w:themeFill="background2"/>
            <w:vAlign w:val="center"/>
          </w:tcPr>
          <w:p w14:paraId="68CC3588" w14:textId="77777777" w:rsidR="003E0E6E" w:rsidRDefault="003E0E6E" w:rsidP="00E77696">
            <w:pPr>
              <w:kinsoku w:val="0"/>
              <w:overflowPunct w:val="0"/>
              <w:spacing w:line="360" w:lineRule="exact"/>
              <w:jc w:val="center"/>
            </w:pPr>
            <w:r>
              <w:rPr>
                <w:rFonts w:hint="eastAsia"/>
              </w:rPr>
              <w:t>中文名稱</w:t>
            </w:r>
          </w:p>
        </w:tc>
        <w:tc>
          <w:tcPr>
            <w:tcW w:w="6801" w:type="dxa"/>
            <w:gridSpan w:val="3"/>
            <w:shd w:val="clear" w:color="auto" w:fill="FFFFFF" w:themeFill="background1"/>
            <w:vAlign w:val="center"/>
          </w:tcPr>
          <w:p w14:paraId="7D2E93C5" w14:textId="5D7D22C2" w:rsidR="003E0E6E" w:rsidRDefault="003E0E6E" w:rsidP="00E77696">
            <w:pPr>
              <w:kinsoku w:val="0"/>
              <w:overflowPunct w:val="0"/>
              <w:spacing w:line="360" w:lineRule="exact"/>
              <w:jc w:val="center"/>
            </w:pPr>
            <w:r>
              <w:rPr>
                <w:rFonts w:hint="eastAsia"/>
              </w:rPr>
              <w:t>留言板</w:t>
            </w:r>
          </w:p>
        </w:tc>
      </w:tr>
      <w:tr w:rsidR="003E0E6E" w14:paraId="472A8D03" w14:textId="77777777" w:rsidTr="00E77696">
        <w:tc>
          <w:tcPr>
            <w:tcW w:w="1351" w:type="dxa"/>
            <w:shd w:val="clear" w:color="auto" w:fill="E8E8E8" w:themeFill="background2"/>
            <w:vAlign w:val="center"/>
          </w:tcPr>
          <w:p w14:paraId="216D7F02" w14:textId="77777777" w:rsidR="003E0E6E" w:rsidRDefault="003E0E6E" w:rsidP="00E77696">
            <w:pPr>
              <w:kinsoku w:val="0"/>
              <w:overflowPunct w:val="0"/>
              <w:spacing w:line="360" w:lineRule="exact"/>
              <w:jc w:val="center"/>
            </w:pPr>
            <w:r>
              <w:rPr>
                <w:rFonts w:hint="eastAsia"/>
              </w:rPr>
              <w:t>主鍵</w:t>
            </w:r>
          </w:p>
        </w:tc>
        <w:tc>
          <w:tcPr>
            <w:tcW w:w="2036" w:type="dxa"/>
            <w:shd w:val="clear" w:color="auto" w:fill="E8E8E8" w:themeFill="background2"/>
            <w:vAlign w:val="center"/>
          </w:tcPr>
          <w:p w14:paraId="00AE4094" w14:textId="77777777" w:rsidR="003E0E6E" w:rsidRDefault="003E0E6E" w:rsidP="00E77696">
            <w:pPr>
              <w:kinsoku w:val="0"/>
              <w:overflowPunct w:val="0"/>
              <w:spacing w:line="360" w:lineRule="exact"/>
              <w:jc w:val="center"/>
            </w:pPr>
            <w:r>
              <w:rPr>
                <w:rFonts w:hint="eastAsia"/>
              </w:rPr>
              <w:t>欄位名稱</w:t>
            </w:r>
          </w:p>
        </w:tc>
        <w:tc>
          <w:tcPr>
            <w:tcW w:w="1834" w:type="dxa"/>
            <w:shd w:val="clear" w:color="auto" w:fill="E8E8E8" w:themeFill="background2"/>
            <w:vAlign w:val="center"/>
          </w:tcPr>
          <w:p w14:paraId="37F020DE" w14:textId="77777777" w:rsidR="003E0E6E" w:rsidRDefault="003E0E6E" w:rsidP="00E77696">
            <w:pPr>
              <w:kinsoku w:val="0"/>
              <w:overflowPunct w:val="0"/>
              <w:spacing w:line="360" w:lineRule="exact"/>
              <w:jc w:val="center"/>
            </w:pPr>
            <w:r>
              <w:rPr>
                <w:rFonts w:hint="eastAsia"/>
              </w:rPr>
              <w:t>資料型態</w:t>
            </w:r>
          </w:p>
        </w:tc>
        <w:tc>
          <w:tcPr>
            <w:tcW w:w="3026" w:type="dxa"/>
            <w:shd w:val="clear" w:color="auto" w:fill="E8E8E8" w:themeFill="background2"/>
            <w:vAlign w:val="center"/>
          </w:tcPr>
          <w:p w14:paraId="1229B9D9" w14:textId="77777777" w:rsidR="003E0E6E" w:rsidRDefault="003E0E6E" w:rsidP="00E77696">
            <w:pPr>
              <w:kinsoku w:val="0"/>
              <w:overflowPunct w:val="0"/>
              <w:spacing w:line="360" w:lineRule="exact"/>
              <w:jc w:val="center"/>
            </w:pPr>
            <w:r>
              <w:rPr>
                <w:rFonts w:hint="eastAsia"/>
              </w:rPr>
              <w:t>意義</w:t>
            </w:r>
          </w:p>
        </w:tc>
        <w:tc>
          <w:tcPr>
            <w:tcW w:w="1941" w:type="dxa"/>
            <w:shd w:val="clear" w:color="auto" w:fill="E8E8E8" w:themeFill="background2"/>
            <w:vAlign w:val="center"/>
          </w:tcPr>
          <w:p w14:paraId="65CB6690" w14:textId="77777777" w:rsidR="003E0E6E" w:rsidRDefault="003E0E6E" w:rsidP="00E77696">
            <w:pPr>
              <w:kinsoku w:val="0"/>
              <w:overflowPunct w:val="0"/>
              <w:spacing w:line="360" w:lineRule="exact"/>
              <w:jc w:val="center"/>
            </w:pPr>
            <w:proofErr w:type="gramStart"/>
            <w:r>
              <w:rPr>
                <w:rFonts w:hint="eastAsia"/>
              </w:rPr>
              <w:t>外鍵</w:t>
            </w:r>
            <w:proofErr w:type="gramEnd"/>
          </w:p>
        </w:tc>
      </w:tr>
      <w:tr w:rsidR="003E0E6E" w14:paraId="6558BACE" w14:textId="77777777" w:rsidTr="00E77696">
        <w:tc>
          <w:tcPr>
            <w:tcW w:w="1351" w:type="dxa"/>
            <w:vAlign w:val="center"/>
          </w:tcPr>
          <w:p w14:paraId="467078BE" w14:textId="77777777" w:rsidR="003E0E6E" w:rsidRPr="00CD1249" w:rsidRDefault="003E0E6E" w:rsidP="00E77696">
            <w:pPr>
              <w:kinsoku w:val="0"/>
              <w:overflowPunct w:val="0"/>
              <w:spacing w:line="360" w:lineRule="exact"/>
              <w:jc w:val="center"/>
              <w:rPr>
                <w:rFonts w:ascii="Times New Roman" w:hAnsi="Times New Roman"/>
              </w:rPr>
            </w:pPr>
            <w:r w:rsidRPr="00CD1249">
              <w:rPr>
                <w:rFonts w:ascii="Times New Roman" w:hAnsi="Times New Roman" w:hint="eastAsia"/>
              </w:rPr>
              <w:t>V</w:t>
            </w:r>
          </w:p>
        </w:tc>
        <w:tc>
          <w:tcPr>
            <w:tcW w:w="2036" w:type="dxa"/>
            <w:vAlign w:val="center"/>
          </w:tcPr>
          <w:p w14:paraId="63D4E3E4" w14:textId="77777777" w:rsidR="003E0E6E" w:rsidRPr="00CD1249" w:rsidRDefault="003E0E6E" w:rsidP="00E77696">
            <w:pPr>
              <w:kinsoku w:val="0"/>
              <w:overflowPunct w:val="0"/>
              <w:spacing w:line="360" w:lineRule="exact"/>
              <w:jc w:val="center"/>
              <w:rPr>
                <w:rFonts w:ascii="Times New Roman" w:hAnsi="Times New Roman" w:hint="eastAsia"/>
              </w:rPr>
            </w:pPr>
            <w:r>
              <w:rPr>
                <w:rFonts w:ascii="Times New Roman" w:hAnsi="Times New Roman" w:hint="eastAsia"/>
              </w:rPr>
              <w:t>id</w:t>
            </w:r>
          </w:p>
        </w:tc>
        <w:tc>
          <w:tcPr>
            <w:tcW w:w="1834" w:type="dxa"/>
            <w:vAlign w:val="center"/>
          </w:tcPr>
          <w:p w14:paraId="79379DFB" w14:textId="77777777" w:rsidR="003E0E6E" w:rsidRPr="00CD1249" w:rsidRDefault="003E0E6E" w:rsidP="00E77696">
            <w:pPr>
              <w:kinsoku w:val="0"/>
              <w:overflowPunct w:val="0"/>
              <w:spacing w:line="360" w:lineRule="exact"/>
              <w:jc w:val="center"/>
              <w:rPr>
                <w:rFonts w:ascii="Times New Roman" w:hAnsi="Times New Roman" w:hint="eastAsia"/>
              </w:rPr>
            </w:pPr>
            <w:proofErr w:type="spellStart"/>
            <w:r>
              <w:rPr>
                <w:rFonts w:ascii="Times New Roman" w:hAnsi="Times New Roman" w:hint="eastAsia"/>
              </w:rPr>
              <w:t>Bigint</w:t>
            </w:r>
            <w:proofErr w:type="spellEnd"/>
          </w:p>
        </w:tc>
        <w:tc>
          <w:tcPr>
            <w:tcW w:w="3026" w:type="dxa"/>
            <w:vAlign w:val="center"/>
          </w:tcPr>
          <w:p w14:paraId="65B4A58F" w14:textId="77777777" w:rsidR="003E0E6E" w:rsidRPr="00CD1249" w:rsidRDefault="003E0E6E" w:rsidP="00E77696">
            <w:pPr>
              <w:kinsoku w:val="0"/>
              <w:overflowPunct w:val="0"/>
              <w:spacing w:line="360" w:lineRule="exact"/>
              <w:jc w:val="center"/>
              <w:rPr>
                <w:rFonts w:ascii="Times New Roman" w:hAnsi="Times New Roman"/>
              </w:rPr>
            </w:pPr>
            <w:r w:rsidRPr="00CD1249">
              <w:rPr>
                <w:rFonts w:ascii="Times New Roman" w:hAnsi="Times New Roman" w:hint="eastAsia"/>
              </w:rPr>
              <w:t>編號</w:t>
            </w:r>
          </w:p>
        </w:tc>
        <w:tc>
          <w:tcPr>
            <w:tcW w:w="1941" w:type="dxa"/>
            <w:vAlign w:val="center"/>
          </w:tcPr>
          <w:p w14:paraId="5E40570F" w14:textId="77777777" w:rsidR="003E0E6E" w:rsidRPr="00CD1249" w:rsidRDefault="003E0E6E" w:rsidP="00E77696">
            <w:pPr>
              <w:kinsoku w:val="0"/>
              <w:overflowPunct w:val="0"/>
              <w:spacing w:line="360" w:lineRule="exact"/>
              <w:jc w:val="center"/>
              <w:rPr>
                <w:rFonts w:ascii="Times New Roman" w:hAnsi="Times New Roman"/>
              </w:rPr>
            </w:pPr>
          </w:p>
        </w:tc>
      </w:tr>
      <w:tr w:rsidR="003E0E6E" w14:paraId="1A7810FD" w14:textId="77777777" w:rsidTr="00E77696">
        <w:tc>
          <w:tcPr>
            <w:tcW w:w="1351" w:type="dxa"/>
            <w:vAlign w:val="center"/>
          </w:tcPr>
          <w:p w14:paraId="1803614E" w14:textId="77777777" w:rsidR="003E0E6E" w:rsidRPr="00CD1249" w:rsidRDefault="003E0E6E" w:rsidP="00E77696">
            <w:pPr>
              <w:kinsoku w:val="0"/>
              <w:overflowPunct w:val="0"/>
              <w:spacing w:line="360" w:lineRule="exact"/>
              <w:jc w:val="center"/>
              <w:rPr>
                <w:rFonts w:ascii="Times New Roman" w:hAnsi="Times New Roman"/>
              </w:rPr>
            </w:pPr>
          </w:p>
        </w:tc>
        <w:tc>
          <w:tcPr>
            <w:tcW w:w="2036" w:type="dxa"/>
            <w:vAlign w:val="center"/>
          </w:tcPr>
          <w:p w14:paraId="54B8B976" w14:textId="771C2737" w:rsidR="003E0E6E" w:rsidRPr="00CD1249" w:rsidRDefault="003E0E6E" w:rsidP="00E77696">
            <w:pPr>
              <w:kinsoku w:val="0"/>
              <w:overflowPunct w:val="0"/>
              <w:spacing w:line="360" w:lineRule="exact"/>
              <w:jc w:val="center"/>
              <w:rPr>
                <w:rFonts w:ascii="Times New Roman" w:hAnsi="Times New Roman" w:hint="eastAsia"/>
              </w:rPr>
            </w:pPr>
            <w:r>
              <w:rPr>
                <w:rFonts w:ascii="Times New Roman" w:hAnsi="Times New Roman" w:hint="eastAsia"/>
              </w:rPr>
              <w:t>content</w:t>
            </w:r>
          </w:p>
        </w:tc>
        <w:tc>
          <w:tcPr>
            <w:tcW w:w="1834" w:type="dxa"/>
            <w:vAlign w:val="center"/>
          </w:tcPr>
          <w:p w14:paraId="4DAFD2B0" w14:textId="530D761F" w:rsidR="003E0E6E" w:rsidRPr="00CD1249" w:rsidRDefault="003E0E6E" w:rsidP="00E77696">
            <w:pPr>
              <w:kinsoku w:val="0"/>
              <w:overflowPunct w:val="0"/>
              <w:spacing w:line="360" w:lineRule="exact"/>
              <w:jc w:val="center"/>
              <w:rPr>
                <w:rFonts w:ascii="Times New Roman" w:hAnsi="Times New Roman" w:hint="eastAsia"/>
              </w:rPr>
            </w:pPr>
            <w:proofErr w:type="spellStart"/>
            <w:r>
              <w:rPr>
                <w:rFonts w:ascii="Times New Roman" w:hAnsi="Times New Roman"/>
              </w:rPr>
              <w:t>L</w:t>
            </w:r>
            <w:r>
              <w:rPr>
                <w:rFonts w:ascii="Times New Roman" w:hAnsi="Times New Roman" w:hint="eastAsia"/>
              </w:rPr>
              <w:t>ongtext</w:t>
            </w:r>
            <w:proofErr w:type="spellEnd"/>
          </w:p>
        </w:tc>
        <w:tc>
          <w:tcPr>
            <w:tcW w:w="3026" w:type="dxa"/>
            <w:vAlign w:val="center"/>
          </w:tcPr>
          <w:p w14:paraId="6D327636" w14:textId="52388608" w:rsidR="003E0E6E" w:rsidRPr="00CD1249" w:rsidRDefault="003E0E6E" w:rsidP="00E77696">
            <w:pPr>
              <w:kinsoku w:val="0"/>
              <w:overflowPunct w:val="0"/>
              <w:spacing w:line="360" w:lineRule="exact"/>
              <w:jc w:val="center"/>
              <w:rPr>
                <w:rFonts w:ascii="Times New Roman" w:hAnsi="Times New Roman" w:hint="eastAsia"/>
              </w:rPr>
            </w:pPr>
            <w:r>
              <w:rPr>
                <w:rFonts w:ascii="Times New Roman" w:hAnsi="Times New Roman" w:hint="eastAsia"/>
              </w:rPr>
              <w:t>留言內容</w:t>
            </w:r>
          </w:p>
        </w:tc>
        <w:tc>
          <w:tcPr>
            <w:tcW w:w="1941" w:type="dxa"/>
            <w:vAlign w:val="center"/>
          </w:tcPr>
          <w:p w14:paraId="43EDF25F" w14:textId="77777777" w:rsidR="003E0E6E" w:rsidRPr="00CD1249" w:rsidRDefault="003E0E6E" w:rsidP="00E77696">
            <w:pPr>
              <w:kinsoku w:val="0"/>
              <w:overflowPunct w:val="0"/>
              <w:spacing w:line="360" w:lineRule="exact"/>
              <w:jc w:val="center"/>
              <w:rPr>
                <w:rFonts w:ascii="Times New Roman" w:hAnsi="Times New Roman"/>
              </w:rPr>
            </w:pPr>
          </w:p>
        </w:tc>
      </w:tr>
      <w:tr w:rsidR="003E0E6E" w14:paraId="6497B345" w14:textId="77777777" w:rsidTr="00E77696">
        <w:tc>
          <w:tcPr>
            <w:tcW w:w="1351" w:type="dxa"/>
            <w:vAlign w:val="center"/>
          </w:tcPr>
          <w:p w14:paraId="0B3071A9" w14:textId="77777777" w:rsidR="003E0E6E" w:rsidRPr="00CD1249" w:rsidRDefault="003E0E6E" w:rsidP="00E77696">
            <w:pPr>
              <w:kinsoku w:val="0"/>
              <w:overflowPunct w:val="0"/>
              <w:spacing w:line="360" w:lineRule="exact"/>
              <w:jc w:val="center"/>
              <w:rPr>
                <w:rFonts w:ascii="Times New Roman" w:hAnsi="Times New Roman"/>
              </w:rPr>
            </w:pPr>
          </w:p>
        </w:tc>
        <w:tc>
          <w:tcPr>
            <w:tcW w:w="2036" w:type="dxa"/>
            <w:vAlign w:val="center"/>
          </w:tcPr>
          <w:p w14:paraId="5C851944" w14:textId="2511FFB1" w:rsidR="003E0E6E" w:rsidRPr="00CD1249" w:rsidRDefault="003E0E6E" w:rsidP="00E77696">
            <w:pPr>
              <w:kinsoku w:val="0"/>
              <w:overflowPunct w:val="0"/>
              <w:spacing w:line="360" w:lineRule="exact"/>
              <w:jc w:val="center"/>
              <w:rPr>
                <w:rFonts w:ascii="Times New Roman" w:hAnsi="Times New Roman" w:hint="eastAsia"/>
              </w:rPr>
            </w:pPr>
            <w:r>
              <w:rPr>
                <w:rFonts w:ascii="Times New Roman" w:hAnsi="Times New Roman" w:hint="eastAsia"/>
              </w:rPr>
              <w:t>timestamp</w:t>
            </w:r>
          </w:p>
        </w:tc>
        <w:tc>
          <w:tcPr>
            <w:tcW w:w="1834" w:type="dxa"/>
            <w:vAlign w:val="center"/>
          </w:tcPr>
          <w:p w14:paraId="79271A5E" w14:textId="56D3F0A1" w:rsidR="003E0E6E" w:rsidRPr="00CD1249" w:rsidRDefault="003E0E6E" w:rsidP="00E77696">
            <w:pPr>
              <w:kinsoku w:val="0"/>
              <w:overflowPunct w:val="0"/>
              <w:spacing w:line="360" w:lineRule="exact"/>
              <w:jc w:val="center"/>
              <w:rPr>
                <w:rFonts w:ascii="Times New Roman" w:hAnsi="Times New Roman" w:hint="eastAsia"/>
              </w:rPr>
            </w:pPr>
            <w:proofErr w:type="gramStart"/>
            <w:r>
              <w:rPr>
                <w:rFonts w:ascii="Times New Roman" w:hAnsi="Times New Roman" w:hint="eastAsia"/>
              </w:rPr>
              <w:t>Datetime(</w:t>
            </w:r>
            <w:proofErr w:type="gramEnd"/>
            <w:r>
              <w:rPr>
                <w:rFonts w:ascii="Times New Roman" w:hAnsi="Times New Roman" w:hint="eastAsia"/>
              </w:rPr>
              <w:t>6)</w:t>
            </w:r>
          </w:p>
        </w:tc>
        <w:tc>
          <w:tcPr>
            <w:tcW w:w="3026" w:type="dxa"/>
            <w:vAlign w:val="center"/>
          </w:tcPr>
          <w:p w14:paraId="6C2B9217" w14:textId="182A275B" w:rsidR="003E0E6E" w:rsidRPr="00CD1249" w:rsidRDefault="003E0E6E" w:rsidP="00E77696">
            <w:pPr>
              <w:kinsoku w:val="0"/>
              <w:overflowPunct w:val="0"/>
              <w:spacing w:line="360" w:lineRule="exact"/>
              <w:jc w:val="center"/>
              <w:rPr>
                <w:rFonts w:ascii="Times New Roman" w:hAnsi="Times New Roman" w:hint="eastAsia"/>
              </w:rPr>
            </w:pPr>
            <w:r>
              <w:rPr>
                <w:rFonts w:ascii="Times New Roman" w:hAnsi="Times New Roman" w:hint="eastAsia"/>
              </w:rPr>
              <w:t>時戳</w:t>
            </w:r>
          </w:p>
        </w:tc>
        <w:tc>
          <w:tcPr>
            <w:tcW w:w="1941" w:type="dxa"/>
            <w:vAlign w:val="center"/>
          </w:tcPr>
          <w:p w14:paraId="5E9065A1" w14:textId="77777777" w:rsidR="003E0E6E" w:rsidRPr="00CD1249" w:rsidRDefault="003E0E6E" w:rsidP="00E77696">
            <w:pPr>
              <w:kinsoku w:val="0"/>
              <w:overflowPunct w:val="0"/>
              <w:spacing w:line="360" w:lineRule="exact"/>
              <w:jc w:val="center"/>
              <w:rPr>
                <w:rFonts w:ascii="Times New Roman" w:hAnsi="Times New Roman"/>
              </w:rPr>
            </w:pPr>
          </w:p>
        </w:tc>
      </w:tr>
      <w:tr w:rsidR="003E0E6E" w14:paraId="7F9F67C0" w14:textId="77777777" w:rsidTr="00E77696">
        <w:tc>
          <w:tcPr>
            <w:tcW w:w="1351" w:type="dxa"/>
            <w:vAlign w:val="center"/>
          </w:tcPr>
          <w:p w14:paraId="2AC5397B" w14:textId="77777777" w:rsidR="003E0E6E" w:rsidRPr="00CD1249" w:rsidRDefault="003E0E6E" w:rsidP="00E77696">
            <w:pPr>
              <w:kinsoku w:val="0"/>
              <w:overflowPunct w:val="0"/>
              <w:spacing w:line="360" w:lineRule="exact"/>
              <w:jc w:val="center"/>
              <w:rPr>
                <w:rFonts w:ascii="Times New Roman" w:hAnsi="Times New Roman"/>
              </w:rPr>
            </w:pPr>
          </w:p>
        </w:tc>
        <w:tc>
          <w:tcPr>
            <w:tcW w:w="2036" w:type="dxa"/>
            <w:vAlign w:val="center"/>
          </w:tcPr>
          <w:p w14:paraId="6B3AEE3C" w14:textId="084D5279" w:rsidR="003E0E6E" w:rsidRPr="00CD1249" w:rsidRDefault="003E0E6E" w:rsidP="00E77696">
            <w:pPr>
              <w:kinsoku w:val="0"/>
              <w:overflowPunct w:val="0"/>
              <w:spacing w:line="360" w:lineRule="exact"/>
              <w:jc w:val="center"/>
              <w:rPr>
                <w:rFonts w:ascii="Times New Roman" w:hAnsi="Times New Roman" w:hint="eastAsia"/>
              </w:rPr>
            </w:pPr>
            <w:proofErr w:type="spellStart"/>
            <w:r>
              <w:rPr>
                <w:rFonts w:ascii="Times New Roman" w:hAnsi="Times New Roman" w:hint="eastAsia"/>
              </w:rPr>
              <w:t>user</w:t>
            </w:r>
            <w:r>
              <w:rPr>
                <w:rFonts w:ascii="Times New Roman" w:hAnsi="Times New Roman" w:hint="eastAsia"/>
              </w:rPr>
              <w:t>_id</w:t>
            </w:r>
            <w:proofErr w:type="spellEnd"/>
          </w:p>
        </w:tc>
        <w:tc>
          <w:tcPr>
            <w:tcW w:w="1834" w:type="dxa"/>
            <w:vAlign w:val="center"/>
          </w:tcPr>
          <w:p w14:paraId="4ED269BC" w14:textId="49FA7629" w:rsidR="003E0E6E" w:rsidRPr="00CD1249" w:rsidRDefault="003E0E6E" w:rsidP="00E77696">
            <w:pPr>
              <w:kinsoku w:val="0"/>
              <w:overflowPunct w:val="0"/>
              <w:spacing w:line="360" w:lineRule="exact"/>
              <w:jc w:val="center"/>
              <w:rPr>
                <w:rFonts w:ascii="Times New Roman" w:hAnsi="Times New Roman" w:hint="eastAsia"/>
              </w:rPr>
            </w:pPr>
            <w:proofErr w:type="spellStart"/>
            <w:r>
              <w:rPr>
                <w:rFonts w:ascii="Times New Roman" w:hAnsi="Times New Roman" w:hint="eastAsia"/>
              </w:rPr>
              <w:t>Bigint</w:t>
            </w:r>
            <w:proofErr w:type="spellEnd"/>
          </w:p>
        </w:tc>
        <w:tc>
          <w:tcPr>
            <w:tcW w:w="3026" w:type="dxa"/>
            <w:vAlign w:val="center"/>
          </w:tcPr>
          <w:p w14:paraId="792F2789" w14:textId="6444DE8A" w:rsidR="003E0E6E" w:rsidRPr="00CD1249" w:rsidRDefault="003E0E6E" w:rsidP="00E77696">
            <w:pPr>
              <w:kinsoku w:val="0"/>
              <w:overflowPunct w:val="0"/>
              <w:spacing w:line="360" w:lineRule="exact"/>
              <w:jc w:val="center"/>
              <w:rPr>
                <w:rFonts w:ascii="Times New Roman" w:hAnsi="Times New Roman" w:hint="eastAsia"/>
              </w:rPr>
            </w:pPr>
            <w:r>
              <w:rPr>
                <w:rFonts w:ascii="Times New Roman" w:hAnsi="Times New Roman" w:hint="eastAsia"/>
              </w:rPr>
              <w:t>使用者</w:t>
            </w:r>
            <w:r>
              <w:rPr>
                <w:rFonts w:ascii="Times New Roman" w:hAnsi="Times New Roman" w:hint="eastAsia"/>
              </w:rPr>
              <w:t>編號</w:t>
            </w:r>
          </w:p>
        </w:tc>
        <w:tc>
          <w:tcPr>
            <w:tcW w:w="1941" w:type="dxa"/>
            <w:vAlign w:val="center"/>
          </w:tcPr>
          <w:p w14:paraId="210CB599" w14:textId="77777777" w:rsidR="003E0E6E" w:rsidRPr="00CD1249" w:rsidRDefault="003E0E6E" w:rsidP="00E77696">
            <w:pPr>
              <w:kinsoku w:val="0"/>
              <w:overflowPunct w:val="0"/>
              <w:spacing w:line="360" w:lineRule="exact"/>
              <w:jc w:val="center"/>
              <w:rPr>
                <w:rFonts w:ascii="Times New Roman" w:hAnsi="Times New Roman"/>
              </w:rPr>
            </w:pPr>
          </w:p>
        </w:tc>
      </w:tr>
    </w:tbl>
    <w:p w14:paraId="2E347D9B" w14:textId="77777777" w:rsidR="003E0E6E" w:rsidRDefault="003E0E6E" w:rsidP="00E43A36">
      <w:pPr>
        <w:kinsoku w:val="0"/>
        <w:overflowPunct w:val="0"/>
        <w:rPr>
          <w:rFonts w:hint="eastAsia"/>
        </w:rPr>
      </w:pPr>
    </w:p>
    <w:p w14:paraId="361A1630" w14:textId="131137EE" w:rsidR="003E0E6E" w:rsidRDefault="003E0E6E" w:rsidP="003E0E6E">
      <w:pPr>
        <w:pStyle w:val="af0"/>
        <w:keepNext/>
        <w:jc w:val="center"/>
      </w:pPr>
      <w:bookmarkStart w:id="1956" w:name="_Toc16769758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8-2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proofErr w:type="spellStart"/>
      <w:r w:rsidRPr="00475C7A">
        <w:rPr>
          <w:lang w:eastAsia="zh-TW"/>
        </w:rPr>
        <w:t>APP_reservation</w:t>
      </w:r>
      <w:proofErr w:type="spellEnd"/>
      <w:r>
        <w:rPr>
          <w:rFonts w:hint="eastAsia"/>
          <w:lang w:eastAsia="zh-TW"/>
        </w:rPr>
        <w:t>資料表</w:t>
      </w:r>
      <w:bookmarkEnd w:id="1956"/>
    </w:p>
    <w:tbl>
      <w:tblPr>
        <w:tblStyle w:val="ac"/>
        <w:tblpPr w:leftFromText="180" w:rightFromText="180" w:vertAnchor="text" w:horzAnchor="margin" w:tblpY="131"/>
        <w:tblW w:w="0" w:type="auto"/>
        <w:tblLook w:val="04A0" w:firstRow="1" w:lastRow="0" w:firstColumn="1" w:lastColumn="0" w:noHBand="0" w:noVBand="1"/>
      </w:tblPr>
      <w:tblGrid>
        <w:gridCol w:w="1332"/>
        <w:gridCol w:w="2160"/>
        <w:gridCol w:w="1815"/>
        <w:gridCol w:w="2971"/>
        <w:gridCol w:w="1910"/>
      </w:tblGrid>
      <w:tr w:rsidR="003E0E6E" w14:paraId="24707637" w14:textId="77777777" w:rsidTr="003E0E6E">
        <w:trPr>
          <w:trHeight w:val="528"/>
        </w:trPr>
        <w:tc>
          <w:tcPr>
            <w:tcW w:w="3492" w:type="dxa"/>
            <w:gridSpan w:val="2"/>
            <w:shd w:val="clear" w:color="auto" w:fill="E8E8E8" w:themeFill="background2"/>
            <w:vAlign w:val="center"/>
          </w:tcPr>
          <w:p w14:paraId="7ABF8A02" w14:textId="77777777" w:rsidR="003E0E6E" w:rsidRDefault="003E0E6E" w:rsidP="00E77696">
            <w:pPr>
              <w:kinsoku w:val="0"/>
              <w:overflowPunct w:val="0"/>
              <w:spacing w:line="360" w:lineRule="exact"/>
              <w:jc w:val="center"/>
            </w:pPr>
            <w:r>
              <w:rPr>
                <w:rFonts w:hint="eastAsia"/>
              </w:rPr>
              <w:t>英文名稱</w:t>
            </w:r>
          </w:p>
        </w:tc>
        <w:tc>
          <w:tcPr>
            <w:tcW w:w="6696" w:type="dxa"/>
            <w:gridSpan w:val="3"/>
            <w:vAlign w:val="center"/>
          </w:tcPr>
          <w:p w14:paraId="211E5A07" w14:textId="3F5A3048" w:rsidR="003E0E6E" w:rsidRPr="00DA04B5" w:rsidRDefault="003E0E6E" w:rsidP="00E77696">
            <w:pPr>
              <w:kinsoku w:val="0"/>
              <w:overflowPunct w:val="0"/>
              <w:spacing w:line="360" w:lineRule="exact"/>
              <w:jc w:val="center"/>
              <w:rPr>
                <w:rFonts w:ascii="Times New Roman" w:hAnsi="Times New Roman" w:hint="eastAsia"/>
              </w:rPr>
            </w:pPr>
            <w:proofErr w:type="spellStart"/>
            <w:r w:rsidRPr="00DA04B5">
              <w:rPr>
                <w:rFonts w:ascii="Times New Roman" w:hAnsi="Times New Roman"/>
              </w:rPr>
              <w:t>APP_</w:t>
            </w:r>
            <w:r>
              <w:rPr>
                <w:rFonts w:ascii="Times New Roman" w:hAnsi="Times New Roman" w:hint="eastAsia"/>
              </w:rPr>
              <w:t>reservation</w:t>
            </w:r>
            <w:proofErr w:type="spellEnd"/>
          </w:p>
        </w:tc>
      </w:tr>
      <w:tr w:rsidR="003E0E6E" w14:paraId="5443E90D" w14:textId="77777777" w:rsidTr="003E0E6E">
        <w:tc>
          <w:tcPr>
            <w:tcW w:w="3492" w:type="dxa"/>
            <w:gridSpan w:val="2"/>
            <w:shd w:val="clear" w:color="auto" w:fill="E8E8E8" w:themeFill="background2"/>
            <w:vAlign w:val="center"/>
          </w:tcPr>
          <w:p w14:paraId="0973F440" w14:textId="77777777" w:rsidR="003E0E6E" w:rsidRDefault="003E0E6E" w:rsidP="00E77696">
            <w:pPr>
              <w:kinsoku w:val="0"/>
              <w:overflowPunct w:val="0"/>
              <w:spacing w:line="360" w:lineRule="exact"/>
              <w:jc w:val="center"/>
            </w:pPr>
            <w:r>
              <w:rPr>
                <w:rFonts w:hint="eastAsia"/>
              </w:rPr>
              <w:t>中文名稱</w:t>
            </w:r>
          </w:p>
        </w:tc>
        <w:tc>
          <w:tcPr>
            <w:tcW w:w="6696" w:type="dxa"/>
            <w:gridSpan w:val="3"/>
            <w:shd w:val="clear" w:color="auto" w:fill="FFFFFF" w:themeFill="background1"/>
            <w:vAlign w:val="center"/>
          </w:tcPr>
          <w:p w14:paraId="406DEDAD" w14:textId="77777777" w:rsidR="003E0E6E" w:rsidRDefault="003E0E6E" w:rsidP="00E77696">
            <w:pPr>
              <w:kinsoku w:val="0"/>
              <w:overflowPunct w:val="0"/>
              <w:spacing w:line="360" w:lineRule="exact"/>
              <w:jc w:val="center"/>
            </w:pPr>
            <w:r>
              <w:rPr>
                <w:rFonts w:hint="eastAsia"/>
              </w:rPr>
              <w:t>留言板</w:t>
            </w:r>
          </w:p>
        </w:tc>
      </w:tr>
      <w:tr w:rsidR="003E0E6E" w14:paraId="1BC4B3BE" w14:textId="77777777" w:rsidTr="003E0E6E">
        <w:tc>
          <w:tcPr>
            <w:tcW w:w="1332" w:type="dxa"/>
            <w:shd w:val="clear" w:color="auto" w:fill="E8E8E8" w:themeFill="background2"/>
            <w:vAlign w:val="center"/>
          </w:tcPr>
          <w:p w14:paraId="4C508471" w14:textId="77777777" w:rsidR="003E0E6E" w:rsidRDefault="003E0E6E" w:rsidP="00E77696">
            <w:pPr>
              <w:kinsoku w:val="0"/>
              <w:overflowPunct w:val="0"/>
              <w:spacing w:line="360" w:lineRule="exact"/>
              <w:jc w:val="center"/>
            </w:pPr>
            <w:r>
              <w:rPr>
                <w:rFonts w:hint="eastAsia"/>
              </w:rPr>
              <w:t>主鍵</w:t>
            </w:r>
          </w:p>
        </w:tc>
        <w:tc>
          <w:tcPr>
            <w:tcW w:w="2160" w:type="dxa"/>
            <w:shd w:val="clear" w:color="auto" w:fill="E8E8E8" w:themeFill="background2"/>
            <w:vAlign w:val="center"/>
          </w:tcPr>
          <w:p w14:paraId="47F5D265" w14:textId="77777777" w:rsidR="003E0E6E" w:rsidRDefault="003E0E6E" w:rsidP="00E77696">
            <w:pPr>
              <w:kinsoku w:val="0"/>
              <w:overflowPunct w:val="0"/>
              <w:spacing w:line="360" w:lineRule="exact"/>
              <w:jc w:val="center"/>
            </w:pPr>
            <w:r>
              <w:rPr>
                <w:rFonts w:hint="eastAsia"/>
              </w:rPr>
              <w:t>欄位名稱</w:t>
            </w:r>
          </w:p>
        </w:tc>
        <w:tc>
          <w:tcPr>
            <w:tcW w:w="1815" w:type="dxa"/>
            <w:shd w:val="clear" w:color="auto" w:fill="E8E8E8" w:themeFill="background2"/>
            <w:vAlign w:val="center"/>
          </w:tcPr>
          <w:p w14:paraId="3C954362" w14:textId="77777777" w:rsidR="003E0E6E" w:rsidRDefault="003E0E6E" w:rsidP="00E77696">
            <w:pPr>
              <w:kinsoku w:val="0"/>
              <w:overflowPunct w:val="0"/>
              <w:spacing w:line="360" w:lineRule="exact"/>
              <w:jc w:val="center"/>
            </w:pPr>
            <w:r>
              <w:rPr>
                <w:rFonts w:hint="eastAsia"/>
              </w:rPr>
              <w:t>資料型態</w:t>
            </w:r>
          </w:p>
        </w:tc>
        <w:tc>
          <w:tcPr>
            <w:tcW w:w="2971" w:type="dxa"/>
            <w:shd w:val="clear" w:color="auto" w:fill="E8E8E8" w:themeFill="background2"/>
            <w:vAlign w:val="center"/>
          </w:tcPr>
          <w:p w14:paraId="4546E683" w14:textId="77777777" w:rsidR="003E0E6E" w:rsidRDefault="003E0E6E" w:rsidP="00E77696">
            <w:pPr>
              <w:kinsoku w:val="0"/>
              <w:overflowPunct w:val="0"/>
              <w:spacing w:line="360" w:lineRule="exact"/>
              <w:jc w:val="center"/>
            </w:pPr>
            <w:r>
              <w:rPr>
                <w:rFonts w:hint="eastAsia"/>
              </w:rPr>
              <w:t>意義</w:t>
            </w:r>
          </w:p>
        </w:tc>
        <w:tc>
          <w:tcPr>
            <w:tcW w:w="1910" w:type="dxa"/>
            <w:shd w:val="clear" w:color="auto" w:fill="E8E8E8" w:themeFill="background2"/>
            <w:vAlign w:val="center"/>
          </w:tcPr>
          <w:p w14:paraId="4C05F63F" w14:textId="77777777" w:rsidR="003E0E6E" w:rsidRDefault="003E0E6E" w:rsidP="00E77696">
            <w:pPr>
              <w:kinsoku w:val="0"/>
              <w:overflowPunct w:val="0"/>
              <w:spacing w:line="360" w:lineRule="exact"/>
              <w:jc w:val="center"/>
            </w:pPr>
            <w:proofErr w:type="gramStart"/>
            <w:r>
              <w:rPr>
                <w:rFonts w:hint="eastAsia"/>
              </w:rPr>
              <w:t>外鍵</w:t>
            </w:r>
            <w:proofErr w:type="gramEnd"/>
          </w:p>
        </w:tc>
      </w:tr>
      <w:tr w:rsidR="003E0E6E" w14:paraId="38AAF91E" w14:textId="77777777" w:rsidTr="003E0E6E">
        <w:tc>
          <w:tcPr>
            <w:tcW w:w="1332" w:type="dxa"/>
            <w:vAlign w:val="center"/>
          </w:tcPr>
          <w:p w14:paraId="6430463B" w14:textId="77777777" w:rsidR="003E0E6E" w:rsidRPr="00CD1249" w:rsidRDefault="003E0E6E" w:rsidP="00E77696">
            <w:pPr>
              <w:kinsoku w:val="0"/>
              <w:overflowPunct w:val="0"/>
              <w:spacing w:line="360" w:lineRule="exact"/>
              <w:jc w:val="center"/>
              <w:rPr>
                <w:rFonts w:ascii="Times New Roman" w:hAnsi="Times New Roman"/>
              </w:rPr>
            </w:pPr>
            <w:r w:rsidRPr="00CD1249">
              <w:rPr>
                <w:rFonts w:ascii="Times New Roman" w:hAnsi="Times New Roman" w:hint="eastAsia"/>
              </w:rPr>
              <w:t>V</w:t>
            </w:r>
          </w:p>
        </w:tc>
        <w:tc>
          <w:tcPr>
            <w:tcW w:w="2160" w:type="dxa"/>
            <w:vAlign w:val="center"/>
          </w:tcPr>
          <w:p w14:paraId="2B0326D8" w14:textId="77777777" w:rsidR="003E0E6E" w:rsidRPr="00CD1249" w:rsidRDefault="003E0E6E" w:rsidP="00E77696">
            <w:pPr>
              <w:kinsoku w:val="0"/>
              <w:overflowPunct w:val="0"/>
              <w:spacing w:line="360" w:lineRule="exact"/>
              <w:jc w:val="center"/>
              <w:rPr>
                <w:rFonts w:ascii="Times New Roman" w:hAnsi="Times New Roman" w:hint="eastAsia"/>
              </w:rPr>
            </w:pPr>
            <w:r>
              <w:rPr>
                <w:rFonts w:ascii="Times New Roman" w:hAnsi="Times New Roman" w:hint="eastAsia"/>
              </w:rPr>
              <w:t>id</w:t>
            </w:r>
          </w:p>
        </w:tc>
        <w:tc>
          <w:tcPr>
            <w:tcW w:w="1815" w:type="dxa"/>
            <w:vAlign w:val="center"/>
          </w:tcPr>
          <w:p w14:paraId="32F5E50A" w14:textId="77777777" w:rsidR="003E0E6E" w:rsidRPr="00CD1249" w:rsidRDefault="003E0E6E" w:rsidP="00E77696">
            <w:pPr>
              <w:kinsoku w:val="0"/>
              <w:overflowPunct w:val="0"/>
              <w:spacing w:line="360" w:lineRule="exact"/>
              <w:jc w:val="center"/>
              <w:rPr>
                <w:rFonts w:ascii="Times New Roman" w:hAnsi="Times New Roman" w:hint="eastAsia"/>
              </w:rPr>
            </w:pPr>
            <w:proofErr w:type="spellStart"/>
            <w:r>
              <w:rPr>
                <w:rFonts w:ascii="Times New Roman" w:hAnsi="Times New Roman" w:hint="eastAsia"/>
              </w:rPr>
              <w:t>Bigint</w:t>
            </w:r>
            <w:proofErr w:type="spellEnd"/>
          </w:p>
        </w:tc>
        <w:tc>
          <w:tcPr>
            <w:tcW w:w="2971" w:type="dxa"/>
            <w:vAlign w:val="center"/>
          </w:tcPr>
          <w:p w14:paraId="1E608FCB" w14:textId="77777777" w:rsidR="003E0E6E" w:rsidRPr="00CD1249" w:rsidRDefault="003E0E6E" w:rsidP="00E77696">
            <w:pPr>
              <w:kinsoku w:val="0"/>
              <w:overflowPunct w:val="0"/>
              <w:spacing w:line="360" w:lineRule="exact"/>
              <w:jc w:val="center"/>
              <w:rPr>
                <w:rFonts w:ascii="Times New Roman" w:hAnsi="Times New Roman"/>
              </w:rPr>
            </w:pPr>
            <w:r w:rsidRPr="00CD1249">
              <w:rPr>
                <w:rFonts w:ascii="Times New Roman" w:hAnsi="Times New Roman" w:hint="eastAsia"/>
              </w:rPr>
              <w:t>編號</w:t>
            </w:r>
          </w:p>
        </w:tc>
        <w:tc>
          <w:tcPr>
            <w:tcW w:w="1910" w:type="dxa"/>
            <w:vAlign w:val="center"/>
          </w:tcPr>
          <w:p w14:paraId="79792C72" w14:textId="77777777" w:rsidR="003E0E6E" w:rsidRPr="00CD1249" w:rsidRDefault="003E0E6E" w:rsidP="00E77696">
            <w:pPr>
              <w:kinsoku w:val="0"/>
              <w:overflowPunct w:val="0"/>
              <w:spacing w:line="360" w:lineRule="exact"/>
              <w:jc w:val="center"/>
              <w:rPr>
                <w:rFonts w:ascii="Times New Roman" w:hAnsi="Times New Roman"/>
              </w:rPr>
            </w:pPr>
          </w:p>
        </w:tc>
      </w:tr>
      <w:tr w:rsidR="003E0E6E" w14:paraId="78B3180E" w14:textId="77777777" w:rsidTr="003E0E6E">
        <w:tc>
          <w:tcPr>
            <w:tcW w:w="1332" w:type="dxa"/>
            <w:vAlign w:val="center"/>
          </w:tcPr>
          <w:p w14:paraId="1223B65D" w14:textId="77777777" w:rsidR="003E0E6E" w:rsidRPr="00CD1249" w:rsidRDefault="003E0E6E" w:rsidP="00E77696">
            <w:pPr>
              <w:kinsoku w:val="0"/>
              <w:overflowPunct w:val="0"/>
              <w:spacing w:line="360" w:lineRule="exact"/>
              <w:jc w:val="center"/>
              <w:rPr>
                <w:rFonts w:ascii="Times New Roman" w:hAnsi="Times New Roman"/>
              </w:rPr>
            </w:pPr>
          </w:p>
        </w:tc>
        <w:tc>
          <w:tcPr>
            <w:tcW w:w="2160" w:type="dxa"/>
            <w:vAlign w:val="center"/>
          </w:tcPr>
          <w:p w14:paraId="7F17C5AE" w14:textId="306692F1" w:rsidR="003E0E6E" w:rsidRPr="00CD1249" w:rsidRDefault="003E0E6E" w:rsidP="00E77696">
            <w:pPr>
              <w:kinsoku w:val="0"/>
              <w:overflowPunct w:val="0"/>
              <w:spacing w:line="360" w:lineRule="exact"/>
              <w:jc w:val="center"/>
              <w:rPr>
                <w:rFonts w:ascii="Times New Roman" w:hAnsi="Times New Roman" w:hint="eastAsia"/>
              </w:rPr>
            </w:pPr>
            <w:proofErr w:type="spellStart"/>
            <w:r>
              <w:rPr>
                <w:rFonts w:ascii="Times New Roman" w:hAnsi="Times New Roman"/>
              </w:rPr>
              <w:t>R</w:t>
            </w:r>
            <w:r>
              <w:rPr>
                <w:rFonts w:ascii="Times New Roman" w:hAnsi="Times New Roman" w:hint="eastAsia"/>
              </w:rPr>
              <w:t>eservation_date</w:t>
            </w:r>
            <w:proofErr w:type="spellEnd"/>
          </w:p>
        </w:tc>
        <w:tc>
          <w:tcPr>
            <w:tcW w:w="1815" w:type="dxa"/>
            <w:vAlign w:val="center"/>
          </w:tcPr>
          <w:p w14:paraId="4E079162" w14:textId="46BD251A" w:rsidR="003E0E6E" w:rsidRPr="00CD1249" w:rsidRDefault="003E0E6E" w:rsidP="00E77696">
            <w:pPr>
              <w:kinsoku w:val="0"/>
              <w:overflowPunct w:val="0"/>
              <w:spacing w:line="360" w:lineRule="exact"/>
              <w:jc w:val="center"/>
              <w:rPr>
                <w:rFonts w:ascii="Times New Roman" w:hAnsi="Times New Roman" w:hint="eastAsia"/>
              </w:rPr>
            </w:pPr>
            <w:r>
              <w:rPr>
                <w:rFonts w:ascii="Times New Roman" w:hAnsi="Times New Roman" w:hint="eastAsia"/>
              </w:rPr>
              <w:t>Date</w:t>
            </w:r>
          </w:p>
        </w:tc>
        <w:tc>
          <w:tcPr>
            <w:tcW w:w="2971" w:type="dxa"/>
            <w:vAlign w:val="center"/>
          </w:tcPr>
          <w:p w14:paraId="1361291B" w14:textId="730FDC27" w:rsidR="003E0E6E" w:rsidRPr="00CD1249" w:rsidRDefault="003E0E6E" w:rsidP="00E77696">
            <w:pPr>
              <w:kinsoku w:val="0"/>
              <w:overflowPunct w:val="0"/>
              <w:spacing w:line="360" w:lineRule="exact"/>
              <w:jc w:val="center"/>
              <w:rPr>
                <w:rFonts w:ascii="Times New Roman" w:hAnsi="Times New Roman" w:hint="eastAsia"/>
              </w:rPr>
            </w:pPr>
            <w:r>
              <w:rPr>
                <w:rFonts w:ascii="Times New Roman" w:hAnsi="Times New Roman" w:hint="eastAsia"/>
              </w:rPr>
              <w:t>預約時間</w:t>
            </w:r>
          </w:p>
        </w:tc>
        <w:tc>
          <w:tcPr>
            <w:tcW w:w="1910" w:type="dxa"/>
            <w:vAlign w:val="center"/>
          </w:tcPr>
          <w:p w14:paraId="1172B5BF" w14:textId="77777777" w:rsidR="003E0E6E" w:rsidRPr="00CD1249" w:rsidRDefault="003E0E6E" w:rsidP="00E77696">
            <w:pPr>
              <w:kinsoku w:val="0"/>
              <w:overflowPunct w:val="0"/>
              <w:spacing w:line="360" w:lineRule="exact"/>
              <w:jc w:val="center"/>
              <w:rPr>
                <w:rFonts w:ascii="Times New Roman" w:hAnsi="Times New Roman"/>
              </w:rPr>
            </w:pPr>
          </w:p>
        </w:tc>
      </w:tr>
      <w:tr w:rsidR="003E0E6E" w14:paraId="5D104037" w14:textId="77777777" w:rsidTr="003E0E6E">
        <w:tc>
          <w:tcPr>
            <w:tcW w:w="1332" w:type="dxa"/>
            <w:vAlign w:val="center"/>
          </w:tcPr>
          <w:p w14:paraId="09AECFB8" w14:textId="77777777" w:rsidR="003E0E6E" w:rsidRPr="00CD1249" w:rsidRDefault="003E0E6E" w:rsidP="00E77696">
            <w:pPr>
              <w:kinsoku w:val="0"/>
              <w:overflowPunct w:val="0"/>
              <w:spacing w:line="360" w:lineRule="exact"/>
              <w:jc w:val="center"/>
              <w:rPr>
                <w:rFonts w:ascii="Times New Roman" w:hAnsi="Times New Roman"/>
              </w:rPr>
            </w:pPr>
          </w:p>
        </w:tc>
        <w:tc>
          <w:tcPr>
            <w:tcW w:w="2160" w:type="dxa"/>
            <w:vAlign w:val="center"/>
          </w:tcPr>
          <w:p w14:paraId="1263786C" w14:textId="7B8485BE" w:rsidR="003E0E6E" w:rsidRPr="00CD1249" w:rsidRDefault="003E0E6E" w:rsidP="00E77696">
            <w:pPr>
              <w:kinsoku w:val="0"/>
              <w:overflowPunct w:val="0"/>
              <w:spacing w:line="360" w:lineRule="exact"/>
              <w:jc w:val="center"/>
              <w:rPr>
                <w:rFonts w:ascii="Times New Roman" w:hAnsi="Times New Roman" w:hint="eastAsia"/>
              </w:rPr>
            </w:pPr>
            <w:proofErr w:type="spellStart"/>
            <w:r>
              <w:rPr>
                <w:rFonts w:ascii="Times New Roman" w:hAnsi="Times New Roman"/>
              </w:rPr>
              <w:t>C</w:t>
            </w:r>
            <w:r>
              <w:rPr>
                <w:rFonts w:ascii="Times New Roman" w:hAnsi="Times New Roman" w:hint="eastAsia"/>
              </w:rPr>
              <w:t>ourse_id</w:t>
            </w:r>
            <w:proofErr w:type="spellEnd"/>
          </w:p>
        </w:tc>
        <w:tc>
          <w:tcPr>
            <w:tcW w:w="1815" w:type="dxa"/>
            <w:vAlign w:val="center"/>
          </w:tcPr>
          <w:p w14:paraId="0D0F9204" w14:textId="2F2CDFB4" w:rsidR="003E0E6E" w:rsidRPr="00CD1249" w:rsidRDefault="003E0E6E" w:rsidP="00E77696">
            <w:pPr>
              <w:kinsoku w:val="0"/>
              <w:overflowPunct w:val="0"/>
              <w:spacing w:line="360" w:lineRule="exact"/>
              <w:jc w:val="center"/>
              <w:rPr>
                <w:rFonts w:ascii="Times New Roman" w:hAnsi="Times New Roman" w:hint="eastAsia"/>
              </w:rPr>
            </w:pPr>
            <w:proofErr w:type="spellStart"/>
            <w:r>
              <w:rPr>
                <w:rFonts w:ascii="Times New Roman" w:hAnsi="Times New Roman" w:hint="eastAsia"/>
              </w:rPr>
              <w:t>Bigint</w:t>
            </w:r>
            <w:proofErr w:type="spellEnd"/>
          </w:p>
        </w:tc>
        <w:tc>
          <w:tcPr>
            <w:tcW w:w="2971" w:type="dxa"/>
            <w:vAlign w:val="center"/>
          </w:tcPr>
          <w:p w14:paraId="29616192" w14:textId="1568E7A5" w:rsidR="003E0E6E" w:rsidRPr="00CD1249" w:rsidRDefault="003E0E6E" w:rsidP="00E77696">
            <w:pPr>
              <w:kinsoku w:val="0"/>
              <w:overflowPunct w:val="0"/>
              <w:spacing w:line="360" w:lineRule="exact"/>
              <w:jc w:val="center"/>
              <w:rPr>
                <w:rFonts w:ascii="Times New Roman" w:hAnsi="Times New Roman" w:hint="eastAsia"/>
              </w:rPr>
            </w:pPr>
            <w:r>
              <w:rPr>
                <w:rFonts w:ascii="Times New Roman" w:hAnsi="Times New Roman" w:hint="eastAsia"/>
              </w:rPr>
              <w:t>課程編號</w:t>
            </w:r>
          </w:p>
        </w:tc>
        <w:tc>
          <w:tcPr>
            <w:tcW w:w="1910" w:type="dxa"/>
            <w:vAlign w:val="center"/>
          </w:tcPr>
          <w:p w14:paraId="17E8E7C5" w14:textId="77777777" w:rsidR="003E0E6E" w:rsidRPr="00CD1249" w:rsidRDefault="003E0E6E" w:rsidP="00E77696">
            <w:pPr>
              <w:kinsoku w:val="0"/>
              <w:overflowPunct w:val="0"/>
              <w:spacing w:line="360" w:lineRule="exact"/>
              <w:jc w:val="center"/>
              <w:rPr>
                <w:rFonts w:ascii="Times New Roman" w:hAnsi="Times New Roman"/>
              </w:rPr>
            </w:pPr>
          </w:p>
        </w:tc>
      </w:tr>
      <w:tr w:rsidR="003E0E6E" w14:paraId="23E0B766" w14:textId="77777777" w:rsidTr="003E0E6E">
        <w:tc>
          <w:tcPr>
            <w:tcW w:w="1332" w:type="dxa"/>
            <w:vAlign w:val="center"/>
          </w:tcPr>
          <w:p w14:paraId="537C5B0A" w14:textId="77777777" w:rsidR="003E0E6E" w:rsidRPr="00CD1249" w:rsidRDefault="003E0E6E" w:rsidP="00E77696">
            <w:pPr>
              <w:kinsoku w:val="0"/>
              <w:overflowPunct w:val="0"/>
              <w:spacing w:line="360" w:lineRule="exact"/>
              <w:jc w:val="center"/>
              <w:rPr>
                <w:rFonts w:ascii="Times New Roman" w:hAnsi="Times New Roman"/>
              </w:rPr>
            </w:pPr>
          </w:p>
        </w:tc>
        <w:tc>
          <w:tcPr>
            <w:tcW w:w="2160" w:type="dxa"/>
            <w:vAlign w:val="center"/>
          </w:tcPr>
          <w:p w14:paraId="64BD7F66" w14:textId="462E6D66" w:rsidR="003E0E6E" w:rsidRPr="00CD1249" w:rsidRDefault="003E0E6E" w:rsidP="00E77696">
            <w:pPr>
              <w:kinsoku w:val="0"/>
              <w:overflowPunct w:val="0"/>
              <w:spacing w:line="360" w:lineRule="exact"/>
              <w:jc w:val="center"/>
              <w:rPr>
                <w:rFonts w:ascii="Times New Roman" w:hAnsi="Times New Roman" w:hint="eastAsia"/>
              </w:rPr>
            </w:pPr>
            <w:proofErr w:type="spellStart"/>
            <w:r>
              <w:rPr>
                <w:rFonts w:ascii="Times New Roman" w:hAnsi="Times New Roman"/>
              </w:rPr>
              <w:t>U</w:t>
            </w:r>
            <w:r>
              <w:rPr>
                <w:rFonts w:ascii="Times New Roman" w:hAnsi="Times New Roman" w:hint="eastAsia"/>
              </w:rPr>
              <w:t>ser_id</w:t>
            </w:r>
            <w:proofErr w:type="spellEnd"/>
          </w:p>
        </w:tc>
        <w:tc>
          <w:tcPr>
            <w:tcW w:w="1815" w:type="dxa"/>
            <w:vAlign w:val="center"/>
          </w:tcPr>
          <w:p w14:paraId="54CD540E" w14:textId="77777777" w:rsidR="003E0E6E" w:rsidRPr="00CD1249" w:rsidRDefault="003E0E6E" w:rsidP="00E77696">
            <w:pPr>
              <w:kinsoku w:val="0"/>
              <w:overflowPunct w:val="0"/>
              <w:spacing w:line="360" w:lineRule="exact"/>
              <w:jc w:val="center"/>
              <w:rPr>
                <w:rFonts w:ascii="Times New Roman" w:hAnsi="Times New Roman" w:hint="eastAsia"/>
              </w:rPr>
            </w:pPr>
            <w:proofErr w:type="spellStart"/>
            <w:r>
              <w:rPr>
                <w:rFonts w:ascii="Times New Roman" w:hAnsi="Times New Roman" w:hint="eastAsia"/>
              </w:rPr>
              <w:t>Bigint</w:t>
            </w:r>
            <w:proofErr w:type="spellEnd"/>
          </w:p>
        </w:tc>
        <w:tc>
          <w:tcPr>
            <w:tcW w:w="2971" w:type="dxa"/>
            <w:vAlign w:val="center"/>
          </w:tcPr>
          <w:p w14:paraId="641E7B6B" w14:textId="77777777" w:rsidR="003E0E6E" w:rsidRPr="00CD1249" w:rsidRDefault="003E0E6E" w:rsidP="00E77696">
            <w:pPr>
              <w:kinsoku w:val="0"/>
              <w:overflowPunct w:val="0"/>
              <w:spacing w:line="360" w:lineRule="exact"/>
              <w:jc w:val="center"/>
              <w:rPr>
                <w:rFonts w:ascii="Times New Roman" w:hAnsi="Times New Roman" w:hint="eastAsia"/>
              </w:rPr>
            </w:pPr>
            <w:r>
              <w:rPr>
                <w:rFonts w:ascii="Times New Roman" w:hAnsi="Times New Roman" w:hint="eastAsia"/>
              </w:rPr>
              <w:t>使用者編號</w:t>
            </w:r>
          </w:p>
        </w:tc>
        <w:tc>
          <w:tcPr>
            <w:tcW w:w="1910" w:type="dxa"/>
            <w:vAlign w:val="center"/>
          </w:tcPr>
          <w:p w14:paraId="0071AC04" w14:textId="77777777" w:rsidR="003E0E6E" w:rsidRPr="00CD1249" w:rsidRDefault="003E0E6E" w:rsidP="00E77696">
            <w:pPr>
              <w:kinsoku w:val="0"/>
              <w:overflowPunct w:val="0"/>
              <w:spacing w:line="360" w:lineRule="exact"/>
              <w:jc w:val="center"/>
              <w:rPr>
                <w:rFonts w:ascii="Times New Roman" w:hAnsi="Times New Roman"/>
              </w:rPr>
            </w:pPr>
          </w:p>
        </w:tc>
      </w:tr>
    </w:tbl>
    <w:p w14:paraId="4594F693" w14:textId="3C0BFA64" w:rsidR="00A40D74" w:rsidRPr="00A40D74" w:rsidRDefault="00A40D74" w:rsidP="00A40D74">
      <w:pPr>
        <w:tabs>
          <w:tab w:val="left" w:pos="5964"/>
        </w:tabs>
      </w:pPr>
    </w:p>
    <w:sectPr w:rsidR="00A40D74" w:rsidRPr="00A40D74"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FE409D" w14:textId="77777777" w:rsidR="00AB74A6" w:rsidRDefault="00AB74A6">
      <w:pPr>
        <w:ind w:firstLine="560"/>
      </w:pPr>
      <w:r>
        <w:separator/>
      </w:r>
    </w:p>
  </w:endnote>
  <w:endnote w:type="continuationSeparator" w:id="0">
    <w:p w14:paraId="5A1E07B4" w14:textId="77777777" w:rsidR="00AB74A6" w:rsidRDefault="00AB74A6">
      <w:pPr>
        <w:ind w:firstLine="560"/>
      </w:pPr>
      <w:r>
        <w:continuationSeparator/>
      </w:r>
    </w:p>
  </w:endnote>
  <w:endnote w:type="continuationNotice" w:id="1">
    <w:p w14:paraId="06CED86C" w14:textId="77777777" w:rsidR="00AB74A6" w:rsidRDefault="00AB74A6">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22474736"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2B146C">
      <w:rPr>
        <w:rFonts w:hint="eastAsia"/>
      </w:rPr>
      <w:t>52</w:t>
    </w:r>
    <w:r>
      <w:rPr>
        <w:rFonts w:hint="eastAsia"/>
      </w:rPr>
      <w:t>頁</w:t>
    </w:r>
  </w:p>
  <w:p w14:paraId="1252234C" w14:textId="77777777" w:rsidR="00902E91" w:rsidRDefault="00902E91">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0FAA4" w14:textId="5BB14089" w:rsidR="00E96289" w:rsidRPr="0029566D" w:rsidRDefault="0029566D">
    <w:pPr>
      <w:pStyle w:val="a7"/>
      <w:jc w:val="center"/>
    </w:pPr>
    <w:r w:rsidRPr="0029566D">
      <w:fldChar w:fldCharType="begin"/>
    </w:r>
    <w:r w:rsidRPr="0029566D">
      <w:instrText>PAGE  \* ROMAN  \* MERGEFORMAT</w:instrText>
    </w:r>
    <w:r w:rsidRPr="0029566D">
      <w:fldChar w:fldCharType="separate"/>
    </w:r>
    <w:r w:rsidRPr="0029566D">
      <w:rPr>
        <w:lang w:val="zh-TW"/>
      </w:rPr>
      <w:t>I</w:t>
    </w:r>
    <w:r w:rsidRPr="0029566D">
      <w:fldChar w:fldCharType="end"/>
    </w:r>
  </w:p>
  <w:p w14:paraId="7D6C487B" w14:textId="77777777" w:rsidR="00E96289" w:rsidRDefault="00E96289">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FE489D" w14:textId="44586BDF" w:rsidR="00E96289" w:rsidRDefault="00E96289">
    <w:pPr>
      <w:pStyle w:val="a7"/>
      <w:jc w:val="center"/>
    </w:pPr>
    <w:r>
      <w:t>系統手冊，第</w:t>
    </w:r>
    <w:r>
      <w:fldChar w:fldCharType="begin"/>
    </w:r>
    <w:r>
      <w:instrText>PAGE   \* MERGEFORMAT</w:instrText>
    </w:r>
    <w:r>
      <w:fldChar w:fldCharType="separate"/>
    </w:r>
    <w:r>
      <w:rPr>
        <w:lang w:val="zh-TW"/>
      </w:rPr>
      <w:t>1</w:t>
    </w:r>
    <w:r>
      <w:fldChar w:fldCharType="end"/>
    </w:r>
    <w:r>
      <w:rPr>
        <w:rFonts w:hint="eastAsia"/>
      </w:rPr>
      <w:t>頁</w:t>
    </w:r>
    <w:r>
      <w:t>，共</w:t>
    </w:r>
    <w:r w:rsidR="00A40D74">
      <w:rPr>
        <w:rFonts w:hint="eastAsia"/>
      </w:rPr>
      <w:t>40</w:t>
    </w:r>
    <w:r>
      <w:rPr>
        <w:rFonts w:hint="eastAsia"/>
      </w:rPr>
      <w:t>頁</w:t>
    </w:r>
  </w:p>
  <w:p w14:paraId="70345C37" w14:textId="77777777" w:rsidR="00E96289" w:rsidRDefault="00E9628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5C66C5" w14:textId="77777777" w:rsidR="00AB74A6" w:rsidRDefault="00AB74A6">
      <w:pPr>
        <w:ind w:firstLine="560"/>
      </w:pPr>
      <w:r>
        <w:separator/>
      </w:r>
    </w:p>
  </w:footnote>
  <w:footnote w:type="continuationSeparator" w:id="0">
    <w:p w14:paraId="62D3B0AC" w14:textId="77777777" w:rsidR="00AB74A6" w:rsidRDefault="00AB74A6">
      <w:pPr>
        <w:ind w:firstLine="560"/>
      </w:pPr>
      <w:r>
        <w:continuationSeparator/>
      </w:r>
    </w:p>
  </w:footnote>
  <w:footnote w:type="continuationNotice" w:id="1">
    <w:p w14:paraId="6A19D75E" w14:textId="77777777" w:rsidR="00AB74A6" w:rsidRDefault="00AB74A6">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09C91E95"/>
    <w:multiLevelType w:val="hybridMultilevel"/>
    <w:tmpl w:val="C25A6D8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E1C5681"/>
    <w:multiLevelType w:val="hybridMultilevel"/>
    <w:tmpl w:val="F65834A4"/>
    <w:lvl w:ilvl="0" w:tplc="83EA1436">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5"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0"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1"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2" w15:restartNumberingAfterBreak="0">
    <w:nsid w:val="4A2A0023"/>
    <w:multiLevelType w:val="multilevel"/>
    <w:tmpl w:val="88908944"/>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3"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94A3803"/>
    <w:multiLevelType w:val="hybridMultilevel"/>
    <w:tmpl w:val="106EBF66"/>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6"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9"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8"/>
  </w:num>
  <w:num w:numId="3" w16cid:durableId="1517504347">
    <w:abstractNumId w:val="21"/>
  </w:num>
  <w:num w:numId="4" w16cid:durableId="846019608">
    <w:abstractNumId w:val="3"/>
  </w:num>
  <w:num w:numId="5" w16cid:durableId="321545724">
    <w:abstractNumId w:val="6"/>
  </w:num>
  <w:num w:numId="6" w16cid:durableId="863976899">
    <w:abstractNumId w:val="9"/>
  </w:num>
  <w:num w:numId="7" w16cid:durableId="324406334">
    <w:abstractNumId w:val="7"/>
  </w:num>
  <w:num w:numId="8" w16cid:durableId="1609390757">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9"/>
  </w:num>
  <w:num w:numId="10" w16cid:durableId="1019356997">
    <w:abstractNumId w:val="23"/>
  </w:num>
  <w:num w:numId="11" w16cid:durableId="97877552">
    <w:abstractNumId w:val="16"/>
  </w:num>
  <w:num w:numId="12" w16cid:durableId="184753468">
    <w:abstractNumId w:val="20"/>
  </w:num>
  <w:num w:numId="13" w16cid:durableId="2013872274">
    <w:abstractNumId w:val="17"/>
  </w:num>
  <w:num w:numId="14" w16cid:durableId="437679660">
    <w:abstractNumId w:val="0"/>
  </w:num>
  <w:num w:numId="15" w16cid:durableId="986665665">
    <w:abstractNumId w:val="4"/>
  </w:num>
  <w:num w:numId="16" w16cid:durableId="98838174">
    <w:abstractNumId w:val="14"/>
  </w:num>
  <w:num w:numId="17" w16cid:durableId="4212174">
    <w:abstractNumId w:val="13"/>
  </w:num>
  <w:num w:numId="18" w16cid:durableId="697899825">
    <w:abstractNumId w:val="22"/>
  </w:num>
  <w:num w:numId="19" w16cid:durableId="143716704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8"/>
  </w:num>
  <w:num w:numId="21" w16cid:durableId="5155070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30"/>
  </w:num>
  <w:num w:numId="23" w16cid:durableId="137502943">
    <w:abstractNumId w:val="29"/>
  </w:num>
  <w:num w:numId="24" w16cid:durableId="997877533">
    <w:abstractNumId w:val="15"/>
  </w:num>
  <w:num w:numId="25" w16cid:durableId="1510217569">
    <w:abstractNumId w:val="27"/>
  </w:num>
  <w:num w:numId="26" w16cid:durableId="1154954014">
    <w:abstractNumId w:val="26"/>
  </w:num>
  <w:num w:numId="27" w16cid:durableId="17784759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4"/>
  </w:num>
  <w:num w:numId="29" w16cid:durableId="522792960">
    <w:abstractNumId w:val="10"/>
  </w:num>
  <w:num w:numId="30" w16cid:durableId="835001693">
    <w:abstractNumId w:val="11"/>
  </w:num>
  <w:num w:numId="31" w16cid:durableId="1736397326">
    <w:abstractNumId w:val="12"/>
  </w:num>
  <w:num w:numId="32" w16cid:durableId="954941413">
    <w:abstractNumId w:val="8"/>
  </w:num>
  <w:num w:numId="33" w16cid:durableId="297540313">
    <w:abstractNumId w:val="1"/>
  </w:num>
  <w:num w:numId="34" w16cid:durableId="464739246">
    <w:abstractNumId w:val="25"/>
  </w:num>
  <w:num w:numId="35" w16cid:durableId="147481076">
    <w:abstractNumId w:val="5"/>
  </w:num>
  <w:num w:numId="36" w16cid:durableId="65826476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3676"/>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4ED7"/>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47A24"/>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4D1"/>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2EA"/>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2130"/>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925"/>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6E2B"/>
    <w:rsid w:val="00137F11"/>
    <w:rsid w:val="00140CAE"/>
    <w:rsid w:val="00140F37"/>
    <w:rsid w:val="00141642"/>
    <w:rsid w:val="00141AFA"/>
    <w:rsid w:val="001434DB"/>
    <w:rsid w:val="0014364F"/>
    <w:rsid w:val="00143C80"/>
    <w:rsid w:val="00144E3D"/>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0341"/>
    <w:rsid w:val="0018202E"/>
    <w:rsid w:val="00182DEF"/>
    <w:rsid w:val="00183F75"/>
    <w:rsid w:val="00184190"/>
    <w:rsid w:val="00184B74"/>
    <w:rsid w:val="0018752A"/>
    <w:rsid w:val="00187653"/>
    <w:rsid w:val="00187728"/>
    <w:rsid w:val="00187E2E"/>
    <w:rsid w:val="00191373"/>
    <w:rsid w:val="001925B6"/>
    <w:rsid w:val="0019269B"/>
    <w:rsid w:val="00193F48"/>
    <w:rsid w:val="001941A7"/>
    <w:rsid w:val="00195530"/>
    <w:rsid w:val="00196006"/>
    <w:rsid w:val="00196A73"/>
    <w:rsid w:val="0019737F"/>
    <w:rsid w:val="0019787E"/>
    <w:rsid w:val="00197EFC"/>
    <w:rsid w:val="001A0767"/>
    <w:rsid w:val="001A10C4"/>
    <w:rsid w:val="001A31D1"/>
    <w:rsid w:val="001A36F6"/>
    <w:rsid w:val="001A4EB9"/>
    <w:rsid w:val="001A58D1"/>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2AA"/>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40FD"/>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66D"/>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46C"/>
    <w:rsid w:val="002B1FD2"/>
    <w:rsid w:val="002B3045"/>
    <w:rsid w:val="002B304E"/>
    <w:rsid w:val="002B3399"/>
    <w:rsid w:val="002B4113"/>
    <w:rsid w:val="002B5C1F"/>
    <w:rsid w:val="002B7F52"/>
    <w:rsid w:val="002C024A"/>
    <w:rsid w:val="002C0448"/>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2EC8"/>
    <w:rsid w:val="002D310B"/>
    <w:rsid w:val="002D38B4"/>
    <w:rsid w:val="002D3BF4"/>
    <w:rsid w:val="002D3F31"/>
    <w:rsid w:val="002D4549"/>
    <w:rsid w:val="002D4DDF"/>
    <w:rsid w:val="002D540C"/>
    <w:rsid w:val="002D5D59"/>
    <w:rsid w:val="002D7488"/>
    <w:rsid w:val="002D7694"/>
    <w:rsid w:val="002E06B2"/>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0E4"/>
    <w:rsid w:val="0030799F"/>
    <w:rsid w:val="00307E46"/>
    <w:rsid w:val="00310007"/>
    <w:rsid w:val="00312167"/>
    <w:rsid w:val="0031247F"/>
    <w:rsid w:val="003125B3"/>
    <w:rsid w:val="00312730"/>
    <w:rsid w:val="00312B0E"/>
    <w:rsid w:val="00312CA4"/>
    <w:rsid w:val="00312E2F"/>
    <w:rsid w:val="00312FF1"/>
    <w:rsid w:val="0031312D"/>
    <w:rsid w:val="00314371"/>
    <w:rsid w:val="00315390"/>
    <w:rsid w:val="003154C7"/>
    <w:rsid w:val="003159B6"/>
    <w:rsid w:val="00316984"/>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78"/>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68C5"/>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5E2"/>
    <w:rsid w:val="003D1BC3"/>
    <w:rsid w:val="003D350B"/>
    <w:rsid w:val="003D4322"/>
    <w:rsid w:val="003D552E"/>
    <w:rsid w:val="003D598F"/>
    <w:rsid w:val="003D5D92"/>
    <w:rsid w:val="003D6CA8"/>
    <w:rsid w:val="003D6D17"/>
    <w:rsid w:val="003D769A"/>
    <w:rsid w:val="003D7ED3"/>
    <w:rsid w:val="003E04BC"/>
    <w:rsid w:val="003E0573"/>
    <w:rsid w:val="003E0A9F"/>
    <w:rsid w:val="003E0E6E"/>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03AB1"/>
    <w:rsid w:val="00410BC4"/>
    <w:rsid w:val="00411318"/>
    <w:rsid w:val="004122E5"/>
    <w:rsid w:val="0041418D"/>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209"/>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5119"/>
    <w:rsid w:val="004867F3"/>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577"/>
    <w:rsid w:val="00496FA7"/>
    <w:rsid w:val="0049768F"/>
    <w:rsid w:val="004A1390"/>
    <w:rsid w:val="004A13E3"/>
    <w:rsid w:val="004A1CB8"/>
    <w:rsid w:val="004A2E99"/>
    <w:rsid w:val="004A4936"/>
    <w:rsid w:val="004A4CB8"/>
    <w:rsid w:val="004A4FD9"/>
    <w:rsid w:val="004A6AFA"/>
    <w:rsid w:val="004A6CBF"/>
    <w:rsid w:val="004A73A9"/>
    <w:rsid w:val="004A7AF8"/>
    <w:rsid w:val="004A7C8C"/>
    <w:rsid w:val="004A7F13"/>
    <w:rsid w:val="004B0311"/>
    <w:rsid w:val="004B0534"/>
    <w:rsid w:val="004B6DDB"/>
    <w:rsid w:val="004B7053"/>
    <w:rsid w:val="004B783F"/>
    <w:rsid w:val="004C28FC"/>
    <w:rsid w:val="004C30C3"/>
    <w:rsid w:val="004C3CB7"/>
    <w:rsid w:val="004C3D11"/>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3F78"/>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26A0"/>
    <w:rsid w:val="005032AD"/>
    <w:rsid w:val="005038B2"/>
    <w:rsid w:val="005041BC"/>
    <w:rsid w:val="00504DEE"/>
    <w:rsid w:val="00506AAC"/>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1C36"/>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145D"/>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4C6B"/>
    <w:rsid w:val="005859BD"/>
    <w:rsid w:val="005875A2"/>
    <w:rsid w:val="00590750"/>
    <w:rsid w:val="00590D5E"/>
    <w:rsid w:val="00590F36"/>
    <w:rsid w:val="0059200A"/>
    <w:rsid w:val="00592C8B"/>
    <w:rsid w:val="00592FE5"/>
    <w:rsid w:val="00594407"/>
    <w:rsid w:val="00594606"/>
    <w:rsid w:val="00595F22"/>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19B"/>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3D76"/>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3A1A"/>
    <w:rsid w:val="0066581D"/>
    <w:rsid w:val="00665FEF"/>
    <w:rsid w:val="00666170"/>
    <w:rsid w:val="006663CA"/>
    <w:rsid w:val="0066767E"/>
    <w:rsid w:val="0066780A"/>
    <w:rsid w:val="006710D6"/>
    <w:rsid w:val="00671AE1"/>
    <w:rsid w:val="00673139"/>
    <w:rsid w:val="006745B4"/>
    <w:rsid w:val="00674D86"/>
    <w:rsid w:val="0067627B"/>
    <w:rsid w:val="00676708"/>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4E4F"/>
    <w:rsid w:val="006A68A0"/>
    <w:rsid w:val="006A7A56"/>
    <w:rsid w:val="006A7A6C"/>
    <w:rsid w:val="006B017C"/>
    <w:rsid w:val="006B1372"/>
    <w:rsid w:val="006B4190"/>
    <w:rsid w:val="006B45B2"/>
    <w:rsid w:val="006B6111"/>
    <w:rsid w:val="006B6464"/>
    <w:rsid w:val="006B676F"/>
    <w:rsid w:val="006B6E7F"/>
    <w:rsid w:val="006B7631"/>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D781D"/>
    <w:rsid w:val="006E09A2"/>
    <w:rsid w:val="006E0BD8"/>
    <w:rsid w:val="006E23DC"/>
    <w:rsid w:val="006E26FA"/>
    <w:rsid w:val="006E3101"/>
    <w:rsid w:val="006E39DC"/>
    <w:rsid w:val="006E655D"/>
    <w:rsid w:val="006E6BC2"/>
    <w:rsid w:val="006E6DB5"/>
    <w:rsid w:val="006E6E60"/>
    <w:rsid w:val="006E6E9F"/>
    <w:rsid w:val="006E7D0C"/>
    <w:rsid w:val="006F0249"/>
    <w:rsid w:val="006F11AF"/>
    <w:rsid w:val="006F2476"/>
    <w:rsid w:val="006F250A"/>
    <w:rsid w:val="006F2A7B"/>
    <w:rsid w:val="006F3286"/>
    <w:rsid w:val="006F39BB"/>
    <w:rsid w:val="006F3F9C"/>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15F84"/>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1C2C"/>
    <w:rsid w:val="007824DE"/>
    <w:rsid w:val="007829E7"/>
    <w:rsid w:val="00782EC8"/>
    <w:rsid w:val="007834A0"/>
    <w:rsid w:val="007834E2"/>
    <w:rsid w:val="00784DA3"/>
    <w:rsid w:val="0078516D"/>
    <w:rsid w:val="00785B16"/>
    <w:rsid w:val="00787857"/>
    <w:rsid w:val="00787DD8"/>
    <w:rsid w:val="007923BE"/>
    <w:rsid w:val="0079333A"/>
    <w:rsid w:val="00793FA0"/>
    <w:rsid w:val="007946C0"/>
    <w:rsid w:val="00795B9D"/>
    <w:rsid w:val="00796425"/>
    <w:rsid w:val="00796666"/>
    <w:rsid w:val="007A3DEF"/>
    <w:rsid w:val="007A5274"/>
    <w:rsid w:val="007A5FB4"/>
    <w:rsid w:val="007A77E5"/>
    <w:rsid w:val="007B0B54"/>
    <w:rsid w:val="007B1618"/>
    <w:rsid w:val="007B1921"/>
    <w:rsid w:val="007B38ED"/>
    <w:rsid w:val="007B48B4"/>
    <w:rsid w:val="007B5786"/>
    <w:rsid w:val="007B5B9B"/>
    <w:rsid w:val="007B5C51"/>
    <w:rsid w:val="007B636F"/>
    <w:rsid w:val="007B6C03"/>
    <w:rsid w:val="007B74E4"/>
    <w:rsid w:val="007B7B16"/>
    <w:rsid w:val="007C055F"/>
    <w:rsid w:val="007C1E3D"/>
    <w:rsid w:val="007C3713"/>
    <w:rsid w:val="007C38B3"/>
    <w:rsid w:val="007C3986"/>
    <w:rsid w:val="007C3A63"/>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64AE"/>
    <w:rsid w:val="007F7D02"/>
    <w:rsid w:val="007F7F4C"/>
    <w:rsid w:val="00800BF3"/>
    <w:rsid w:val="00801A02"/>
    <w:rsid w:val="00801AEB"/>
    <w:rsid w:val="0080252D"/>
    <w:rsid w:val="0080275B"/>
    <w:rsid w:val="008036E0"/>
    <w:rsid w:val="0080382F"/>
    <w:rsid w:val="00803B11"/>
    <w:rsid w:val="008042CF"/>
    <w:rsid w:val="00804D89"/>
    <w:rsid w:val="00804E0C"/>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6B45"/>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24C"/>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4BA2"/>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E7BBE"/>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01D"/>
    <w:rsid w:val="00951A35"/>
    <w:rsid w:val="00951FC0"/>
    <w:rsid w:val="0095300B"/>
    <w:rsid w:val="00953FA7"/>
    <w:rsid w:val="00954133"/>
    <w:rsid w:val="00956C77"/>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2578"/>
    <w:rsid w:val="009A4FF5"/>
    <w:rsid w:val="009A727E"/>
    <w:rsid w:val="009A7429"/>
    <w:rsid w:val="009A7809"/>
    <w:rsid w:val="009A7FD1"/>
    <w:rsid w:val="009B0137"/>
    <w:rsid w:val="009B1298"/>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0E89"/>
    <w:rsid w:val="00A031FE"/>
    <w:rsid w:val="00A03CBF"/>
    <w:rsid w:val="00A03DBA"/>
    <w:rsid w:val="00A042C4"/>
    <w:rsid w:val="00A04B5D"/>
    <w:rsid w:val="00A0693E"/>
    <w:rsid w:val="00A072C1"/>
    <w:rsid w:val="00A100CC"/>
    <w:rsid w:val="00A11932"/>
    <w:rsid w:val="00A125D7"/>
    <w:rsid w:val="00A1413B"/>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6A63"/>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0D74"/>
    <w:rsid w:val="00A4116C"/>
    <w:rsid w:val="00A43A71"/>
    <w:rsid w:val="00A4455B"/>
    <w:rsid w:val="00A455CA"/>
    <w:rsid w:val="00A45634"/>
    <w:rsid w:val="00A461C6"/>
    <w:rsid w:val="00A46817"/>
    <w:rsid w:val="00A473BC"/>
    <w:rsid w:val="00A50114"/>
    <w:rsid w:val="00A50566"/>
    <w:rsid w:val="00A5130A"/>
    <w:rsid w:val="00A51DE2"/>
    <w:rsid w:val="00A52198"/>
    <w:rsid w:val="00A5240F"/>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097"/>
    <w:rsid w:val="00AB2FE4"/>
    <w:rsid w:val="00AB42DA"/>
    <w:rsid w:val="00AB43A0"/>
    <w:rsid w:val="00AB48C0"/>
    <w:rsid w:val="00AB74A6"/>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D7C9D"/>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16A4"/>
    <w:rsid w:val="00B42BBD"/>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77A15"/>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B5268"/>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1B7A"/>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662B"/>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26B5F"/>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5744"/>
    <w:rsid w:val="00C6659E"/>
    <w:rsid w:val="00C6682B"/>
    <w:rsid w:val="00C67F96"/>
    <w:rsid w:val="00C70E40"/>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4EFE"/>
    <w:rsid w:val="00CB5EE2"/>
    <w:rsid w:val="00CB6BE8"/>
    <w:rsid w:val="00CB7E2A"/>
    <w:rsid w:val="00CC0D86"/>
    <w:rsid w:val="00CC14DE"/>
    <w:rsid w:val="00CC45F9"/>
    <w:rsid w:val="00CC5B4F"/>
    <w:rsid w:val="00CC6529"/>
    <w:rsid w:val="00CC65D0"/>
    <w:rsid w:val="00CD07EC"/>
    <w:rsid w:val="00CD1133"/>
    <w:rsid w:val="00CD1249"/>
    <w:rsid w:val="00CD2CD8"/>
    <w:rsid w:val="00CD4F1B"/>
    <w:rsid w:val="00CD5906"/>
    <w:rsid w:val="00CD5E17"/>
    <w:rsid w:val="00CD6160"/>
    <w:rsid w:val="00CD6ACF"/>
    <w:rsid w:val="00CD7477"/>
    <w:rsid w:val="00CD77CF"/>
    <w:rsid w:val="00CD7C4C"/>
    <w:rsid w:val="00CE0123"/>
    <w:rsid w:val="00CE0438"/>
    <w:rsid w:val="00CE3042"/>
    <w:rsid w:val="00CE4993"/>
    <w:rsid w:val="00CF020A"/>
    <w:rsid w:val="00CF0339"/>
    <w:rsid w:val="00CF0BAA"/>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6923"/>
    <w:rsid w:val="00D072F3"/>
    <w:rsid w:val="00D0774B"/>
    <w:rsid w:val="00D07C8A"/>
    <w:rsid w:val="00D10956"/>
    <w:rsid w:val="00D12466"/>
    <w:rsid w:val="00D14841"/>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26"/>
    <w:rsid w:val="00D5045E"/>
    <w:rsid w:val="00D51FD3"/>
    <w:rsid w:val="00D5271F"/>
    <w:rsid w:val="00D52E46"/>
    <w:rsid w:val="00D54657"/>
    <w:rsid w:val="00D55C1A"/>
    <w:rsid w:val="00D56654"/>
    <w:rsid w:val="00D575DE"/>
    <w:rsid w:val="00D57DE4"/>
    <w:rsid w:val="00D606FA"/>
    <w:rsid w:val="00D616FB"/>
    <w:rsid w:val="00D6231E"/>
    <w:rsid w:val="00D62631"/>
    <w:rsid w:val="00D63117"/>
    <w:rsid w:val="00D63515"/>
    <w:rsid w:val="00D63D88"/>
    <w:rsid w:val="00D642BC"/>
    <w:rsid w:val="00D647A0"/>
    <w:rsid w:val="00D65BD0"/>
    <w:rsid w:val="00D65F2C"/>
    <w:rsid w:val="00D6667F"/>
    <w:rsid w:val="00D67415"/>
    <w:rsid w:val="00D67D18"/>
    <w:rsid w:val="00D71C7D"/>
    <w:rsid w:val="00D7292B"/>
    <w:rsid w:val="00D72DBA"/>
    <w:rsid w:val="00D741A3"/>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4B5"/>
    <w:rsid w:val="00DA0501"/>
    <w:rsid w:val="00DA158D"/>
    <w:rsid w:val="00DA1FA6"/>
    <w:rsid w:val="00DA3085"/>
    <w:rsid w:val="00DA50AF"/>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0F"/>
    <w:rsid w:val="00E34E1B"/>
    <w:rsid w:val="00E40B5E"/>
    <w:rsid w:val="00E40BD5"/>
    <w:rsid w:val="00E40EBA"/>
    <w:rsid w:val="00E4256D"/>
    <w:rsid w:val="00E428FF"/>
    <w:rsid w:val="00E42975"/>
    <w:rsid w:val="00E42B3B"/>
    <w:rsid w:val="00E42B99"/>
    <w:rsid w:val="00E435B4"/>
    <w:rsid w:val="00E43A36"/>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BE4"/>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289"/>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0AF"/>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2190"/>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061"/>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5C73"/>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D5553"/>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E96289"/>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6D781D"/>
    <w:pPr>
      <w:keepNext/>
      <w:numPr>
        <w:ilvl w:val="2"/>
        <w:numId w:val="18"/>
      </w:numPr>
      <w:outlineLvl w:val="2"/>
    </w:pPr>
    <w:rPr>
      <w:bCs/>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1A58D1"/>
    <w:pPr>
      <w:tabs>
        <w:tab w:val="left" w:pos="960"/>
        <w:tab w:val="right" w:leader="dot" w:pos="10194"/>
      </w:tabs>
      <w:spacing w:before="120" w:after="120" w:line="480" w:lineRule="exact"/>
    </w:pPr>
    <w:rPr>
      <w:b/>
      <w:noProof/>
      <w:sz w:val="32"/>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 w:type="table" w:customStyle="1" w:styleId="15">
    <w:name w:val="表格格線1"/>
    <w:basedOn w:val="a3"/>
    <w:next w:val="ac"/>
    <w:uiPriority w:val="39"/>
    <w:rsid w:val="002C0448"/>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3812</TotalTime>
  <Pages>46</Pages>
  <Words>2900</Words>
  <Characters>16532</Characters>
  <Application>Microsoft Office Word</Application>
  <DocSecurity>0</DocSecurity>
  <Lines>137</Lines>
  <Paragraphs>38</Paragraphs>
  <ScaleCrop>false</ScaleCrop>
  <Company>NTCBIM</Company>
  <LinksUpToDate>false</LinksUpToDate>
  <CharactersWithSpaces>19394</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11046017_鄭兆媗</cp:lastModifiedBy>
  <cp:revision>62</cp:revision>
  <cp:lastPrinted>2024-03-12T16:26:00Z</cp:lastPrinted>
  <dcterms:created xsi:type="dcterms:W3CDTF">2024-05-07T14:43:00Z</dcterms:created>
  <dcterms:modified xsi:type="dcterms:W3CDTF">2024-05-27T02:19:00Z</dcterms:modified>
</cp:coreProperties>
</file>