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79F7E3E9">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59E082A7" w:rsidR="002C52F7" w:rsidRDefault="003D15E2" w:rsidP="007F21E7">
      <w:pPr>
        <w:widowControl/>
        <w:jc w:val="center"/>
      </w:pPr>
      <w:r w:rsidRPr="003D15E2">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6"/>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8"/>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0B76B114" w14:textId="1F704ACB" w:rsidR="004D2178" w:rsidRDefault="004D2178">
      <w:pPr>
        <w:widowControl/>
        <w:jc w:val="left"/>
      </w:pPr>
      <w:r>
        <w:br w:type="page"/>
      </w:r>
    </w:p>
    <w:p w14:paraId="31F21980" w14:textId="77777777" w:rsidR="004D2178" w:rsidRPr="002C52F7" w:rsidRDefault="004D2178" w:rsidP="002C52F7">
      <w:pPr>
        <w:widowControl/>
        <w:jc w:val="left"/>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6"/>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0"/>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1"/>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323" w:name="_Toc166433958"/>
      <w:r>
        <w:rPr>
          <w:rFonts w:hint="eastAsia"/>
        </w:rPr>
        <w:t>元件圖</w:t>
      </w:r>
      <w:bookmarkEnd w:id="2323"/>
    </w:p>
    <w:p w14:paraId="45DB2976" w14:textId="6D5000DD" w:rsidR="0027530B" w:rsidRDefault="003D15E2" w:rsidP="003D15E2">
      <w:pPr>
        <w:jc w:val="center"/>
      </w:pPr>
      <w:r w:rsidRPr="003D15E2">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2"/>
                    <a:stretch>
                      <a:fillRect/>
                    </a:stretch>
                  </pic:blipFill>
                  <pic:spPr>
                    <a:xfrm>
                      <a:off x="0" y="0"/>
                      <a:ext cx="6009248" cy="4488089"/>
                    </a:xfrm>
                    <a:prstGeom prst="rect">
                      <a:avLst/>
                    </a:prstGeom>
                  </pic:spPr>
                </pic:pic>
              </a:graphicData>
            </a:graphic>
          </wp:inline>
        </w:drawing>
      </w:r>
    </w:p>
    <w:p w14:paraId="39E194C6" w14:textId="3F903D86"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9C86F" w14:textId="77777777" w:rsidR="00506AAC" w:rsidRDefault="00506AAC">
      <w:pPr>
        <w:ind w:firstLine="560"/>
      </w:pPr>
      <w:r>
        <w:separator/>
      </w:r>
    </w:p>
  </w:endnote>
  <w:endnote w:type="continuationSeparator" w:id="0">
    <w:p w14:paraId="2BEDF9FC" w14:textId="77777777" w:rsidR="00506AAC" w:rsidRDefault="00506AAC">
      <w:pPr>
        <w:ind w:firstLine="560"/>
      </w:pPr>
      <w:r>
        <w:continuationSeparator/>
      </w:r>
    </w:p>
  </w:endnote>
  <w:endnote w:type="continuationNotice" w:id="1">
    <w:p w14:paraId="72A5D239" w14:textId="77777777" w:rsidR="00506AAC" w:rsidRDefault="00506AAC">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EB9F7" w14:textId="77777777" w:rsidR="00506AAC" w:rsidRDefault="00506AAC">
      <w:pPr>
        <w:ind w:firstLine="560"/>
      </w:pPr>
      <w:r>
        <w:separator/>
      </w:r>
    </w:p>
  </w:footnote>
  <w:footnote w:type="continuationSeparator" w:id="0">
    <w:p w14:paraId="22DF07B9" w14:textId="77777777" w:rsidR="00506AAC" w:rsidRDefault="00506AAC">
      <w:pPr>
        <w:ind w:firstLine="560"/>
      </w:pPr>
      <w:r>
        <w:continuationSeparator/>
      </w:r>
    </w:p>
  </w:footnote>
  <w:footnote w:type="continuationNotice" w:id="1">
    <w:p w14:paraId="3CD4F2D9" w14:textId="77777777" w:rsidR="00506AAC" w:rsidRDefault="00506AAC">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51</Pages>
  <Words>2081</Words>
  <Characters>11866</Characters>
  <Application>Microsoft Office Word</Application>
  <DocSecurity>0</DocSecurity>
  <Lines>98</Lines>
  <Paragraphs>27</Paragraphs>
  <ScaleCrop>false</ScaleCrop>
  <Company>NTCBIM</Company>
  <LinksUpToDate>false</LinksUpToDate>
  <CharactersWithSpaces>13920</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11046004_陳冠廷</cp:lastModifiedBy>
  <cp:revision>36</cp:revision>
  <cp:lastPrinted>2024-03-12T16:26:00Z</cp:lastPrinted>
  <dcterms:created xsi:type="dcterms:W3CDTF">2024-05-07T14:43:00Z</dcterms:created>
  <dcterms:modified xsi:type="dcterms:W3CDTF">2024-05-15T17:07:00Z</dcterms:modified>
</cp:coreProperties>
</file>