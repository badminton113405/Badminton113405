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140246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45EB4382">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77777777" w:rsidR="00B05515" w:rsidRDefault="00B05515">
      <w:pPr>
        <w:rPr>
          <w:ins w:id="1078" w:author="11046014_劉育彤" w:date="2024-03-30T17:10:00Z"/>
          <w:szCs w:val="28"/>
        </w:rPr>
      </w:pPr>
      <w:ins w:id="1079" w:author="11046014_劉育彤" w:date="2024-03-25T14:57:00Z">
        <w:r w:rsidRPr="003E7632">
          <w:rPr>
            <w:szCs w:val="28"/>
            <w:rPrChange w:id="1080" w:author="11046014_劉育彤" w:date="2024-03-25T20:17:00Z">
              <w:rPr>
                <w:rFonts w:ascii="標楷體" w:hAnsi="標楷體"/>
                <w:szCs w:val="28"/>
              </w:rPr>
            </w:rPrChange>
          </w:rPr>
          <w:t xml:space="preserve">  </w:t>
        </w:r>
        <w:r w:rsidRPr="003E7632">
          <w:rPr>
            <w:rFonts w:hint="eastAsia"/>
            <w:szCs w:val="28"/>
            <w:rPrChange w:id="1081" w:author="11046014_劉育彤" w:date="2024-03-25T20:17:00Z">
              <w:rPr>
                <w:rFonts w:ascii="標楷體" w:hAnsi="標楷體" w:hint="eastAsia"/>
                <w:szCs w:val="28"/>
              </w:rPr>
            </w:rPrChange>
          </w:rPr>
          <w:t>內</w:t>
        </w:r>
        <w:r w:rsidRPr="003E7632">
          <w:rPr>
            <w:szCs w:val="28"/>
            <w:rPrChange w:id="1082" w:author="11046014_劉育彤" w:date="2024-03-25T20:17:00Z">
              <w:rPr>
                <w:rFonts w:ascii="標楷體" w:hAnsi="標楷體"/>
                <w:szCs w:val="28"/>
              </w:rPr>
            </w:rPrChange>
          </w:rPr>
          <w:t>文</w:t>
        </w:r>
        <w:r w:rsidRPr="003E7632">
          <w:rPr>
            <w:rFonts w:hint="eastAsia"/>
            <w:szCs w:val="28"/>
            <w:rPrChange w:id="1083" w:author="11046014_劉育彤" w:date="2024-03-25T20:17:00Z">
              <w:rPr>
                <w:rFonts w:ascii="標楷體" w:hAnsi="標楷體" w:hint="eastAsia"/>
                <w:szCs w:val="28"/>
              </w:rPr>
            </w:rPrChange>
          </w:rPr>
          <w:t>撰</w:t>
        </w:r>
        <w:r w:rsidRPr="003E7632">
          <w:rPr>
            <w:szCs w:val="28"/>
            <w:rPrChange w:id="1084" w:author="11046014_劉育彤" w:date="2024-03-25T20:17:00Z">
              <w:rPr>
                <w:rFonts w:ascii="標楷體" w:hAnsi="標楷體"/>
                <w:szCs w:val="28"/>
              </w:rPr>
            </w:rPrChange>
          </w:rPr>
          <w:t>寫</w:t>
        </w:r>
        <w:r w:rsidRPr="003E7632">
          <w:rPr>
            <w:szCs w:val="28"/>
            <w:rPrChange w:id="1085" w:author="11046014_劉育彤" w:date="2024-03-25T20:17:00Z">
              <w:rPr>
                <w:rFonts w:ascii="標楷體" w:hAnsi="標楷體"/>
                <w:szCs w:val="28"/>
              </w:rPr>
            </w:rPrChange>
          </w:rPr>
          <w:t>…</w:t>
        </w:r>
      </w:ins>
    </w:p>
    <w:p w14:paraId="3E46CD74" w14:textId="77777777" w:rsidR="00773ED8" w:rsidRDefault="00773ED8">
      <w:pPr>
        <w:rPr>
          <w:ins w:id="1086" w:author="11046014_劉育彤" w:date="2024-03-30T17:10:00Z"/>
          <w:szCs w:val="28"/>
        </w:rPr>
      </w:pPr>
    </w:p>
    <w:p w14:paraId="69D527FA" w14:textId="39A22562" w:rsidR="00773ED8" w:rsidRDefault="00773ED8">
      <w:pPr>
        <w:rPr>
          <w:ins w:id="1087" w:author="11046014_劉育彤" w:date="2024-03-30T17:10:00Z"/>
          <w:szCs w:val="28"/>
        </w:rPr>
      </w:pPr>
      <w:ins w:id="1088"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9" w:author="11046014_劉育彤" w:date="2024-03-30T17:49:00Z"/>
          <w:szCs w:val="28"/>
        </w:rPr>
      </w:pPr>
      <w:ins w:id="1090"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1" w:author="11046014_劉育彤" w:date="2024-03-30T17:50:00Z"/>
          <w:szCs w:val="28"/>
        </w:rPr>
      </w:pPr>
      <w:ins w:id="1092" w:author="11046014_劉育彤" w:date="2024-03-30T17:50:00Z">
        <w:r>
          <w:rPr>
            <w:rFonts w:hint="eastAsia"/>
            <w:szCs w:val="28"/>
          </w:rPr>
          <w:t>登入、註冊、忘記密碼</w:t>
        </w:r>
      </w:ins>
      <w:ins w:id="1093" w:author="11046014_劉育彤" w:date="2024-03-31T16:47:00Z">
        <w:r w:rsidR="00E11A9D">
          <w:rPr>
            <w:rFonts w:hint="eastAsia"/>
            <w:szCs w:val="28"/>
          </w:rPr>
          <w:t xml:space="preserve"> </w:t>
        </w:r>
      </w:ins>
    </w:p>
    <w:p w14:paraId="47529A01" w14:textId="60111DBC" w:rsidR="00C5799D" w:rsidRDefault="00017127">
      <w:pPr>
        <w:rPr>
          <w:ins w:id="1094" w:author="11046014_劉育彤" w:date="2024-03-30T17:51:00Z"/>
        </w:rPr>
      </w:pPr>
      <w:ins w:id="1095"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6" w:author="11046014_劉育彤" w:date="2024-03-30T17:51:00Z">
        <w:r w:rsidR="003F4933">
          <w:rPr>
            <w:rFonts w:hint="eastAsia"/>
          </w:rPr>
          <w:t>此</w:t>
        </w:r>
      </w:ins>
      <w:ins w:id="1097" w:author="11046014_劉育彤" w:date="2024-03-30T17:50:00Z">
        <w:r>
          <w:t>功能，根據註冊時的</w:t>
        </w:r>
        <w:r>
          <w:t>mail</w:t>
        </w:r>
        <w:r>
          <w:t>驗證身分，再重新設定密碼。</w:t>
        </w:r>
      </w:ins>
    </w:p>
    <w:p w14:paraId="20A50BBD" w14:textId="06514A55" w:rsidR="003F4933" w:rsidRDefault="003F4933">
      <w:pPr>
        <w:rPr>
          <w:ins w:id="1098" w:author="11046014_劉育彤" w:date="2024-03-30T17:51:00Z"/>
        </w:rPr>
      </w:pPr>
      <w:ins w:id="1099" w:author="11046014_劉育彤" w:date="2024-03-30T17:51:00Z">
        <w:r>
          <w:rPr>
            <w:rFonts w:hint="eastAsia"/>
          </w:rPr>
          <w:t>課程詳情</w:t>
        </w:r>
      </w:ins>
    </w:p>
    <w:p w14:paraId="7BD264AF" w14:textId="07BD6065" w:rsidR="003F4933" w:rsidRDefault="003F4933">
      <w:pPr>
        <w:rPr>
          <w:ins w:id="1100" w:author="11046014_劉育彤" w:date="2024-03-30T20:43:00Z"/>
        </w:rPr>
      </w:pPr>
      <w:ins w:id="1101" w:author="11046014_劉育彤" w:date="2024-03-30T17:51:00Z">
        <w:r>
          <w:rPr>
            <w:rFonts w:hint="eastAsia"/>
          </w:rPr>
          <w:t>透過</w:t>
        </w:r>
      </w:ins>
      <w:ins w:id="1102" w:author="11046014_劉育彤" w:date="2024-03-30T17:55:00Z">
        <w:r w:rsidR="00CC45F9">
          <w:rPr>
            <w:rFonts w:hint="eastAsia"/>
          </w:rPr>
          <w:t>課程展示</w:t>
        </w:r>
      </w:ins>
      <w:ins w:id="1103" w:author="11046014_劉育彤" w:date="2024-03-30T18:43:00Z">
        <w:r w:rsidR="008A402D">
          <w:rPr>
            <w:rFonts w:hint="eastAsia"/>
          </w:rPr>
          <w:t>，使用者能從</w:t>
        </w:r>
      </w:ins>
      <w:ins w:id="1104" w:author="11046014_劉育彤" w:date="2024-03-30T19:05:00Z">
        <w:r w:rsidR="00067F52">
          <w:rPr>
            <w:rFonts w:hint="eastAsia"/>
          </w:rPr>
          <w:t>網站上直接查看</w:t>
        </w:r>
      </w:ins>
      <w:ins w:id="1105" w:author="11046014_劉育彤" w:date="2024-03-30T19:06:00Z">
        <w:r w:rsidR="00067F52">
          <w:rPr>
            <w:rFonts w:hint="eastAsia"/>
          </w:rPr>
          <w:t>不同種類課程的</w:t>
        </w:r>
      </w:ins>
      <w:ins w:id="1106" w:author="11046014_劉育彤" w:date="2024-03-30T19:15:00Z">
        <w:r w:rsidR="00A36851">
          <w:rPr>
            <w:rFonts w:hint="eastAsia"/>
          </w:rPr>
          <w:t>內容介紹</w:t>
        </w:r>
      </w:ins>
      <w:ins w:id="1107" w:author="11046014_劉育彤" w:date="2024-03-30T20:43:00Z">
        <w:r w:rsidR="00323246">
          <w:rPr>
            <w:rFonts w:hint="eastAsia"/>
          </w:rPr>
          <w:t>。</w:t>
        </w:r>
      </w:ins>
    </w:p>
    <w:p w14:paraId="7698B0BE" w14:textId="68A00006" w:rsidR="00323246" w:rsidRDefault="00323246">
      <w:pPr>
        <w:rPr>
          <w:ins w:id="1108" w:author="11046014_劉育彤" w:date="2024-03-30T20:44:00Z"/>
        </w:rPr>
      </w:pPr>
      <w:ins w:id="1109" w:author="11046014_劉育彤" w:date="2024-03-30T20:43:00Z">
        <w:r>
          <w:rPr>
            <w:rFonts w:hint="eastAsia"/>
          </w:rPr>
          <w:t>教練詳情</w:t>
        </w:r>
      </w:ins>
    </w:p>
    <w:p w14:paraId="6F73357E" w14:textId="1A85D6EA" w:rsidR="00DB0C9F" w:rsidRDefault="00DB0C9F" w:rsidP="00DB0C9F">
      <w:pPr>
        <w:rPr>
          <w:ins w:id="1110" w:author="11046014_劉育彤" w:date="2024-03-30T20:45:00Z"/>
        </w:rPr>
      </w:pPr>
      <w:ins w:id="1111" w:author="11046014_劉育彤" w:date="2024-03-30T20:44:00Z">
        <w:r>
          <w:rPr>
            <w:rFonts w:hint="eastAsia"/>
          </w:rPr>
          <w:t>透過教練團隊，使用者能從網站上查看</w:t>
        </w:r>
      </w:ins>
      <w:ins w:id="1112"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3" w:author="11046014_劉育彤" w:date="2024-03-30T20:44:00Z">
        <w:r>
          <w:rPr>
            <w:rFonts w:hint="eastAsia"/>
          </w:rPr>
          <w:t>。</w:t>
        </w:r>
      </w:ins>
    </w:p>
    <w:p w14:paraId="7AD0858D" w14:textId="3B4CA4D6" w:rsidR="001272A4" w:rsidRDefault="0040195E" w:rsidP="00DB0C9F">
      <w:pPr>
        <w:rPr>
          <w:ins w:id="1114" w:author="11046014_劉育彤" w:date="2024-03-30T20:48:00Z"/>
        </w:rPr>
      </w:pPr>
      <w:ins w:id="1115" w:author="11046014_劉育彤" w:date="2024-03-30T20:47:00Z">
        <w:r>
          <w:rPr>
            <w:rFonts w:hint="eastAsia"/>
          </w:rPr>
          <w:t>教學詳情</w:t>
        </w:r>
      </w:ins>
    </w:p>
    <w:p w14:paraId="554C0DFB" w14:textId="633E417A" w:rsidR="0040195E" w:rsidRPr="001272A4" w:rsidRDefault="0040195E" w:rsidP="00DB0C9F">
      <w:pPr>
        <w:rPr>
          <w:ins w:id="1116" w:author="11046014_劉育彤" w:date="2024-03-30T20:44:00Z"/>
        </w:rPr>
      </w:pPr>
      <w:ins w:id="1117" w:author="11046014_劉育彤" w:date="2024-03-30T20:48:00Z">
        <w:r>
          <w:rPr>
            <w:rFonts w:hint="eastAsia"/>
          </w:rPr>
          <w:t>透過</w:t>
        </w:r>
        <w:r w:rsidR="002A637E">
          <w:rPr>
            <w:rFonts w:hint="eastAsia"/>
          </w:rPr>
          <w:t>羽球教學可以觀看</w:t>
        </w:r>
      </w:ins>
      <w:ins w:id="1118" w:author="11046014_劉育彤" w:date="2024-03-30T20:49:00Z">
        <w:r w:rsidR="002A637E">
          <w:rPr>
            <w:rFonts w:hint="eastAsia"/>
          </w:rPr>
          <w:t>一些</w:t>
        </w:r>
      </w:ins>
      <w:ins w:id="1119" w:author="11046014_劉育彤" w:date="2024-03-30T20:50:00Z">
        <w:r w:rsidR="001548BE">
          <w:rPr>
            <w:rFonts w:hint="eastAsia"/>
          </w:rPr>
          <w:t>關於羽球技巧</w:t>
        </w:r>
      </w:ins>
      <w:ins w:id="1120" w:author="11046014_劉育彤" w:date="2024-03-30T20:49:00Z">
        <w:r w:rsidR="002A637E">
          <w:rPr>
            <w:rFonts w:hint="eastAsia"/>
          </w:rPr>
          <w:t>的動作</w:t>
        </w:r>
      </w:ins>
      <w:ins w:id="1121" w:author="11046014_劉育彤" w:date="2024-03-30T20:51:00Z">
        <w:r w:rsidR="001548BE">
          <w:rPr>
            <w:rFonts w:hint="eastAsia"/>
          </w:rPr>
          <w:t>。</w:t>
        </w:r>
      </w:ins>
    </w:p>
    <w:p w14:paraId="5553F73E" w14:textId="77777777" w:rsidR="008517B2" w:rsidRDefault="001548BE">
      <w:pPr>
        <w:rPr>
          <w:ins w:id="1122" w:author="11046014_劉育彤" w:date="2024-03-31T14:07:00Z"/>
          <w:szCs w:val="28"/>
        </w:rPr>
      </w:pPr>
      <w:ins w:id="1123" w:author="11046014_劉育彤" w:date="2024-03-30T20:51:00Z">
        <w:r>
          <w:rPr>
            <w:rFonts w:hint="eastAsia"/>
            <w:szCs w:val="28"/>
          </w:rPr>
          <w:t>社群</w:t>
        </w:r>
      </w:ins>
      <w:ins w:id="1124" w:author="11046014_劉育彤" w:date="2024-03-31T13:53:00Z">
        <w:r w:rsidR="00FF525C">
          <w:rPr>
            <w:rFonts w:hint="eastAsia"/>
            <w:szCs w:val="28"/>
          </w:rPr>
          <w:t>空間</w:t>
        </w:r>
      </w:ins>
    </w:p>
    <w:p w14:paraId="3F7F5CE1" w14:textId="1D769CAA" w:rsidR="00FF525C" w:rsidRPr="008E1EC9" w:rsidRDefault="008517B2">
      <w:pPr>
        <w:rPr>
          <w:ins w:id="1125" w:author="11046014_劉育彤" w:date="2024-03-31T15:45:00Z"/>
          <w:color w:val="000000" w:themeColor="text1"/>
        </w:rPr>
      </w:pPr>
      <w:ins w:id="1126" w:author="11046014_劉育彤" w:date="2024-03-31T14:07:00Z">
        <w:r>
          <w:rPr>
            <w:rFonts w:hint="eastAsia"/>
            <w:szCs w:val="28"/>
          </w:rPr>
          <w:lastRenderedPageBreak/>
          <w:t>使用</w:t>
        </w:r>
      </w:ins>
      <w:ins w:id="1127" w:author="11046014_劉育彤" w:date="2024-03-31T14:08:00Z">
        <w:r>
          <w:rPr>
            <w:rFonts w:hint="eastAsia"/>
            <w:szCs w:val="28"/>
          </w:rPr>
          <w:t>者可以在</w:t>
        </w:r>
      </w:ins>
      <w:ins w:id="1128" w:author="11046014_劉育彤" w:date="2024-03-31T15:37:00Z">
        <w:r w:rsidR="004D1910">
          <w:rPr>
            <w:rFonts w:hint="eastAsia"/>
            <w:szCs w:val="28"/>
          </w:rPr>
          <w:t>透過</w:t>
        </w:r>
      </w:ins>
      <w:ins w:id="1129" w:author="11046014_劉育彤" w:date="2024-03-31T14:08:00Z">
        <w:r>
          <w:rPr>
            <w:rFonts w:hint="eastAsia"/>
            <w:szCs w:val="28"/>
          </w:rPr>
          <w:t>社群空間觀看會員在</w:t>
        </w:r>
      </w:ins>
      <w:ins w:id="1130" w:author="11046014_劉育彤" w:date="2024-03-31T14:09:00Z">
        <w:r>
          <w:rPr>
            <w:rFonts w:hint="eastAsia"/>
            <w:szCs w:val="28"/>
          </w:rPr>
          <w:t>評論區</w:t>
        </w:r>
      </w:ins>
      <w:ins w:id="1131" w:author="11046014_劉育彤" w:date="2024-03-31T14:10:00Z">
        <w:r w:rsidR="00782EC8" w:rsidRPr="008E1EC9">
          <w:rPr>
            <w:rFonts w:hint="eastAsia"/>
            <w:color w:val="000000" w:themeColor="text1"/>
          </w:rPr>
          <w:t>分享</w:t>
        </w:r>
      </w:ins>
      <w:ins w:id="1132" w:author="11046014_劉育彤" w:date="2024-03-31T15:37:00Z">
        <w:r w:rsidR="004D1910" w:rsidRPr="008E1EC9">
          <w:rPr>
            <w:rFonts w:hint="eastAsia"/>
            <w:color w:val="000000" w:themeColor="text1"/>
          </w:rPr>
          <w:t>的</w:t>
        </w:r>
      </w:ins>
      <w:ins w:id="1133" w:author="11046014_劉育彤" w:date="2024-03-31T14:10:00Z">
        <w:r w:rsidR="00782EC8" w:rsidRPr="008E1EC9">
          <w:rPr>
            <w:rFonts w:hint="eastAsia"/>
            <w:color w:val="000000" w:themeColor="text1"/>
          </w:rPr>
          <w:t>經驗</w:t>
        </w:r>
      </w:ins>
      <w:ins w:id="1134"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5" w:author="11046014_劉育彤" w:date="2024-03-31T15:45:00Z"/>
          <w:color w:val="000000" w:themeColor="text1"/>
        </w:rPr>
      </w:pPr>
      <w:ins w:id="1136"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7" w:author="11046014_劉育彤" w:date="2024-03-31T15:47:00Z"/>
          <w:color w:val="000000" w:themeColor="text1"/>
        </w:rPr>
      </w:pPr>
      <w:ins w:id="1138"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9"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0" w:author="11046017_鄭兆媗" w:date="2024-03-31T16:32:00Z"/>
          <w:color w:val="000000" w:themeColor="text1"/>
        </w:rPr>
      </w:pPr>
      <w:ins w:id="1141" w:author="11046017_鄭兆媗" w:date="2024-03-31T16:32:00Z">
        <w:r>
          <w:rPr>
            <w:color w:val="000000" w:themeColor="text1"/>
          </w:rPr>
          <w:br w:type="page"/>
        </w:r>
      </w:ins>
    </w:p>
    <w:p w14:paraId="24883350" w14:textId="724F0CA1" w:rsidR="003C5C93" w:rsidRPr="008E1EC9" w:rsidDel="0051407F" w:rsidRDefault="003C5C93">
      <w:pPr>
        <w:pStyle w:val="2"/>
        <w:rPr>
          <w:ins w:id="1142" w:author="11046014_劉育彤" w:date="2024-03-25T14:57:00Z"/>
          <w:del w:id="1143" w:author="11046017_鄭兆媗" w:date="2024-03-31T16:32:00Z"/>
          <w:rPrChange w:id="1144" w:author="11046014_劉育彤" w:date="2024-03-31T15:45:00Z">
            <w:rPr>
              <w:ins w:id="1145" w:author="11046014_劉育彤" w:date="2024-03-25T14:57:00Z"/>
              <w:del w:id="1146" w:author="11046017_鄭兆媗" w:date="2024-03-31T16:32:00Z"/>
              <w:rFonts w:ascii="標楷體" w:hAnsi="標楷體"/>
              <w:szCs w:val="28"/>
            </w:rPr>
          </w:rPrChange>
        </w:rPr>
        <w:pPrChange w:id="1147" w:author="11046017_鄭兆媗" w:date="2024-03-31T16:32:00Z">
          <w:pPr>
            <w:ind w:firstLineChars="200" w:firstLine="560"/>
          </w:pPr>
        </w:pPrChange>
      </w:pPr>
      <w:bookmarkStart w:id="1148" w:name="_Toc166433932"/>
      <w:bookmarkEnd w:id="1148"/>
    </w:p>
    <w:p w14:paraId="1FA11ADB" w14:textId="7EA400E3" w:rsidR="00B05515" w:rsidRPr="00FB1867" w:rsidRDefault="007449AA">
      <w:pPr>
        <w:pStyle w:val="2"/>
        <w:rPr>
          <w:ins w:id="1149" w:author="11046014_劉育彤" w:date="2024-03-25T14:57:00Z"/>
        </w:rPr>
        <w:pPrChange w:id="1150" w:author="11046021_蔡元振" w:date="2024-03-26T14:25:00Z">
          <w:pPr>
            <w:ind w:firstLineChars="50" w:firstLine="140"/>
          </w:pPr>
        </w:pPrChange>
      </w:pPr>
      <w:ins w:id="1151" w:author="11046017_鄭兆媗" w:date="2024-03-25T20:56:00Z">
        <w:r>
          <w:rPr>
            <w:rFonts w:hint="eastAsia"/>
          </w:rPr>
          <w:t xml:space="preserve"> </w:t>
        </w:r>
      </w:ins>
      <w:ins w:id="1152" w:author="11046014_劉育彤" w:date="2024-03-25T14:58:00Z">
        <w:del w:id="1153" w:author="11046017_鄭兆媗" w:date="2024-03-25T17:16:00Z">
          <w:r w:rsidR="004A1CB8" w:rsidRPr="00FB1867">
            <w:rPr>
              <w:rFonts w:hint="eastAsia"/>
            </w:rPr>
            <w:delText>3</w:delText>
          </w:r>
        </w:del>
      </w:ins>
      <w:ins w:id="1154" w:author="11046014_劉育彤" w:date="2024-03-25T14:57:00Z">
        <w:del w:id="1155" w:author="11046017_鄭兆媗" w:date="2024-03-25T17:16:00Z">
          <w:r w:rsidR="00B05515" w:rsidRPr="00FB1867">
            <w:rPr>
              <w:rFonts w:hint="eastAsia"/>
            </w:rPr>
            <w:delText xml:space="preserve">-2 </w:delText>
          </w:r>
        </w:del>
      </w:ins>
      <w:bookmarkStart w:id="1156" w:name="_Toc166433933"/>
      <w:ins w:id="1157" w:author="11046014_劉育彤" w:date="2024-03-25T14:58:00Z">
        <w:r w:rsidR="004A1CB8" w:rsidRPr="00FB1867">
          <w:rPr>
            <w:rFonts w:hint="eastAsia"/>
          </w:rPr>
          <w:t>系統軟、硬體需求與技術平台</w:t>
        </w:r>
      </w:ins>
      <w:bookmarkEnd w:id="1156"/>
    </w:p>
    <w:p w14:paraId="2355CAC4" w14:textId="3631DEBD" w:rsidR="00EC690F" w:rsidRPr="008E1EC9" w:rsidRDefault="00AC5662">
      <w:pPr>
        <w:pStyle w:val="af0"/>
        <w:jc w:val="center"/>
        <w:rPr>
          <w:ins w:id="1158" w:author="11046014_劉育彤" w:date="2024-03-30T12:54:00Z"/>
          <w:szCs w:val="28"/>
          <w:lang w:eastAsia="zh-TW"/>
        </w:rPr>
        <w:pPrChange w:id="1159" w:author="11046017_鄭兆媗" w:date="2024-03-31T16:29:00Z">
          <w:pPr/>
        </w:pPrChange>
      </w:pPr>
      <w:proofErr w:type="gramStart"/>
      <w:ins w:id="1160" w:author="11046017_鄭兆媗" w:date="2024-03-31T16:28:00Z">
        <w:r>
          <w:rPr>
            <w:rFonts w:hint="eastAsia"/>
            <w:lang w:eastAsia="zh-TW"/>
          </w:rPr>
          <w:t>▼</w:t>
        </w:r>
      </w:ins>
      <w:proofErr w:type="gramEnd"/>
      <w:ins w:id="1161"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2" w:author="11046017_鄭兆媗" w:date="2024-03-31T16:27:00Z">
        <w:r>
          <w:rPr>
            <w:rFonts w:hint="eastAsia"/>
            <w:lang w:eastAsia="zh-TW"/>
          </w:rPr>
          <w:t xml:space="preserve"> </w:t>
        </w:r>
        <w:r>
          <w:rPr>
            <w:rFonts w:hint="eastAsia"/>
            <w:lang w:eastAsia="zh-TW"/>
          </w:rPr>
          <w:t>系統軟</w:t>
        </w:r>
      </w:ins>
      <w:ins w:id="1163" w:author="11046017_鄭兆媗" w:date="2024-03-31T16:32:00Z">
        <w:r w:rsidR="00840F86">
          <w:rPr>
            <w:rFonts w:hint="eastAsia"/>
            <w:lang w:eastAsia="zh-TW"/>
          </w:rPr>
          <w:t>、</w:t>
        </w:r>
      </w:ins>
      <w:ins w:id="1164"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5"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6">
          <w:tblGrid>
            <w:gridCol w:w="2827"/>
            <w:gridCol w:w="3965"/>
            <w:gridCol w:w="3396"/>
          </w:tblGrid>
        </w:tblGridChange>
      </w:tblGrid>
      <w:tr w:rsidR="005D3599" w:rsidRPr="005D3599" w14:paraId="2ABAD226" w14:textId="77777777" w:rsidTr="003A7916">
        <w:trPr>
          <w:ins w:id="1167" w:author="11046014_劉育彤" w:date="2024-03-30T13:01:00Z"/>
        </w:trPr>
        <w:tc>
          <w:tcPr>
            <w:tcW w:w="10188" w:type="dxa"/>
            <w:gridSpan w:val="3"/>
            <w:shd w:val="clear" w:color="auto" w:fill="E8E8E8" w:themeFill="background2"/>
            <w:vAlign w:val="center"/>
            <w:tcPrChange w:id="1168" w:author="11046014_劉育彤" w:date="2024-03-30T13:02:00Z">
              <w:tcPr>
                <w:tcW w:w="10188" w:type="dxa"/>
                <w:gridSpan w:val="3"/>
              </w:tcPr>
            </w:tcPrChange>
          </w:tcPr>
          <w:p w14:paraId="3B619C6D" w14:textId="076E46E7" w:rsidR="005D3599" w:rsidRPr="00A5130A" w:rsidRDefault="005D3599">
            <w:pPr>
              <w:spacing w:line="400" w:lineRule="exact"/>
              <w:jc w:val="center"/>
              <w:rPr>
                <w:ins w:id="1169" w:author="11046014_劉育彤" w:date="2024-03-30T13:01:00Z"/>
                <w:rFonts w:ascii="Times New Roman" w:hAnsi="Times New Roman"/>
                <w:szCs w:val="28"/>
              </w:rPr>
              <w:pPrChange w:id="1170" w:author="11046014_劉育彤" w:date="2024-03-30T13:02:00Z">
                <w:pPr/>
              </w:pPrChange>
            </w:pPr>
            <w:ins w:id="1171"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2" w:author="11046014_劉育彤" w:date="2024-03-30T12:54:00Z"/>
        </w:trPr>
        <w:tc>
          <w:tcPr>
            <w:tcW w:w="2827" w:type="dxa"/>
            <w:vMerge w:val="restart"/>
            <w:vAlign w:val="center"/>
            <w:tcPrChange w:id="1173" w:author="11046014_劉育彤" w:date="2024-03-30T13:02:00Z">
              <w:tcPr>
                <w:tcW w:w="2827" w:type="dxa"/>
                <w:vMerge w:val="restart"/>
              </w:tcPr>
            </w:tcPrChange>
          </w:tcPr>
          <w:p w14:paraId="4A42D915" w14:textId="66017986" w:rsidR="00FE33CC" w:rsidRPr="00A5130A" w:rsidRDefault="00FE33CC">
            <w:pPr>
              <w:spacing w:line="400" w:lineRule="exact"/>
              <w:rPr>
                <w:ins w:id="1174" w:author="11046014_劉育彤" w:date="2024-03-30T12:54:00Z"/>
                <w:rFonts w:ascii="Times New Roman" w:hAnsi="Times New Roman"/>
                <w:szCs w:val="28"/>
              </w:rPr>
              <w:pPrChange w:id="1175" w:author="11046014_劉育彤" w:date="2024-03-30T13:02:00Z">
                <w:pPr/>
              </w:pPrChange>
            </w:pPr>
            <w:ins w:id="1176" w:author="11046014_劉育彤" w:date="2024-03-30T12:54:00Z">
              <w:r w:rsidRPr="00A5130A">
                <w:rPr>
                  <w:rFonts w:ascii="Times New Roman" w:hAnsi="Times New Roman" w:hint="eastAsia"/>
                  <w:szCs w:val="28"/>
                </w:rPr>
                <w:t>作業</w:t>
              </w:r>
            </w:ins>
            <w:ins w:id="1177" w:author="11046014_劉育彤" w:date="2024-03-30T12:55:00Z">
              <w:r w:rsidRPr="00A5130A">
                <w:rPr>
                  <w:rFonts w:ascii="Times New Roman" w:hAnsi="Times New Roman" w:hint="eastAsia"/>
                  <w:szCs w:val="28"/>
                </w:rPr>
                <w:t>系統版本</w:t>
              </w:r>
            </w:ins>
          </w:p>
        </w:tc>
        <w:tc>
          <w:tcPr>
            <w:tcW w:w="3119" w:type="dxa"/>
            <w:vAlign w:val="center"/>
            <w:tcPrChange w:id="1178" w:author="11046014_劉育彤" w:date="2024-03-30T13:02:00Z">
              <w:tcPr>
                <w:tcW w:w="3965" w:type="dxa"/>
              </w:tcPr>
            </w:tcPrChange>
          </w:tcPr>
          <w:p w14:paraId="018EE6D4" w14:textId="5B41E41F" w:rsidR="00FE33CC" w:rsidRPr="00A5130A" w:rsidRDefault="00FE33CC">
            <w:pPr>
              <w:spacing w:line="400" w:lineRule="exact"/>
              <w:rPr>
                <w:ins w:id="1179" w:author="11046014_劉育彤" w:date="2024-03-30T12:54:00Z"/>
                <w:rFonts w:ascii="Times New Roman" w:hAnsi="Times New Roman"/>
                <w:szCs w:val="28"/>
              </w:rPr>
              <w:pPrChange w:id="1180" w:author="11046014_劉育彤" w:date="2024-03-30T13:02:00Z">
                <w:pPr/>
              </w:pPrChange>
            </w:pPr>
            <w:ins w:id="1181" w:author="11046014_劉育彤" w:date="2024-03-30T12:55:00Z">
              <w:r w:rsidRPr="00A5130A">
                <w:rPr>
                  <w:rFonts w:ascii="Times New Roman" w:hAnsi="Times New Roman" w:hint="eastAsia"/>
                  <w:szCs w:val="28"/>
                </w:rPr>
                <w:t>最低系統需求</w:t>
              </w:r>
            </w:ins>
          </w:p>
        </w:tc>
        <w:tc>
          <w:tcPr>
            <w:tcW w:w="4242" w:type="dxa"/>
            <w:vAlign w:val="center"/>
            <w:tcPrChange w:id="1182" w:author="11046014_劉育彤" w:date="2024-03-30T13:02:00Z">
              <w:tcPr>
                <w:tcW w:w="3396" w:type="dxa"/>
              </w:tcPr>
            </w:tcPrChange>
          </w:tcPr>
          <w:p w14:paraId="623A1194" w14:textId="660531AB" w:rsidR="00FE33CC" w:rsidRPr="00A5130A" w:rsidRDefault="00FE33CC">
            <w:pPr>
              <w:spacing w:line="400" w:lineRule="exact"/>
              <w:rPr>
                <w:ins w:id="1183" w:author="11046014_劉育彤" w:date="2024-03-30T12:54:00Z"/>
                <w:rFonts w:ascii="Times New Roman" w:hAnsi="Times New Roman"/>
                <w:szCs w:val="28"/>
              </w:rPr>
              <w:pPrChange w:id="1184" w:author="11046014_劉育彤" w:date="2024-03-30T13:02:00Z">
                <w:pPr/>
              </w:pPrChange>
            </w:pPr>
            <w:ins w:id="1185"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6" w:author="11046014_劉育彤" w:date="2024-03-30T12:54:00Z"/>
        </w:trPr>
        <w:tc>
          <w:tcPr>
            <w:tcW w:w="2827" w:type="dxa"/>
            <w:vMerge/>
            <w:vAlign w:val="center"/>
            <w:tcPrChange w:id="1187" w:author="11046014_劉育彤" w:date="2024-03-30T13:02:00Z">
              <w:tcPr>
                <w:tcW w:w="2827" w:type="dxa"/>
                <w:vMerge/>
              </w:tcPr>
            </w:tcPrChange>
          </w:tcPr>
          <w:p w14:paraId="5AE5EF16" w14:textId="77777777" w:rsidR="00FE33CC" w:rsidRPr="00A5130A" w:rsidRDefault="00FE33CC">
            <w:pPr>
              <w:spacing w:line="400" w:lineRule="exact"/>
              <w:rPr>
                <w:ins w:id="1188" w:author="11046014_劉育彤" w:date="2024-03-30T12:54:00Z"/>
                <w:rFonts w:ascii="Times New Roman" w:hAnsi="Times New Roman"/>
                <w:szCs w:val="28"/>
              </w:rPr>
              <w:pPrChange w:id="1189" w:author="11046014_劉育彤" w:date="2024-03-30T13:02:00Z">
                <w:pPr/>
              </w:pPrChange>
            </w:pPr>
          </w:p>
        </w:tc>
        <w:tc>
          <w:tcPr>
            <w:tcW w:w="3119" w:type="dxa"/>
            <w:vAlign w:val="center"/>
            <w:tcPrChange w:id="1190" w:author="11046014_劉育彤" w:date="2024-03-30T13:02:00Z">
              <w:tcPr>
                <w:tcW w:w="3965" w:type="dxa"/>
              </w:tcPr>
            </w:tcPrChange>
          </w:tcPr>
          <w:p w14:paraId="4211F649" w14:textId="14217AC7" w:rsidR="00FE33CC" w:rsidRPr="00A5130A" w:rsidRDefault="00FE33CC">
            <w:pPr>
              <w:spacing w:line="400" w:lineRule="exact"/>
              <w:rPr>
                <w:ins w:id="1191" w:author="11046014_劉育彤" w:date="2024-03-30T12:54:00Z"/>
                <w:rFonts w:ascii="Times New Roman" w:hAnsi="Times New Roman"/>
                <w:szCs w:val="28"/>
              </w:rPr>
              <w:pPrChange w:id="1192" w:author="11046014_劉育彤" w:date="2024-03-30T13:02:00Z">
                <w:pPr/>
              </w:pPrChange>
            </w:pPr>
            <w:ins w:id="1193"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4" w:author="11046014_劉育彤" w:date="2024-03-30T13:02:00Z">
              <w:tcPr>
                <w:tcW w:w="3396" w:type="dxa"/>
              </w:tcPr>
            </w:tcPrChange>
          </w:tcPr>
          <w:p w14:paraId="46221973" w14:textId="07CB824F" w:rsidR="00FE33CC" w:rsidRPr="00A5130A" w:rsidRDefault="00FE33CC">
            <w:pPr>
              <w:spacing w:line="400" w:lineRule="exact"/>
              <w:rPr>
                <w:ins w:id="1195" w:author="11046014_劉育彤" w:date="2024-03-30T12:54:00Z"/>
                <w:rFonts w:ascii="Times New Roman" w:hAnsi="Times New Roman"/>
                <w:szCs w:val="28"/>
              </w:rPr>
              <w:pPrChange w:id="1196" w:author="11046014_劉育彤" w:date="2024-03-30T13:02:00Z">
                <w:pPr/>
              </w:pPrChange>
            </w:pPr>
            <w:ins w:id="1197"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8" w:author="11046014_劉育彤" w:date="2024-03-30T12:54:00Z"/>
        </w:trPr>
        <w:tc>
          <w:tcPr>
            <w:tcW w:w="2827" w:type="dxa"/>
            <w:vMerge w:val="restart"/>
            <w:vAlign w:val="center"/>
            <w:tcPrChange w:id="1199" w:author="11046014_劉育彤" w:date="2024-03-30T13:02:00Z">
              <w:tcPr>
                <w:tcW w:w="2827" w:type="dxa"/>
                <w:vMerge w:val="restart"/>
              </w:tcPr>
            </w:tcPrChange>
          </w:tcPr>
          <w:p w14:paraId="4E59D8DE" w14:textId="7FDA263B" w:rsidR="00FE33CC" w:rsidRPr="00A5130A" w:rsidRDefault="00FE33CC">
            <w:pPr>
              <w:spacing w:line="400" w:lineRule="exact"/>
              <w:rPr>
                <w:ins w:id="1200" w:author="11046014_劉育彤" w:date="2024-03-30T12:54:00Z"/>
                <w:rFonts w:ascii="Times New Roman" w:hAnsi="Times New Roman"/>
                <w:szCs w:val="28"/>
              </w:rPr>
              <w:pPrChange w:id="1201" w:author="11046014_劉育彤" w:date="2024-03-30T13:02:00Z">
                <w:pPr/>
              </w:pPrChange>
            </w:pPr>
            <w:ins w:id="1202" w:author="11046014_劉育彤" w:date="2024-03-30T12:57:00Z">
              <w:r w:rsidRPr="00A5130A">
                <w:rPr>
                  <w:rFonts w:ascii="Times New Roman" w:hAnsi="Times New Roman" w:hint="eastAsia"/>
                  <w:szCs w:val="28"/>
                </w:rPr>
                <w:t>處理器磁碟可用空間</w:t>
              </w:r>
            </w:ins>
          </w:p>
        </w:tc>
        <w:tc>
          <w:tcPr>
            <w:tcW w:w="3119" w:type="dxa"/>
            <w:vAlign w:val="center"/>
            <w:tcPrChange w:id="1203" w:author="11046014_劉育彤" w:date="2024-03-30T13:02:00Z">
              <w:tcPr>
                <w:tcW w:w="3965" w:type="dxa"/>
              </w:tcPr>
            </w:tcPrChange>
          </w:tcPr>
          <w:p w14:paraId="67E18D0B" w14:textId="3B724645" w:rsidR="00FE33CC" w:rsidRPr="00A5130A" w:rsidRDefault="00FE33CC">
            <w:pPr>
              <w:spacing w:line="400" w:lineRule="exact"/>
              <w:rPr>
                <w:ins w:id="1204" w:author="11046014_劉育彤" w:date="2024-03-30T12:54:00Z"/>
                <w:rFonts w:ascii="Times New Roman" w:hAnsi="Times New Roman"/>
                <w:szCs w:val="28"/>
              </w:rPr>
              <w:pPrChange w:id="1205" w:author="11046014_劉育彤" w:date="2024-03-30T13:02:00Z">
                <w:pPr/>
              </w:pPrChange>
            </w:pPr>
            <w:ins w:id="1206" w:author="11046014_劉育彤" w:date="2024-03-30T12:59:00Z">
              <w:r w:rsidRPr="00A5130A">
                <w:rPr>
                  <w:rFonts w:ascii="Times New Roman" w:hAnsi="Times New Roman" w:hint="eastAsia"/>
                  <w:szCs w:val="28"/>
                </w:rPr>
                <w:t>雙核心以上</w:t>
              </w:r>
            </w:ins>
          </w:p>
        </w:tc>
        <w:tc>
          <w:tcPr>
            <w:tcW w:w="4242" w:type="dxa"/>
            <w:vAlign w:val="center"/>
            <w:tcPrChange w:id="1207" w:author="11046014_劉育彤" w:date="2024-03-30T13:02:00Z">
              <w:tcPr>
                <w:tcW w:w="3396" w:type="dxa"/>
              </w:tcPr>
            </w:tcPrChange>
          </w:tcPr>
          <w:p w14:paraId="52ECDB60" w14:textId="4651CEBC" w:rsidR="00FE33CC" w:rsidRPr="00A5130A" w:rsidRDefault="00FE33CC">
            <w:pPr>
              <w:spacing w:line="400" w:lineRule="exact"/>
              <w:rPr>
                <w:ins w:id="1208" w:author="11046014_劉育彤" w:date="2024-03-30T12:54: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1" w:author="11046014_劉育彤" w:date="2024-03-30T12:54:00Z"/>
        </w:trPr>
        <w:tc>
          <w:tcPr>
            <w:tcW w:w="2827" w:type="dxa"/>
            <w:vMerge/>
            <w:vAlign w:val="center"/>
            <w:tcPrChange w:id="1212" w:author="11046014_劉育彤" w:date="2024-03-30T13:02:00Z">
              <w:tcPr>
                <w:tcW w:w="2827" w:type="dxa"/>
                <w:vMerge/>
              </w:tcPr>
            </w:tcPrChange>
          </w:tcPr>
          <w:p w14:paraId="609E5A7E" w14:textId="77777777" w:rsidR="00FE33CC" w:rsidRPr="00A5130A" w:rsidRDefault="00FE33CC">
            <w:pPr>
              <w:spacing w:line="400" w:lineRule="exact"/>
              <w:rPr>
                <w:ins w:id="1213" w:author="11046014_劉育彤" w:date="2024-03-30T12:54:00Z"/>
                <w:rFonts w:ascii="Times New Roman" w:hAnsi="Times New Roman"/>
                <w:szCs w:val="28"/>
              </w:rPr>
              <w:pPrChange w:id="1214" w:author="11046014_劉育彤" w:date="2024-03-30T13:02:00Z">
                <w:pPr/>
              </w:pPrChange>
            </w:pPr>
          </w:p>
        </w:tc>
        <w:tc>
          <w:tcPr>
            <w:tcW w:w="3119" w:type="dxa"/>
            <w:vAlign w:val="center"/>
            <w:tcPrChange w:id="1215" w:author="11046014_劉育彤" w:date="2024-03-30T13:02:00Z">
              <w:tcPr>
                <w:tcW w:w="3965" w:type="dxa"/>
              </w:tcPr>
            </w:tcPrChange>
          </w:tcPr>
          <w:p w14:paraId="36027542" w14:textId="582C4071" w:rsidR="00FE33CC" w:rsidRPr="00A5130A" w:rsidRDefault="00FE33CC">
            <w:pPr>
              <w:spacing w:line="400" w:lineRule="exact"/>
              <w:rPr>
                <w:ins w:id="1216" w:author="11046014_劉育彤" w:date="2024-03-30T12:54:00Z"/>
                <w:rFonts w:ascii="Times New Roman" w:hAnsi="Times New Roman"/>
                <w:szCs w:val="28"/>
              </w:rPr>
              <w:pPrChange w:id="1217" w:author="11046014_劉育彤" w:date="2024-03-30T13:02:00Z">
                <w:pPr/>
              </w:pPrChange>
            </w:pPr>
            <w:ins w:id="1218"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9" w:author="11046014_劉育彤" w:date="2024-03-30T13:02:00Z">
              <w:tcPr>
                <w:tcW w:w="3396" w:type="dxa"/>
              </w:tcPr>
            </w:tcPrChange>
          </w:tcPr>
          <w:p w14:paraId="17592485" w14:textId="68FAE1A2" w:rsidR="00FE33CC" w:rsidRPr="00A5130A" w:rsidRDefault="00FE33CC">
            <w:pPr>
              <w:spacing w:line="400" w:lineRule="exact"/>
              <w:rPr>
                <w:ins w:id="1220" w:author="11046014_劉育彤" w:date="2024-03-30T12:54:00Z"/>
                <w:rFonts w:ascii="Times New Roman" w:hAnsi="Times New Roman"/>
                <w:szCs w:val="28"/>
              </w:rPr>
              <w:pPrChange w:id="1221" w:author="11046014_劉育彤" w:date="2024-03-30T13:02:00Z">
                <w:pPr/>
              </w:pPrChange>
            </w:pPr>
            <w:ins w:id="1222"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EAAFC59" w14:textId="32A2F758"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8" w:author="11046014_劉育彤" w:date="2024-03-30T13:02:00Z">
              <w:tcPr>
                <w:tcW w:w="3965" w:type="dxa"/>
              </w:tcPr>
            </w:tcPrChange>
          </w:tcPr>
          <w:p w14:paraId="109FC684" w14:textId="20F22967" w:rsidR="00FE33CC" w:rsidRPr="00A5130A" w:rsidRDefault="00FE33CC">
            <w:pPr>
              <w:spacing w:line="400" w:lineRule="exact"/>
              <w:rPr>
                <w:ins w:id="1229" w:author="11046014_劉育彤" w:date="2024-03-30T12:54:00Z"/>
                <w:rFonts w:ascii="Times New Roman" w:hAnsi="Times New Roman"/>
                <w:szCs w:val="28"/>
              </w:rPr>
              <w:pPrChange w:id="1230" w:author="11046014_劉育彤" w:date="2024-03-30T13:02:00Z">
                <w:pPr/>
              </w:pPrChange>
            </w:pPr>
            <w:ins w:id="1231"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2" w:author="11046014_劉育彤" w:date="2024-03-30T13:02:00Z">
              <w:tcPr>
                <w:tcW w:w="3396" w:type="dxa"/>
              </w:tcPr>
            </w:tcPrChange>
          </w:tcPr>
          <w:p w14:paraId="5C8F63CF" w14:textId="4DAB551F" w:rsidR="00FE33CC" w:rsidRPr="00A5130A" w:rsidRDefault="00FE33CC">
            <w:pPr>
              <w:spacing w:line="400" w:lineRule="exact"/>
              <w:rPr>
                <w:ins w:id="1233" w:author="11046014_劉育彤" w:date="2024-03-30T12:54:00Z"/>
                <w:rFonts w:ascii="Times New Roman" w:hAnsi="Times New Roman"/>
                <w:szCs w:val="28"/>
              </w:rPr>
              <w:pPrChange w:id="1234" w:author="11046014_劉育彤" w:date="2024-03-30T13:02:00Z">
                <w:pPr/>
              </w:pPrChange>
            </w:pPr>
            <w:ins w:id="1235"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6" w:author="11046014_劉育彤" w:date="2024-03-30T12:54:00Z"/>
        </w:trPr>
        <w:tc>
          <w:tcPr>
            <w:tcW w:w="2827" w:type="dxa"/>
            <w:vMerge/>
            <w:vAlign w:val="center"/>
            <w:tcPrChange w:id="1237" w:author="11046014_劉育彤" w:date="2024-03-30T13:02:00Z">
              <w:tcPr>
                <w:tcW w:w="2827" w:type="dxa"/>
                <w:vMerge/>
              </w:tcPr>
            </w:tcPrChange>
          </w:tcPr>
          <w:p w14:paraId="63B58470" w14:textId="77777777" w:rsidR="005D3599" w:rsidRPr="00A5130A" w:rsidRDefault="005D3599">
            <w:pPr>
              <w:spacing w:line="400" w:lineRule="exact"/>
              <w:rPr>
                <w:ins w:id="1238" w:author="11046014_劉育彤" w:date="2024-03-30T12:54:00Z"/>
                <w:rFonts w:ascii="Times New Roman" w:hAnsi="Times New Roman"/>
                <w:szCs w:val="28"/>
              </w:rPr>
              <w:pPrChange w:id="1239" w:author="11046014_劉育彤" w:date="2024-03-30T13:02:00Z">
                <w:pPr/>
              </w:pPrChange>
            </w:pPr>
          </w:p>
        </w:tc>
        <w:tc>
          <w:tcPr>
            <w:tcW w:w="7361" w:type="dxa"/>
            <w:gridSpan w:val="2"/>
            <w:vAlign w:val="center"/>
            <w:tcPrChange w:id="1240" w:author="11046014_劉育彤" w:date="2024-03-30T13:02:00Z">
              <w:tcPr>
                <w:tcW w:w="7361" w:type="dxa"/>
                <w:gridSpan w:val="2"/>
              </w:tcPr>
            </w:tcPrChange>
          </w:tcPr>
          <w:p w14:paraId="28758AD4" w14:textId="3BAFA8AD" w:rsidR="005D3599" w:rsidRPr="0063306C" w:rsidRDefault="005D3599">
            <w:pPr>
              <w:widowControl/>
              <w:spacing w:line="400" w:lineRule="exact"/>
              <w:rPr>
                <w:ins w:id="1241" w:author="11046014_劉育彤" w:date="2024-03-30T12:54:00Z"/>
                <w:rFonts w:ascii="Times New Roman" w:hAnsi="Times New Roman" w:cs="Calibri"/>
                <w:kern w:val="0"/>
                <w:szCs w:val="28"/>
                <w:rPrChange w:id="1242" w:author="11046014_劉育彤" w:date="2024-03-30T13:02:00Z">
                  <w:rPr>
                    <w:ins w:id="1243" w:author="11046014_劉育彤" w:date="2024-03-30T12:54:00Z"/>
                    <w:szCs w:val="28"/>
                  </w:rPr>
                </w:rPrChange>
              </w:rPr>
              <w:pPrChange w:id="1244" w:author="11046014_劉育彤" w:date="2024-03-30T13:02:00Z">
                <w:pPr/>
              </w:pPrChange>
            </w:pPr>
            <w:ins w:id="1245"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6" w:author="11046014_劉育彤" w:date="2024-03-30T12:54:00Z"/>
          <w:trPrChange w:id="1247" w:author="11046017_鄭兆媗" w:date="2024-03-31T16:28:00Z">
            <w:trPr>
              <w:trHeight w:val="278"/>
            </w:trPr>
          </w:trPrChange>
        </w:trPr>
        <w:tc>
          <w:tcPr>
            <w:tcW w:w="10188" w:type="dxa"/>
            <w:gridSpan w:val="3"/>
            <w:shd w:val="clear" w:color="auto" w:fill="E8E8E8" w:themeFill="background2"/>
            <w:vAlign w:val="center"/>
            <w:tcPrChange w:id="1248"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9" w:author="11046014_劉育彤" w:date="2024-03-30T12:54:00Z"/>
                <w:rFonts w:ascii="Times New Roman" w:hAnsi="Times New Roman"/>
                <w:szCs w:val="28"/>
              </w:rPr>
              <w:pPrChange w:id="1250" w:author="11046014_劉育彤" w:date="2024-03-30T13:02:00Z">
                <w:pPr/>
              </w:pPrChange>
            </w:pPr>
            <w:ins w:id="1251"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2" w:author="11046014_劉育彤" w:date="2024-03-30T12:54:00Z"/>
        </w:trPr>
        <w:tc>
          <w:tcPr>
            <w:tcW w:w="2827" w:type="dxa"/>
            <w:vAlign w:val="center"/>
            <w:tcPrChange w:id="1253" w:author="11046014_劉育彤" w:date="2024-03-30T13:02:00Z">
              <w:tcPr>
                <w:tcW w:w="2827" w:type="dxa"/>
              </w:tcPr>
            </w:tcPrChange>
          </w:tcPr>
          <w:p w14:paraId="33CDDF92" w14:textId="5A6D7FC1" w:rsidR="005D3599" w:rsidRPr="00A5130A" w:rsidRDefault="005D3599">
            <w:pPr>
              <w:spacing w:line="400" w:lineRule="exact"/>
              <w:rPr>
                <w:ins w:id="1254" w:author="11046014_劉育彤" w:date="2024-03-30T12:54:00Z"/>
                <w:rFonts w:ascii="Times New Roman" w:hAnsi="Times New Roman"/>
                <w:szCs w:val="28"/>
              </w:rPr>
              <w:pPrChange w:id="1255" w:author="11046014_劉育彤" w:date="2024-03-30T13:02:00Z">
                <w:pPr/>
              </w:pPrChange>
            </w:pPr>
            <w:ins w:id="1256"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7" w:author="11046014_劉育彤" w:date="2024-03-30T13:02:00Z">
              <w:tcPr>
                <w:tcW w:w="7361" w:type="dxa"/>
                <w:gridSpan w:val="2"/>
              </w:tcPr>
            </w:tcPrChange>
          </w:tcPr>
          <w:p w14:paraId="264DF957" w14:textId="244CDC38" w:rsidR="005D3599" w:rsidRPr="0063306C" w:rsidRDefault="005D3599">
            <w:pPr>
              <w:widowControl/>
              <w:spacing w:line="400" w:lineRule="exact"/>
              <w:rPr>
                <w:ins w:id="1258" w:author="11046014_劉育彤" w:date="2024-03-30T12:54:00Z"/>
                <w:rFonts w:ascii="Times New Roman" w:hAnsi="Times New Roman" w:cs="Calibri"/>
                <w:kern w:val="0"/>
                <w:szCs w:val="28"/>
                <w:rPrChange w:id="1259" w:author="11046014_劉育彤" w:date="2024-03-30T13:02:00Z">
                  <w:rPr>
                    <w:ins w:id="1260" w:author="11046014_劉育彤" w:date="2024-03-30T12:54:00Z"/>
                    <w:szCs w:val="28"/>
                  </w:rPr>
                </w:rPrChange>
              </w:rPr>
              <w:pPrChange w:id="1261" w:author="11046014_劉育彤" w:date="2024-03-30T13:02:00Z">
                <w:pPr/>
              </w:pPrChange>
            </w:pPr>
            <w:ins w:id="1262"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3" w:author="11046014_劉育彤" w:date="2024-03-30T12:58:00Z"/>
        </w:trPr>
        <w:tc>
          <w:tcPr>
            <w:tcW w:w="2827" w:type="dxa"/>
            <w:vAlign w:val="center"/>
            <w:tcPrChange w:id="1264" w:author="11046014_劉育彤" w:date="2024-03-30T13:02:00Z">
              <w:tcPr>
                <w:tcW w:w="2827" w:type="dxa"/>
              </w:tcPr>
            </w:tcPrChange>
          </w:tcPr>
          <w:p w14:paraId="6B07C9BF" w14:textId="3B0254D4" w:rsidR="005D3599" w:rsidRPr="0063306C" w:rsidRDefault="005D3599">
            <w:pPr>
              <w:spacing w:line="400" w:lineRule="exact"/>
              <w:rPr>
                <w:ins w:id="1265" w:author="11046014_劉育彤" w:date="2024-03-30T12:58:00Z"/>
                <w:rFonts w:ascii="Times New Roman" w:hAnsi="Times New Roman"/>
                <w:caps/>
                <w:szCs w:val="28"/>
                <w:rPrChange w:id="1266" w:author="11046014_劉育彤" w:date="2024-03-30T13:02:00Z">
                  <w:rPr>
                    <w:ins w:id="1267" w:author="11046014_劉育彤" w:date="2024-03-30T12:58:00Z"/>
                    <w:szCs w:val="28"/>
                  </w:rPr>
                </w:rPrChange>
              </w:rPr>
              <w:pPrChange w:id="1268" w:author="11046014_劉育彤" w:date="2024-03-30T13:02:00Z">
                <w:pPr/>
              </w:pPrChange>
            </w:pPr>
            <w:ins w:id="1269"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0" w:author="11046014_劉育彤" w:date="2024-03-30T13:02:00Z">
              <w:tcPr>
                <w:tcW w:w="7361" w:type="dxa"/>
                <w:gridSpan w:val="2"/>
              </w:tcPr>
            </w:tcPrChange>
          </w:tcPr>
          <w:p w14:paraId="647B1C54" w14:textId="068DC20D" w:rsidR="005D3599" w:rsidRPr="0063306C" w:rsidRDefault="005D3599">
            <w:pPr>
              <w:widowControl/>
              <w:spacing w:line="400" w:lineRule="exact"/>
              <w:rPr>
                <w:ins w:id="1271" w:author="11046014_劉育彤" w:date="2024-03-30T12:58:00Z"/>
                <w:rFonts w:ascii="Times New Roman" w:hAnsi="Times New Roman" w:cs="Calibri"/>
                <w:kern w:val="0"/>
                <w:szCs w:val="28"/>
                <w:rPrChange w:id="1272" w:author="11046014_劉育彤" w:date="2024-03-30T13:02:00Z">
                  <w:rPr>
                    <w:ins w:id="1273" w:author="11046014_劉育彤" w:date="2024-03-30T12:58:00Z"/>
                    <w:szCs w:val="28"/>
                  </w:rPr>
                </w:rPrChange>
              </w:rPr>
              <w:pPrChange w:id="1274" w:author="11046014_劉育彤" w:date="2024-03-30T13:02:00Z">
                <w:pPr/>
              </w:pPrChange>
            </w:pPr>
            <w:ins w:id="1275"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6" w:author="11046014_劉育彤" w:date="2024-03-30T12:58:00Z"/>
        </w:trPr>
        <w:tc>
          <w:tcPr>
            <w:tcW w:w="2827" w:type="dxa"/>
            <w:vAlign w:val="center"/>
            <w:tcPrChange w:id="1277" w:author="11046014_劉育彤" w:date="2024-03-30T13:02:00Z">
              <w:tcPr>
                <w:tcW w:w="2827" w:type="dxa"/>
              </w:tcPr>
            </w:tcPrChange>
          </w:tcPr>
          <w:p w14:paraId="608721BB" w14:textId="36D5A211" w:rsidR="005D3599" w:rsidRPr="00A5130A" w:rsidRDefault="005D3599">
            <w:pPr>
              <w:spacing w:line="400" w:lineRule="exact"/>
              <w:rPr>
                <w:ins w:id="1278" w:author="11046014_劉育彤" w:date="2024-03-30T12:58:00Z"/>
                <w:rFonts w:ascii="Times New Roman" w:hAnsi="Times New Roman"/>
                <w:szCs w:val="28"/>
              </w:rPr>
              <w:pPrChange w:id="1279" w:author="11046014_劉育彤" w:date="2024-03-30T13:02:00Z">
                <w:pPr/>
              </w:pPrChange>
            </w:pPr>
            <w:ins w:id="1280" w:author="11046014_劉育彤" w:date="2024-03-30T12:58:00Z">
              <w:r w:rsidRPr="00A5130A">
                <w:rPr>
                  <w:rFonts w:ascii="Times New Roman" w:hAnsi="Times New Roman" w:hint="eastAsia"/>
                  <w:szCs w:val="28"/>
                </w:rPr>
                <w:t>網路</w:t>
              </w:r>
            </w:ins>
          </w:p>
        </w:tc>
        <w:tc>
          <w:tcPr>
            <w:tcW w:w="7361" w:type="dxa"/>
            <w:gridSpan w:val="2"/>
            <w:vAlign w:val="center"/>
            <w:tcPrChange w:id="1281" w:author="11046014_劉育彤" w:date="2024-03-30T13:02:00Z">
              <w:tcPr>
                <w:tcW w:w="7361" w:type="dxa"/>
                <w:gridSpan w:val="2"/>
              </w:tcPr>
            </w:tcPrChange>
          </w:tcPr>
          <w:p w14:paraId="3B089643" w14:textId="6293F8D7" w:rsidR="005D3599" w:rsidRPr="00A5130A" w:rsidRDefault="005D3599">
            <w:pPr>
              <w:spacing w:line="400" w:lineRule="exact"/>
              <w:rPr>
                <w:ins w:id="1282" w:author="11046014_劉育彤" w:date="2024-03-30T12:58:00Z"/>
                <w:rFonts w:ascii="Times New Roman" w:hAnsi="Times New Roman"/>
                <w:szCs w:val="28"/>
              </w:rPr>
              <w:pPrChange w:id="1283" w:author="11046014_劉育彤" w:date="2024-03-30T13:02:00Z">
                <w:pPr/>
              </w:pPrChange>
            </w:pPr>
            <w:ins w:id="1284"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5" w:author="11046014_劉育彤" w:date="2024-03-25T14:57:00Z"/>
          <w:del w:id="1286" w:author="11046017_鄭兆媗" w:date="2024-03-31T16:32:00Z"/>
          <w:rPrChange w:id="1287" w:author="11046014_劉育彤" w:date="2024-03-25T20:17:00Z">
            <w:rPr>
              <w:ins w:id="1288" w:author="11046014_劉育彤" w:date="2024-03-25T14:57:00Z"/>
              <w:del w:id="1289" w:author="11046017_鄭兆媗" w:date="2024-03-31T16:32:00Z"/>
              <w:rFonts w:ascii="標楷體" w:hAnsi="標楷體"/>
              <w:szCs w:val="28"/>
            </w:rPr>
          </w:rPrChange>
        </w:rPr>
        <w:pPrChange w:id="1290" w:author="11046017_鄭兆媗" w:date="2024-03-25T20:17:00Z">
          <w:pPr>
            <w:ind w:firstLineChars="200" w:firstLine="560"/>
          </w:pPr>
        </w:pPrChange>
      </w:pPr>
      <w:bookmarkStart w:id="1291" w:name="_Toc166433934"/>
      <w:bookmarkEnd w:id="1291"/>
    </w:p>
    <w:p w14:paraId="6B5A9F87" w14:textId="30D7F3BE" w:rsidR="00B05515" w:rsidRPr="00FB1867" w:rsidRDefault="004A1CB8">
      <w:pPr>
        <w:pStyle w:val="2"/>
        <w:rPr>
          <w:ins w:id="1292" w:author="11046014_劉育彤" w:date="2024-03-25T14:57:00Z"/>
        </w:rPr>
        <w:pPrChange w:id="1293" w:author="11046021_蔡元振" w:date="2024-03-26T14:25:00Z">
          <w:pPr>
            <w:ind w:firstLineChars="50" w:firstLine="140"/>
          </w:pPr>
        </w:pPrChange>
      </w:pPr>
      <w:ins w:id="1294" w:author="11046014_劉育彤" w:date="2024-03-25T14:58:00Z">
        <w:del w:id="1295" w:author="11046017_鄭兆媗" w:date="2024-03-25T17:16:00Z">
          <w:r w:rsidRPr="00FB1867">
            <w:rPr>
              <w:rFonts w:hint="eastAsia"/>
            </w:rPr>
            <w:delText>3</w:delText>
          </w:r>
        </w:del>
      </w:ins>
      <w:ins w:id="1296" w:author="11046014_劉育彤" w:date="2024-03-25T14:57:00Z">
        <w:del w:id="1297" w:author="11046017_鄭兆媗" w:date="2024-03-25T17:16:00Z">
          <w:r w:rsidR="00B05515" w:rsidRPr="00FB1867">
            <w:rPr>
              <w:rFonts w:hint="eastAsia"/>
            </w:rPr>
            <w:delText>-3</w:delText>
          </w:r>
        </w:del>
        <w:r w:rsidR="00B05515" w:rsidRPr="00FB1867">
          <w:t xml:space="preserve"> </w:t>
        </w:r>
      </w:ins>
      <w:bookmarkStart w:id="1298" w:name="_Toc166433935"/>
      <w:ins w:id="1299" w:author="11046014_劉育彤" w:date="2024-03-25T14:58:00Z">
        <w:r w:rsidRPr="00FB1867">
          <w:rPr>
            <w:rFonts w:hint="eastAsia"/>
          </w:rPr>
          <w:t>使用標準</w:t>
        </w:r>
      </w:ins>
      <w:ins w:id="1300" w:author="11046014_劉育彤" w:date="2024-03-25T14:59:00Z">
        <w:r w:rsidRPr="00FB1867">
          <w:rPr>
            <w:rFonts w:hint="eastAsia"/>
          </w:rPr>
          <w:t>與工具</w:t>
        </w:r>
      </w:ins>
      <w:bookmarkEnd w:id="1298"/>
    </w:p>
    <w:p w14:paraId="6953455B" w14:textId="5F389686" w:rsidR="00AC5662" w:rsidRPr="00533A7A" w:rsidRDefault="00AC5662">
      <w:pPr>
        <w:pStyle w:val="af0"/>
        <w:jc w:val="center"/>
        <w:rPr>
          <w:lang w:eastAsia="zh-TW"/>
        </w:rPr>
        <w:pPrChange w:id="1301" w:author="11046017_鄭兆媗" w:date="2024-03-31T16:29:00Z">
          <w:pPr/>
        </w:pPrChange>
      </w:pPr>
      <w:proofErr w:type="gramStart"/>
      <w:ins w:id="1302" w:author="11046017_鄭兆媗" w:date="2024-03-31T16:29:00Z">
        <w:r>
          <w:rPr>
            <w:rFonts w:hint="eastAsia"/>
            <w:szCs w:val="28"/>
            <w:lang w:eastAsia="zh-TW"/>
          </w:rPr>
          <w:t>▼</w:t>
        </w:r>
      </w:ins>
      <w:proofErr w:type="gramEnd"/>
      <w:ins w:id="1303" w:author="11046014_劉育彤" w:date="2024-03-25T14:57:00Z">
        <w:del w:id="1304" w:author="11046017_鄭兆媗" w:date="2024-03-31T16:28:00Z">
          <w:r w:rsidR="00B05515" w:rsidRPr="008E1EC9" w:rsidDel="00AC5662">
            <w:rPr>
              <w:szCs w:val="28"/>
              <w:lang w:eastAsia="zh-TW"/>
              <w:rPrChange w:id="130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內</w:delText>
          </w:r>
          <w:r w:rsidR="00B05515" w:rsidRPr="008E1EC9" w:rsidDel="00AC5662">
            <w:rPr>
              <w:szCs w:val="28"/>
              <w:lang w:eastAsia="zh-TW"/>
              <w:rPrChange w:id="130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撰</w:delText>
          </w:r>
          <w:r w:rsidR="00B05515" w:rsidRPr="008E1EC9" w:rsidDel="00AC5662">
            <w:rPr>
              <w:szCs w:val="28"/>
              <w:lang w:eastAsia="zh-TW"/>
              <w:rPrChange w:id="1309" w:author="11046014_劉育彤" w:date="2024-03-25T20:17:00Z">
                <w:rPr>
                  <w:rFonts w:ascii="標楷體" w:hAnsi="標楷體"/>
                  <w:szCs w:val="28"/>
                </w:rPr>
              </w:rPrChange>
            </w:rPr>
            <w:delText>寫</w:delText>
          </w:r>
          <w:r w:rsidR="00B05515" w:rsidRPr="008E1EC9" w:rsidDel="00AC5662">
            <w:rPr>
              <w:szCs w:val="28"/>
              <w:lang w:eastAsia="zh-TW"/>
              <w:rPrChange w:id="1310" w:author="11046014_劉育彤" w:date="2024-03-25T20:17:00Z">
                <w:rPr>
                  <w:rFonts w:ascii="標楷體" w:hAnsi="標楷體"/>
                  <w:szCs w:val="28"/>
                </w:rPr>
              </w:rPrChange>
            </w:rPr>
            <w:delText>…</w:delText>
          </w:r>
        </w:del>
      </w:ins>
      <w:ins w:id="1311"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2"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3"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4">
          <w:tblGrid>
            <w:gridCol w:w="5"/>
            <w:gridCol w:w="1"/>
            <w:gridCol w:w="2684"/>
            <w:gridCol w:w="7419"/>
            <w:gridCol w:w="79"/>
          </w:tblGrid>
        </w:tblGridChange>
      </w:tblGrid>
      <w:tr w:rsidR="00E42B99" w:rsidRPr="00E42B99" w14:paraId="3D9AAAF4" w14:textId="77777777" w:rsidTr="0062641F">
        <w:trPr>
          <w:gridBefore w:val="1"/>
          <w:wBefore w:w="6" w:type="dxa"/>
          <w:trPrChange w:id="1315" w:author="11046017_鄭兆媗" w:date="2024-03-31T16:31:00Z">
            <w:trPr>
              <w:gridBefore w:val="1"/>
            </w:trPr>
          </w:trPrChange>
        </w:trPr>
        <w:tc>
          <w:tcPr>
            <w:tcW w:w="10103" w:type="dxa"/>
            <w:gridSpan w:val="2"/>
            <w:shd w:val="clear" w:color="auto" w:fill="E8E8E8" w:themeFill="background2"/>
            <w:tcPrChange w:id="1316"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7"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8"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9" w:author="11046017_鄭兆媗" w:date="2024-03-31T16:31:00Z">
                <w:pPr>
                  <w:spacing w:line="360" w:lineRule="exact"/>
                </w:pPr>
              </w:pPrChange>
            </w:pPr>
            <w:ins w:id="1320" w:author="11046014_劉育彤" w:date="2024-03-30T13:03:00Z">
              <w:r w:rsidRPr="001452B0">
                <w:rPr>
                  <w:rFonts w:cs="Calibri" w:hint="eastAsia"/>
                  <w:szCs w:val="28"/>
                </w:rPr>
                <w:t>作業系統</w:t>
              </w:r>
            </w:ins>
          </w:p>
        </w:tc>
        <w:tc>
          <w:tcPr>
            <w:tcW w:w="7438" w:type="dxa"/>
            <w:tcPrChange w:id="1321"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3"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5"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7"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9"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1"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3"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5"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7"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9"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1"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3"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5"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7" w:author="11046017_鄭兆媗" w:date="2024-03-31T16:31:00Z">
            <w:trPr>
              <w:gridBefore w:val="1"/>
            </w:trPr>
          </w:trPrChange>
        </w:trPr>
        <w:tc>
          <w:tcPr>
            <w:tcW w:w="10103" w:type="dxa"/>
            <w:gridSpan w:val="2"/>
            <w:shd w:val="clear" w:color="auto" w:fill="E8E8E8" w:themeFill="background2"/>
            <w:tcPrChange w:id="1348"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9"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0"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1"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2"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4"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6"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8"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0"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2" w:author="11046017_鄭兆媗" w:date="2024-03-31T16:31:00Z">
            <w:trPr>
              <w:gridBefore w:val="1"/>
            </w:trPr>
          </w:trPrChange>
        </w:trPr>
        <w:tc>
          <w:tcPr>
            <w:tcW w:w="10103" w:type="dxa"/>
            <w:gridSpan w:val="2"/>
            <w:shd w:val="clear" w:color="auto" w:fill="E8E8E8" w:themeFill="background2"/>
            <w:tcPrChange w:id="1363"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5"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7"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9"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1"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3"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5"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7"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9"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1" w:author="11046014_劉育彤" w:date="2024-03-25T15:00:00Z"/>
          <w:del w:id="1382" w:author="11046017_鄭兆媗" w:date="2024-03-31T16:32:00Z"/>
          <w:szCs w:val="28"/>
          <w:rPrChange w:id="1383" w:author="11046014_劉育彤" w:date="2024-03-25T20:17:00Z">
            <w:rPr>
              <w:ins w:id="1384" w:author="11046014_劉育彤" w:date="2024-03-25T15:00:00Z"/>
              <w:del w:id="1385" w:author="11046017_鄭兆媗" w:date="2024-03-31T16:32:00Z"/>
              <w:rFonts w:ascii="標楷體" w:hAnsi="標楷體"/>
              <w:szCs w:val="28"/>
            </w:rPr>
          </w:rPrChange>
        </w:rPr>
      </w:pPr>
    </w:p>
    <w:p w14:paraId="2904131F" w14:textId="77777777" w:rsidR="00C84132" w:rsidRPr="003E7632" w:rsidRDefault="00C84132">
      <w:pPr>
        <w:widowControl/>
        <w:rPr>
          <w:ins w:id="1386" w:author="11046014_劉育彤" w:date="2024-03-25T15:00:00Z"/>
          <w:szCs w:val="28"/>
          <w:rPrChange w:id="1387" w:author="11046014_劉育彤" w:date="2024-03-25T20:17:00Z">
            <w:rPr>
              <w:ins w:id="1388" w:author="11046014_劉育彤" w:date="2024-03-25T15:00:00Z"/>
              <w:rFonts w:ascii="標楷體" w:hAnsi="標楷體"/>
              <w:szCs w:val="28"/>
            </w:rPr>
          </w:rPrChange>
        </w:rPr>
      </w:pPr>
      <w:ins w:id="1389" w:author="11046014_劉育彤" w:date="2024-03-25T15:00:00Z">
        <w:r w:rsidRPr="003E7632">
          <w:rPr>
            <w:szCs w:val="28"/>
            <w:rPrChange w:id="1390"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1" w:author="11046014_劉育彤" w:date="2024-03-25T15:00:00Z"/>
        </w:rPr>
        <w:pPrChange w:id="1392" w:author="11046017_鄭兆媗" w:date="2024-03-25T20:17:00Z">
          <w:pPr>
            <w:jc w:val="center"/>
          </w:pPr>
        </w:pPrChange>
      </w:pPr>
      <w:ins w:id="1393" w:author="11046014_劉育彤" w:date="2024-03-25T15:00:00Z">
        <w:del w:id="1394"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5" w:name="_Toc166433936"/>
      <w:ins w:id="1396" w:author="11046014_劉育彤" w:date="2024-03-25T15:01:00Z">
        <w:r w:rsidRPr="00FB1867">
          <w:rPr>
            <w:rFonts w:hint="eastAsia"/>
          </w:rPr>
          <w:t>專案時程與組織分工</w:t>
        </w:r>
      </w:ins>
      <w:bookmarkEnd w:id="1395"/>
    </w:p>
    <w:p w14:paraId="1D081FFC" w14:textId="185DF9D4" w:rsidR="00C84132" w:rsidRPr="008B471C" w:rsidRDefault="00135C39">
      <w:pPr>
        <w:pStyle w:val="2"/>
        <w:rPr>
          <w:ins w:id="1397" w:author="11046014_劉育彤" w:date="2024-03-25T15:00:00Z"/>
        </w:rPr>
        <w:pPrChange w:id="1398" w:author="11046021_蔡元振" w:date="2024-03-26T14:25:00Z">
          <w:pPr>
            <w:ind w:firstLineChars="50" w:firstLine="140"/>
          </w:pPr>
        </w:pPrChange>
      </w:pPr>
      <w:ins w:id="1399" w:author="11046017_鄭兆媗" w:date="2024-03-25T20:56:00Z">
        <w:r>
          <w:rPr>
            <w:rFonts w:hint="eastAsia"/>
          </w:rPr>
          <w:t xml:space="preserve"> </w:t>
        </w:r>
      </w:ins>
      <w:ins w:id="1400" w:author="11046014_劉育彤" w:date="2024-03-25T15:01:00Z">
        <w:del w:id="1401" w:author="11046017_鄭兆媗" w:date="2024-03-25T17:16:00Z">
          <w:r w:rsidR="00D0120F" w:rsidRPr="008B471C">
            <w:rPr>
              <w:rFonts w:hint="eastAsia"/>
            </w:rPr>
            <w:delText>4</w:delText>
          </w:r>
        </w:del>
      </w:ins>
      <w:ins w:id="1402" w:author="11046014_劉育彤" w:date="2024-03-25T15:00:00Z">
        <w:del w:id="1403" w:author="11046017_鄭兆媗" w:date="2024-03-25T17:16:00Z">
          <w:r w:rsidR="00C84132" w:rsidRPr="008B471C">
            <w:rPr>
              <w:rFonts w:hint="eastAsia"/>
            </w:rPr>
            <w:delText>-1</w:delText>
          </w:r>
          <w:r w:rsidR="00C84132" w:rsidRPr="008B471C">
            <w:delText xml:space="preserve"> </w:delText>
          </w:r>
        </w:del>
      </w:ins>
      <w:bookmarkStart w:id="1404" w:name="_Toc166433937"/>
      <w:ins w:id="1405" w:author="11046014_劉育彤" w:date="2024-03-25T15:01:00Z">
        <w:r w:rsidR="00D0120F" w:rsidRPr="008B471C">
          <w:rPr>
            <w:rFonts w:hint="eastAsia"/>
          </w:rPr>
          <w:t>專案時程</w:t>
        </w:r>
      </w:ins>
      <w:bookmarkEnd w:id="1404"/>
    </w:p>
    <w:p w14:paraId="5BBFD2F9" w14:textId="77777777" w:rsidR="00C84132" w:rsidRPr="008E1EC9" w:rsidRDefault="00C84132">
      <w:pPr>
        <w:rPr>
          <w:ins w:id="1406" w:author="11046017_鄭兆媗" w:date="2024-03-25T16:48:00Z"/>
          <w:sz w:val="24"/>
          <w:szCs w:val="28"/>
        </w:rPr>
        <w:pPrChange w:id="1407" w:author="11046017_鄭兆媗" w:date="2024-03-25T20:17:00Z">
          <w:pPr>
            <w:ind w:firstLineChars="200" w:firstLine="560"/>
          </w:pPr>
        </w:pPrChange>
      </w:pPr>
      <w:ins w:id="1408" w:author="11046014_劉育彤" w:date="2024-03-25T15:00:00Z">
        <w:r w:rsidRPr="003E7632">
          <w:rPr>
            <w:szCs w:val="28"/>
            <w:rPrChange w:id="1409" w:author="11046014_劉育彤" w:date="2024-03-25T20:17:00Z">
              <w:rPr>
                <w:rFonts w:ascii="標楷體" w:hAnsi="標楷體"/>
                <w:szCs w:val="28"/>
              </w:rPr>
            </w:rPrChange>
          </w:rPr>
          <w:t xml:space="preserve">  </w:t>
        </w:r>
        <w:r w:rsidRPr="003E7632">
          <w:rPr>
            <w:rFonts w:hint="eastAsia"/>
            <w:szCs w:val="28"/>
            <w:rPrChange w:id="1410" w:author="11046014_劉育彤" w:date="2024-03-25T20:17:00Z">
              <w:rPr>
                <w:rFonts w:ascii="標楷體" w:hAnsi="標楷體" w:hint="eastAsia"/>
                <w:szCs w:val="28"/>
              </w:rPr>
            </w:rPrChange>
          </w:rPr>
          <w:t>內</w:t>
        </w:r>
        <w:r w:rsidRPr="003E7632">
          <w:rPr>
            <w:szCs w:val="28"/>
            <w:rPrChange w:id="1411" w:author="11046014_劉育彤" w:date="2024-03-25T20:17:00Z">
              <w:rPr>
                <w:rFonts w:ascii="標楷體" w:hAnsi="標楷體"/>
                <w:szCs w:val="28"/>
              </w:rPr>
            </w:rPrChange>
          </w:rPr>
          <w:t>文</w:t>
        </w:r>
        <w:r w:rsidRPr="003E7632">
          <w:rPr>
            <w:rFonts w:hint="eastAsia"/>
            <w:szCs w:val="28"/>
            <w:rPrChange w:id="1412" w:author="11046014_劉育彤" w:date="2024-03-25T20:17:00Z">
              <w:rPr>
                <w:rFonts w:ascii="標楷體" w:hAnsi="標楷體" w:hint="eastAsia"/>
                <w:szCs w:val="28"/>
              </w:rPr>
            </w:rPrChange>
          </w:rPr>
          <w:t>撰</w:t>
        </w:r>
        <w:r w:rsidRPr="003E7632">
          <w:rPr>
            <w:szCs w:val="28"/>
            <w:rPrChange w:id="1413" w:author="11046014_劉育彤" w:date="2024-03-25T20:17:00Z">
              <w:rPr>
                <w:rFonts w:ascii="標楷體" w:hAnsi="標楷體"/>
                <w:szCs w:val="28"/>
              </w:rPr>
            </w:rPrChange>
          </w:rPr>
          <w:t>寫</w:t>
        </w:r>
        <w:r w:rsidRPr="003E7632">
          <w:rPr>
            <w:szCs w:val="28"/>
            <w:rPrChange w:id="1414" w:author="11046014_劉育彤" w:date="2024-03-25T20:17:00Z">
              <w:rPr>
                <w:rFonts w:ascii="標楷體" w:hAnsi="標楷體"/>
                <w:szCs w:val="28"/>
              </w:rPr>
            </w:rPrChange>
          </w:rPr>
          <w:t>…</w:t>
        </w:r>
      </w:ins>
    </w:p>
    <w:p w14:paraId="25DCE3D4" w14:textId="77777777" w:rsidR="00921BB3" w:rsidRDefault="00921BB3" w:rsidP="00173105">
      <w:pPr>
        <w:widowControl/>
        <w:rPr>
          <w:ins w:id="1415" w:author="11046017_鄭兆媗" w:date="2024-03-25T16:48:00Z"/>
          <w:szCs w:val="28"/>
        </w:rPr>
      </w:pPr>
      <w:ins w:id="1416" w:author="11046017_鄭兆媗" w:date="2024-03-25T16:48:00Z">
        <w:r>
          <w:rPr>
            <w:szCs w:val="28"/>
          </w:rPr>
          <w:br w:type="page"/>
        </w:r>
      </w:ins>
    </w:p>
    <w:p w14:paraId="16E224B4" w14:textId="09057581" w:rsidR="00C84132" w:rsidRPr="003E7632" w:rsidDel="008B471C" w:rsidRDefault="00C84132">
      <w:pPr>
        <w:pStyle w:val="2"/>
        <w:rPr>
          <w:ins w:id="1417" w:author="11046014_劉育彤" w:date="2024-03-25T15:00:00Z"/>
          <w:del w:id="1418" w:author="11046017_鄭兆媗" w:date="2024-03-25T17:29:00Z"/>
          <w:rPrChange w:id="1419" w:author="11046014_劉育彤" w:date="2024-03-25T15:57:00Z">
            <w:rPr>
              <w:ins w:id="1420" w:author="11046014_劉育彤" w:date="2024-03-25T15:00:00Z"/>
              <w:del w:id="1421" w:author="11046017_鄭兆媗" w:date="2024-03-25T17:29:00Z"/>
              <w:rFonts w:ascii="標楷體" w:hAnsi="標楷體"/>
              <w:szCs w:val="28"/>
            </w:rPr>
          </w:rPrChange>
        </w:rPr>
        <w:pPrChange w:id="1422" w:author="11046021_蔡元振" w:date="2024-03-26T14:25:00Z">
          <w:pPr>
            <w:ind w:firstLineChars="200" w:firstLine="560"/>
          </w:pPr>
        </w:pPrChange>
      </w:pPr>
      <w:bookmarkStart w:id="1423" w:name="_Toc162302609"/>
      <w:bookmarkStart w:id="1424" w:name="_Toc162302662"/>
      <w:bookmarkStart w:id="1425" w:name="_Toc162303286"/>
      <w:bookmarkStart w:id="1426" w:name="_Toc166433938"/>
      <w:bookmarkEnd w:id="1423"/>
      <w:bookmarkEnd w:id="1424"/>
      <w:bookmarkEnd w:id="1425"/>
      <w:bookmarkEnd w:id="1426"/>
    </w:p>
    <w:p w14:paraId="690D7EC9" w14:textId="1F541C88" w:rsidR="00C84132" w:rsidRPr="008B471C" w:rsidRDefault="00D0120F" w:rsidP="0027530B">
      <w:pPr>
        <w:pStyle w:val="2"/>
        <w:rPr>
          <w:del w:id="1427" w:author="11046017_鄭兆媗" w:date="2024-03-25T17:27:00Z"/>
        </w:rPr>
      </w:pPr>
      <w:ins w:id="1428" w:author="11046014_劉育彤" w:date="2024-03-25T15:01:00Z">
        <w:del w:id="1429" w:author="11046017_鄭兆媗" w:date="2024-03-25T17:16:00Z">
          <w:r w:rsidRPr="008B471C">
            <w:rPr>
              <w:rFonts w:hint="eastAsia"/>
            </w:rPr>
            <w:delText>4</w:delText>
          </w:r>
        </w:del>
      </w:ins>
      <w:ins w:id="1430" w:author="11046014_劉育彤" w:date="2024-03-25T15:00:00Z">
        <w:del w:id="1431" w:author="11046017_鄭兆媗" w:date="2024-03-25T17:16:00Z">
          <w:r w:rsidR="00C84132" w:rsidRPr="008B471C">
            <w:rPr>
              <w:rFonts w:hint="eastAsia"/>
            </w:rPr>
            <w:delText xml:space="preserve">-2 </w:delText>
          </w:r>
        </w:del>
      </w:ins>
      <w:ins w:id="1432" w:author="11046014_劉育彤" w:date="2024-03-25T15:01:00Z">
        <w:del w:id="1433" w:author="11046017_鄭兆媗" w:date="2024-03-25T17:28:00Z">
          <w:r w:rsidRPr="008B471C">
            <w:rPr>
              <w:rFonts w:hint="eastAsia"/>
            </w:rPr>
            <w:delText>專案組織與</w:delText>
          </w:r>
        </w:del>
      </w:ins>
      <w:ins w:id="1434" w:author="11046014_劉育彤" w:date="2024-03-25T15:02:00Z">
        <w:del w:id="1435" w:author="11046017_鄭兆媗" w:date="2024-03-25T17:28:00Z">
          <w:r w:rsidRPr="008B471C">
            <w:rPr>
              <w:rFonts w:hint="eastAsia"/>
            </w:rPr>
            <w:delText>分工</w:delText>
          </w:r>
        </w:del>
      </w:ins>
      <w:bookmarkStart w:id="1436" w:name="_Toc162302610"/>
      <w:bookmarkStart w:id="1437" w:name="_Toc162302663"/>
      <w:bookmarkStart w:id="1438" w:name="_Toc162303287"/>
      <w:bookmarkStart w:id="1439" w:name="_Toc166433939"/>
      <w:bookmarkEnd w:id="1436"/>
      <w:bookmarkEnd w:id="1437"/>
      <w:bookmarkEnd w:id="1438"/>
      <w:bookmarkEnd w:id="1439"/>
    </w:p>
    <w:p w14:paraId="45C5C72D" w14:textId="467D6BCF" w:rsidR="00C84132" w:rsidRPr="00184190" w:rsidRDefault="00C84132">
      <w:pPr>
        <w:pStyle w:val="2"/>
        <w:rPr>
          <w:ins w:id="1440" w:author="11046014_劉育彤" w:date="2024-03-25T15:00:00Z"/>
          <w:del w:id="1441" w:author="11046017_鄭兆媗" w:date="2024-03-25T16:46:00Z"/>
          <w:rPrChange w:id="1442" w:author="11046017_鄭兆媗" w:date="2024-03-25T20:17:00Z">
            <w:rPr>
              <w:ins w:id="1443" w:author="11046014_劉育彤" w:date="2024-03-25T15:00:00Z"/>
              <w:del w:id="1444" w:author="11046017_鄭兆媗" w:date="2024-03-25T16:46:00Z"/>
              <w:rFonts w:ascii="標楷體" w:hAnsi="標楷體"/>
              <w:szCs w:val="28"/>
            </w:rPr>
          </w:rPrChange>
        </w:rPr>
        <w:pPrChange w:id="1445" w:author="11046021_蔡元振" w:date="2024-03-26T14:25:00Z">
          <w:pPr>
            <w:ind w:firstLineChars="200" w:firstLine="560"/>
          </w:pPr>
        </w:pPrChange>
      </w:pPr>
      <w:ins w:id="1446" w:author="11046014_劉育彤" w:date="2024-03-25T15:00:00Z">
        <w:del w:id="1447" w:author="11046017_鄭兆媗" w:date="2024-03-25T16:46:00Z">
          <w:r w:rsidRPr="00184190">
            <w:rPr>
              <w:rFonts w:hint="eastAsia"/>
              <w:rPrChange w:id="1448" w:author="11046017_鄭兆媗" w:date="2024-03-25T20:17:00Z">
                <w:rPr>
                  <w:rFonts w:ascii="標楷體" w:hAnsi="標楷體" w:hint="eastAsia"/>
                  <w:szCs w:val="28"/>
                </w:rPr>
              </w:rPrChange>
            </w:rPr>
            <w:delText>內</w:delText>
          </w:r>
          <w:r w:rsidRPr="00184190">
            <w:rPr>
              <w:rPrChange w:id="1449" w:author="11046017_鄭兆媗" w:date="2024-03-25T20:17:00Z">
                <w:rPr>
                  <w:rFonts w:ascii="標楷體" w:hAnsi="標楷體"/>
                  <w:szCs w:val="28"/>
                </w:rPr>
              </w:rPrChange>
            </w:rPr>
            <w:delText>文</w:delText>
          </w:r>
          <w:r w:rsidRPr="00184190">
            <w:rPr>
              <w:rFonts w:hint="eastAsia"/>
              <w:rPrChange w:id="1450" w:author="11046017_鄭兆媗" w:date="2024-03-25T20:17:00Z">
                <w:rPr>
                  <w:rFonts w:ascii="標楷體" w:hAnsi="標楷體" w:hint="eastAsia"/>
                  <w:szCs w:val="28"/>
                </w:rPr>
              </w:rPrChange>
            </w:rPr>
            <w:delText>撰</w:delText>
          </w:r>
          <w:r w:rsidRPr="00184190">
            <w:rPr>
              <w:rPrChange w:id="1451" w:author="11046017_鄭兆媗" w:date="2024-03-25T20:17:00Z">
                <w:rPr>
                  <w:rFonts w:ascii="標楷體" w:hAnsi="標楷體"/>
                  <w:szCs w:val="28"/>
                </w:rPr>
              </w:rPrChange>
            </w:rPr>
            <w:delText>寫</w:delText>
          </w:r>
          <w:r w:rsidRPr="00184190">
            <w:rPr>
              <w:rPrChange w:id="1452" w:author="11046017_鄭兆媗" w:date="2024-03-25T20:17:00Z">
                <w:rPr>
                  <w:rFonts w:ascii="標楷體" w:hAnsi="標楷體"/>
                  <w:szCs w:val="28"/>
                </w:rPr>
              </w:rPrChange>
            </w:rPr>
            <w:delText>…</w:delText>
          </w:r>
          <w:bookmarkStart w:id="1453" w:name="_Toc162302611"/>
          <w:bookmarkStart w:id="1454" w:name="_Toc162302664"/>
          <w:bookmarkStart w:id="1455" w:name="_Toc162303288"/>
          <w:bookmarkStart w:id="1456" w:name="_Toc166433940"/>
          <w:bookmarkEnd w:id="1453"/>
          <w:bookmarkEnd w:id="1454"/>
          <w:bookmarkEnd w:id="1455"/>
          <w:bookmarkEnd w:id="1456"/>
        </w:del>
      </w:ins>
    </w:p>
    <w:p w14:paraId="1F01C31F" w14:textId="77777777" w:rsidR="00C30C21" w:rsidRPr="00B303A6" w:rsidRDefault="00C30C21">
      <w:pPr>
        <w:pStyle w:val="2"/>
        <w:rPr>
          <w:ins w:id="1457" w:author="11046014_劉育彤" w:date="2024-03-25T14:50:00Z"/>
          <w:del w:id="1458" w:author="11046017_鄭兆媗" w:date="2024-03-25T16:46:00Z"/>
          <w:rPrChange w:id="1459" w:author="11046017_鄭兆媗" w:date="2024-03-25T20:17:00Z">
            <w:rPr>
              <w:ins w:id="1460" w:author="11046014_劉育彤" w:date="2024-03-25T14:50:00Z"/>
              <w:del w:id="1461" w:author="11046017_鄭兆媗" w:date="2024-03-25T16:46:00Z"/>
              <w:rFonts w:ascii="標楷體" w:hAnsi="標楷體"/>
              <w:szCs w:val="28"/>
            </w:rPr>
          </w:rPrChange>
        </w:rPr>
        <w:pPrChange w:id="1462" w:author="11046021_蔡元振" w:date="2024-03-26T14:25:00Z">
          <w:pPr>
            <w:ind w:firstLineChars="200" w:firstLine="560"/>
          </w:pPr>
        </w:pPrChange>
      </w:pPr>
      <w:bookmarkStart w:id="1463" w:name="_Toc162302612"/>
      <w:bookmarkStart w:id="1464" w:name="_Toc162302665"/>
      <w:bookmarkStart w:id="1465" w:name="_Toc162303289"/>
      <w:bookmarkStart w:id="1466" w:name="_Toc166433941"/>
      <w:bookmarkEnd w:id="1463"/>
      <w:bookmarkEnd w:id="1464"/>
      <w:bookmarkEnd w:id="1465"/>
      <w:bookmarkEnd w:id="1466"/>
    </w:p>
    <w:p w14:paraId="1006E55B" w14:textId="4C9DD04E" w:rsidR="00CD5906" w:rsidRPr="00B303A6" w:rsidDel="00C30C21" w:rsidRDefault="00CD5906">
      <w:pPr>
        <w:pStyle w:val="2"/>
        <w:rPr>
          <w:del w:id="1467" w:author="11046017_鄭兆媗" w:date="2024-03-25T17:28:00Z"/>
          <w:rPrChange w:id="1468" w:author="11046014_劉育彤" w:date="2024-03-25T20:38:00Z">
            <w:rPr>
              <w:del w:id="1469" w:author="11046017_鄭兆媗" w:date="2024-03-25T17:28:00Z"/>
              <w:rFonts w:ascii="標楷體" w:hAnsi="標楷體"/>
              <w:sz w:val="32"/>
              <w:szCs w:val="32"/>
            </w:rPr>
          </w:rPrChange>
        </w:rPr>
        <w:pPrChange w:id="1470" w:author="11046021_蔡元振" w:date="2024-03-26T14:25:00Z">
          <w:pPr>
            <w:ind w:firstLineChars="50" w:firstLine="160"/>
          </w:pPr>
        </w:pPrChange>
      </w:pPr>
      <w:del w:id="1471" w:author="11046017_鄭兆媗" w:date="2024-03-25T17:28:00Z">
        <w:r w:rsidRPr="00B303A6" w:rsidDel="00C30C21">
          <w:rPr>
            <w:rPrChange w:id="1472" w:author="11046017_鄭兆媗" w:date="2024-03-25T20:17:00Z">
              <w:rPr>
                <w:rFonts w:ascii="標楷體" w:hAnsi="標楷體"/>
                <w:sz w:val="32"/>
                <w:szCs w:val="32"/>
              </w:rPr>
            </w:rPrChange>
          </w:rPr>
          <w:delText>1-1</w:delText>
        </w:r>
        <w:r w:rsidRPr="00B303A6" w:rsidDel="00C30C21">
          <w:rPr>
            <w:rPrChange w:id="1473" w:author="11046014_劉育彤" w:date="2024-03-25T20:38:00Z">
              <w:rPr>
                <w:rFonts w:ascii="標楷體" w:hAnsi="標楷體"/>
                <w:sz w:val="32"/>
                <w:szCs w:val="32"/>
              </w:rPr>
            </w:rPrChange>
          </w:rPr>
          <w:delText xml:space="preserve"> </w:delText>
        </w:r>
        <w:r w:rsidR="00940676" w:rsidRPr="00B303A6" w:rsidDel="00C30C21">
          <w:rPr>
            <w:rFonts w:hint="eastAsia"/>
            <w:rPrChange w:id="1474" w:author="11046014_劉育彤" w:date="2024-03-25T20:38:00Z">
              <w:rPr>
                <w:rFonts w:ascii="標楷體" w:hAnsi="標楷體" w:hint="eastAsia"/>
                <w:sz w:val="32"/>
                <w:szCs w:val="32"/>
              </w:rPr>
            </w:rPrChange>
          </w:rPr>
          <w:delText>背景</w:delText>
        </w:r>
        <w:r w:rsidR="00940676" w:rsidRPr="00B303A6" w:rsidDel="00C30C21">
          <w:rPr>
            <w:rPrChange w:id="1475" w:author="11046014_劉育彤" w:date="2024-03-25T20:38:00Z">
              <w:rPr>
                <w:rFonts w:ascii="標楷體" w:hAnsi="標楷體"/>
                <w:sz w:val="32"/>
                <w:szCs w:val="32"/>
              </w:rPr>
            </w:rPrChange>
          </w:rPr>
          <w:delText>介</w:delText>
        </w:r>
        <w:r w:rsidR="00940676" w:rsidRPr="00B303A6" w:rsidDel="00C30C21">
          <w:rPr>
            <w:rFonts w:hint="eastAsia"/>
            <w:rPrChange w:id="1476" w:author="11046014_劉育彤" w:date="2024-03-25T20:38:00Z">
              <w:rPr>
                <w:rFonts w:ascii="標楷體" w:hAnsi="標楷體" w:hint="eastAsia"/>
                <w:sz w:val="32"/>
                <w:szCs w:val="32"/>
              </w:rPr>
            </w:rPrChange>
          </w:rPr>
          <w:delText>紹</w:delText>
        </w:r>
        <w:bookmarkStart w:id="1477" w:name="_Toc162302613"/>
        <w:bookmarkStart w:id="1478" w:name="_Toc162302666"/>
        <w:bookmarkStart w:id="1479" w:name="_Toc162303290"/>
        <w:bookmarkStart w:id="1480" w:name="_Toc166433942"/>
        <w:bookmarkEnd w:id="1477"/>
        <w:bookmarkEnd w:id="1478"/>
        <w:bookmarkEnd w:id="1479"/>
        <w:bookmarkEnd w:id="1480"/>
      </w:del>
    </w:p>
    <w:p w14:paraId="73997F11" w14:textId="6970BFB1" w:rsidR="00CD5906" w:rsidRPr="00B303A6" w:rsidDel="00C30C21" w:rsidRDefault="00CD5906">
      <w:pPr>
        <w:pStyle w:val="2"/>
        <w:rPr>
          <w:del w:id="1481" w:author="11046017_鄭兆媗" w:date="2024-03-25T17:28:00Z"/>
          <w:rPrChange w:id="1482" w:author="11046017_鄭兆媗" w:date="2024-03-25T20:17:00Z">
            <w:rPr>
              <w:del w:id="1483" w:author="11046017_鄭兆媗" w:date="2024-03-25T17:28:00Z"/>
              <w:rFonts w:ascii="標楷體" w:hAnsi="標楷體"/>
              <w:szCs w:val="28"/>
            </w:rPr>
          </w:rPrChange>
        </w:rPr>
        <w:pPrChange w:id="1484" w:author="11046021_蔡元振" w:date="2024-03-26T14:25:00Z">
          <w:pPr>
            <w:ind w:firstLineChars="200" w:firstLine="560"/>
          </w:pPr>
        </w:pPrChange>
      </w:pPr>
      <w:del w:id="1485" w:author="11046017_鄭兆媗" w:date="2024-03-25T17:28:00Z">
        <w:r w:rsidRPr="00B303A6" w:rsidDel="00C30C21">
          <w:rPr>
            <w:rPrChange w:id="1486" w:author="11046017_鄭兆媗" w:date="2024-03-25T20:17:00Z">
              <w:rPr>
                <w:rFonts w:ascii="標楷體" w:hAnsi="標楷體"/>
                <w:szCs w:val="28"/>
              </w:rPr>
            </w:rPrChange>
          </w:rPr>
          <w:delText xml:space="preserve">  </w:delText>
        </w:r>
        <w:r w:rsidRPr="00B303A6" w:rsidDel="00C30C21">
          <w:rPr>
            <w:rFonts w:hint="eastAsia"/>
            <w:rPrChange w:id="1487" w:author="11046017_鄭兆媗" w:date="2024-03-25T20:17:00Z">
              <w:rPr>
                <w:rFonts w:ascii="標楷體" w:hAnsi="標楷體" w:hint="eastAsia"/>
                <w:szCs w:val="28"/>
              </w:rPr>
            </w:rPrChange>
          </w:rPr>
          <w:delText>內</w:delText>
        </w:r>
        <w:r w:rsidRPr="00B303A6" w:rsidDel="00C30C21">
          <w:rPr>
            <w:rPrChange w:id="1488" w:author="11046017_鄭兆媗" w:date="2024-03-25T20:17:00Z">
              <w:rPr>
                <w:rFonts w:ascii="標楷體" w:hAnsi="標楷體"/>
                <w:szCs w:val="28"/>
              </w:rPr>
            </w:rPrChange>
          </w:rPr>
          <w:delText>文</w:delText>
        </w:r>
        <w:r w:rsidRPr="00B303A6" w:rsidDel="00C30C21">
          <w:rPr>
            <w:rFonts w:hint="eastAsia"/>
            <w:rPrChange w:id="1489" w:author="11046017_鄭兆媗" w:date="2024-03-25T20:17:00Z">
              <w:rPr>
                <w:rFonts w:ascii="標楷體" w:hAnsi="標楷體" w:hint="eastAsia"/>
                <w:szCs w:val="28"/>
              </w:rPr>
            </w:rPrChange>
          </w:rPr>
          <w:delText>撰</w:delText>
        </w:r>
        <w:r w:rsidRPr="00B303A6" w:rsidDel="00C30C21">
          <w:rPr>
            <w:rPrChange w:id="1490" w:author="11046017_鄭兆媗" w:date="2024-03-25T20:17:00Z">
              <w:rPr>
                <w:rFonts w:ascii="標楷體" w:hAnsi="標楷體"/>
                <w:szCs w:val="28"/>
              </w:rPr>
            </w:rPrChange>
          </w:rPr>
          <w:delText>寫</w:delText>
        </w:r>
        <w:r w:rsidRPr="00B303A6" w:rsidDel="00C30C21">
          <w:rPr>
            <w:rPrChange w:id="1491" w:author="11046017_鄭兆媗" w:date="2024-03-25T20:17:00Z">
              <w:rPr>
                <w:rFonts w:ascii="標楷體" w:hAnsi="標楷體"/>
                <w:szCs w:val="28"/>
              </w:rPr>
            </w:rPrChange>
          </w:rPr>
          <w:delText>…</w:delText>
        </w:r>
        <w:bookmarkStart w:id="1492" w:name="_Toc162302614"/>
        <w:bookmarkStart w:id="1493" w:name="_Toc162302667"/>
        <w:bookmarkStart w:id="1494" w:name="_Toc162303291"/>
        <w:bookmarkStart w:id="1495" w:name="_Toc166433943"/>
        <w:bookmarkEnd w:id="1492"/>
        <w:bookmarkEnd w:id="1493"/>
        <w:bookmarkEnd w:id="1494"/>
        <w:bookmarkEnd w:id="1495"/>
      </w:del>
    </w:p>
    <w:p w14:paraId="62AC930E" w14:textId="591EA525" w:rsidR="000226E4" w:rsidRPr="008E1EC9" w:rsidRDefault="000226E4">
      <w:pPr>
        <w:pStyle w:val="2"/>
        <w:rPr>
          <w:del w:id="1496" w:author="11046017_鄭兆媗" w:date="2024-03-25T16:46:00Z"/>
          <w:sz w:val="24"/>
          <w:szCs w:val="24"/>
          <w:rPrChange w:id="1497" w:author="11046017_鄭兆媗" w:date="2024-03-25T20:17:00Z">
            <w:rPr>
              <w:del w:id="1498" w:author="11046017_鄭兆媗" w:date="2024-03-25T16:46:00Z"/>
              <w:b/>
              <w:color w:val="FF0000"/>
              <w:sz w:val="32"/>
              <w:szCs w:val="32"/>
            </w:rPr>
          </w:rPrChange>
        </w:rPr>
        <w:pPrChange w:id="1499" w:author="11046021_蔡元振" w:date="2024-03-26T14:25:00Z">
          <w:pPr>
            <w:widowControl/>
            <w:jc w:val="center"/>
          </w:pPr>
        </w:pPrChange>
      </w:pPr>
      <w:del w:id="1500" w:author="11046017_鄭兆媗" w:date="2024-03-25T16:46:00Z">
        <w:r w:rsidRPr="00B303A6">
          <w:rPr>
            <w:rPrChange w:id="1501" w:author="11046017_鄭兆媗" w:date="2024-03-25T20:17:00Z">
              <w:rPr>
                <w:rFonts w:ascii="標楷體" w:hAnsi="標楷體"/>
                <w:szCs w:val="28"/>
              </w:rPr>
            </w:rPrChange>
          </w:rPr>
          <w:br w:type="page"/>
        </w:r>
        <w:r w:rsidRPr="00B303A6">
          <w:rPr>
            <w:rFonts w:hint="eastAsia"/>
            <w:rPrChange w:id="1502" w:author="11046017_鄭兆媗" w:date="2024-03-25T20:17:00Z">
              <w:rPr>
                <w:rFonts w:hint="eastAsia"/>
                <w:b/>
                <w:color w:val="FF0000"/>
                <w:sz w:val="32"/>
                <w:szCs w:val="32"/>
                <w:u w:val="single"/>
              </w:rPr>
            </w:rPrChange>
          </w:rPr>
          <w:delText>表</w:delText>
        </w:r>
        <w:r w:rsidRPr="00B303A6">
          <w:rPr>
            <w:rPrChange w:id="1503" w:author="11046017_鄭兆媗" w:date="2024-03-25T20:17:00Z">
              <w:rPr>
                <w:b/>
                <w:color w:val="FF0000"/>
                <w:sz w:val="32"/>
                <w:szCs w:val="32"/>
                <w:u w:val="single"/>
              </w:rPr>
            </w:rPrChange>
          </w:rPr>
          <w:delText xml:space="preserve">4-2 </w:delText>
        </w:r>
        <w:r w:rsidRPr="00B303A6">
          <w:rPr>
            <w:rFonts w:hint="eastAsia"/>
            <w:rPrChange w:id="1504" w:author="11046017_鄭兆媗" w:date="2024-03-25T20:17:00Z">
              <w:rPr>
                <w:rFonts w:hint="eastAsia"/>
                <w:b/>
                <w:color w:val="FF0000"/>
                <w:sz w:val="32"/>
                <w:szCs w:val="32"/>
                <w:u w:val="single"/>
              </w:rPr>
            </w:rPrChange>
          </w:rPr>
          <w:delText>專案組織與分工</w:delText>
        </w:r>
        <w:r w:rsidRPr="00B303A6">
          <w:rPr>
            <w:rFonts w:hint="eastAsia"/>
            <w:rPrChange w:id="1505"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6" w:author="11046017_鄭兆媗" w:date="2024-03-25T17:29:00Z"/>
        </w:rPr>
        <w:pPrChange w:id="1507" w:author="11046021_蔡元振" w:date="2024-03-26T14:25:00Z">
          <w:pPr>
            <w:jc w:val="right"/>
          </w:pPr>
        </w:pPrChange>
      </w:pPr>
      <w:del w:id="1508" w:author="11046017_鄭兆媗" w:date="2024-03-25T16:46:00Z">
        <w:r w:rsidRPr="003E7632">
          <w:rPr>
            <w:rFonts w:hint="eastAsia"/>
            <w:rPrChange w:id="1509"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0" w:name="_Toc162302615"/>
      <w:bookmarkStart w:id="1511" w:name="_Toc162302668"/>
      <w:bookmarkStart w:id="1512" w:name="_Toc162303292"/>
      <w:bookmarkStart w:id="1513" w:name="_Toc166433944"/>
      <w:bookmarkEnd w:id="1510"/>
      <w:bookmarkEnd w:id="1511"/>
      <w:bookmarkEnd w:id="1512"/>
      <w:bookmarkEnd w:id="1513"/>
    </w:p>
    <w:p w14:paraId="0B3C8CDC" w14:textId="1E5045A8" w:rsidR="008D1382" w:rsidRDefault="00135C39">
      <w:pPr>
        <w:pStyle w:val="2"/>
        <w:rPr>
          <w:ins w:id="1514" w:author="11046017_鄭兆媗" w:date="2024-03-25T17:30:00Z"/>
        </w:rPr>
        <w:pPrChange w:id="1515" w:author="11046021_蔡元振" w:date="2024-03-26T14:25:00Z">
          <w:pPr>
            <w:widowControl/>
          </w:pPr>
        </w:pPrChange>
      </w:pPr>
      <w:ins w:id="1516" w:author="11046017_鄭兆媗" w:date="2024-03-25T20:56:00Z">
        <w:r>
          <w:rPr>
            <w:rFonts w:hint="eastAsia"/>
          </w:rPr>
          <w:t xml:space="preserve"> </w:t>
        </w:r>
      </w:ins>
      <w:bookmarkStart w:id="1517" w:name="_Toc166433945"/>
      <w:ins w:id="1518" w:author="11046017_鄭兆媗" w:date="2024-03-25T17:30:00Z">
        <w:r w:rsidR="008D1382">
          <w:rPr>
            <w:rFonts w:hint="eastAsia"/>
          </w:rPr>
          <w:t>專案組織與分工</w:t>
        </w:r>
        <w:bookmarkEnd w:id="1517"/>
      </w:ins>
    </w:p>
    <w:p w14:paraId="08AADCF0" w14:textId="4F99F9CF" w:rsidR="00357801" w:rsidRDefault="00357DCC">
      <w:pPr>
        <w:pStyle w:val="af0"/>
        <w:keepNext/>
        <w:jc w:val="center"/>
        <w:rPr>
          <w:ins w:id="1519" w:author="11046017_鄭兆媗" w:date="2024-03-25T17:32:00Z"/>
        </w:rPr>
        <w:pPrChange w:id="1520" w:author="11046017_鄭兆媗" w:date="2024-03-25T17:33:00Z">
          <w:pPr/>
        </w:pPrChange>
      </w:pPr>
      <w:bookmarkStart w:id="1521" w:name="_Toc162302671"/>
      <w:proofErr w:type="gramStart"/>
      <w:ins w:id="1522" w:author="11046017_鄭兆媗" w:date="2024-03-25T17:38:00Z">
        <w:r>
          <w:rPr>
            <w:rFonts w:hint="eastAsia"/>
            <w:lang w:eastAsia="zh-TW"/>
          </w:rPr>
          <w:t>▼</w:t>
        </w:r>
      </w:ins>
      <w:proofErr w:type="gramEnd"/>
      <w:ins w:id="1523"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4" w:author="11046017_鄭兆媗" w:date="2024-03-25T17:33:00Z">
        <w:r w:rsidR="00357801">
          <w:rPr>
            <w:rFonts w:hint="eastAsia"/>
            <w:lang w:eastAsia="zh-TW"/>
          </w:rPr>
          <w:t xml:space="preserve"> </w:t>
        </w:r>
        <w:r w:rsidR="00357801">
          <w:rPr>
            <w:rFonts w:hint="eastAsia"/>
            <w:lang w:eastAsia="zh-TW"/>
          </w:rPr>
          <w:t>專題組織與分</w:t>
        </w:r>
      </w:ins>
      <w:ins w:id="1525" w:author="11046017_鄭兆媗" w:date="2024-03-25T17:34:00Z">
        <w:r w:rsidR="00357801">
          <w:rPr>
            <w:rFonts w:hint="eastAsia"/>
            <w:lang w:eastAsia="zh-TW"/>
          </w:rPr>
          <w:t>工</w:t>
        </w:r>
      </w:ins>
      <w:bookmarkEnd w:id="15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6"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7">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8" w:author="11046017_鄭兆媗" w:date="2024-03-31T15:42:00Z">
            <w:trPr>
              <w:jc w:val="center"/>
            </w:trPr>
          </w:trPrChange>
        </w:trPr>
        <w:tc>
          <w:tcPr>
            <w:tcW w:w="1965" w:type="pct"/>
            <w:gridSpan w:val="2"/>
            <w:shd w:val="clear" w:color="auto" w:fill="auto"/>
            <w:vAlign w:val="center"/>
            <w:tcPrChange w:id="1529"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0"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1"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2" w:author="11046017_鄭兆媗" w:date="2024-03-25T14:39:00Z"/>
                <w:szCs w:val="22"/>
              </w:rPr>
              <w:pPrChange w:id="1533" w:author="11046017_鄭兆媗" w:date="2024-03-25T20:17:00Z">
                <w:pPr>
                  <w:jc w:val="center"/>
                </w:pPr>
              </w:pPrChange>
            </w:pPr>
            <w:ins w:id="1534" w:author="11046017_鄭兆媗" w:date="2024-03-25T14:39:00Z">
              <w:r>
                <w:rPr>
                  <w:rFonts w:hint="eastAsia"/>
                  <w:szCs w:val="22"/>
                </w:rPr>
                <w:t>11046004</w:t>
              </w:r>
            </w:ins>
            <w:del w:id="1535"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6" w:author="11046017_鄭兆媗" w:date="2024-03-25T20:51:00Z">
                  <w:rPr>
                    <w:sz w:val="22"/>
                    <w:szCs w:val="22"/>
                  </w:rPr>
                </w:rPrChange>
              </w:rPr>
              <w:pPrChange w:id="1537" w:author="11046017_鄭兆媗" w:date="2024-03-25T20:17:00Z">
                <w:pPr>
                  <w:jc w:val="center"/>
                </w:pPr>
              </w:pPrChange>
            </w:pPr>
            <w:ins w:id="1538" w:author="11046017_鄭兆媗" w:date="2024-03-25T14:40:00Z">
              <w:r>
                <w:rPr>
                  <w:rFonts w:hint="eastAsia"/>
                  <w:szCs w:val="22"/>
                </w:rPr>
                <w:t>陳冠廷</w:t>
              </w:r>
            </w:ins>
            <w:del w:id="1539" w:author="11046017_鄭兆媗" w:date="2024-03-25T14:39:00Z">
              <w:r w:rsidR="000226E4" w:rsidRPr="00E436C8">
                <w:rPr>
                  <w:szCs w:val="22"/>
                </w:rPr>
                <w:delText>姓名</w:delText>
              </w:r>
            </w:del>
          </w:p>
        </w:tc>
        <w:tc>
          <w:tcPr>
            <w:tcW w:w="760" w:type="pct"/>
            <w:shd w:val="clear" w:color="auto" w:fill="auto"/>
            <w:vAlign w:val="center"/>
            <w:tcPrChange w:id="1540"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1" w:author="11046017_鄭兆媗" w:date="2024-03-25T14:39:00Z"/>
                <w:szCs w:val="22"/>
              </w:rPr>
              <w:pPrChange w:id="1542" w:author="11046017_鄭兆媗" w:date="2024-03-25T20:17:00Z">
                <w:pPr>
                  <w:jc w:val="center"/>
                </w:pPr>
              </w:pPrChange>
            </w:pPr>
            <w:del w:id="1543" w:author="11046017_鄭兆媗" w:date="2024-03-25T14:39:00Z">
              <w:r w:rsidRPr="00E436C8">
                <w:rPr>
                  <w:szCs w:val="22"/>
                </w:rPr>
                <w:delText>學號</w:delText>
              </w:r>
            </w:del>
            <w:ins w:id="1544" w:author="11046017_鄭兆媗" w:date="2024-03-25T14:39:00Z">
              <w:r w:rsidR="00874E17">
                <w:rPr>
                  <w:rFonts w:hint="eastAsia"/>
                  <w:szCs w:val="22"/>
                </w:rPr>
                <w:t>11046014</w:t>
              </w:r>
            </w:ins>
            <w:r w:rsidRPr="00E436C8">
              <w:rPr>
                <w:szCs w:val="22"/>
              </w:rPr>
              <w:t>/</w:t>
            </w:r>
            <w:del w:id="1545"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6" w:author="11046017_鄭兆媗" w:date="2024-03-25T20:17:00Z">
                <w:pPr>
                  <w:jc w:val="center"/>
                </w:pPr>
              </w:pPrChange>
            </w:pPr>
            <w:ins w:id="1547" w:author="11046017_鄭兆媗" w:date="2024-03-25T14:40:00Z">
              <w:r>
                <w:rPr>
                  <w:rFonts w:hint="eastAsia"/>
                  <w:szCs w:val="22"/>
                </w:rPr>
                <w:t>劉育彤</w:t>
              </w:r>
            </w:ins>
          </w:p>
        </w:tc>
        <w:tc>
          <w:tcPr>
            <w:tcW w:w="760" w:type="pct"/>
            <w:shd w:val="clear" w:color="auto" w:fill="auto"/>
            <w:vAlign w:val="center"/>
            <w:tcPrChange w:id="1548"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9" w:author="11046017_鄭兆媗" w:date="2024-03-25T14:40:00Z"/>
                <w:szCs w:val="22"/>
              </w:rPr>
              <w:pPrChange w:id="1550" w:author="11046017_鄭兆媗" w:date="2024-03-25T20:17:00Z">
                <w:pPr>
                  <w:jc w:val="center"/>
                </w:pPr>
              </w:pPrChange>
            </w:pPr>
            <w:del w:id="1551" w:author="11046017_鄭兆媗" w:date="2024-03-25T14:39:00Z">
              <w:r w:rsidRPr="00E436C8">
                <w:rPr>
                  <w:szCs w:val="22"/>
                </w:rPr>
                <w:delText>學號</w:delText>
              </w:r>
            </w:del>
            <w:ins w:id="1552" w:author="11046017_鄭兆媗" w:date="2024-03-25T14:39:00Z">
              <w:r w:rsidR="00874E17">
                <w:rPr>
                  <w:rFonts w:hint="eastAsia"/>
                  <w:szCs w:val="22"/>
                </w:rPr>
                <w:t>11046017</w:t>
              </w:r>
            </w:ins>
            <w:r w:rsidRPr="00E436C8">
              <w:rPr>
                <w:szCs w:val="22"/>
              </w:rPr>
              <w:t>/</w:t>
            </w:r>
            <w:del w:id="1553"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4" w:author="11046017_鄭兆媗" w:date="2024-03-25T20:17:00Z">
                <w:pPr>
                  <w:jc w:val="center"/>
                </w:pPr>
              </w:pPrChange>
            </w:pPr>
            <w:ins w:id="1555"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6"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7" w:author="11046017_鄭兆媗" w:date="2024-03-25T14:40:00Z"/>
                <w:szCs w:val="22"/>
              </w:rPr>
              <w:pPrChange w:id="1558" w:author="11046017_鄭兆媗" w:date="2024-03-25T20:17:00Z">
                <w:pPr>
                  <w:jc w:val="center"/>
                </w:pPr>
              </w:pPrChange>
            </w:pPr>
            <w:del w:id="1559" w:author="11046017_鄭兆媗" w:date="2024-03-25T14:40:00Z">
              <w:r w:rsidRPr="00E436C8">
                <w:rPr>
                  <w:szCs w:val="22"/>
                </w:rPr>
                <w:delText>學號</w:delText>
              </w:r>
            </w:del>
            <w:ins w:id="1560"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1" w:author="11046017_鄭兆媗" w:date="2024-03-25T20:17:00Z">
                <w:pPr>
                  <w:jc w:val="center"/>
                </w:pPr>
              </w:pPrChange>
            </w:pPr>
            <w:ins w:id="1562" w:author="11046017_鄭兆媗" w:date="2024-03-25T14:40:00Z">
              <w:r>
                <w:rPr>
                  <w:rFonts w:hint="eastAsia"/>
                  <w:szCs w:val="22"/>
                </w:rPr>
                <w:t>蔡元振</w:t>
              </w:r>
            </w:ins>
            <w:del w:id="1563" w:author="11046017_鄭兆媗" w:date="2024-03-25T14:40:00Z">
              <w:r w:rsidR="000226E4" w:rsidRPr="00E436C8">
                <w:rPr>
                  <w:szCs w:val="22"/>
                </w:rPr>
                <w:delText>姓名</w:delText>
              </w:r>
            </w:del>
          </w:p>
        </w:tc>
      </w:tr>
      <w:tr w:rsidR="008366AC" w14:paraId="25620E4E" w14:textId="77777777" w:rsidTr="00812B00">
        <w:trPr>
          <w:jc w:val="center"/>
          <w:trPrChange w:id="1564" w:author="11046017_鄭兆媗" w:date="2024-03-31T15:51:00Z">
            <w:trPr>
              <w:jc w:val="center"/>
            </w:trPr>
          </w:trPrChange>
        </w:trPr>
        <w:tc>
          <w:tcPr>
            <w:tcW w:w="453" w:type="pct"/>
            <w:vMerge w:val="restart"/>
            <w:shd w:val="clear" w:color="auto" w:fill="auto"/>
            <w:textDirection w:val="tbRlV"/>
            <w:vAlign w:val="center"/>
            <w:tcPrChange w:id="1565"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6"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7"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8" w:author="11046017_鄭兆媗" w:date="2024-03-25T20:51:00Z">
                <w:pPr/>
              </w:pPrChange>
            </w:pPr>
            <w:r w:rsidRPr="00E436C8">
              <w:rPr>
                <w:rFonts w:hint="eastAsia"/>
                <w:szCs w:val="22"/>
              </w:rPr>
              <w:t>資料庫建置</w:t>
            </w:r>
          </w:p>
        </w:tc>
        <w:tc>
          <w:tcPr>
            <w:tcW w:w="759" w:type="pct"/>
            <w:shd w:val="clear" w:color="auto" w:fill="auto"/>
            <w:vAlign w:val="center"/>
            <w:tcPrChange w:id="1569"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0" w:author="11046017_鄭兆媗" w:date="2024-03-25T20:51:00Z">
                <w:pPr/>
              </w:pPrChange>
            </w:pPr>
          </w:p>
        </w:tc>
        <w:tc>
          <w:tcPr>
            <w:tcW w:w="760" w:type="pct"/>
            <w:shd w:val="clear" w:color="auto" w:fill="auto"/>
            <w:vAlign w:val="center"/>
            <w:tcPrChange w:id="1571"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5" w:author="11046017_鄭兆媗" w:date="2024-03-25T20:51:00Z">
                <w:pPr/>
              </w:pPrChange>
            </w:pPr>
            <w:ins w:id="1576" w:author="11046017_鄭兆媗" w:date="2024-03-25T14:43:00Z">
              <w:r w:rsidRPr="003E7632">
                <w:rPr>
                  <w:rFonts w:hint="eastAsia"/>
                  <w:rPrChange w:id="1577" w:author="11046014_劉育彤" w:date="2024-03-25T20:17:00Z">
                    <w:rPr>
                      <w:rFonts w:ascii="標楷體" w:hAnsi="標楷體" w:hint="eastAsia"/>
                    </w:rPr>
                  </w:rPrChange>
                </w:rPr>
                <w:t>●</w:t>
              </w:r>
            </w:ins>
          </w:p>
        </w:tc>
        <w:tc>
          <w:tcPr>
            <w:tcW w:w="756" w:type="pct"/>
            <w:shd w:val="clear" w:color="auto" w:fill="auto"/>
            <w:vAlign w:val="center"/>
            <w:tcPrChange w:id="1578"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9" w:author="11046017_鄭兆媗" w:date="2024-03-25T20:51:00Z">
                <w:pPr/>
              </w:pPrChange>
            </w:pPr>
          </w:p>
        </w:tc>
      </w:tr>
      <w:tr w:rsidR="008366AC" w14:paraId="0C74C5D0" w14:textId="77777777" w:rsidTr="00812B00">
        <w:trPr>
          <w:jc w:val="center"/>
          <w:trPrChange w:id="1580" w:author="11046017_鄭兆媗" w:date="2024-03-31T15:51:00Z">
            <w:trPr>
              <w:jc w:val="center"/>
            </w:trPr>
          </w:trPrChange>
        </w:trPr>
        <w:tc>
          <w:tcPr>
            <w:tcW w:w="453" w:type="pct"/>
            <w:vMerge/>
            <w:shd w:val="clear" w:color="auto" w:fill="auto"/>
            <w:vAlign w:val="center"/>
            <w:tcPrChange w:id="1581"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2" w:author="11046017_鄭兆媗" w:date="2024-03-25T20:17:00Z">
                <w:pPr>
                  <w:jc w:val="center"/>
                </w:pPr>
              </w:pPrChange>
            </w:pPr>
          </w:p>
        </w:tc>
        <w:tc>
          <w:tcPr>
            <w:tcW w:w="1511" w:type="pct"/>
            <w:shd w:val="clear" w:color="auto" w:fill="auto"/>
            <w:vAlign w:val="center"/>
            <w:tcPrChange w:id="1583"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4" w:author="11046017_鄭兆媗" w:date="2024-03-25T20:51:00Z">
                <w:pPr/>
              </w:pPrChange>
            </w:pPr>
            <w:r w:rsidRPr="00E436C8">
              <w:rPr>
                <w:rFonts w:hint="eastAsia"/>
                <w:szCs w:val="22"/>
              </w:rPr>
              <w:t>伺服器架設</w:t>
            </w:r>
          </w:p>
        </w:tc>
        <w:tc>
          <w:tcPr>
            <w:tcW w:w="759" w:type="pct"/>
            <w:shd w:val="clear" w:color="auto" w:fill="auto"/>
            <w:vAlign w:val="center"/>
            <w:tcPrChange w:id="1585"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6" w:author="11046017_鄭兆媗" w:date="2024-03-25T20:51:00Z">
                <w:pPr/>
              </w:pPrChange>
            </w:pPr>
          </w:p>
        </w:tc>
        <w:tc>
          <w:tcPr>
            <w:tcW w:w="760" w:type="pct"/>
            <w:shd w:val="clear" w:color="auto" w:fill="auto"/>
            <w:vAlign w:val="center"/>
            <w:tcPrChange w:id="1587"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1" w:author="11046017_鄭兆媗" w:date="2024-03-25T20:51:00Z">
                <w:pPr/>
              </w:pPrChange>
            </w:pPr>
            <w:ins w:id="1592" w:author="11046017_鄭兆媗" w:date="2024-03-25T14:43: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5" w:author="11046017_鄭兆媗" w:date="2024-03-25T20:51:00Z">
                <w:pPr/>
              </w:pPrChange>
            </w:pPr>
          </w:p>
        </w:tc>
      </w:tr>
      <w:tr w:rsidR="008366AC" w14:paraId="65A6D430"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0" w:author="11046017_鄭兆媗" w:date="2024-03-25T20:51:00Z">
                <w:pPr/>
              </w:pPrChange>
            </w:pPr>
            <w:ins w:id="1601"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2"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4" w:author="11046017_鄭兆媗" w:date="2024-03-25T20:51:00Z">
                <w:pPr/>
              </w:pPrChange>
            </w:pPr>
          </w:p>
        </w:tc>
        <w:tc>
          <w:tcPr>
            <w:tcW w:w="760" w:type="pct"/>
            <w:shd w:val="clear" w:color="auto" w:fill="auto"/>
            <w:vAlign w:val="center"/>
            <w:tcPrChange w:id="1605"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6" w:author="11046017_鄭兆媗" w:date="2024-03-25T20:51:00Z">
                <w:pPr/>
              </w:pPrChange>
            </w:pPr>
            <w:ins w:id="1607" w:author="11046017_鄭兆媗" w:date="2024-03-25T14:44:00Z">
              <w:r w:rsidRPr="003E7632">
                <w:rPr>
                  <w:rFonts w:hint="eastAsia"/>
                  <w:rPrChange w:id="1608" w:author="11046014_劉育彤" w:date="2024-03-25T20:17:00Z">
                    <w:rPr>
                      <w:rFonts w:ascii="標楷體" w:hAnsi="標楷體" w:hint="eastAsia"/>
                    </w:rPr>
                  </w:rPrChange>
                </w:rPr>
                <w:t>●</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2"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3" w:author="11046017_鄭兆媗" w:date="2024-03-25T20:51:00Z">
                <w:pPr/>
              </w:pPrChange>
            </w:pPr>
          </w:p>
        </w:tc>
      </w:tr>
      <w:tr w:rsidR="008366AC" w14:paraId="5D3A665E" w14:textId="77777777" w:rsidTr="00812B00">
        <w:trPr>
          <w:jc w:val="center"/>
          <w:trPrChange w:id="1614" w:author="11046017_鄭兆媗" w:date="2024-03-31T15:51:00Z">
            <w:trPr>
              <w:jc w:val="center"/>
            </w:trPr>
          </w:trPrChange>
        </w:trPr>
        <w:tc>
          <w:tcPr>
            <w:tcW w:w="453" w:type="pct"/>
            <w:vMerge/>
            <w:shd w:val="clear" w:color="auto" w:fill="auto"/>
            <w:vAlign w:val="center"/>
            <w:tcPrChange w:id="1615"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6" w:author="11046017_鄭兆媗" w:date="2024-03-25T20:17:00Z">
                <w:pPr>
                  <w:jc w:val="center"/>
                </w:pPr>
              </w:pPrChange>
            </w:pPr>
          </w:p>
        </w:tc>
        <w:tc>
          <w:tcPr>
            <w:tcW w:w="1511" w:type="pct"/>
            <w:shd w:val="clear" w:color="auto" w:fill="auto"/>
            <w:vAlign w:val="center"/>
            <w:tcPrChange w:id="1617"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8" w:author="11046017_鄭兆媗" w:date="2024-03-25T20:51:00Z">
                <w:pPr/>
              </w:pPrChange>
            </w:pPr>
            <w:ins w:id="1619" w:author="11046017_鄭兆媗" w:date="2024-03-31T15:52:00Z">
              <w:r>
                <w:rPr>
                  <w:rFonts w:hint="eastAsia"/>
                  <w:szCs w:val="22"/>
                </w:rPr>
                <w:t>會員資料</w:t>
              </w:r>
            </w:ins>
            <w:del w:id="1620"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1"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2" w:author="11046017_鄭兆媗" w:date="2024-03-25T20:51:00Z">
                <w:pPr/>
              </w:pPrChange>
            </w:pPr>
          </w:p>
        </w:tc>
        <w:tc>
          <w:tcPr>
            <w:tcW w:w="760" w:type="pct"/>
            <w:shd w:val="clear" w:color="auto" w:fill="auto"/>
            <w:vAlign w:val="center"/>
            <w:tcPrChange w:id="1623"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4" w:author="11046017_鄭兆媗" w:date="2024-03-25T20:51:00Z">
                <w:pPr/>
              </w:pPrChange>
            </w:pPr>
            <w:ins w:id="1625" w:author="11046017_鄭兆媗" w:date="2024-03-25T14:44:00Z">
              <w:r w:rsidRPr="003E7632">
                <w:rPr>
                  <w:rFonts w:hint="eastAsia"/>
                  <w:rPrChange w:id="1626" w:author="11046014_劉育彤" w:date="2024-03-25T20:17:00Z">
                    <w:rPr>
                      <w:rFonts w:ascii="標楷體" w:hAnsi="標楷體" w:hint="eastAsia"/>
                    </w:rPr>
                  </w:rPrChange>
                </w:rPr>
                <w:t>●</w:t>
              </w:r>
            </w:ins>
          </w:p>
        </w:tc>
        <w:tc>
          <w:tcPr>
            <w:tcW w:w="760" w:type="pct"/>
            <w:shd w:val="clear" w:color="auto" w:fill="auto"/>
            <w:vAlign w:val="center"/>
            <w:tcPrChange w:id="1627"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0"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1" w:author="11046017_鄭兆媗" w:date="2024-03-25T20:51:00Z">
                <w:pPr/>
              </w:pPrChange>
            </w:pPr>
          </w:p>
        </w:tc>
      </w:tr>
      <w:tr w:rsidR="008366AC" w14:paraId="30785A02" w14:textId="77777777" w:rsidTr="00812B00">
        <w:trPr>
          <w:jc w:val="center"/>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4" w:author="11046017_鄭兆媗" w:date="2024-03-25T20:17:00Z">
                <w:pPr>
                  <w:jc w:val="center"/>
                </w:pPr>
              </w:pPrChange>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6" w:author="11046017_鄭兆媗" w:date="2024-03-25T20:51:00Z">
                <w:pPr/>
              </w:pPrChange>
            </w:pPr>
            <w:ins w:id="1637" w:author="11046017_鄭兆媗" w:date="2024-03-31T15:52:00Z">
              <w:r>
                <w:rPr>
                  <w:rFonts w:hint="eastAsia"/>
                  <w:szCs w:val="22"/>
                </w:rPr>
                <w:t>報名課程</w:t>
              </w:r>
            </w:ins>
            <w:del w:id="1638"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9"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0" w:author="11046017_鄭兆媗" w:date="2024-03-25T20:51:00Z">
                <w:pPr/>
              </w:pPrChange>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2" w:author="11046017_鄭兆媗" w:date="2024-03-25T20:51:00Z">
                <w:pPr/>
              </w:pPrChange>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5" w:author="11046017_鄭兆媗" w:date="2024-03-25T20:51:00Z">
                <w:pPr/>
              </w:pPrChange>
            </w:pPr>
            <w:ins w:id="1646" w:author="11046017_鄭兆媗" w:date="2024-03-25T14:44:00Z">
              <w:r w:rsidRPr="003E7632">
                <w:rPr>
                  <w:rFonts w:hint="eastAsia"/>
                  <w:rPrChange w:id="1647" w:author="11046014_劉育彤" w:date="2024-03-25T20:17:00Z">
                    <w:rPr>
                      <w:rFonts w:ascii="標楷體" w:hAnsi="標楷體" w:hint="eastAsia"/>
                    </w:rPr>
                  </w:rPrChange>
                </w:rPr>
                <w:t>●</w:t>
              </w:r>
            </w:ins>
          </w:p>
        </w:tc>
        <w:tc>
          <w:tcPr>
            <w:tcW w:w="756" w:type="pct"/>
            <w:shd w:val="clear" w:color="auto" w:fill="auto"/>
            <w:vAlign w:val="center"/>
            <w:tcPrChange w:id="1648"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9" w:author="11046017_鄭兆媗" w:date="2024-03-25T20:51:00Z">
                <w:pPr/>
              </w:pPrChange>
            </w:pPr>
          </w:p>
        </w:tc>
      </w:tr>
      <w:tr w:rsidR="000226E4" w14:paraId="34000E5B" w14:textId="77777777" w:rsidTr="00812B00">
        <w:trPr>
          <w:jc w:val="center"/>
          <w:trPrChange w:id="1650" w:author="11046017_鄭兆媗" w:date="2024-03-31T15:51:00Z">
            <w:trPr>
              <w:jc w:val="center"/>
            </w:trPr>
          </w:trPrChange>
        </w:trPr>
        <w:tc>
          <w:tcPr>
            <w:tcW w:w="453" w:type="pct"/>
            <w:vMerge w:val="restart"/>
            <w:shd w:val="clear" w:color="auto" w:fill="auto"/>
            <w:textDirection w:val="tbRlV"/>
            <w:vAlign w:val="center"/>
            <w:tcPrChange w:id="1651"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2"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3"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4" w:author="11046017_鄭兆媗" w:date="2024-03-25T20:51:00Z">
                <w:pPr/>
              </w:pPrChange>
            </w:pPr>
            <w:ins w:id="1655" w:author="11046017_鄭兆媗" w:date="2024-03-25T14:43:00Z">
              <w:r>
                <w:rPr>
                  <w:rFonts w:hint="eastAsia"/>
                  <w:szCs w:val="22"/>
                </w:rPr>
                <w:t>首頁</w:t>
              </w:r>
            </w:ins>
            <w:del w:id="1656" w:author="11046017_鄭兆媗" w:date="2024-03-25T14:43:00Z">
              <w:r w:rsidR="000226E4" w:rsidRPr="00E436C8">
                <w:rPr>
                  <w:szCs w:val="22"/>
                </w:rPr>
                <w:delText>Template A</w:delText>
              </w:r>
            </w:del>
          </w:p>
        </w:tc>
        <w:tc>
          <w:tcPr>
            <w:tcW w:w="759" w:type="pct"/>
            <w:shd w:val="clear" w:color="auto" w:fill="auto"/>
            <w:vAlign w:val="center"/>
            <w:tcPrChange w:id="1657"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8" w:author="11046017_鄭兆媗" w:date="2024-03-25T20:51:00Z">
                <w:pPr/>
              </w:pPrChange>
            </w:pPr>
            <w:ins w:id="1659" w:author="11046004_陳冠廷" w:date="2024-03-25T23:36:00Z">
              <w:del w:id="1660"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2" w:author="11046017_鄭兆媗" w:date="2024-03-25T20:51:00Z">
                <w:pPr/>
              </w:pPrChange>
            </w:pPr>
            <w:ins w:id="166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5" w:author="11046017_鄭兆媗" w:date="2024-03-25T20:51:00Z">
                <w:pPr/>
              </w:pPrChange>
            </w:pPr>
            <w:ins w:id="1666" w:author="11046017_鄭兆媗" w:date="2024-03-25T14:44:00Z">
              <w:r w:rsidRPr="003E7632">
                <w:rPr>
                  <w:rFonts w:hint="eastAsia"/>
                  <w:rPrChange w:id="1667" w:author="11046014_劉育彤" w:date="2024-03-25T20:17:00Z">
                    <w:rPr>
                      <w:rFonts w:ascii="標楷體" w:hAnsi="標楷體" w:hint="eastAsia"/>
                    </w:rPr>
                  </w:rPrChange>
                </w:rPr>
                <w:t>●</w:t>
              </w:r>
            </w:ins>
          </w:p>
        </w:tc>
        <w:tc>
          <w:tcPr>
            <w:tcW w:w="756" w:type="pct"/>
            <w:shd w:val="clear" w:color="auto" w:fill="auto"/>
            <w:vAlign w:val="center"/>
            <w:tcPrChange w:id="1668"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9" w:author="11046017_鄭兆媗" w:date="2024-03-25T20:51:00Z">
                <w:pPr/>
              </w:pPrChange>
            </w:pPr>
          </w:p>
        </w:tc>
      </w:tr>
      <w:tr w:rsidR="000226E4" w14:paraId="2FAB8BB8" w14:textId="77777777" w:rsidTr="00812B00">
        <w:trPr>
          <w:jc w:val="center"/>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2" w:author="11046017_鄭兆媗" w:date="2024-03-25T20:17:00Z">
                <w:pPr>
                  <w:jc w:val="center"/>
                </w:pPr>
              </w:pPrChange>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4" w:author="11046017_鄭兆媗" w:date="2024-03-25T20:51:00Z">
                <w:pPr/>
              </w:pPrChange>
            </w:pPr>
            <w:ins w:id="1675" w:author="11046017_鄭兆媗" w:date="2024-03-31T15:49:00Z">
              <w:r>
                <w:rPr>
                  <w:rFonts w:hint="eastAsia"/>
                  <w:szCs w:val="22"/>
                </w:rPr>
                <w:t>主畫面</w:t>
              </w:r>
            </w:ins>
            <w:del w:id="1676"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7"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8" w:author="11046017_鄭兆媗" w:date="2024-03-25T20:51:00Z">
                <w:pPr/>
              </w:pPrChange>
            </w:pPr>
            <w:ins w:id="167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0"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1" w:author="11046017_鄭兆媗" w:date="2024-03-25T20:51:00Z">
                <w:pPr/>
              </w:pPrChange>
            </w:pPr>
            <w:ins w:id="16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3"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4" w:author="11046017_鄭兆媗" w:date="2024-03-25T20:51:00Z">
                <w:pPr/>
              </w:pPrChange>
            </w:pPr>
            <w:ins w:id="1685" w:author="11046017_鄭兆媗" w:date="2024-03-25T14:44:00Z">
              <w:r w:rsidRPr="003E7632">
                <w:rPr>
                  <w:rFonts w:hint="eastAsia"/>
                  <w:rPrChange w:id="1686" w:author="11046014_劉育彤" w:date="2024-03-25T20:17:00Z">
                    <w:rPr>
                      <w:rFonts w:ascii="標楷體" w:hAnsi="標楷體" w:hint="eastAsia"/>
                    </w:rPr>
                  </w:rPrChange>
                </w:rPr>
                <w:t>●</w:t>
              </w:r>
            </w:ins>
          </w:p>
        </w:tc>
        <w:tc>
          <w:tcPr>
            <w:tcW w:w="756" w:type="pct"/>
            <w:shd w:val="clear" w:color="auto" w:fill="auto"/>
            <w:vAlign w:val="center"/>
            <w:tcPrChange w:id="1687"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8" w:author="11046017_鄭兆媗" w:date="2024-03-25T20:51:00Z">
                <w:pPr/>
              </w:pPrChange>
            </w:pPr>
          </w:p>
        </w:tc>
      </w:tr>
      <w:tr w:rsidR="00812B00" w14:paraId="036C1388" w14:textId="77777777" w:rsidTr="00812B00">
        <w:trPr>
          <w:jc w:val="center"/>
          <w:ins w:id="1689" w:author="11046017_鄭兆媗" w:date="2024-03-31T15:49:00Z"/>
          <w:trPrChange w:id="1690" w:author="11046017_鄭兆媗" w:date="2024-03-31T15:50:00Z">
            <w:trPr>
              <w:jc w:val="center"/>
            </w:trPr>
          </w:trPrChange>
        </w:trPr>
        <w:tc>
          <w:tcPr>
            <w:tcW w:w="453" w:type="pct"/>
            <w:vMerge/>
            <w:shd w:val="clear" w:color="auto" w:fill="auto"/>
            <w:vAlign w:val="center"/>
            <w:tcPrChange w:id="1691"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2" w:author="11046017_鄭兆媗" w:date="2024-03-31T15:49:00Z"/>
                <w:szCs w:val="22"/>
              </w:rPr>
            </w:pPr>
          </w:p>
        </w:tc>
        <w:tc>
          <w:tcPr>
            <w:tcW w:w="1511" w:type="pct"/>
            <w:shd w:val="clear" w:color="auto" w:fill="auto"/>
            <w:vAlign w:val="center"/>
            <w:tcPrChange w:id="1693"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4" w:author="11046017_鄭兆媗" w:date="2024-03-31T15:49:00Z"/>
                <w:szCs w:val="22"/>
              </w:rPr>
              <w:pPrChange w:id="1695" w:author="11046017_鄭兆媗" w:date="2024-03-31T15:50:00Z">
                <w:pPr>
                  <w:spacing w:line="360" w:lineRule="exact"/>
                  <w:jc w:val="left"/>
                </w:pPr>
              </w:pPrChange>
            </w:pPr>
            <w:ins w:id="1696"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7"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8" w:author="11046017_鄭兆媗" w:date="2024-03-31T15:49:00Z"/>
                <w:szCs w:val="22"/>
              </w:rPr>
            </w:pPr>
            <w:ins w:id="16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0"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1" w:author="11046017_鄭兆媗" w:date="2024-03-31T15:49:00Z"/>
                <w:rFonts w:cs="新細明體"/>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5" w:author="11046017_鄭兆媗" w:date="2024-03-31T15:49: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8" w:author="11046017_鄭兆媗" w:date="2024-03-31T15:49:00Z"/>
                <w:szCs w:val="22"/>
              </w:rPr>
            </w:pPr>
          </w:p>
        </w:tc>
      </w:tr>
      <w:tr w:rsidR="000226E4" w14:paraId="3CEC7DA0" w14:textId="77777777" w:rsidTr="00812B00">
        <w:trPr>
          <w:jc w:val="center"/>
          <w:trPrChange w:id="1709" w:author="11046017_鄭兆媗" w:date="2024-03-31T15:51:00Z">
            <w:trPr>
              <w:jc w:val="center"/>
            </w:trPr>
          </w:trPrChange>
        </w:trPr>
        <w:tc>
          <w:tcPr>
            <w:tcW w:w="453" w:type="pct"/>
            <w:vMerge/>
            <w:shd w:val="clear" w:color="auto" w:fill="auto"/>
            <w:vAlign w:val="center"/>
            <w:tcPrChange w:id="1710"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1" w:author="11046017_鄭兆媗" w:date="2024-03-25T20:17:00Z">
                <w:pPr>
                  <w:jc w:val="center"/>
                </w:pPr>
              </w:pPrChange>
            </w:pPr>
          </w:p>
        </w:tc>
        <w:tc>
          <w:tcPr>
            <w:tcW w:w="1511" w:type="pct"/>
            <w:shd w:val="clear" w:color="auto" w:fill="auto"/>
            <w:vAlign w:val="center"/>
            <w:tcPrChange w:id="1712"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3" w:author="11046017_鄭兆媗" w:date="2024-03-25T20:51:00Z">
                <w:pPr/>
              </w:pPrChange>
            </w:pPr>
            <w:ins w:id="1714" w:author="11046017_鄭兆媗" w:date="2024-03-31T15:42:00Z">
              <w:r>
                <w:rPr>
                  <w:rFonts w:hint="eastAsia"/>
                  <w:szCs w:val="22"/>
                </w:rPr>
                <w:t>課程詳情</w:t>
              </w:r>
            </w:ins>
            <w:del w:id="1715"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6"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7" w:author="11046017_鄭兆媗" w:date="2024-03-25T20:51:00Z">
                <w:pPr/>
              </w:pPrChange>
            </w:pPr>
            <w:ins w:id="1718" w:author="11046017_鄭兆媗" w:date="2024-03-25T14:44:00Z">
              <w:r w:rsidRPr="003E7632">
                <w:rPr>
                  <w:rFonts w:hint="eastAsia"/>
                  <w:rPrChange w:id="1719" w:author="11046014_劉育彤" w:date="2024-03-25T20:17:00Z">
                    <w:rPr>
                      <w:rFonts w:ascii="標楷體" w:hAnsi="標楷體" w:hint="eastAsia"/>
                    </w:rPr>
                  </w:rPrChange>
                </w:rPr>
                <w:t>●</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1" w:author="11046017_鄭兆媗" w:date="2024-03-25T20:51:00Z">
                <w:pPr/>
              </w:pPrChange>
            </w:pPr>
          </w:p>
        </w:tc>
        <w:tc>
          <w:tcPr>
            <w:tcW w:w="760" w:type="pct"/>
            <w:shd w:val="clear" w:color="auto" w:fill="auto"/>
            <w:vAlign w:val="center"/>
            <w:tcPrChange w:id="1722"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3" w:author="11046017_鄭兆媗" w:date="2024-03-25T20:51:00Z">
                <w:pPr/>
              </w:pPrChange>
            </w:pPr>
            <w:ins w:id="172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5"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6" w:author="11046017_鄭兆媗" w:date="2024-03-25T20:51:00Z">
                <w:pPr/>
              </w:pPrChange>
            </w:pPr>
          </w:p>
        </w:tc>
      </w:tr>
      <w:tr w:rsidR="000226E4" w14:paraId="48B38F54" w14:textId="77777777" w:rsidTr="00812B00">
        <w:trPr>
          <w:jc w:val="center"/>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9" w:author="11046017_鄭兆媗" w:date="2024-03-25T20:17:00Z">
                <w:pPr>
                  <w:jc w:val="center"/>
                </w:pPr>
              </w:pPrChange>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1" w:author="11046017_鄭兆媗" w:date="2024-03-25T20:51:00Z">
                <w:pPr/>
              </w:pPrChange>
            </w:pPr>
            <w:ins w:id="1732" w:author="11046017_鄭兆媗" w:date="2024-03-31T15:48:00Z">
              <w:r>
                <w:rPr>
                  <w:rFonts w:hint="eastAsia"/>
                  <w:szCs w:val="22"/>
                </w:rPr>
                <w:t>教練團隊詳情</w:t>
              </w:r>
            </w:ins>
            <w:del w:id="1733"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4"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5" w:author="11046017_鄭兆媗" w:date="2024-03-25T20:51:00Z">
                <w:pPr/>
              </w:pPrChange>
            </w:pPr>
            <w:ins w:id="17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7"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8" w:author="11046017_鄭兆媗" w:date="2024-03-25T20:51:00Z">
                <w:pPr/>
              </w:pPrChange>
            </w:pPr>
          </w:p>
        </w:tc>
        <w:tc>
          <w:tcPr>
            <w:tcW w:w="760" w:type="pct"/>
            <w:shd w:val="clear" w:color="auto" w:fill="auto"/>
            <w:vAlign w:val="center"/>
            <w:tcPrChange w:id="1739"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0" w:author="11046017_鄭兆媗" w:date="2024-03-25T20:51:00Z">
                <w:pPr/>
              </w:pPrChange>
            </w:pPr>
          </w:p>
        </w:tc>
        <w:tc>
          <w:tcPr>
            <w:tcW w:w="756" w:type="pct"/>
            <w:shd w:val="clear" w:color="auto" w:fill="auto"/>
            <w:vAlign w:val="center"/>
            <w:tcPrChange w:id="1741"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2" w:author="11046017_鄭兆媗" w:date="2024-03-25T20:51:00Z">
                <w:pPr/>
              </w:pPrChange>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r>
      <w:tr w:rsidR="00475370" w14:paraId="7C1C260B" w14:textId="77777777" w:rsidTr="00812B00">
        <w:trPr>
          <w:jc w:val="center"/>
          <w:ins w:id="1745" w:author="11046017_鄭兆媗" w:date="2024-03-31T15:44:00Z"/>
          <w:trPrChange w:id="1746" w:author="11046017_鄭兆媗" w:date="2024-03-31T15:51:00Z">
            <w:trPr>
              <w:jc w:val="center"/>
            </w:trPr>
          </w:trPrChange>
        </w:trPr>
        <w:tc>
          <w:tcPr>
            <w:tcW w:w="453" w:type="pct"/>
            <w:vMerge/>
            <w:shd w:val="clear" w:color="auto" w:fill="auto"/>
            <w:vAlign w:val="center"/>
            <w:tcPrChange w:id="1747"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8" w:author="11046017_鄭兆媗" w:date="2024-03-31T15:44:00Z"/>
                <w:szCs w:val="22"/>
              </w:rPr>
            </w:pPr>
          </w:p>
        </w:tc>
        <w:tc>
          <w:tcPr>
            <w:tcW w:w="1511" w:type="pct"/>
            <w:shd w:val="clear" w:color="auto" w:fill="auto"/>
            <w:vAlign w:val="center"/>
            <w:tcPrChange w:id="1749"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0" w:author="11046017_鄭兆媗" w:date="2024-03-31T15:44:00Z"/>
                <w:szCs w:val="22"/>
              </w:rPr>
              <w:pPrChange w:id="1751" w:author="11046017_鄭兆媗" w:date="2024-03-31T15:51:00Z">
                <w:pPr>
                  <w:spacing w:line="360" w:lineRule="exact"/>
                  <w:jc w:val="left"/>
                </w:pPr>
              </w:pPrChange>
            </w:pPr>
            <w:ins w:id="1752" w:author="11046017_鄭兆媗" w:date="2024-03-31T15:49:00Z">
              <w:r>
                <w:rPr>
                  <w:rFonts w:hint="eastAsia"/>
                  <w:szCs w:val="22"/>
                </w:rPr>
                <w:t>教學影片詳情</w:t>
              </w:r>
            </w:ins>
          </w:p>
        </w:tc>
        <w:tc>
          <w:tcPr>
            <w:tcW w:w="759" w:type="pct"/>
            <w:shd w:val="clear" w:color="auto" w:fill="auto"/>
            <w:vAlign w:val="center"/>
            <w:tcPrChange w:id="1753"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4" w:author="11046017_鄭兆媗" w:date="2024-03-31T15:44:00Z"/>
                <w:szCs w:val="22"/>
              </w:rPr>
            </w:pPr>
          </w:p>
        </w:tc>
        <w:tc>
          <w:tcPr>
            <w:tcW w:w="760" w:type="pct"/>
            <w:shd w:val="clear" w:color="auto" w:fill="auto"/>
            <w:vAlign w:val="center"/>
            <w:tcPrChange w:id="1755"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6" w:author="11046017_鄭兆媗" w:date="2024-03-31T15:44:00Z"/>
                <w:szCs w:val="22"/>
              </w:rPr>
            </w:pPr>
            <w:ins w:id="17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9" w:author="11046017_鄭兆媗" w:date="2024-03-31T15:44:00Z"/>
              </w:rPr>
            </w:pPr>
          </w:p>
        </w:tc>
        <w:tc>
          <w:tcPr>
            <w:tcW w:w="756" w:type="pct"/>
            <w:shd w:val="clear" w:color="auto" w:fill="auto"/>
            <w:vAlign w:val="center"/>
            <w:tcPrChange w:id="1760"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1" w:author="11046017_鄭兆媗" w:date="2024-03-31T15:44:00Z"/>
                <w:szCs w:val="22"/>
              </w:rPr>
            </w:pPr>
            <w:ins w:id="1762" w:author="11046017_鄭兆媗" w:date="2024-03-25T14:44:00Z">
              <w:r w:rsidRPr="003E7632">
                <w:rPr>
                  <w:rFonts w:hint="eastAsia"/>
                  <w:rPrChange w:id="1763" w:author="11046014_劉育彤" w:date="2024-03-25T20:17:00Z">
                    <w:rPr>
                      <w:rFonts w:ascii="標楷體" w:hAnsi="標楷體" w:hint="eastAsia"/>
                    </w:rPr>
                  </w:rPrChange>
                </w:rPr>
                <w:t>●</w:t>
              </w:r>
            </w:ins>
          </w:p>
        </w:tc>
      </w:tr>
      <w:tr w:rsidR="008521A7" w14:paraId="73A18932" w14:textId="77777777" w:rsidTr="00812B00">
        <w:trPr>
          <w:jc w:val="center"/>
          <w:ins w:id="1764" w:author="11046017_鄭兆媗" w:date="2024-03-31T15:48:00Z"/>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7" w:author="11046017_鄭兆媗" w:date="2024-03-31T15:48:00Z"/>
                <w:szCs w:val="22"/>
              </w:rPr>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9" w:author="11046017_鄭兆媗" w:date="2024-03-31T15:48:00Z"/>
                <w:szCs w:val="22"/>
              </w:rPr>
              <w:pPrChange w:id="1770" w:author="11046017_鄭兆媗" w:date="2024-03-31T15:51:00Z">
                <w:pPr>
                  <w:spacing w:line="360" w:lineRule="exact"/>
                  <w:jc w:val="left"/>
                </w:pPr>
              </w:pPrChange>
            </w:pPr>
            <w:ins w:id="1771" w:author="11046017_鄭兆媗" w:date="2024-03-31T15:48:00Z">
              <w:r>
                <w:rPr>
                  <w:rFonts w:hint="eastAsia"/>
                  <w:szCs w:val="22"/>
                </w:rPr>
                <w:t>會員資料編輯</w:t>
              </w:r>
            </w:ins>
          </w:p>
        </w:tc>
        <w:tc>
          <w:tcPr>
            <w:tcW w:w="759" w:type="pct"/>
            <w:shd w:val="clear" w:color="auto" w:fill="auto"/>
            <w:vAlign w:val="center"/>
            <w:tcPrChange w:id="1772"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3" w:author="11046017_鄭兆媗" w:date="2024-03-31T15:48:00Z"/>
                <w:szCs w:val="22"/>
              </w:rPr>
            </w:pPr>
          </w:p>
        </w:tc>
        <w:tc>
          <w:tcPr>
            <w:tcW w:w="760" w:type="pct"/>
            <w:shd w:val="clear" w:color="auto" w:fill="auto"/>
            <w:vAlign w:val="center"/>
            <w:tcPrChange w:id="1774"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5" w:author="11046017_鄭兆媗" w:date="2024-03-31T15:48:00Z"/>
                <w:szCs w:val="22"/>
              </w:rPr>
            </w:pPr>
            <w:ins w:id="1776" w:author="11046017_鄭兆媗" w:date="2024-03-25T14:44:00Z">
              <w:r w:rsidRPr="003E7632">
                <w:rPr>
                  <w:rFonts w:hint="eastAsia"/>
                  <w:rPrChange w:id="1777" w:author="11046014_劉育彤" w:date="2024-03-25T20:17:00Z">
                    <w:rPr>
                      <w:rFonts w:ascii="標楷體" w:hAnsi="標楷體" w:hint="eastAsia"/>
                    </w:rPr>
                  </w:rPrChange>
                </w:rPr>
                <w:t>●</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9" w:author="11046017_鄭兆媗" w:date="2024-03-31T15:48:00Z"/>
              </w:rPr>
            </w:pPr>
            <w:ins w:id="178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1"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2" w:author="11046017_鄭兆媗" w:date="2024-03-31T15:48:00Z"/>
                <w:szCs w:val="22"/>
              </w:rPr>
            </w:pPr>
          </w:p>
        </w:tc>
      </w:tr>
      <w:tr w:rsidR="00475370" w14:paraId="2BDF48D7" w14:textId="77777777" w:rsidTr="00812B00">
        <w:trPr>
          <w:jc w:val="center"/>
          <w:ins w:id="1783" w:author="11046017_鄭兆媗" w:date="2024-03-31T15:44:00Z"/>
          <w:trPrChange w:id="1784" w:author="11046017_鄭兆媗" w:date="2024-03-31T15:51:00Z">
            <w:trPr>
              <w:jc w:val="center"/>
            </w:trPr>
          </w:trPrChange>
        </w:trPr>
        <w:tc>
          <w:tcPr>
            <w:tcW w:w="453" w:type="pct"/>
            <w:vMerge/>
            <w:shd w:val="clear" w:color="auto" w:fill="auto"/>
            <w:vAlign w:val="center"/>
            <w:tcPrChange w:id="1785"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6" w:author="11046017_鄭兆媗" w:date="2024-03-31T15:44:00Z"/>
                <w:szCs w:val="22"/>
              </w:rPr>
            </w:pPr>
          </w:p>
        </w:tc>
        <w:tc>
          <w:tcPr>
            <w:tcW w:w="1511" w:type="pct"/>
            <w:shd w:val="clear" w:color="auto" w:fill="auto"/>
            <w:vAlign w:val="center"/>
            <w:tcPrChange w:id="1787"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8" w:author="11046017_鄭兆媗" w:date="2024-03-31T15:44:00Z"/>
                <w:szCs w:val="22"/>
              </w:rPr>
              <w:pPrChange w:id="1789" w:author="11046017_鄭兆媗" w:date="2024-03-31T15:51:00Z">
                <w:pPr>
                  <w:spacing w:line="360" w:lineRule="exact"/>
                  <w:jc w:val="left"/>
                </w:pPr>
              </w:pPrChange>
            </w:pPr>
            <w:ins w:id="1790" w:author="11046017_鄭兆媗" w:date="2024-03-31T15:45:00Z">
              <w:r>
                <w:rPr>
                  <w:rFonts w:hint="eastAsia"/>
                  <w:szCs w:val="22"/>
                </w:rPr>
                <w:t>報名課程</w:t>
              </w:r>
            </w:ins>
          </w:p>
        </w:tc>
        <w:tc>
          <w:tcPr>
            <w:tcW w:w="759" w:type="pct"/>
            <w:shd w:val="clear" w:color="auto" w:fill="auto"/>
            <w:vAlign w:val="center"/>
            <w:tcPrChange w:id="1791"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2" w:author="11046017_鄭兆媗" w:date="2024-03-31T15:44:00Z"/>
                <w:szCs w:val="22"/>
              </w:rPr>
            </w:pPr>
          </w:p>
        </w:tc>
        <w:tc>
          <w:tcPr>
            <w:tcW w:w="760" w:type="pct"/>
            <w:shd w:val="clear" w:color="auto" w:fill="auto"/>
            <w:vAlign w:val="center"/>
            <w:tcPrChange w:id="1793"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4" w:author="11046017_鄭兆媗" w:date="2024-03-31T15:44:00Z"/>
                <w:szCs w:val="22"/>
              </w:rPr>
            </w:pPr>
            <w:ins w:id="17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6"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7" w:author="11046017_鄭兆媗" w:date="2024-03-31T15:44:00Z"/>
              </w:rPr>
            </w:pPr>
            <w:ins w:id="1798" w:author="11046017_鄭兆媗" w:date="2024-03-25T14:44:00Z">
              <w:r w:rsidRPr="003E7632">
                <w:rPr>
                  <w:rFonts w:hint="eastAsia"/>
                  <w:rPrChange w:id="1799" w:author="11046014_劉育彤" w:date="2024-03-25T20:17:00Z">
                    <w:rPr>
                      <w:rFonts w:ascii="標楷體" w:hAnsi="標楷體" w:hint="eastAsia"/>
                    </w:rPr>
                  </w:rPrChange>
                </w:rPr>
                <w:t>●</w:t>
              </w:r>
            </w:ins>
          </w:p>
        </w:tc>
        <w:tc>
          <w:tcPr>
            <w:tcW w:w="756" w:type="pct"/>
            <w:shd w:val="clear" w:color="auto" w:fill="auto"/>
            <w:vAlign w:val="center"/>
            <w:tcPrChange w:id="1800"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1" w:author="11046017_鄭兆媗" w:date="2024-03-31T15:44:00Z"/>
                <w:szCs w:val="22"/>
              </w:rPr>
            </w:pPr>
          </w:p>
        </w:tc>
      </w:tr>
      <w:tr w:rsidR="00475370" w14:paraId="5CBB8214" w14:textId="77777777" w:rsidTr="00812B00">
        <w:trPr>
          <w:jc w:val="center"/>
          <w:ins w:id="1802" w:author="11046017_鄭兆媗" w:date="2024-03-31T15:44:00Z"/>
          <w:trPrChange w:id="1803" w:author="11046017_鄭兆媗" w:date="2024-03-31T15:51:00Z">
            <w:trPr>
              <w:jc w:val="center"/>
            </w:trPr>
          </w:trPrChange>
        </w:trPr>
        <w:tc>
          <w:tcPr>
            <w:tcW w:w="453" w:type="pct"/>
            <w:vMerge/>
            <w:shd w:val="clear" w:color="auto" w:fill="auto"/>
            <w:vAlign w:val="center"/>
            <w:tcPrChange w:id="1804"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5" w:author="11046017_鄭兆媗" w:date="2024-03-31T15:44:00Z"/>
                <w:szCs w:val="22"/>
              </w:rPr>
            </w:pPr>
          </w:p>
        </w:tc>
        <w:tc>
          <w:tcPr>
            <w:tcW w:w="1511" w:type="pct"/>
            <w:shd w:val="clear" w:color="auto" w:fill="auto"/>
            <w:vAlign w:val="center"/>
            <w:tcPrChange w:id="1806"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7" w:author="11046017_鄭兆媗" w:date="2024-03-31T15:44:00Z"/>
                <w:szCs w:val="22"/>
              </w:rPr>
              <w:pPrChange w:id="1808" w:author="11046017_鄭兆媗" w:date="2024-03-31T15:51:00Z">
                <w:pPr>
                  <w:spacing w:line="360" w:lineRule="exact"/>
                  <w:jc w:val="left"/>
                </w:pPr>
              </w:pPrChange>
            </w:pPr>
            <w:ins w:id="1809" w:author="11046017_鄭兆媗" w:date="2024-03-31T15:45:00Z">
              <w:r>
                <w:rPr>
                  <w:rFonts w:hint="eastAsia"/>
                  <w:szCs w:val="22"/>
                </w:rPr>
                <w:t>社群空間</w:t>
              </w:r>
            </w:ins>
          </w:p>
        </w:tc>
        <w:tc>
          <w:tcPr>
            <w:tcW w:w="759" w:type="pct"/>
            <w:shd w:val="clear" w:color="auto" w:fill="auto"/>
            <w:vAlign w:val="center"/>
            <w:tcPrChange w:id="1810"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1" w:author="11046017_鄭兆媗" w:date="2024-03-31T15:44:00Z"/>
                <w:szCs w:val="22"/>
              </w:rPr>
            </w:pPr>
          </w:p>
        </w:tc>
        <w:tc>
          <w:tcPr>
            <w:tcW w:w="760" w:type="pct"/>
            <w:shd w:val="clear" w:color="auto" w:fill="auto"/>
            <w:vAlign w:val="center"/>
            <w:tcPrChange w:id="1812"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3" w:author="11046017_鄭兆媗" w:date="2024-03-31T15:44:00Z"/>
                <w:szCs w:val="22"/>
              </w:rPr>
            </w:pPr>
            <w:ins w:id="18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6" w:author="11046017_鄭兆媗" w:date="2024-03-31T15:44:00Z"/>
              </w:rPr>
            </w:pPr>
            <w:ins w:id="1817" w:author="11046017_鄭兆媗" w:date="2024-03-25T14:44:00Z">
              <w:r w:rsidRPr="003E7632">
                <w:rPr>
                  <w:rFonts w:hint="eastAsia"/>
                  <w:rPrChange w:id="1818" w:author="11046014_劉育彤" w:date="2024-03-25T20:17:00Z">
                    <w:rPr>
                      <w:rFonts w:ascii="標楷體" w:hAnsi="標楷體" w:hint="eastAsia"/>
                    </w:rPr>
                  </w:rPrChange>
                </w:rPr>
                <w:t>●</w:t>
              </w:r>
            </w:ins>
          </w:p>
        </w:tc>
        <w:tc>
          <w:tcPr>
            <w:tcW w:w="756" w:type="pct"/>
            <w:shd w:val="clear" w:color="auto" w:fill="auto"/>
            <w:vAlign w:val="center"/>
            <w:tcPrChange w:id="1819"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0" w:author="11046017_鄭兆媗" w:date="2024-03-31T15:44:00Z"/>
                <w:szCs w:val="22"/>
              </w:rPr>
            </w:pPr>
          </w:p>
        </w:tc>
      </w:tr>
      <w:tr w:rsidR="00CB42D9" w14:paraId="44F97807" w14:textId="77777777" w:rsidTr="00812B00">
        <w:trPr>
          <w:jc w:val="center"/>
          <w:trPrChange w:id="1821" w:author="11046017_鄭兆媗" w:date="2024-03-31T15:51:00Z">
            <w:trPr>
              <w:jc w:val="center"/>
            </w:trPr>
          </w:trPrChange>
        </w:trPr>
        <w:tc>
          <w:tcPr>
            <w:tcW w:w="453" w:type="pct"/>
            <w:vMerge w:val="restart"/>
            <w:shd w:val="clear" w:color="auto" w:fill="auto"/>
            <w:textDirection w:val="tbRlV"/>
            <w:vAlign w:val="center"/>
            <w:tcPrChange w:id="1822"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3"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4"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5"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6"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7" w:author="11046017_鄭兆媗" w:date="2024-03-25T20:51:00Z">
                <w:pPr/>
              </w:pPrChange>
            </w:pPr>
            <w:ins w:id="1828"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9"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0" w:author="11046017_鄭兆媗" w:date="2024-03-25T20:51:00Z">
                <w:pPr/>
              </w:pPrChange>
            </w:pPr>
            <w:ins w:id="1831" w:author="11046017_鄭兆媗" w:date="2024-03-29T12:18:00Z">
              <w:r w:rsidRPr="0033435E">
                <w:rPr>
                  <w:rFonts w:hint="eastAsia"/>
                </w:rPr>
                <w:t>●</w:t>
              </w:r>
            </w:ins>
          </w:p>
        </w:tc>
        <w:tc>
          <w:tcPr>
            <w:tcW w:w="760" w:type="pct"/>
            <w:shd w:val="clear" w:color="auto" w:fill="auto"/>
            <w:vAlign w:val="center"/>
            <w:tcPrChange w:id="1832"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3" w:author="11046017_鄭兆媗" w:date="2024-03-25T20:51:00Z">
                <w:pPr/>
              </w:pPrChange>
            </w:pPr>
            <w:ins w:id="183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5"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6" w:author="11046017_鄭兆媗" w:date="2024-03-25T20:51:00Z">
                <w:pPr/>
              </w:pPrChange>
            </w:pPr>
          </w:p>
        </w:tc>
      </w:tr>
      <w:tr w:rsidR="00CB42D9" w14:paraId="42D659D2" w14:textId="77777777" w:rsidTr="00812B00">
        <w:trPr>
          <w:jc w:val="center"/>
          <w:trPrChange w:id="1837" w:author="11046017_鄭兆媗" w:date="2024-03-31T15:51:00Z">
            <w:trPr>
              <w:jc w:val="center"/>
            </w:trPr>
          </w:trPrChange>
        </w:trPr>
        <w:tc>
          <w:tcPr>
            <w:tcW w:w="453" w:type="pct"/>
            <w:vMerge/>
            <w:shd w:val="clear" w:color="auto" w:fill="auto"/>
            <w:vAlign w:val="center"/>
            <w:tcPrChange w:id="1838"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9" w:author="11046017_鄭兆媗" w:date="2024-03-25T20:17:00Z">
                <w:pPr>
                  <w:jc w:val="center"/>
                </w:pPr>
              </w:pPrChange>
            </w:pPr>
          </w:p>
        </w:tc>
        <w:tc>
          <w:tcPr>
            <w:tcW w:w="1511" w:type="pct"/>
            <w:shd w:val="clear" w:color="auto" w:fill="auto"/>
            <w:vAlign w:val="center"/>
            <w:tcPrChange w:id="1840"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1" w:author="11046017_鄭兆媗" w:date="2024-03-25T20:51:00Z">
                <w:pPr/>
              </w:pPrChange>
            </w:pPr>
            <w:r w:rsidRPr="00E436C8">
              <w:rPr>
                <w:rFonts w:hint="eastAsia"/>
                <w:szCs w:val="22"/>
              </w:rPr>
              <w:t>W</w:t>
            </w:r>
            <w:r w:rsidRPr="00E436C8">
              <w:rPr>
                <w:szCs w:val="22"/>
              </w:rPr>
              <w:t>eb</w:t>
            </w:r>
            <w:del w:id="1842"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4" w:author="11046017_鄭兆媗" w:date="2024-03-25T20:51:00Z">
                <w:pPr/>
              </w:pPrChange>
            </w:pPr>
            <w:ins w:id="18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6"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7" w:author="11046017_鄭兆媗" w:date="2024-03-25T20:51:00Z">
                <w:pPr/>
              </w:pPrChange>
            </w:pPr>
            <w:ins w:id="1848" w:author="11046017_鄭兆媗" w:date="2024-03-25T14:45:00Z">
              <w:r w:rsidRPr="003E7632">
                <w:rPr>
                  <w:rFonts w:hint="eastAsia"/>
                  <w:rPrChange w:id="1849" w:author="11046014_劉育彤" w:date="2024-03-25T20:17:00Z">
                    <w:rPr>
                      <w:rFonts w:ascii="標楷體" w:hAnsi="標楷體" w:hint="eastAsia"/>
                    </w:rPr>
                  </w:rPrChange>
                </w:rPr>
                <w:t>●</w:t>
              </w:r>
            </w:ins>
          </w:p>
        </w:tc>
        <w:tc>
          <w:tcPr>
            <w:tcW w:w="760" w:type="pct"/>
            <w:shd w:val="clear" w:color="auto" w:fill="auto"/>
            <w:vAlign w:val="center"/>
            <w:tcPrChange w:id="1850"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1" w:author="11046017_鄭兆媗" w:date="2024-03-25T20:51:00Z">
                <w:pPr/>
              </w:pPrChange>
            </w:pPr>
          </w:p>
        </w:tc>
        <w:tc>
          <w:tcPr>
            <w:tcW w:w="756" w:type="pct"/>
            <w:shd w:val="clear" w:color="auto" w:fill="auto"/>
            <w:vAlign w:val="center"/>
            <w:tcPrChange w:id="1852"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3" w:author="11046017_鄭兆媗" w:date="2024-03-25T20:51:00Z">
                <w:pPr/>
              </w:pPrChange>
            </w:pPr>
            <w:ins w:id="1854"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5" w:author="11046017_鄭兆媗" w:date="2024-03-31T15:51:00Z">
            <w:trPr>
              <w:jc w:val="center"/>
            </w:trPr>
          </w:trPrChange>
        </w:trPr>
        <w:tc>
          <w:tcPr>
            <w:tcW w:w="453" w:type="pct"/>
            <w:vMerge/>
            <w:shd w:val="clear" w:color="auto" w:fill="auto"/>
            <w:vAlign w:val="center"/>
            <w:tcPrChange w:id="1856"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7" w:author="11046017_鄭兆媗" w:date="2024-03-25T20:17:00Z">
                <w:pPr>
                  <w:jc w:val="center"/>
                </w:pPr>
              </w:pPrChange>
            </w:pPr>
          </w:p>
        </w:tc>
        <w:tc>
          <w:tcPr>
            <w:tcW w:w="1511" w:type="pct"/>
            <w:shd w:val="clear" w:color="auto" w:fill="auto"/>
            <w:vAlign w:val="center"/>
            <w:tcPrChange w:id="1858"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9" w:author="11046017_鄭兆媗" w:date="2024-03-25T20:51:00Z">
                <w:pPr/>
              </w:pPrChange>
            </w:pPr>
            <w:r w:rsidRPr="00E436C8">
              <w:rPr>
                <w:rFonts w:hint="eastAsia"/>
                <w:szCs w:val="22"/>
              </w:rPr>
              <w:t>色彩設計</w:t>
            </w:r>
          </w:p>
        </w:tc>
        <w:tc>
          <w:tcPr>
            <w:tcW w:w="759" w:type="pct"/>
            <w:shd w:val="clear" w:color="auto" w:fill="auto"/>
            <w:vAlign w:val="center"/>
            <w:tcPrChange w:id="1860"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1" w:author="11046017_鄭兆媗" w:date="2024-03-25T20:51:00Z">
                <w:pPr/>
              </w:pPrChange>
            </w:pPr>
            <w:ins w:id="186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4" w:author="11046017_鄭兆媗" w:date="2024-03-25T20:51:00Z">
                <w:pPr/>
              </w:pPrChange>
            </w:pPr>
            <w:ins w:id="1865" w:author="11046017_鄭兆媗" w:date="2024-03-25T14:45:00Z">
              <w:r w:rsidRPr="003E7632">
                <w:rPr>
                  <w:rFonts w:hint="eastAsia"/>
                  <w:rPrChange w:id="1866" w:author="11046014_劉育彤" w:date="2024-03-25T20:17:00Z">
                    <w:rPr>
                      <w:rFonts w:ascii="標楷體" w:hAnsi="標楷體" w:hint="eastAsia"/>
                    </w:rPr>
                  </w:rPrChange>
                </w:rPr>
                <w:t>●</w:t>
              </w:r>
            </w:ins>
          </w:p>
        </w:tc>
        <w:tc>
          <w:tcPr>
            <w:tcW w:w="760" w:type="pct"/>
            <w:shd w:val="clear" w:color="auto" w:fill="auto"/>
            <w:vAlign w:val="center"/>
            <w:tcPrChange w:id="1867"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8" w:author="11046017_鄭兆媗" w:date="2024-03-25T20:51:00Z">
                <w:pPr/>
              </w:pPrChange>
            </w:pPr>
            <w:ins w:id="1869"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0"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1" w:author="11046017_鄭兆媗" w:date="2024-03-25T20:51:00Z">
                <w:pPr/>
              </w:pPrChange>
            </w:pPr>
          </w:p>
        </w:tc>
      </w:tr>
      <w:tr w:rsidR="00CB42D9" w14:paraId="0A4F9604" w14:textId="77777777" w:rsidTr="00812B00">
        <w:trPr>
          <w:jc w:val="center"/>
          <w:trPrChange w:id="1872" w:author="11046017_鄭兆媗" w:date="2024-03-31T15:51:00Z">
            <w:trPr>
              <w:jc w:val="center"/>
            </w:trPr>
          </w:trPrChange>
        </w:trPr>
        <w:tc>
          <w:tcPr>
            <w:tcW w:w="453" w:type="pct"/>
            <w:vMerge/>
            <w:shd w:val="clear" w:color="auto" w:fill="auto"/>
            <w:vAlign w:val="center"/>
            <w:tcPrChange w:id="1873"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4" w:author="11046017_鄭兆媗" w:date="2024-03-25T20:17:00Z">
                <w:pPr>
                  <w:jc w:val="center"/>
                </w:pPr>
              </w:pPrChange>
            </w:pPr>
          </w:p>
        </w:tc>
        <w:tc>
          <w:tcPr>
            <w:tcW w:w="1511" w:type="pct"/>
            <w:shd w:val="clear" w:color="auto" w:fill="auto"/>
            <w:vAlign w:val="center"/>
            <w:tcPrChange w:id="1875"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6"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7"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8" w:author="11046017_鄭兆媗" w:date="2024-03-25T20:51:00Z">
                <w:pPr/>
              </w:pPrChange>
            </w:pPr>
          </w:p>
        </w:tc>
        <w:tc>
          <w:tcPr>
            <w:tcW w:w="760" w:type="pct"/>
            <w:shd w:val="clear" w:color="auto" w:fill="auto"/>
            <w:vAlign w:val="center"/>
            <w:tcPrChange w:id="1879"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0" w:author="11046017_鄭兆媗" w:date="2024-03-25T20:51:00Z">
                <w:pPr/>
              </w:pPrChange>
            </w:pPr>
            <w:ins w:id="1881" w:author="11046017_鄭兆媗" w:date="2024-03-25T14:45:00Z">
              <w:r w:rsidRPr="003E7632">
                <w:rPr>
                  <w:rFonts w:hint="eastAsia"/>
                  <w:rPrChange w:id="1882" w:author="11046014_劉育彤" w:date="2024-03-25T20:17:00Z">
                    <w:rPr>
                      <w:rFonts w:ascii="標楷體" w:hAnsi="標楷體" w:hint="eastAsia"/>
                    </w:rPr>
                  </w:rPrChange>
                </w:rPr>
                <w:t>●</w:t>
              </w:r>
            </w:ins>
          </w:p>
        </w:tc>
        <w:tc>
          <w:tcPr>
            <w:tcW w:w="760" w:type="pct"/>
            <w:shd w:val="clear" w:color="auto" w:fill="auto"/>
            <w:vAlign w:val="center"/>
            <w:tcPrChange w:id="1883"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4" w:author="11046017_鄭兆媗" w:date="2024-03-25T20:51:00Z">
                <w:pPr/>
              </w:pPrChange>
            </w:pPr>
          </w:p>
        </w:tc>
        <w:tc>
          <w:tcPr>
            <w:tcW w:w="756" w:type="pct"/>
            <w:shd w:val="clear" w:color="auto" w:fill="auto"/>
            <w:vAlign w:val="center"/>
            <w:tcPrChange w:id="1885"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6" w:author="11046017_鄭兆媗" w:date="2024-03-25T20:51:00Z">
                <w:pPr/>
              </w:pPrChange>
            </w:pPr>
            <w:ins w:id="1887"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8" w:author="11046017_鄭兆媗" w:date="2024-03-31T15:51:00Z">
            <w:trPr>
              <w:jc w:val="center"/>
            </w:trPr>
          </w:trPrChange>
        </w:trPr>
        <w:tc>
          <w:tcPr>
            <w:tcW w:w="453" w:type="pct"/>
            <w:vMerge/>
            <w:shd w:val="clear" w:color="auto" w:fill="auto"/>
            <w:vAlign w:val="center"/>
            <w:tcPrChange w:id="1889"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0" w:author="11046017_鄭兆媗" w:date="2024-03-25T20:17:00Z">
                <w:pPr>
                  <w:jc w:val="center"/>
                </w:pPr>
              </w:pPrChange>
            </w:pPr>
          </w:p>
        </w:tc>
        <w:tc>
          <w:tcPr>
            <w:tcW w:w="1511" w:type="pct"/>
            <w:shd w:val="clear" w:color="auto" w:fill="auto"/>
            <w:vAlign w:val="center"/>
            <w:tcPrChange w:id="1891"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2" w:author="11046017_鄭兆媗" w:date="2024-03-25T20:51:00Z">
                <w:pPr/>
              </w:pPrChange>
            </w:pPr>
            <w:r w:rsidRPr="00E436C8">
              <w:rPr>
                <w:rFonts w:hint="eastAsia"/>
                <w:szCs w:val="22"/>
              </w:rPr>
              <w:t>素材設計</w:t>
            </w:r>
          </w:p>
        </w:tc>
        <w:tc>
          <w:tcPr>
            <w:tcW w:w="759" w:type="pct"/>
            <w:shd w:val="clear" w:color="auto" w:fill="auto"/>
            <w:vAlign w:val="center"/>
            <w:tcPrChange w:id="1893"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4" w:author="11046017_鄭兆媗" w:date="2024-03-25T20:51:00Z">
                <w:pPr/>
              </w:pPrChange>
            </w:pPr>
            <w:ins w:id="189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6"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7" w:author="11046017_鄭兆媗" w:date="2024-03-25T20:51:00Z">
                <w:pPr/>
              </w:pPrChange>
            </w:pPr>
            <w:ins w:id="189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0" w:author="11046017_鄭兆媗" w:date="2024-03-25T20:51:00Z">
                <w:pPr/>
              </w:pPrChange>
            </w:pPr>
          </w:p>
        </w:tc>
        <w:tc>
          <w:tcPr>
            <w:tcW w:w="756" w:type="pct"/>
            <w:shd w:val="clear" w:color="auto" w:fill="auto"/>
            <w:vAlign w:val="center"/>
            <w:tcPrChange w:id="1901"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2" w:author="11046017_鄭兆媗" w:date="2024-03-25T20:51:00Z">
                <w:pPr/>
              </w:pPrChange>
            </w:pPr>
            <w:ins w:id="1903" w:author="11046017_鄭兆媗" w:date="2024-03-25T14:45:00Z">
              <w:r w:rsidRPr="003E7632">
                <w:rPr>
                  <w:rFonts w:hint="eastAsia"/>
                  <w:rPrChange w:id="1904" w:author="11046014_劉育彤" w:date="2024-03-25T20:17:00Z">
                    <w:rPr>
                      <w:rFonts w:ascii="標楷體" w:hAnsi="標楷體" w:hint="eastAsia"/>
                    </w:rPr>
                  </w:rPrChange>
                </w:rPr>
                <w:t>●</w:t>
              </w:r>
            </w:ins>
          </w:p>
        </w:tc>
      </w:tr>
      <w:tr w:rsidR="000226E4" w14:paraId="1795640A" w14:textId="77777777" w:rsidTr="00812B00">
        <w:trPr>
          <w:jc w:val="center"/>
          <w:trPrChange w:id="1905" w:author="11046017_鄭兆媗" w:date="2024-03-31T15:51:00Z">
            <w:trPr>
              <w:jc w:val="center"/>
            </w:trPr>
          </w:trPrChange>
        </w:trPr>
        <w:tc>
          <w:tcPr>
            <w:tcW w:w="453" w:type="pct"/>
            <w:vMerge w:val="restart"/>
            <w:shd w:val="clear" w:color="auto" w:fill="auto"/>
            <w:textDirection w:val="tbRlV"/>
            <w:vAlign w:val="center"/>
            <w:tcPrChange w:id="1906"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7"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8"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9" w:author="11046017_鄭兆媗" w:date="2024-03-25T20:51:00Z">
                <w:pPr/>
              </w:pPrChange>
            </w:pPr>
            <w:r w:rsidRPr="00E436C8">
              <w:rPr>
                <w:rFonts w:hint="eastAsia"/>
                <w:szCs w:val="22"/>
              </w:rPr>
              <w:t>統整</w:t>
            </w:r>
          </w:p>
        </w:tc>
        <w:tc>
          <w:tcPr>
            <w:tcW w:w="759" w:type="pct"/>
            <w:shd w:val="clear" w:color="auto" w:fill="auto"/>
            <w:vAlign w:val="center"/>
            <w:tcPrChange w:id="1910"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1" w:author="11046017_鄭兆媗" w:date="2024-03-25T20:51:00Z">
                <w:pPr/>
              </w:pPrChange>
            </w:pPr>
          </w:p>
        </w:tc>
        <w:tc>
          <w:tcPr>
            <w:tcW w:w="760" w:type="pct"/>
            <w:shd w:val="clear" w:color="auto" w:fill="auto"/>
            <w:vAlign w:val="center"/>
            <w:tcPrChange w:id="1912"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3" w:author="11046017_鄭兆媗" w:date="2024-03-25T20:51:00Z">
                <w:pPr/>
              </w:pPrChange>
            </w:pPr>
            <w:ins w:id="1914" w:author="11046017_鄭兆媗" w:date="2024-03-29T12:18:00Z">
              <w:r w:rsidRPr="00205A1F">
                <w:rPr>
                  <w:rFonts w:hint="eastAsia"/>
                </w:rPr>
                <w:t>●</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6" w:author="11046017_鄭兆媗" w:date="2024-03-25T20:51:00Z">
                <w:pPr/>
              </w:pPrChange>
            </w:pPr>
            <w:ins w:id="191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8"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9" w:author="11046017_鄭兆媗" w:date="2024-03-25T20:51:00Z">
                <w:pPr/>
              </w:pPrChange>
            </w:pPr>
          </w:p>
        </w:tc>
      </w:tr>
      <w:tr w:rsidR="000226E4" w14:paraId="1C8F5374" w14:textId="77777777" w:rsidTr="00812B00">
        <w:trPr>
          <w:jc w:val="center"/>
          <w:trPrChange w:id="1920" w:author="11046017_鄭兆媗" w:date="2024-03-31T15:51:00Z">
            <w:trPr>
              <w:jc w:val="center"/>
            </w:trPr>
          </w:trPrChange>
        </w:trPr>
        <w:tc>
          <w:tcPr>
            <w:tcW w:w="453" w:type="pct"/>
            <w:vMerge/>
            <w:shd w:val="clear" w:color="auto" w:fill="auto"/>
            <w:textDirection w:val="tbRlV"/>
            <w:vAlign w:val="center"/>
            <w:tcPrChange w:id="1921"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2" w:author="11046017_鄭兆媗" w:date="2024-03-25T20:17:00Z">
                <w:pPr>
                  <w:ind w:left="113" w:right="113"/>
                  <w:jc w:val="center"/>
                </w:pPr>
              </w:pPrChange>
            </w:pPr>
          </w:p>
        </w:tc>
        <w:tc>
          <w:tcPr>
            <w:tcW w:w="1511" w:type="pct"/>
            <w:shd w:val="clear" w:color="auto" w:fill="auto"/>
            <w:vAlign w:val="center"/>
            <w:tcPrChange w:id="1923"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4"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5"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6" w:author="11046017_鄭兆媗" w:date="2024-03-25T20:51:00Z">
                <w:pPr/>
              </w:pPrChange>
            </w:pPr>
            <w:ins w:id="1927"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9" w:author="11046017_鄭兆媗" w:date="2024-03-25T20:51:00Z">
                <w:pPr/>
              </w:pPrChange>
            </w:pPr>
            <w:ins w:id="1930"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1"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2" w:author="11046017_鄭兆媗" w:date="2024-03-25T20:51:00Z">
                <w:pPr/>
              </w:pPrChange>
            </w:pPr>
          </w:p>
        </w:tc>
        <w:tc>
          <w:tcPr>
            <w:tcW w:w="756" w:type="pct"/>
            <w:shd w:val="clear" w:color="auto" w:fill="auto"/>
            <w:vAlign w:val="center"/>
            <w:tcPrChange w:id="1933"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r>
      <w:tr w:rsidR="000226E4" w14:paraId="345BC5C6" w14:textId="77777777" w:rsidTr="00812B00">
        <w:trPr>
          <w:jc w:val="center"/>
          <w:trPrChange w:id="1936" w:author="11046017_鄭兆媗" w:date="2024-03-31T15:51:00Z">
            <w:trPr>
              <w:jc w:val="center"/>
            </w:trPr>
          </w:trPrChange>
        </w:trPr>
        <w:tc>
          <w:tcPr>
            <w:tcW w:w="453" w:type="pct"/>
            <w:vMerge/>
            <w:shd w:val="clear" w:color="auto" w:fill="auto"/>
            <w:textDirection w:val="tbRlV"/>
            <w:vAlign w:val="center"/>
            <w:tcPrChange w:id="1937"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8" w:author="11046017_鄭兆媗" w:date="2024-03-25T20:17:00Z">
                <w:pPr>
                  <w:ind w:left="113" w:right="113"/>
                  <w:jc w:val="center"/>
                </w:pPr>
              </w:pPrChange>
            </w:pPr>
          </w:p>
        </w:tc>
        <w:tc>
          <w:tcPr>
            <w:tcW w:w="1511" w:type="pct"/>
            <w:shd w:val="clear" w:color="auto" w:fill="auto"/>
            <w:vAlign w:val="center"/>
            <w:tcPrChange w:id="1939"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0"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5" w:author="11046017_鄭兆媗" w:date="2024-03-25T20:51:00Z">
                <w:pPr/>
              </w:pPrChange>
            </w:pPr>
            <w:ins w:id="1946"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0" w:author="11046017_鄭兆媗" w:date="2024-03-25T20:51:00Z">
                <w:pPr/>
              </w:pPrChange>
            </w:pPr>
            <w:ins w:id="1951"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2" w:author="11046017_鄭兆媗" w:date="2024-03-31T15:51:00Z">
            <w:trPr>
              <w:jc w:val="center"/>
            </w:trPr>
          </w:trPrChange>
        </w:trPr>
        <w:tc>
          <w:tcPr>
            <w:tcW w:w="453" w:type="pct"/>
            <w:vMerge/>
            <w:shd w:val="clear" w:color="auto" w:fill="auto"/>
            <w:textDirection w:val="tbRlV"/>
            <w:vAlign w:val="center"/>
            <w:tcPrChange w:id="1953"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4" w:author="11046017_鄭兆媗" w:date="2024-03-25T20:17:00Z">
                <w:pPr>
                  <w:ind w:left="113" w:right="113"/>
                  <w:jc w:val="center"/>
                </w:pPr>
              </w:pPrChange>
            </w:pPr>
          </w:p>
        </w:tc>
        <w:tc>
          <w:tcPr>
            <w:tcW w:w="1511" w:type="pct"/>
            <w:shd w:val="clear" w:color="auto" w:fill="auto"/>
            <w:vAlign w:val="center"/>
            <w:tcPrChange w:id="1955"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0" w:author="11046017_鄭兆媗" w:date="2024-03-25T20:51:00Z">
                <w:pPr/>
              </w:pPrChange>
            </w:pPr>
            <w:ins w:id="19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3" w:author="11046017_鄭兆媗" w:date="2024-03-25T20:51:00Z">
                <w:pPr/>
              </w:pPrChange>
            </w:pPr>
            <w:ins w:id="1964" w:author="11046017_鄭兆媗" w:date="2024-03-29T12:29:00Z">
              <w:r w:rsidRPr="00205A1F">
                <w:rPr>
                  <w:rFonts w:hint="eastAsia"/>
                </w:rPr>
                <w:t>●</w:t>
              </w:r>
            </w:ins>
          </w:p>
        </w:tc>
        <w:tc>
          <w:tcPr>
            <w:tcW w:w="756" w:type="pct"/>
            <w:shd w:val="clear" w:color="auto" w:fill="auto"/>
            <w:vAlign w:val="center"/>
            <w:tcPrChange w:id="1965"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6" w:author="11046017_鄭兆媗" w:date="2024-03-25T20:51:00Z">
                <w:pPr/>
              </w:pPrChange>
            </w:pPr>
          </w:p>
        </w:tc>
      </w:tr>
      <w:tr w:rsidR="000226E4" w14:paraId="7CC5D12D"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3" w:author="11046017_鄭兆媗" w:date="2024-03-25T20:51:00Z">
                <w:pPr/>
              </w:pPrChange>
            </w:pPr>
            <w:ins w:id="197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8" w:author="11046017_鄭兆媗" w:date="2024-03-25T20:51:00Z">
                <w:pPr/>
              </w:pPrChange>
            </w:pPr>
            <w:ins w:id="1979" w:author="11046017_鄭兆媗" w:date="2024-03-25T23:38:00Z">
              <w:r w:rsidRPr="00205A1F">
                <w:rPr>
                  <w:rFonts w:hint="eastAsia"/>
                </w:rPr>
                <w:t>●</w:t>
              </w:r>
            </w:ins>
          </w:p>
        </w:tc>
        <w:tc>
          <w:tcPr>
            <w:tcW w:w="756" w:type="pct"/>
            <w:shd w:val="clear" w:color="auto" w:fill="auto"/>
            <w:vAlign w:val="center"/>
            <w:tcPrChange w:id="1980"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1" w:author="11046017_鄭兆媗" w:date="2024-03-25T20:51:00Z">
                <w:pPr/>
              </w:pPrChange>
            </w:pPr>
            <w:ins w:id="1982"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9" w:author="11046017_鄭兆媗" w:date="2024-03-25T20:51:00Z">
                <w:pPr/>
              </w:pPrChange>
            </w:pPr>
            <w:ins w:id="199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2" w:author="11046017_鄭兆媗" w:date="2024-03-25T20:51:00Z">
                <w:pPr/>
              </w:pPrChange>
            </w:pPr>
            <w:ins w:id="1993" w:author="11046017_鄭兆媗" w:date="2024-03-25T23:38:00Z">
              <w:r w:rsidRPr="00205A1F">
                <w:rPr>
                  <w:rFonts w:hint="eastAsia"/>
                </w:rPr>
                <w:t>●</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5" w:author="11046017_鄭兆媗" w:date="2024-03-25T20:51:00Z">
                <w:pPr/>
              </w:pPrChange>
            </w:pPr>
            <w:ins w:id="199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7"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8" w:author="11046017_鄭兆媗" w:date="2024-03-25T20:51:00Z">
                <w:pPr/>
              </w:pPrChange>
            </w:pPr>
          </w:p>
        </w:tc>
      </w:tr>
      <w:tr w:rsidR="000226E4" w14:paraId="2A2801E9"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4" w:author="11046017_鄭兆媗" w:date="2024-03-29T12:28:00Z">
              <w:r w:rsidRPr="00E436C8">
                <w:rPr>
                  <w:rFonts w:hint="eastAsia"/>
                  <w:szCs w:val="22"/>
                </w:rPr>
                <w:delText xml:space="preserve"> </w:delText>
              </w:r>
            </w:del>
            <w:ins w:id="2005" w:author="11046017_鄭兆媗" w:date="2024-03-29T12:28:00Z">
              <w:r w:rsidR="00357786">
                <w:rPr>
                  <w:rFonts w:hint="eastAsia"/>
                  <w:szCs w:val="22"/>
                </w:rPr>
                <w:t xml:space="preserve"> </w:t>
              </w:r>
            </w:ins>
            <w:del w:id="2006" w:author="11046017_鄭兆媗" w:date="2024-03-29T12:28:00Z">
              <w:r w:rsidR="009C205E" w:rsidRPr="00357786">
                <w:rPr>
                  <w:rFonts w:hint="eastAsia"/>
                  <w:szCs w:val="22"/>
                  <w:rPrChange w:id="2007"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8"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0" w:author="11046017_鄭兆媗" w:date="2024-03-25T20:51:00Z">
                <w:pPr/>
              </w:pPrChange>
            </w:pPr>
            <w:ins w:id="2011" w:author="11046017_鄭兆媗" w:date="2024-03-25T23:37:00Z">
              <w:r w:rsidRPr="00205A1F">
                <w:rPr>
                  <w:rFonts w:hint="eastAsia"/>
                </w:rPr>
                <w:t>●</w:t>
              </w:r>
            </w:ins>
          </w:p>
        </w:tc>
        <w:tc>
          <w:tcPr>
            <w:tcW w:w="760" w:type="pct"/>
            <w:shd w:val="clear" w:color="auto" w:fill="auto"/>
            <w:vAlign w:val="center"/>
            <w:tcPrChange w:id="2012"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3" w:author="11046017_鄭兆媗" w:date="2024-03-25T20:51:00Z">
                <w:pPr/>
              </w:pPrChange>
            </w:pPr>
            <w:ins w:id="20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5"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8" w:author="11046017_鄭兆媗" w:date="2024-03-25T20:51:00Z">
                <w:pPr/>
              </w:pPrChange>
            </w:pPr>
          </w:p>
        </w:tc>
      </w:tr>
      <w:tr w:rsidR="000226E4" w14:paraId="069BDE0E"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4" w:author="11046017_鄭兆媗" w:date="2024-03-29T12:26:00Z">
              <w:r w:rsidRPr="00E436C8">
                <w:rPr>
                  <w:rFonts w:hint="eastAsia"/>
                  <w:szCs w:val="22"/>
                </w:rPr>
                <w:delText xml:space="preserve"> </w:delText>
              </w:r>
            </w:del>
            <w:ins w:id="2025" w:author="11046017_鄭兆媗" w:date="2024-03-29T12:26:00Z">
              <w:r w:rsidR="00AC644C">
                <w:rPr>
                  <w:rFonts w:hint="eastAsia"/>
                  <w:szCs w:val="22"/>
                </w:rPr>
                <w:t xml:space="preserve"> </w:t>
              </w:r>
            </w:ins>
            <w:del w:id="2026" w:author="11046017_鄭兆媗" w:date="2024-03-29T12:26:00Z">
              <w:r w:rsidR="009C205E" w:rsidRPr="00AC644C">
                <w:rPr>
                  <w:rFonts w:hint="eastAsia"/>
                  <w:szCs w:val="22"/>
                  <w:rPrChange w:id="2027"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8"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9"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0" w:author="11046017_鄭兆媗" w:date="2024-03-25T20:51:00Z">
                <w:pPr/>
              </w:pPrChange>
            </w:pPr>
            <w:ins w:id="2031" w:author="11046017_鄭兆媗" w:date="2024-03-25T23:37:00Z">
              <w:r w:rsidRPr="00205A1F">
                <w:rPr>
                  <w:rFonts w:hint="eastAsia"/>
                </w:rPr>
                <w:t>●</w:t>
              </w:r>
            </w:ins>
          </w:p>
        </w:tc>
        <w:tc>
          <w:tcPr>
            <w:tcW w:w="760" w:type="pct"/>
            <w:shd w:val="clear" w:color="auto" w:fill="auto"/>
            <w:vAlign w:val="center"/>
            <w:tcPrChange w:id="2032"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5" w:author="11046017_鄭兆媗" w:date="2024-03-25T20:51:00Z">
                <w:pPr/>
              </w:pPrChange>
            </w:pPr>
            <w:ins w:id="203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7"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8" w:author="11046017_鄭兆媗" w:date="2024-03-25T20:51:00Z">
                <w:pPr/>
              </w:pPrChange>
            </w:pPr>
          </w:p>
        </w:tc>
      </w:tr>
      <w:tr w:rsidR="000226E4" w14:paraId="64D25558" w14:textId="77777777" w:rsidTr="00812B00">
        <w:trPr>
          <w:jc w:val="center"/>
          <w:trPrChange w:id="2039" w:author="11046017_鄭兆媗" w:date="2024-03-31T15:51:00Z">
            <w:trPr>
              <w:jc w:val="center"/>
            </w:trPr>
          </w:trPrChange>
        </w:trPr>
        <w:tc>
          <w:tcPr>
            <w:tcW w:w="453" w:type="pct"/>
            <w:vMerge/>
            <w:shd w:val="clear" w:color="auto" w:fill="auto"/>
            <w:textDirection w:val="tbRlV"/>
            <w:vAlign w:val="center"/>
            <w:tcPrChange w:id="2040"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1" w:author="11046017_鄭兆媗" w:date="2024-03-25T20:17:00Z">
                <w:pPr>
                  <w:ind w:left="113" w:right="113"/>
                  <w:jc w:val="center"/>
                </w:pPr>
              </w:pPrChange>
            </w:pPr>
          </w:p>
        </w:tc>
        <w:tc>
          <w:tcPr>
            <w:tcW w:w="1511" w:type="pct"/>
            <w:shd w:val="clear" w:color="auto" w:fill="auto"/>
            <w:vAlign w:val="center"/>
            <w:tcPrChange w:id="2042"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3"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4"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5" w:author="11046017_鄭兆媗" w:date="2024-03-25T20:51:00Z">
                <w:pPr/>
              </w:pPrChange>
            </w:pPr>
            <w:ins w:id="20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7"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8" w:author="11046017_鄭兆媗" w:date="2024-03-25T20:51:00Z">
                <w:pPr/>
              </w:pPrChange>
            </w:pPr>
          </w:p>
        </w:tc>
        <w:tc>
          <w:tcPr>
            <w:tcW w:w="760" w:type="pct"/>
            <w:shd w:val="clear" w:color="auto" w:fill="auto"/>
            <w:vAlign w:val="center"/>
            <w:tcPrChange w:id="2049"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0" w:author="11046017_鄭兆媗" w:date="2024-03-25T20:51:00Z">
                <w:pPr/>
              </w:pPrChange>
            </w:pPr>
            <w:ins w:id="2051" w:author="11046017_鄭兆媗" w:date="2024-03-25T23:37:00Z">
              <w:r w:rsidRPr="00205A1F">
                <w:rPr>
                  <w:rFonts w:hint="eastAsia"/>
                </w:rPr>
                <w:t>●</w:t>
              </w:r>
            </w:ins>
          </w:p>
        </w:tc>
        <w:tc>
          <w:tcPr>
            <w:tcW w:w="756" w:type="pct"/>
            <w:shd w:val="clear" w:color="auto" w:fill="auto"/>
            <w:vAlign w:val="center"/>
            <w:tcPrChange w:id="2052"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3" w:author="11046017_鄭兆媗" w:date="2024-03-25T20:51:00Z">
                <w:pPr/>
              </w:pPrChange>
            </w:pPr>
          </w:p>
        </w:tc>
      </w:tr>
      <w:tr w:rsidR="000226E4" w14:paraId="18BDEB17" w14:textId="77777777" w:rsidTr="00812B00">
        <w:trPr>
          <w:jc w:val="center"/>
          <w:trPrChange w:id="2054" w:author="11046017_鄭兆媗" w:date="2024-03-31T15:51:00Z">
            <w:trPr>
              <w:jc w:val="center"/>
            </w:trPr>
          </w:trPrChange>
        </w:trPr>
        <w:tc>
          <w:tcPr>
            <w:tcW w:w="453" w:type="pct"/>
            <w:vMerge/>
            <w:shd w:val="clear" w:color="auto" w:fill="auto"/>
            <w:textDirection w:val="tbRlV"/>
            <w:vAlign w:val="center"/>
            <w:tcPrChange w:id="2055"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6" w:author="11046017_鄭兆媗" w:date="2024-03-25T20:17:00Z">
                <w:pPr>
                  <w:ind w:left="113" w:right="113"/>
                  <w:jc w:val="center"/>
                </w:pPr>
              </w:pPrChange>
            </w:pPr>
          </w:p>
        </w:tc>
        <w:tc>
          <w:tcPr>
            <w:tcW w:w="1511" w:type="pct"/>
            <w:shd w:val="clear" w:color="auto" w:fill="auto"/>
            <w:vAlign w:val="center"/>
            <w:tcPrChange w:id="2057"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8"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9"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4" w:author="11046017_鄭兆媗" w:date="2024-03-25T20:51:00Z">
                <w:pPr/>
              </w:pPrChange>
            </w:pPr>
          </w:p>
        </w:tc>
        <w:tc>
          <w:tcPr>
            <w:tcW w:w="756" w:type="pct"/>
            <w:shd w:val="clear" w:color="auto" w:fill="auto"/>
            <w:vAlign w:val="center"/>
            <w:tcPrChange w:id="2065"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6" w:author="11046017_鄭兆媗" w:date="2024-03-25T20:51:00Z">
                <w:pPr/>
              </w:pPrChange>
            </w:pPr>
          </w:p>
        </w:tc>
      </w:tr>
      <w:tr w:rsidR="000226E4" w14:paraId="0455448A" w14:textId="77777777" w:rsidTr="00812B00">
        <w:trPr>
          <w:jc w:val="center"/>
          <w:trPrChange w:id="2067" w:author="11046017_鄭兆媗" w:date="2024-03-31T15:51:00Z">
            <w:trPr>
              <w:jc w:val="center"/>
            </w:trPr>
          </w:trPrChange>
        </w:trPr>
        <w:tc>
          <w:tcPr>
            <w:tcW w:w="453" w:type="pct"/>
            <w:vMerge/>
            <w:shd w:val="clear" w:color="auto" w:fill="auto"/>
            <w:textDirection w:val="tbRlV"/>
            <w:vAlign w:val="center"/>
            <w:tcPrChange w:id="2068"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9" w:author="11046017_鄭兆媗" w:date="2024-03-25T20:17:00Z">
                <w:pPr>
                  <w:ind w:left="113" w:right="113"/>
                  <w:jc w:val="center"/>
                </w:pPr>
              </w:pPrChange>
            </w:pPr>
          </w:p>
        </w:tc>
        <w:tc>
          <w:tcPr>
            <w:tcW w:w="1511" w:type="pct"/>
            <w:shd w:val="clear" w:color="auto" w:fill="auto"/>
            <w:vAlign w:val="center"/>
            <w:tcPrChange w:id="2070"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1"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2"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7" w:author="11046017_鄭兆媗" w:date="2024-03-25T20:51:00Z">
                <w:pPr/>
              </w:pPrChange>
            </w:pPr>
          </w:p>
        </w:tc>
        <w:tc>
          <w:tcPr>
            <w:tcW w:w="756" w:type="pct"/>
            <w:shd w:val="clear" w:color="auto" w:fill="auto"/>
            <w:vAlign w:val="center"/>
            <w:tcPrChange w:id="2078"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9" w:author="11046017_鄭兆媗" w:date="2024-03-25T20:51:00Z">
                <w:pPr/>
              </w:pPrChange>
            </w:pPr>
          </w:p>
        </w:tc>
      </w:tr>
      <w:tr w:rsidR="000226E4" w14:paraId="585EE520" w14:textId="77777777" w:rsidTr="00812B00">
        <w:trPr>
          <w:jc w:val="center"/>
          <w:trPrChange w:id="2080" w:author="11046017_鄭兆媗" w:date="2024-03-31T15:51:00Z">
            <w:trPr>
              <w:jc w:val="center"/>
            </w:trPr>
          </w:trPrChange>
        </w:trPr>
        <w:tc>
          <w:tcPr>
            <w:tcW w:w="453" w:type="pct"/>
            <w:vMerge/>
            <w:shd w:val="clear" w:color="auto" w:fill="auto"/>
            <w:textDirection w:val="tbRlV"/>
            <w:vAlign w:val="center"/>
            <w:tcPrChange w:id="2081"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2" w:author="11046017_鄭兆媗" w:date="2024-03-25T20:17:00Z">
                <w:pPr>
                  <w:ind w:left="113" w:right="113"/>
                  <w:jc w:val="center"/>
                </w:pPr>
              </w:pPrChange>
            </w:pPr>
          </w:p>
        </w:tc>
        <w:tc>
          <w:tcPr>
            <w:tcW w:w="1511" w:type="pct"/>
            <w:shd w:val="clear" w:color="auto" w:fill="auto"/>
            <w:vAlign w:val="center"/>
            <w:tcPrChange w:id="2083"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4"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5"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0" w:author="11046017_鄭兆媗" w:date="2024-03-25T20:51:00Z">
                <w:pPr/>
              </w:pPrChange>
            </w:pPr>
          </w:p>
        </w:tc>
        <w:tc>
          <w:tcPr>
            <w:tcW w:w="756" w:type="pct"/>
            <w:shd w:val="clear" w:color="auto" w:fill="auto"/>
            <w:vAlign w:val="center"/>
            <w:tcPrChange w:id="2091"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2" w:author="11046017_鄭兆媗" w:date="2024-03-25T20:51:00Z">
                <w:pPr/>
              </w:pPrChange>
            </w:pPr>
          </w:p>
        </w:tc>
      </w:tr>
      <w:tr w:rsidR="000226E4" w14:paraId="3B80180D" w14:textId="77777777" w:rsidTr="00812B00">
        <w:trPr>
          <w:jc w:val="center"/>
          <w:trPrChange w:id="2093" w:author="11046017_鄭兆媗" w:date="2024-03-31T15:51:00Z">
            <w:trPr>
              <w:jc w:val="center"/>
            </w:trPr>
          </w:trPrChange>
        </w:trPr>
        <w:tc>
          <w:tcPr>
            <w:tcW w:w="453" w:type="pct"/>
            <w:vMerge/>
            <w:shd w:val="clear" w:color="auto" w:fill="auto"/>
            <w:textDirection w:val="tbRlV"/>
            <w:vAlign w:val="center"/>
            <w:tcPrChange w:id="2094"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5" w:author="11046017_鄭兆媗" w:date="2024-03-25T20:17:00Z">
                <w:pPr>
                  <w:ind w:left="113" w:right="113"/>
                  <w:jc w:val="center"/>
                </w:pPr>
              </w:pPrChange>
            </w:pPr>
          </w:p>
        </w:tc>
        <w:tc>
          <w:tcPr>
            <w:tcW w:w="1511" w:type="pct"/>
            <w:shd w:val="clear" w:color="auto" w:fill="auto"/>
            <w:vAlign w:val="center"/>
            <w:tcPrChange w:id="2096"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7"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8"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3" w:author="11046017_鄭兆媗" w:date="2024-03-25T20:51:00Z">
                <w:pPr/>
              </w:pPrChange>
            </w:pPr>
          </w:p>
        </w:tc>
        <w:tc>
          <w:tcPr>
            <w:tcW w:w="756" w:type="pct"/>
            <w:shd w:val="clear" w:color="auto" w:fill="auto"/>
            <w:vAlign w:val="center"/>
            <w:tcPrChange w:id="2104"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5" w:author="11046017_鄭兆媗" w:date="2024-03-25T20:51:00Z">
                <w:pPr/>
              </w:pPrChange>
            </w:pPr>
          </w:p>
        </w:tc>
      </w:tr>
      <w:tr w:rsidR="000226E4" w14:paraId="76A6BC85" w14:textId="77777777" w:rsidTr="00812B00">
        <w:trPr>
          <w:trHeight w:val="536"/>
          <w:jc w:val="center"/>
          <w:trPrChange w:id="2106" w:author="11046017_鄭兆媗" w:date="2024-03-25T20:51:00Z">
            <w:trPr>
              <w:trHeight w:val="356"/>
              <w:jc w:val="center"/>
            </w:trPr>
          </w:trPrChange>
        </w:trPr>
        <w:tc>
          <w:tcPr>
            <w:tcW w:w="453" w:type="pct"/>
            <w:vMerge w:val="restart"/>
            <w:shd w:val="clear" w:color="auto" w:fill="auto"/>
            <w:textDirection w:val="tbRlV"/>
            <w:vAlign w:val="center"/>
            <w:tcPrChange w:id="2107"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8"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9"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0" w:author="11046017_鄭兆媗" w:date="2024-03-25T20:51:00Z">
                <w:pPr/>
              </w:pPrChange>
            </w:pPr>
            <w:r w:rsidRPr="00E436C8">
              <w:rPr>
                <w:rFonts w:hint="eastAsia"/>
                <w:szCs w:val="22"/>
              </w:rPr>
              <w:t>簡報製作</w:t>
            </w:r>
          </w:p>
        </w:tc>
        <w:tc>
          <w:tcPr>
            <w:tcW w:w="759" w:type="pct"/>
            <w:shd w:val="clear" w:color="auto" w:fill="auto"/>
            <w:vAlign w:val="center"/>
            <w:tcPrChange w:id="2111"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2" w:author="11046017_鄭兆媗" w:date="2024-03-25T20:51:00Z">
                <w:pPr/>
              </w:pPrChange>
            </w:pPr>
            <w:ins w:id="2113"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4"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5" w:author="11046017_鄭兆媗" w:date="2024-03-25T20:51:00Z">
                <w:pPr/>
              </w:pPrChange>
            </w:pPr>
            <w:ins w:id="2116" w:author="11046017_鄭兆媗" w:date="2024-03-29T12:28:00Z">
              <w:r w:rsidRPr="00205A1F">
                <w:rPr>
                  <w:rFonts w:hint="eastAsia"/>
                </w:rPr>
                <w:t>●</w:t>
              </w:r>
            </w:ins>
          </w:p>
        </w:tc>
        <w:tc>
          <w:tcPr>
            <w:tcW w:w="760" w:type="pct"/>
            <w:shd w:val="clear" w:color="auto" w:fill="auto"/>
            <w:vAlign w:val="center"/>
            <w:tcPrChange w:id="2117"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8" w:author="11046017_鄭兆媗" w:date="2024-03-25T20:51:00Z">
                <w:pPr/>
              </w:pPrChange>
            </w:pPr>
          </w:p>
        </w:tc>
        <w:tc>
          <w:tcPr>
            <w:tcW w:w="756" w:type="pct"/>
            <w:shd w:val="clear" w:color="auto" w:fill="auto"/>
            <w:vAlign w:val="center"/>
            <w:tcPrChange w:id="2119"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0" w:author="11046017_鄭兆媗" w:date="2024-03-25T20:51:00Z">
                <w:pPr/>
              </w:pPrChange>
            </w:pPr>
            <w:ins w:id="2121"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2" w:author="11046017_鄭兆媗" w:date="2024-03-31T15:49:00Z"/>
          <w:trPrChange w:id="2123" w:author="11046017_鄭兆媗" w:date="2024-03-31T15:50:00Z">
            <w:trPr>
              <w:trHeight w:val="490"/>
              <w:jc w:val="center"/>
            </w:trPr>
          </w:trPrChange>
        </w:trPr>
        <w:tc>
          <w:tcPr>
            <w:tcW w:w="453" w:type="pct"/>
            <w:vMerge/>
            <w:shd w:val="clear" w:color="auto" w:fill="auto"/>
            <w:textDirection w:val="tbRlV"/>
            <w:vAlign w:val="center"/>
            <w:tcPrChange w:id="2124"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5" w:author="11046017_鄭兆媗" w:date="2024-03-31T15:49:00Z"/>
                <w:szCs w:val="22"/>
              </w:rPr>
              <w:pPrChange w:id="2126" w:author="11046017_鄭兆媗" w:date="2024-03-31T15:50:00Z">
                <w:pPr>
                  <w:spacing w:line="360" w:lineRule="exact"/>
                  <w:ind w:left="113" w:right="113"/>
                </w:pPr>
              </w:pPrChange>
            </w:pPr>
          </w:p>
        </w:tc>
        <w:tc>
          <w:tcPr>
            <w:tcW w:w="1511" w:type="pct"/>
            <w:shd w:val="clear" w:color="auto" w:fill="auto"/>
            <w:vAlign w:val="center"/>
            <w:tcPrChange w:id="2127"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8" w:author="11046017_鄭兆媗" w:date="2024-03-31T15:49:00Z"/>
                <w:szCs w:val="22"/>
              </w:rPr>
              <w:pPrChange w:id="2129" w:author="11046017_鄭兆媗" w:date="2024-03-31T15:50:00Z">
                <w:pPr>
                  <w:spacing w:line="360" w:lineRule="exact"/>
                  <w:jc w:val="left"/>
                </w:pPr>
              </w:pPrChange>
            </w:pPr>
          </w:p>
        </w:tc>
        <w:tc>
          <w:tcPr>
            <w:tcW w:w="759" w:type="pct"/>
            <w:shd w:val="clear" w:color="auto" w:fill="auto"/>
            <w:vAlign w:val="center"/>
            <w:tcPrChange w:id="2130"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1" w:author="11046017_鄭兆媗" w:date="2024-03-31T15:49:00Z"/>
                <w:rFonts w:cs="新細明體"/>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3" w:author="11046017_鄭兆媗" w:date="2024-03-31T15:49:00Z"/>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5" w:author="11046017_鄭兆媗" w:date="2024-03-31T15:49:00Z"/>
                <w:szCs w:val="22"/>
              </w:rPr>
            </w:pPr>
          </w:p>
        </w:tc>
        <w:tc>
          <w:tcPr>
            <w:tcW w:w="756" w:type="pct"/>
            <w:shd w:val="clear" w:color="auto" w:fill="auto"/>
            <w:vAlign w:val="center"/>
            <w:tcPrChange w:id="2136"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7" w:author="11046017_鄭兆媗" w:date="2024-03-31T15:49:00Z"/>
                <w:rFonts w:cs="新細明體"/>
              </w:rPr>
            </w:pPr>
          </w:p>
        </w:tc>
      </w:tr>
    </w:tbl>
    <w:p w14:paraId="759B3605" w14:textId="7A3C0290" w:rsidR="00DF044C" w:rsidRPr="003E7632" w:rsidRDefault="000071FB" w:rsidP="000071FB">
      <w:pPr>
        <w:jc w:val="right"/>
        <w:rPr>
          <w:del w:id="2138" w:author="11046017_鄭兆媗" w:date="2024-03-31T16:34:00Z"/>
          <w:rPrChange w:id="2139" w:author="11046014_劉育彤" w:date="2024-03-25T20:17:00Z">
            <w:rPr>
              <w:del w:id="2140" w:author="11046017_鄭兆媗" w:date="2024-03-31T16:34:00Z"/>
              <w:rFonts w:ascii="標楷體" w:hAnsi="標楷體"/>
            </w:rPr>
          </w:rPrChange>
        </w:rPr>
      </w:pPr>
      <w:ins w:id="214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2" w:author="11046017_鄭兆媗" w:date="2024-03-29T12:35:00Z">
        <w:r w:rsidR="003267ED" w:rsidRPr="003E7632">
          <w:rPr>
            <w:rFonts w:hint="eastAsia"/>
            <w:rPrChange w:id="2143" w:author="11046014_劉育彤" w:date="2024-03-25T20:17:00Z">
              <w:rPr>
                <w:rFonts w:ascii="標楷體" w:hAnsi="標楷體" w:hint="eastAsia"/>
              </w:rPr>
            </w:rPrChange>
          </w:rPr>
          <w:delText>註</w:delText>
        </w:r>
        <w:r w:rsidR="003267ED" w:rsidRPr="003E7632">
          <w:rPr>
            <w:rPrChange w:id="2144" w:author="11046014_劉育彤" w:date="2024-03-25T20:17:00Z">
              <w:rPr>
                <w:rFonts w:ascii="標楷體" w:hAnsi="標楷體"/>
              </w:rPr>
            </w:rPrChange>
          </w:rPr>
          <w:delText>：</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8" w:author="11046014_劉育彤" w:date="2024-03-25T20:17:00Z">
              <w:rPr>
                <w:rFonts w:ascii="標楷體" w:hAnsi="標楷體"/>
                <w:bdr w:val="single" w:sz="4" w:space="0" w:color="auto"/>
              </w:rPr>
            </w:rPrChange>
          </w:rPr>
          <w:delText>發</w:delText>
        </w:r>
        <w:r w:rsidR="00B9296B" w:rsidRPr="003E7632">
          <w:rPr>
            <w:rFonts w:hint="eastAsia"/>
            <w:rPrChange w:id="2149" w:author="11046014_劉育彤" w:date="2024-03-25T20:17:00Z">
              <w:rPr>
                <w:rFonts w:ascii="標楷體" w:hAnsi="標楷體" w:hint="eastAsia"/>
              </w:rPr>
            </w:rPrChange>
          </w:rPr>
          <w:delText>、</w:delText>
        </w:r>
        <w:r w:rsidR="003267ED" w:rsidRPr="003E7632">
          <w:rPr>
            <w:bdr w:val="single" w:sz="4" w:space="0" w:color="auto"/>
            <w:rPrChange w:id="2150" w:author="11046014_劉育彤" w:date="2024-03-25T20:17:00Z">
              <w:rPr>
                <w:rFonts w:ascii="標楷體" w:hAnsi="標楷體"/>
                <w:bdr w:val="single" w:sz="4" w:space="0" w:color="auto"/>
              </w:rPr>
            </w:rPrChange>
          </w:rPr>
          <w:delText>前端開發</w:delText>
        </w:r>
        <w:r w:rsidR="00B9296B" w:rsidRPr="003E7632">
          <w:rPr>
            <w:rFonts w:hint="eastAsia"/>
            <w:rPrChange w:id="2151" w:author="11046014_劉育彤" w:date="2024-03-25T20:17:00Z">
              <w:rPr>
                <w:rFonts w:ascii="標楷體" w:hAnsi="標楷體" w:hint="eastAsia"/>
              </w:rPr>
            </w:rPrChange>
          </w:rPr>
          <w:delText>及</w:delText>
        </w:r>
        <w:r w:rsidR="00B9296B" w:rsidRPr="003E7632">
          <w:rPr>
            <w:bdr w:val="single" w:sz="4" w:space="0" w:color="auto"/>
            <w:rPrChange w:id="215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3" w:author="11046014_劉育彤" w:date="2024-03-25T20:17:00Z">
              <w:rPr>
                <w:rFonts w:ascii="標楷體" w:hAnsi="標楷體" w:hint="eastAsia"/>
                <w:bdr w:val="single" w:sz="4" w:space="0" w:color="auto"/>
              </w:rPr>
            </w:rPrChange>
          </w:rPr>
          <w:delText>計</w:delText>
        </w:r>
        <w:r w:rsidR="003267ED" w:rsidRPr="003E7632">
          <w:rPr>
            <w:rPrChange w:id="2154" w:author="11046014_劉育彤" w:date="2024-03-25T20:17:00Z">
              <w:rPr>
                <w:rFonts w:ascii="標楷體" w:hAnsi="標楷體"/>
              </w:rPr>
            </w:rPrChange>
          </w:rPr>
          <w:delText>視各組專題</w:delText>
        </w:r>
        <w:r w:rsidR="004A13E3" w:rsidRPr="003E7632">
          <w:rPr>
            <w:rFonts w:hint="eastAsia"/>
            <w:rPrChange w:id="2155" w:author="11046014_劉育彤" w:date="2024-03-25T20:17:00Z">
              <w:rPr>
                <w:rFonts w:ascii="標楷體" w:hAnsi="標楷體" w:hint="eastAsia"/>
              </w:rPr>
            </w:rPrChange>
          </w:rPr>
          <w:delText>功</w:delText>
        </w:r>
        <w:r w:rsidR="004A13E3" w:rsidRPr="003E7632">
          <w:rPr>
            <w:rPrChange w:id="2156" w:author="11046014_劉育彤" w:date="2024-03-25T20:17:00Z">
              <w:rPr>
                <w:rFonts w:ascii="標楷體" w:hAnsi="標楷體"/>
              </w:rPr>
            </w:rPrChange>
          </w:rPr>
          <w:delText>能</w:delText>
        </w:r>
        <w:r w:rsidR="008B4A3E" w:rsidRPr="003E7632">
          <w:rPr>
            <w:rFonts w:hint="eastAsia"/>
            <w:rPrChange w:id="2157" w:author="11046014_劉育彤" w:date="2024-03-25T20:17:00Z">
              <w:rPr>
                <w:rFonts w:ascii="標楷體" w:hAnsi="標楷體" w:hint="eastAsia"/>
              </w:rPr>
            </w:rPrChange>
          </w:rPr>
          <w:delText>新</w:delText>
        </w:r>
        <w:r w:rsidR="003267ED" w:rsidRPr="003E7632">
          <w:rPr>
            <w:rFonts w:hint="eastAsia"/>
            <w:rPrChange w:id="2158" w:author="11046014_劉育彤" w:date="2024-03-25T20:17:00Z">
              <w:rPr>
                <w:rFonts w:ascii="標楷體" w:hAnsi="標楷體" w:hint="eastAsia"/>
              </w:rPr>
            </w:rPrChange>
          </w:rPr>
          <w:delText>增</w:delText>
        </w:r>
        <w:r w:rsidR="0001544C" w:rsidRPr="003E7632">
          <w:rPr>
            <w:rFonts w:hint="eastAsia"/>
            <w:rPrChange w:id="2159" w:author="11046014_劉育彤" w:date="2024-03-25T20:17:00Z">
              <w:rPr>
                <w:rFonts w:ascii="標楷體" w:hAnsi="標楷體" w:hint="eastAsia"/>
              </w:rPr>
            </w:rPrChange>
          </w:rPr>
          <w:delText>項</w:delText>
        </w:r>
        <w:r w:rsidR="0001544C" w:rsidRPr="003E7632">
          <w:rPr>
            <w:rPrChange w:id="2160" w:author="11046014_劉育彤" w:date="2024-03-25T20:17:00Z">
              <w:rPr>
                <w:rFonts w:ascii="標楷體" w:hAnsi="標楷體"/>
              </w:rPr>
            </w:rPrChange>
          </w:rPr>
          <w:delText>目</w:delText>
        </w:r>
        <w:r w:rsidR="003267ED" w:rsidRPr="003E7632">
          <w:rPr>
            <w:rPrChange w:id="2161" w:author="11046014_劉育彤" w:date="2024-03-25T20:17:00Z">
              <w:rPr>
                <w:rFonts w:ascii="標楷體" w:hAnsi="標楷體"/>
              </w:rPr>
            </w:rPrChange>
          </w:rPr>
          <w:delText>，</w:delText>
        </w:r>
        <w:r w:rsidR="003267ED" w:rsidRPr="003E7632">
          <w:rPr>
            <w:u w:val="single"/>
            <w:rPrChange w:id="2162" w:author="11046014_劉育彤" w:date="2024-03-25T20:17:00Z">
              <w:rPr>
                <w:rFonts w:ascii="標楷體" w:hAnsi="標楷體"/>
                <w:u w:val="single"/>
              </w:rPr>
            </w:rPrChange>
          </w:rPr>
          <w:delText>文件撰</w:delText>
        </w:r>
        <w:r w:rsidR="003267ED" w:rsidRPr="003E7632">
          <w:rPr>
            <w:rFonts w:hint="eastAsia"/>
            <w:u w:val="single"/>
            <w:rPrChange w:id="2163" w:author="11046014_劉育彤" w:date="2024-03-25T20:17:00Z">
              <w:rPr>
                <w:rFonts w:ascii="標楷體" w:hAnsi="標楷體" w:hint="eastAsia"/>
                <w:u w:val="single"/>
              </w:rPr>
            </w:rPrChange>
          </w:rPr>
          <w:delText>寫</w:delText>
        </w:r>
        <w:r w:rsidR="003267ED" w:rsidRPr="003E7632">
          <w:rPr>
            <w:rPrChange w:id="2164" w:author="11046014_劉育彤" w:date="2024-03-25T20:17:00Z">
              <w:rPr>
                <w:rFonts w:ascii="標楷體" w:hAnsi="標楷體"/>
              </w:rPr>
            </w:rPrChange>
          </w:rPr>
          <w:delText>及</w:delText>
        </w:r>
        <w:r w:rsidR="003267ED" w:rsidRPr="003E7632">
          <w:rPr>
            <w:u w:val="single"/>
            <w:rPrChange w:id="2165" w:author="11046014_劉育彤" w:date="2024-03-25T20:17:00Z">
              <w:rPr>
                <w:rFonts w:ascii="標楷體" w:hAnsi="標楷體"/>
                <w:u w:val="single"/>
              </w:rPr>
            </w:rPrChange>
          </w:rPr>
          <w:delText>報告</w:delText>
        </w:r>
        <w:r w:rsidR="003267ED" w:rsidRPr="003E7632">
          <w:rPr>
            <w:rFonts w:hint="eastAsia"/>
            <w:rPrChange w:id="2166" w:author="11046014_劉育彤" w:date="2024-03-25T20:17:00Z">
              <w:rPr>
                <w:rFonts w:ascii="標楷體" w:hAnsi="標楷體" w:hint="eastAsia"/>
              </w:rPr>
            </w:rPrChange>
          </w:rPr>
          <w:delText>則</w:delText>
        </w:r>
        <w:r w:rsidR="003267ED" w:rsidRPr="003E7632">
          <w:rPr>
            <w:rPrChange w:id="2167" w:author="11046014_劉育彤" w:date="2024-03-25T20:17:00Z">
              <w:rPr>
                <w:rFonts w:ascii="標楷體" w:hAnsi="標楷體"/>
              </w:rPr>
            </w:rPrChange>
          </w:rPr>
          <w:delText>應固定</w:delText>
        </w:r>
        <w:r w:rsidR="003267ED" w:rsidRPr="003E7632">
          <w:rPr>
            <w:rFonts w:hint="eastAsia"/>
            <w:rPrChange w:id="2168" w:author="11046014_劉育彤" w:date="2024-03-25T20:17:00Z">
              <w:rPr>
                <w:rFonts w:ascii="標楷體" w:hAnsi="標楷體" w:hint="eastAsia"/>
              </w:rPr>
            </w:rPrChange>
          </w:rPr>
          <w:delText>欄位</w:delText>
        </w:r>
      </w:del>
    </w:p>
    <w:p w14:paraId="5E7459D2" w14:textId="3602494E" w:rsidR="00DF044C" w:rsidRDefault="00DF044C">
      <w:pPr>
        <w:jc w:val="right"/>
        <w:rPr>
          <w:ins w:id="2169" w:author="11046017_鄭兆媗" w:date="2024-03-25T23:42:00Z"/>
          <w:sz w:val="32"/>
        </w:rPr>
        <w:pPrChange w:id="2170" w:author="11046017_鄭兆媗" w:date="2024-03-25T20:17:00Z">
          <w:pPr>
            <w:jc w:val="center"/>
          </w:pPr>
        </w:pPrChange>
      </w:pPr>
      <w:del w:id="2171" w:author="11046017_鄭兆媗" w:date="2024-03-31T16:34:00Z">
        <w:r w:rsidRPr="003E7632">
          <w:rPr>
            <w:rPrChange w:id="2172" w:author="11046014_劉育彤" w:date="2024-03-25T20:17:00Z">
              <w:rPr>
                <w:rFonts w:ascii="標楷體" w:hAnsi="標楷體"/>
              </w:rPr>
            </w:rPrChange>
          </w:rPr>
          <w:br w:type="page"/>
        </w:r>
      </w:del>
      <w:del w:id="2173" w:author="11046017_鄭兆媗" w:date="2024-03-25T23:42:00Z">
        <w:r w:rsidRPr="001023F5">
          <w:rPr>
            <w:rFonts w:hint="eastAsia"/>
            <w:sz w:val="32"/>
            <w:rPrChange w:id="217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5" w:author="11046017_鄭兆媗" w:date="2024-03-25T23:41:00Z"/>
        </w:rPr>
        <w:pPrChange w:id="2176" w:author="11046021_蔡元振" w:date="2024-03-26T14:25:00Z">
          <w:pPr/>
        </w:pPrChange>
      </w:pPr>
      <w:r>
        <w:rPr>
          <w:rFonts w:hint="eastAsia"/>
        </w:rPr>
        <w:t xml:space="preserve"> </w:t>
      </w:r>
      <w:bookmarkStart w:id="2177" w:name="_Toc166433946"/>
      <w:ins w:id="2178" w:author="11046017_鄭兆媗" w:date="2024-03-25T23:42:00Z">
        <w:r>
          <w:rPr>
            <w:rFonts w:hint="eastAsia"/>
          </w:rPr>
          <w:t>專題成果工作內容與貢獻度表</w:t>
        </w:r>
      </w:ins>
      <w:bookmarkEnd w:id="2177"/>
    </w:p>
    <w:p w14:paraId="79AA4451" w14:textId="66BE6290" w:rsidR="001023F5" w:rsidRPr="001023F5" w:rsidDel="001023F5" w:rsidRDefault="001023F5">
      <w:pPr>
        <w:rPr>
          <w:del w:id="2179" w:author="11046017_鄭兆媗" w:date="2024-03-25T23:41:00Z"/>
          <w:bCs/>
          <w:color w:val="FF0000"/>
          <w:sz w:val="32"/>
          <w:rPrChange w:id="2180" w:author="11046017_鄭兆媗" w:date="2024-03-25T23:41:00Z">
            <w:rPr>
              <w:del w:id="2181" w:author="11046017_鄭兆媗" w:date="2024-03-25T23:41:00Z"/>
              <w:b/>
              <w:color w:val="FF0000"/>
              <w:sz w:val="32"/>
            </w:rPr>
          </w:rPrChange>
        </w:rPr>
        <w:pPrChange w:id="2182" w:author="11046017_鄭兆媗" w:date="2024-03-25T17:26:00Z">
          <w:pPr>
            <w:jc w:val="center"/>
          </w:pPr>
        </w:pPrChange>
      </w:pPr>
    </w:p>
    <w:p w14:paraId="30A6BECF" w14:textId="77777777" w:rsidR="00DF044C" w:rsidRPr="004D343C" w:rsidRDefault="00DF044C" w:rsidP="00DF044C">
      <w:pPr>
        <w:rPr>
          <w:del w:id="2183" w:author="11046017_鄭兆媗" w:date="2024-03-25T23:41:00Z"/>
          <w:b/>
          <w:color w:val="FF0000"/>
        </w:rPr>
      </w:pPr>
      <w:del w:id="2184"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5" w:author="11046017_鄭兆媗" w:date="2024-03-25T23:40:00Z"/>
        </w:rPr>
        <w:pPrChange w:id="2186" w:author="11046017_鄭兆媗" w:date="2024-03-25T23:41:00Z">
          <w:pPr/>
        </w:pPrChange>
      </w:pPr>
      <w:bookmarkStart w:id="2187" w:name="_Hlk166187595"/>
      <w:bookmarkStart w:id="2188" w:name="_Toc162302672"/>
      <w:proofErr w:type="gramStart"/>
      <w:ins w:id="2189" w:author="11046017_鄭兆媗" w:date="2024-03-25T23:41:00Z">
        <w:r>
          <w:rPr>
            <w:rFonts w:hint="eastAsia"/>
            <w:lang w:eastAsia="zh-TW"/>
          </w:rPr>
          <w:t>▼</w:t>
        </w:r>
      </w:ins>
      <w:bookmarkEnd w:id="2187"/>
      <w:proofErr w:type="gramEnd"/>
      <w:ins w:id="2190"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1" w:author="11046017_鄭兆媗" w:date="2024-03-29T12:24:00Z">
        <w:r w:rsidR="00AB0469">
          <w:rPr>
            <w:rFonts w:hint="eastAsia"/>
            <w:lang w:eastAsia="zh-TW"/>
          </w:rPr>
          <w:t xml:space="preserve"> </w:t>
        </w:r>
      </w:ins>
      <w:ins w:id="2192" w:author="11046017_鄭兆媗" w:date="2024-03-25T23:40:00Z">
        <w:r>
          <w:rPr>
            <w:rFonts w:hint="eastAsia"/>
            <w:lang w:eastAsia="zh-TW"/>
          </w:rPr>
          <w:t>分工貢獻表</w:t>
        </w:r>
        <w:bookmarkEnd w:id="2188"/>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3"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4">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5"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序號</w:t>
            </w:r>
          </w:p>
        </w:tc>
        <w:tc>
          <w:tcPr>
            <w:tcW w:w="622" w:type="pct"/>
            <w:shd w:val="pct15" w:color="auto" w:fill="auto"/>
            <w:vAlign w:val="center"/>
            <w:tcPrChange w:id="2197"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9"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工作內容</w:t>
            </w:r>
            <w:del w:id="2201"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2"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4"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1</w:t>
            </w:r>
          </w:p>
        </w:tc>
        <w:tc>
          <w:tcPr>
            <w:tcW w:w="622" w:type="pct"/>
            <w:shd w:val="clear" w:color="auto" w:fill="auto"/>
            <w:tcPrChange w:id="2206"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7"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8" w:author="11046017_鄭兆媗" w:date="2024-03-25T23:40:00Z">
                <w:pPr/>
              </w:pPrChange>
            </w:pPr>
            <w:ins w:id="2209"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10"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1" w:author="11046017_鄭兆媗" w:date="2024-03-25T23:40:00Z">
                <w:pPr/>
              </w:pPrChange>
            </w:pPr>
          </w:p>
        </w:tc>
        <w:tc>
          <w:tcPr>
            <w:tcW w:w="760" w:type="pct"/>
            <w:shd w:val="clear" w:color="auto" w:fill="auto"/>
            <w:vAlign w:val="center"/>
            <w:tcPrChange w:id="2212"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3" w:author="11046017_鄭兆媗" w:date="2024-03-25T23:40:00Z">
                <w:pPr/>
              </w:pPrChange>
            </w:pPr>
            <w:ins w:id="2214"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5"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6" w:author="11046017_鄭兆媗" w:date="2024-03-25T20:17:00Z">
                <w:pPr>
                  <w:jc w:val="center"/>
                </w:pPr>
              </w:pPrChange>
            </w:pPr>
            <w:r w:rsidRPr="00BC41E3">
              <w:rPr>
                <w:rFonts w:hint="eastAsia"/>
                <w:szCs w:val="22"/>
              </w:rPr>
              <w:t>2</w:t>
            </w:r>
          </w:p>
        </w:tc>
        <w:tc>
          <w:tcPr>
            <w:tcW w:w="622" w:type="pct"/>
            <w:shd w:val="clear" w:color="auto" w:fill="auto"/>
            <w:tcPrChange w:id="2217"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8"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9" w:author="11046017_鄭兆媗" w:date="2024-03-25T23:40:00Z">
                <w:pPr/>
              </w:pPrChange>
            </w:pPr>
            <w:ins w:id="2220" w:author="11046017_鄭兆媗" w:date="2024-03-25T14:38:00Z">
              <w:r w:rsidRPr="00AC644C">
                <w:rPr>
                  <w:rFonts w:hint="eastAsia"/>
                  <w:szCs w:val="22"/>
                  <w:u w:val="single"/>
                  <w:rPrChange w:id="2221" w:author="11046017_鄭兆媗" w:date="2024-03-29T12:25:00Z">
                    <w:rPr>
                      <w:rFonts w:hint="eastAsia"/>
                      <w:szCs w:val="22"/>
                    </w:rPr>
                  </w:rPrChange>
                </w:rPr>
                <w:t>陳冠廷</w:t>
              </w:r>
            </w:ins>
          </w:p>
        </w:tc>
        <w:tc>
          <w:tcPr>
            <w:tcW w:w="3226" w:type="pct"/>
            <w:shd w:val="clear" w:color="auto" w:fill="auto"/>
            <w:vAlign w:val="center"/>
            <w:tcPrChange w:id="2222"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3" w:author="11046017_鄭兆媗" w:date="2024-03-25T23:40:00Z">
                <w:pPr/>
              </w:pPrChange>
            </w:pPr>
          </w:p>
        </w:tc>
        <w:tc>
          <w:tcPr>
            <w:tcW w:w="760" w:type="pct"/>
            <w:shd w:val="clear" w:color="auto" w:fill="auto"/>
            <w:vAlign w:val="center"/>
            <w:tcPrChange w:id="2224"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5" w:author="11046017_鄭兆媗" w:date="2024-03-25T23:40:00Z">
                <w:pPr/>
              </w:pPrChange>
            </w:pPr>
            <w:ins w:id="2226"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7"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8" w:author="11046017_鄭兆媗" w:date="2024-03-25T20:17:00Z">
                <w:pPr>
                  <w:jc w:val="center"/>
                </w:pPr>
              </w:pPrChange>
            </w:pPr>
            <w:r w:rsidRPr="00BC41E3">
              <w:rPr>
                <w:rFonts w:hint="eastAsia"/>
                <w:szCs w:val="22"/>
              </w:rPr>
              <w:t>3</w:t>
            </w:r>
          </w:p>
        </w:tc>
        <w:tc>
          <w:tcPr>
            <w:tcW w:w="622" w:type="pct"/>
            <w:shd w:val="clear" w:color="auto" w:fill="auto"/>
            <w:tcPrChange w:id="2229"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0"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1" w:author="11046017_鄭兆媗" w:date="2024-03-25T14:39:00Z">
                  <w:rPr>
                    <w:szCs w:val="22"/>
                    <w:u w:val="single"/>
                  </w:rPr>
                </w:rPrChange>
              </w:rPr>
              <w:pPrChange w:id="2232" w:author="11046017_鄭兆媗" w:date="2024-03-25T23:40:00Z">
                <w:pPr/>
              </w:pPrChange>
            </w:pPr>
            <w:ins w:id="2233" w:author="11046017_鄭兆媗" w:date="2024-03-25T14:38:00Z">
              <w:r w:rsidRPr="00AC644C">
                <w:rPr>
                  <w:rFonts w:hint="eastAsia"/>
                  <w:szCs w:val="22"/>
                  <w:u w:val="single"/>
                </w:rPr>
                <w:t>劉育彤</w:t>
              </w:r>
            </w:ins>
          </w:p>
        </w:tc>
        <w:tc>
          <w:tcPr>
            <w:tcW w:w="3226" w:type="pct"/>
            <w:shd w:val="clear" w:color="auto" w:fill="auto"/>
            <w:vAlign w:val="center"/>
            <w:tcPrChange w:id="2234"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5" w:author="11046017_鄭兆媗" w:date="2024-03-25T23:40:00Z">
                <w:pPr/>
              </w:pPrChange>
            </w:pPr>
          </w:p>
        </w:tc>
        <w:tc>
          <w:tcPr>
            <w:tcW w:w="760" w:type="pct"/>
            <w:shd w:val="clear" w:color="auto" w:fill="auto"/>
            <w:vAlign w:val="center"/>
            <w:tcPrChange w:id="2236"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7" w:author="11046017_鄭兆媗" w:date="2024-03-25T23:40:00Z">
                <w:pPr/>
              </w:pPrChange>
            </w:pPr>
            <w:ins w:id="2238"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9"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0" w:author="11046017_鄭兆媗" w:date="2024-03-25T20:17:00Z">
                <w:pPr>
                  <w:jc w:val="center"/>
                </w:pPr>
              </w:pPrChange>
            </w:pPr>
            <w:ins w:id="2241" w:author="11046014_劉育彤" w:date="2024-03-25T16:00:00Z">
              <w:r>
                <w:rPr>
                  <w:rFonts w:hint="eastAsia"/>
                  <w:szCs w:val="22"/>
                </w:rPr>
                <w:t>4</w:t>
              </w:r>
            </w:ins>
            <w:del w:id="2242" w:author="11046014_劉育彤" w:date="2024-03-25T16:00:00Z">
              <w:r w:rsidR="00DF044C" w:rsidRPr="00BC41E3">
                <w:rPr>
                  <w:rFonts w:hint="eastAsia"/>
                  <w:szCs w:val="22"/>
                </w:rPr>
                <w:delText>4</w:delText>
              </w:r>
            </w:del>
          </w:p>
        </w:tc>
        <w:tc>
          <w:tcPr>
            <w:tcW w:w="622" w:type="pct"/>
            <w:shd w:val="clear" w:color="auto" w:fill="auto"/>
            <w:tcPrChange w:id="2243"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4"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5" w:author="11046017_鄭兆媗" w:date="2024-03-25T14:39:00Z">
                  <w:rPr>
                    <w:szCs w:val="22"/>
                    <w:u w:val="single"/>
                  </w:rPr>
                </w:rPrChange>
              </w:rPr>
              <w:pPrChange w:id="2246" w:author="11046017_鄭兆媗" w:date="2024-03-25T23:40:00Z">
                <w:pPr/>
              </w:pPrChange>
            </w:pPr>
            <w:ins w:id="2247" w:author="11046017_鄭兆媗" w:date="2024-03-25T14:38:00Z">
              <w:r w:rsidRPr="00AC644C">
                <w:rPr>
                  <w:rFonts w:hint="eastAsia"/>
                  <w:szCs w:val="22"/>
                  <w:u w:val="single"/>
                </w:rPr>
                <w:t>蔡元振</w:t>
              </w:r>
            </w:ins>
          </w:p>
        </w:tc>
        <w:tc>
          <w:tcPr>
            <w:tcW w:w="3226" w:type="pct"/>
            <w:shd w:val="clear" w:color="auto" w:fill="auto"/>
            <w:vAlign w:val="center"/>
            <w:tcPrChange w:id="2248"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9" w:author="11046017_鄭兆媗" w:date="2024-03-25T23:40:00Z">
                <w:pPr/>
              </w:pPrChange>
            </w:pPr>
          </w:p>
        </w:tc>
        <w:tc>
          <w:tcPr>
            <w:tcW w:w="760" w:type="pct"/>
            <w:shd w:val="clear" w:color="auto" w:fill="auto"/>
            <w:vAlign w:val="center"/>
            <w:tcPrChange w:id="2250"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1" w:author="11046017_鄭兆媗" w:date="2024-03-25T23:40:00Z">
                <w:pPr/>
              </w:pPrChange>
            </w:pPr>
            <w:ins w:id="2252"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3" w:author="11046017_鄭兆媗" w:date="2024-03-25T14:39:00Z"/>
        </w:trPr>
        <w:tc>
          <w:tcPr>
            <w:tcW w:w="392" w:type="pct"/>
            <w:shd w:val="clear" w:color="auto" w:fill="auto"/>
            <w:vAlign w:val="center"/>
            <w:tcPrChange w:id="2254"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5" w:author="11046017_鄭兆媗" w:date="2024-03-25T14:39:00Z"/>
                <w:szCs w:val="22"/>
              </w:rPr>
              <w:pPrChange w:id="2256" w:author="11046017_鄭兆媗" w:date="2024-03-25T20:17:00Z">
                <w:pPr>
                  <w:jc w:val="center"/>
                </w:pPr>
              </w:pPrChange>
            </w:pPr>
            <w:del w:id="2257" w:author="11046017_鄭兆媗" w:date="2024-03-25T14:39:00Z">
              <w:r w:rsidRPr="00BC41E3">
                <w:rPr>
                  <w:rFonts w:hint="eastAsia"/>
                  <w:szCs w:val="22"/>
                </w:rPr>
                <w:delText>5</w:delText>
              </w:r>
            </w:del>
          </w:p>
        </w:tc>
        <w:tc>
          <w:tcPr>
            <w:tcW w:w="622" w:type="pct"/>
            <w:shd w:val="clear" w:color="auto" w:fill="auto"/>
            <w:tcPrChange w:id="2258"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9" w:author="11046017_鄭兆媗" w:date="2024-03-25T14:39:00Z"/>
                <w:szCs w:val="22"/>
              </w:rPr>
              <w:pPrChange w:id="2260" w:author="11046017_鄭兆媗" w:date="2024-03-25T23:40:00Z">
                <w:pPr/>
              </w:pPrChange>
            </w:pPr>
            <w:del w:id="2261"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2" w:author="11046017_鄭兆媗" w:date="2024-03-25T14:39:00Z"/>
                <w:szCs w:val="22"/>
                <w:u w:val="single"/>
              </w:rPr>
              <w:pPrChange w:id="2263" w:author="11046017_鄭兆媗" w:date="2024-03-25T23:40:00Z">
                <w:pPr/>
              </w:pPrChange>
            </w:pPr>
          </w:p>
        </w:tc>
        <w:tc>
          <w:tcPr>
            <w:tcW w:w="3226" w:type="pct"/>
            <w:shd w:val="clear" w:color="auto" w:fill="auto"/>
            <w:vAlign w:val="center"/>
            <w:tcPrChange w:id="2264"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5" w:author="11046017_鄭兆媗" w:date="2024-03-25T14:39:00Z"/>
                <w:szCs w:val="22"/>
              </w:rPr>
              <w:pPrChange w:id="2266" w:author="11046017_鄭兆媗" w:date="2024-03-25T23:40:00Z">
                <w:pPr/>
              </w:pPrChange>
            </w:pPr>
          </w:p>
        </w:tc>
        <w:tc>
          <w:tcPr>
            <w:tcW w:w="760" w:type="pct"/>
            <w:shd w:val="clear" w:color="auto" w:fill="auto"/>
            <w:vAlign w:val="center"/>
            <w:tcPrChange w:id="2267"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8" w:author="11046017_鄭兆媗" w:date="2024-03-25T14:39:00Z"/>
                <w:szCs w:val="22"/>
              </w:rPr>
              <w:pPrChange w:id="2269" w:author="11046017_鄭兆媗" w:date="2024-03-25T23:40:00Z">
                <w:pPr/>
              </w:pPrChange>
            </w:pPr>
            <w:del w:id="2270" w:author="11046017_鄭兆媗" w:date="2024-03-25T14:39:00Z">
              <w:r w:rsidRPr="00BC41E3">
                <w:rPr>
                  <w:szCs w:val="22"/>
                </w:rPr>
                <w:delText>%</w:delText>
              </w:r>
            </w:del>
          </w:p>
        </w:tc>
      </w:tr>
      <w:tr w:rsidR="00DF044C" w:rsidRPr="00F84482" w14:paraId="209982E3" w14:textId="77777777" w:rsidTr="00AC644C">
        <w:trPr>
          <w:jc w:val="center"/>
          <w:del w:id="2271" w:author="11046017_鄭兆媗" w:date="2024-03-25T14:39:00Z"/>
        </w:trPr>
        <w:tc>
          <w:tcPr>
            <w:tcW w:w="392" w:type="pct"/>
            <w:shd w:val="clear" w:color="auto" w:fill="auto"/>
            <w:vAlign w:val="center"/>
            <w:tcPrChange w:id="2272"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3" w:author="11046017_鄭兆媗" w:date="2024-03-25T14:39:00Z"/>
                <w:szCs w:val="22"/>
              </w:rPr>
              <w:pPrChange w:id="2274" w:author="11046017_鄭兆媗" w:date="2024-03-25T20:17:00Z">
                <w:pPr>
                  <w:jc w:val="center"/>
                </w:pPr>
              </w:pPrChange>
            </w:pPr>
            <w:del w:id="2275" w:author="11046017_鄭兆媗" w:date="2024-03-25T14:39:00Z">
              <w:r w:rsidRPr="00BC41E3">
                <w:rPr>
                  <w:rFonts w:hint="eastAsia"/>
                  <w:szCs w:val="22"/>
                </w:rPr>
                <w:delText>6</w:delText>
              </w:r>
            </w:del>
          </w:p>
        </w:tc>
        <w:tc>
          <w:tcPr>
            <w:tcW w:w="622" w:type="pct"/>
            <w:shd w:val="clear" w:color="auto" w:fill="auto"/>
            <w:tcPrChange w:id="2276"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7" w:author="11046017_鄭兆媗" w:date="2024-03-25T14:39:00Z"/>
                <w:szCs w:val="22"/>
              </w:rPr>
              <w:pPrChange w:id="2278" w:author="11046017_鄭兆媗" w:date="2024-03-25T23:40:00Z">
                <w:pPr/>
              </w:pPrChange>
            </w:pPr>
            <w:del w:id="2279"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0" w:author="11046017_鄭兆媗" w:date="2024-03-25T14:39:00Z"/>
                <w:szCs w:val="22"/>
                <w:u w:val="single"/>
              </w:rPr>
              <w:pPrChange w:id="2281" w:author="11046017_鄭兆媗" w:date="2024-03-25T23:40:00Z">
                <w:pPr/>
              </w:pPrChange>
            </w:pPr>
          </w:p>
        </w:tc>
        <w:tc>
          <w:tcPr>
            <w:tcW w:w="3226" w:type="pct"/>
            <w:shd w:val="clear" w:color="auto" w:fill="auto"/>
            <w:vAlign w:val="center"/>
            <w:tcPrChange w:id="2282"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3" w:author="11046017_鄭兆媗" w:date="2024-03-25T14:39:00Z"/>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6" w:author="11046017_鄭兆媗" w:date="2024-03-25T14:39:00Z"/>
                <w:szCs w:val="22"/>
              </w:rPr>
              <w:pPrChange w:id="2287" w:author="11046017_鄭兆媗" w:date="2024-03-25T23:40:00Z">
                <w:pPr/>
              </w:pPrChange>
            </w:pPr>
            <w:del w:id="2288"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9"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0" w:author="11046017_鄭兆媗" w:date="2024-03-25T23:40:00Z">
                <w:pPr/>
              </w:pPrChange>
            </w:pPr>
          </w:p>
        </w:tc>
        <w:tc>
          <w:tcPr>
            <w:tcW w:w="760" w:type="pct"/>
            <w:shd w:val="clear" w:color="auto" w:fill="auto"/>
            <w:tcPrChange w:id="2291"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2"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3" w:author="11046017_鄭兆媗" w:date="2024-03-29T12:35:00Z"/>
        </w:rPr>
      </w:pPr>
    </w:p>
    <w:p w14:paraId="5BCE993E" w14:textId="14C48CD5" w:rsidR="000226E4" w:rsidRDefault="000071FB" w:rsidP="001F55B5">
      <w:pPr>
        <w:widowControl/>
        <w:jc w:val="left"/>
        <w:rPr>
          <w:ins w:id="2294" w:author="11046017_鄭兆媗" w:date="2024-03-29T12:36:00Z"/>
        </w:rPr>
      </w:pPr>
      <w:ins w:id="2295" w:author="11046017_鄭兆媗" w:date="2024-03-29T12:35:00Z">
        <w:r>
          <w:br w:type="page"/>
        </w:r>
      </w:ins>
    </w:p>
    <w:p w14:paraId="72B5D59D" w14:textId="012F2268" w:rsidR="001F55B5" w:rsidRDefault="001F55B5">
      <w:pPr>
        <w:pStyle w:val="1"/>
        <w:rPr>
          <w:ins w:id="2296" w:author="11046017_鄭兆媗" w:date="2024-03-29T12:36:00Z"/>
        </w:rPr>
        <w:pPrChange w:id="2297" w:author="11046017_鄭兆媗" w:date="2024-03-29T12:36:00Z">
          <w:pPr/>
        </w:pPrChange>
      </w:pPr>
      <w:bookmarkStart w:id="2298" w:name="_Toc166433947"/>
      <w:ins w:id="2299" w:author="11046017_鄭兆媗" w:date="2024-03-29T12:36:00Z">
        <w:r>
          <w:rPr>
            <w:rFonts w:hint="eastAsia"/>
          </w:rPr>
          <w:lastRenderedPageBreak/>
          <w:t>需求模型</w:t>
        </w:r>
        <w:bookmarkEnd w:id="2298"/>
      </w:ins>
    </w:p>
    <w:p w14:paraId="38A7D744" w14:textId="6F5F6350" w:rsidR="001F55B5" w:rsidRDefault="00896D7A">
      <w:pPr>
        <w:pStyle w:val="2"/>
        <w:rPr>
          <w:ins w:id="2300" w:author="11046017_鄭兆媗" w:date="2024-03-29T12:36:00Z"/>
        </w:rPr>
        <w:pPrChange w:id="2301" w:author="11046017_鄭兆媗" w:date="2024-03-29T14:50:00Z">
          <w:pPr/>
        </w:pPrChange>
      </w:pPr>
      <w:r>
        <w:rPr>
          <w:rFonts w:hint="eastAsia"/>
        </w:rPr>
        <w:t xml:space="preserve"> </w:t>
      </w:r>
      <w:bookmarkStart w:id="2302" w:name="_Toc166433948"/>
      <w:ins w:id="2303" w:author="11046017_鄭兆媗" w:date="2024-03-29T12:36:00Z">
        <w:r w:rsidR="001F55B5">
          <w:rPr>
            <w:rFonts w:hint="eastAsia"/>
          </w:rPr>
          <w:t>使用者需求</w:t>
        </w:r>
        <w:bookmarkEnd w:id="2302"/>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4"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5" w:name="_Toc166433949"/>
      <w:r w:rsidRPr="00E75106">
        <w:t>使用個案圖</w:t>
      </w:r>
      <w:r w:rsidRPr="00E75106">
        <w:t>(Use case diagram)</w:t>
      </w:r>
      <w:bookmarkEnd w:id="2305"/>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6" w:name="_Toc166433950"/>
      <w:r w:rsidR="003774B4" w:rsidRPr="00E75106">
        <w:t>使用個案描述</w:t>
      </w:r>
      <w:bookmarkEnd w:id="2306"/>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7" w:name="_Toc166433951"/>
      <w:r w:rsidR="003774B4" w:rsidRPr="00E75106">
        <w:t>分析類別圖</w:t>
      </w:r>
      <w:r w:rsidR="003774B4" w:rsidRPr="00E75106">
        <w:t>(Analysis class diagram)</w:t>
      </w:r>
      <w:bookmarkEnd w:id="2307"/>
      <w:r w:rsidR="00FC44EA" w:rsidRPr="00FC44EA">
        <w:t xml:space="preserve"> </w:t>
      </w:r>
    </w:p>
    <w:p w14:paraId="32E96B94" w14:textId="650ABB55" w:rsidR="002C52F7" w:rsidRDefault="007F21E7" w:rsidP="007F21E7">
      <w:pPr>
        <w:widowControl/>
        <w:jc w:val="center"/>
      </w:pPr>
      <w:r w:rsidRPr="007F21E7">
        <w:rPr>
          <w:noProof/>
        </w:rPr>
        <w:drawing>
          <wp:inline distT="0" distB="0" distL="0" distR="0" wp14:anchorId="67C18B56" wp14:editId="25905662">
            <wp:extent cx="6599341" cy="5701665"/>
            <wp:effectExtent l="0" t="0" r="0" b="0"/>
            <wp:docPr id="890437174"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7174" name="圖片 1" descr="一張含有 文字, 圖表, 方案, 平行 的圖片&#10;&#10;自動產生的描述"/>
                    <pic:cNvPicPr/>
                  </pic:nvPicPr>
                  <pic:blipFill>
                    <a:blip r:embed="rId36"/>
                    <a:stretch>
                      <a:fillRect/>
                    </a:stretch>
                  </pic:blipFill>
                  <pic:spPr>
                    <a:xfrm>
                      <a:off x="0" y="0"/>
                      <a:ext cx="6615300" cy="5715453"/>
                    </a:xfrm>
                    <a:prstGeom prst="rect">
                      <a:avLst/>
                    </a:prstGeom>
                  </pic:spPr>
                </pic:pic>
              </a:graphicData>
            </a:graphic>
          </wp:inline>
        </w:drawing>
      </w:r>
    </w:p>
    <w:p w14:paraId="50EF9B67" w14:textId="0A1EE484" w:rsidR="00284E71" w:rsidRDefault="00284E71" w:rsidP="007F21E7">
      <w:pPr>
        <w:widowControl/>
        <w:jc w:val="center"/>
        <w:rPr>
          <w:rFonts w:hint="eastAsia"/>
        </w:rP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rPr>
          <w:rFonts w:hint="eastAsia"/>
        </w:rPr>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35014890" w14:textId="2FF12FB5" w:rsidR="00284E71" w:rsidRDefault="00284E71" w:rsidP="00284E71">
      <w:pPr>
        <w:widowControl/>
        <w:jc w:val="center"/>
      </w:pPr>
      <w:r w:rsidRPr="00284E71">
        <w:drawing>
          <wp:inline distT="0" distB="0" distL="0" distR="0" wp14:anchorId="52BFEF12" wp14:editId="7F7E2007">
            <wp:extent cx="4943475" cy="2609850"/>
            <wp:effectExtent l="0" t="0" r="9525" b="0"/>
            <wp:docPr id="12466121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12187" name=""/>
                    <pic:cNvPicPr/>
                  </pic:nvPicPr>
                  <pic:blipFill rotWithShape="1">
                    <a:blip r:embed="rId37"/>
                    <a:srcRect l="3605" t="6102" r="2859" b="5899"/>
                    <a:stretch/>
                  </pic:blipFill>
                  <pic:spPr bwMode="auto">
                    <a:xfrm>
                      <a:off x="0" y="0"/>
                      <a:ext cx="4960002" cy="2618575"/>
                    </a:xfrm>
                    <a:prstGeom prst="rect">
                      <a:avLst/>
                    </a:prstGeom>
                    <a:ln>
                      <a:noFill/>
                    </a:ln>
                    <a:extLst>
                      <a:ext uri="{53640926-AAD7-44D8-BBD7-CCE9431645EC}">
                        <a14:shadowObscured xmlns:a14="http://schemas.microsoft.com/office/drawing/2010/main"/>
                      </a:ext>
                    </a:extLst>
                  </pic:spPr>
                </pic:pic>
              </a:graphicData>
            </a:graphic>
          </wp:inline>
        </w:drawing>
      </w:r>
    </w:p>
    <w:p w14:paraId="59D4580B" w14:textId="42427690" w:rsidR="00284E71" w:rsidRPr="00284E71" w:rsidRDefault="00284E71" w:rsidP="00284E71">
      <w:pPr>
        <w:widowControl/>
        <w:jc w:val="center"/>
        <w:rPr>
          <w:rFonts w:hint="eastAsia"/>
        </w:rPr>
      </w:pPr>
      <w:r>
        <w:rPr>
          <w:rFonts w:hint="eastAsia"/>
          <w:szCs w:val="28"/>
        </w:rPr>
        <w:t>▲</w:t>
      </w:r>
      <w:r>
        <w:t>圖</w:t>
      </w:r>
      <w:r>
        <w:t xml:space="preserve"> 5-4</w:t>
      </w:r>
      <w:r>
        <w:noBreakHyphen/>
      </w:r>
      <w:r>
        <w:rPr>
          <w:rFonts w:hint="eastAsia"/>
        </w:rPr>
        <w:t>2</w:t>
      </w:r>
      <w:r>
        <w:t xml:space="preserve"> </w:t>
      </w:r>
      <w:r>
        <w:rPr>
          <w:rFonts w:hint="eastAsia"/>
        </w:rPr>
        <w:t>使用者查看關於我們</w:t>
      </w:r>
    </w:p>
    <w:p w14:paraId="011565F4" w14:textId="25FE67F5" w:rsidR="00284E71" w:rsidRPr="00284E71" w:rsidRDefault="00284E71" w:rsidP="002C52F7">
      <w:pPr>
        <w:widowControl/>
        <w:jc w:val="left"/>
        <w:rPr>
          <w:rFonts w:hint="eastAsia"/>
        </w:rPr>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294FFEB8" w:rsidR="00284E71" w:rsidRDefault="00F12193" w:rsidP="00284E71">
      <w:pPr>
        <w:widowControl/>
        <w:jc w:val="center"/>
        <w:rPr>
          <w:rFonts w:hint="eastAsia"/>
        </w:rPr>
      </w:pPr>
      <w:r w:rsidRPr="00F12193">
        <w:drawing>
          <wp:inline distT="0" distB="0" distL="0" distR="0" wp14:anchorId="7CEBAB1D" wp14:editId="69B8F6E5">
            <wp:extent cx="5233035" cy="3530401"/>
            <wp:effectExtent l="0" t="0" r="5715" b="0"/>
            <wp:docPr id="7369273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7325" name=""/>
                    <pic:cNvPicPr/>
                  </pic:nvPicPr>
                  <pic:blipFill rotWithShape="1">
                    <a:blip r:embed="rId38"/>
                    <a:srcRect t="4970"/>
                    <a:stretch/>
                  </pic:blipFill>
                  <pic:spPr bwMode="auto">
                    <a:xfrm>
                      <a:off x="0" y="0"/>
                      <a:ext cx="5247439" cy="3540118"/>
                    </a:xfrm>
                    <a:prstGeom prst="rect">
                      <a:avLst/>
                    </a:prstGeom>
                    <a:ln>
                      <a:noFill/>
                    </a:ln>
                    <a:extLst>
                      <a:ext uri="{53640926-AAD7-44D8-BBD7-CCE9431645EC}">
                        <a14:shadowObscured xmlns:a14="http://schemas.microsoft.com/office/drawing/2010/main"/>
                      </a:ext>
                    </a:extLst>
                  </pic:spPr>
                </pic:pic>
              </a:graphicData>
            </a:graphic>
          </wp:inline>
        </w:drawing>
      </w:r>
    </w:p>
    <w:p w14:paraId="1C4F85E4" w14:textId="52ACB010" w:rsidR="00284E71" w:rsidRDefault="00284E71" w:rsidP="00284E71">
      <w:pPr>
        <w:widowControl/>
        <w:jc w:val="center"/>
        <w:rPr>
          <w:rFonts w:hint="eastAsia"/>
        </w:rPr>
      </w:pPr>
      <w:r>
        <w:rPr>
          <w:rFonts w:hint="eastAsia"/>
          <w:szCs w:val="28"/>
        </w:rPr>
        <w:t>▲</w:t>
      </w:r>
      <w:r>
        <w:t>圖</w:t>
      </w:r>
      <w:r>
        <w:t xml:space="preserve"> 5-4</w:t>
      </w:r>
      <w:r>
        <w:noBreakHyphen/>
      </w:r>
      <w:r>
        <w:rPr>
          <w:rFonts w:hint="eastAsia"/>
        </w:rPr>
        <w:t>3</w:t>
      </w:r>
      <w:r>
        <w:t xml:space="preserve"> </w:t>
      </w:r>
      <w:r>
        <w:rPr>
          <w:rFonts w:hint="eastAsia"/>
        </w:rPr>
        <w:t>使用者報名課程</w:t>
      </w:r>
    </w:p>
    <w:p w14:paraId="70268CB0" w14:textId="629872B9" w:rsidR="00284E71" w:rsidRDefault="00F12193">
      <w:pPr>
        <w:widowControl/>
        <w:jc w:val="left"/>
      </w:pPr>
      <w:r>
        <w:rPr>
          <w:rFonts w:hint="eastAsia"/>
        </w:rPr>
        <w:t>由圖</w:t>
      </w:r>
      <w:r>
        <w:rPr>
          <w:rFonts w:hint="eastAsia"/>
        </w:rPr>
        <w:t>5-4-3</w:t>
      </w:r>
      <w:r>
        <w:rPr>
          <w:rFonts w:hint="eastAsia"/>
        </w:rPr>
        <w:t>得知，</w:t>
      </w:r>
    </w:p>
    <w:p w14:paraId="1AD33396" w14:textId="41CB6D40" w:rsidR="00284E71" w:rsidRDefault="00284E71">
      <w:pPr>
        <w:widowControl/>
        <w:jc w:val="left"/>
      </w:pPr>
      <w:r>
        <w:br w:type="page"/>
      </w:r>
    </w:p>
    <w:p w14:paraId="342B03CC" w14:textId="77777777" w:rsidR="00284E71" w:rsidRPr="002C52F7" w:rsidRDefault="00284E71" w:rsidP="002C52F7">
      <w:pPr>
        <w:widowControl/>
        <w:jc w:val="left"/>
        <w:rPr>
          <w:rFonts w:hint="eastAsia"/>
        </w:rPr>
      </w:pPr>
    </w:p>
    <w:p w14:paraId="49F6C663" w14:textId="06F97E26" w:rsidR="000226E4" w:rsidRDefault="00896D7A" w:rsidP="00896D7A">
      <w:pPr>
        <w:pStyle w:val="1"/>
      </w:pPr>
      <w:bookmarkStart w:id="2308" w:name="_Toc166433952"/>
      <w:r>
        <w:rPr>
          <w:rFonts w:hint="eastAsia"/>
        </w:rPr>
        <w:t>設計模型</w:t>
      </w:r>
      <w:bookmarkEnd w:id="2308"/>
    </w:p>
    <w:p w14:paraId="09C5B7F3" w14:textId="2C053E0A" w:rsidR="00896D7A" w:rsidRDefault="00896D7A" w:rsidP="0027530B">
      <w:pPr>
        <w:pStyle w:val="2"/>
      </w:pPr>
      <w:r>
        <w:rPr>
          <w:rFonts w:hint="eastAsia"/>
        </w:rPr>
        <w:t xml:space="preserve"> </w:t>
      </w:r>
      <w:bookmarkStart w:id="2309"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9"/>
    </w:p>
    <w:p w14:paraId="0C9BFA30" w14:textId="4777F2E4" w:rsidR="0027530B" w:rsidRDefault="0027530B" w:rsidP="0027530B">
      <w:pPr>
        <w:pStyle w:val="af0"/>
        <w:keepNext/>
        <w:jc w:val="center"/>
      </w:pPr>
      <w:bookmarkStart w:id="2310" w:name="_Toc166434294"/>
      <w:proofErr w:type="gramStart"/>
      <w:r>
        <w:rPr>
          <w:rFonts w:hint="eastAsia"/>
          <w:lang w:eastAsia="zh-TW"/>
        </w:rPr>
        <w:t>▼</w:t>
      </w:r>
      <w:proofErr w:type="gramEnd"/>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0"/>
    </w:p>
    <w:p w14:paraId="73031D27" w14:textId="308C0B38" w:rsidR="00896D7A" w:rsidRDefault="00547851" w:rsidP="00547851">
      <w:pPr>
        <w:jc w:val="center"/>
      </w:pPr>
      <w:r w:rsidRPr="00547851">
        <w:rPr>
          <w:noProof/>
        </w:rPr>
        <w:drawing>
          <wp:inline distT="0" distB="0" distL="0" distR="0" wp14:anchorId="07973911" wp14:editId="4F74ECDC">
            <wp:extent cx="5944430" cy="5153744"/>
            <wp:effectExtent l="0" t="0" r="0" b="8890"/>
            <wp:docPr id="326990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330" name=""/>
                    <pic:cNvPicPr/>
                  </pic:nvPicPr>
                  <pic:blipFill>
                    <a:blip r:embed="rId39"/>
                    <a:stretch>
                      <a:fillRect/>
                    </a:stretch>
                  </pic:blipFill>
                  <pic:spPr>
                    <a:xfrm>
                      <a:off x="0" y="0"/>
                      <a:ext cx="5944430" cy="5153744"/>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1"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1"/>
    </w:p>
    <w:p w14:paraId="43C83B87" w14:textId="1037812F" w:rsidR="004458ED" w:rsidRDefault="00547851" w:rsidP="00FC44EA">
      <w:pPr>
        <w:jc w:val="center"/>
      </w:pPr>
      <w:r w:rsidRPr="00547851">
        <w:rPr>
          <w:noProof/>
        </w:rPr>
        <w:drawing>
          <wp:inline distT="0" distB="0" distL="0" distR="0" wp14:anchorId="3C63AE6F" wp14:editId="5727A14E">
            <wp:extent cx="5001323" cy="3724795"/>
            <wp:effectExtent l="0" t="0" r="8890" b="9525"/>
            <wp:docPr id="1773892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022" name=""/>
                    <pic:cNvPicPr/>
                  </pic:nvPicPr>
                  <pic:blipFill>
                    <a:blip r:embed="rId40"/>
                    <a:stretch>
                      <a:fillRect/>
                    </a:stretch>
                  </pic:blipFill>
                  <pic:spPr>
                    <a:xfrm>
                      <a:off x="0" y="0"/>
                      <a:ext cx="5001323" cy="3724795"/>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2"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2"/>
    </w:p>
    <w:p w14:paraId="4D13B0CF" w14:textId="78AA3AF3" w:rsidR="00A704EF" w:rsidRDefault="00547851" w:rsidP="00FC44EA">
      <w:pPr>
        <w:jc w:val="center"/>
      </w:pPr>
      <w:r w:rsidRPr="00547851">
        <w:rPr>
          <w:noProof/>
        </w:rPr>
        <w:drawing>
          <wp:inline distT="0" distB="0" distL="0" distR="0" wp14:anchorId="35A4877F" wp14:editId="4960602C">
            <wp:extent cx="2943668" cy="2697541"/>
            <wp:effectExtent l="0" t="0" r="9525" b="7620"/>
            <wp:docPr id="182137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0810" name=""/>
                    <pic:cNvPicPr/>
                  </pic:nvPicPr>
                  <pic:blipFill>
                    <a:blip r:embed="rId41"/>
                    <a:stretch>
                      <a:fillRect/>
                    </a:stretch>
                  </pic:blipFill>
                  <pic:spPr>
                    <a:xfrm>
                      <a:off x="0" y="0"/>
                      <a:ext cx="2947383" cy="2700945"/>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3" w:name="_Toc166434297"/>
      <w:proofErr w:type="gramStart"/>
      <w:ins w:id="2314"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3"/>
    </w:p>
    <w:p w14:paraId="6588AC19" w14:textId="1369E294" w:rsidR="00A704EF" w:rsidRDefault="00547851" w:rsidP="00FC44EA">
      <w:pPr>
        <w:jc w:val="center"/>
      </w:pPr>
      <w:r w:rsidRPr="00547851">
        <w:rPr>
          <w:noProof/>
        </w:rPr>
        <w:drawing>
          <wp:inline distT="0" distB="0" distL="0" distR="0" wp14:anchorId="6026055B" wp14:editId="2DA859BD">
            <wp:extent cx="5077534" cy="3753374"/>
            <wp:effectExtent l="0" t="0" r="8890" b="0"/>
            <wp:docPr id="203350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0608" name=""/>
                    <pic:cNvPicPr/>
                  </pic:nvPicPr>
                  <pic:blipFill>
                    <a:blip r:embed="rId42"/>
                    <a:stretch>
                      <a:fillRect/>
                    </a:stretch>
                  </pic:blipFill>
                  <pic:spPr>
                    <a:xfrm>
                      <a:off x="0" y="0"/>
                      <a:ext cx="5077534" cy="3753374"/>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5" w:name="_Toc166434298"/>
      <w:proofErr w:type="gramStart"/>
      <w:ins w:id="2316"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5"/>
    </w:p>
    <w:p w14:paraId="16FC97B7" w14:textId="04972119" w:rsidR="009333B4" w:rsidRDefault="00547851" w:rsidP="00FC44EA">
      <w:pPr>
        <w:jc w:val="center"/>
      </w:pPr>
      <w:r w:rsidRPr="00547851">
        <w:rPr>
          <w:noProof/>
        </w:rPr>
        <w:drawing>
          <wp:inline distT="0" distB="0" distL="0" distR="0" wp14:anchorId="34DD7F25" wp14:editId="7707F77D">
            <wp:extent cx="4816549" cy="3157870"/>
            <wp:effectExtent l="0" t="0" r="3175" b="4445"/>
            <wp:docPr id="6274517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1776" name=""/>
                    <pic:cNvPicPr/>
                  </pic:nvPicPr>
                  <pic:blipFill>
                    <a:blip r:embed="rId43"/>
                    <a:stretch>
                      <a:fillRect/>
                    </a:stretch>
                  </pic:blipFill>
                  <pic:spPr>
                    <a:xfrm>
                      <a:off x="0" y="0"/>
                      <a:ext cx="4822686" cy="3161894"/>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7" w:name="_Toc166434299"/>
      <w:proofErr w:type="gramStart"/>
      <w:ins w:id="2318"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7"/>
    </w:p>
    <w:p w14:paraId="7780F584" w14:textId="0BFB1AC5" w:rsidR="00A704EF" w:rsidRDefault="00547851" w:rsidP="00DC3155">
      <w:pPr>
        <w:jc w:val="center"/>
      </w:pPr>
      <w:r w:rsidRPr="00547851">
        <w:rPr>
          <w:noProof/>
        </w:rPr>
        <w:drawing>
          <wp:inline distT="0" distB="0" distL="0" distR="0" wp14:anchorId="3B3EB203" wp14:editId="4FE5F765">
            <wp:extent cx="5050163" cy="4373245"/>
            <wp:effectExtent l="0" t="0" r="0" b="8255"/>
            <wp:docPr id="1719720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0961" name=""/>
                    <pic:cNvPicPr/>
                  </pic:nvPicPr>
                  <pic:blipFill>
                    <a:blip r:embed="rId44"/>
                    <a:stretch>
                      <a:fillRect/>
                    </a:stretch>
                  </pic:blipFill>
                  <pic:spPr>
                    <a:xfrm>
                      <a:off x="0" y="0"/>
                      <a:ext cx="5062094" cy="4383577"/>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9" w:name="_Toc166433954"/>
      <w:r>
        <w:t>設計類別圖（</w:t>
      </w:r>
      <w:r>
        <w:t>Design class diagram</w:t>
      </w:r>
      <w:r>
        <w:t>）</w:t>
      </w:r>
      <w:bookmarkEnd w:id="2319"/>
    </w:p>
    <w:p w14:paraId="4DCE1AA2" w14:textId="77777777" w:rsidR="0027530B" w:rsidRDefault="0027530B" w:rsidP="0027530B"/>
    <w:p w14:paraId="4F01E9FC" w14:textId="77777777" w:rsidR="007051FD" w:rsidRDefault="007051FD" w:rsidP="0027530B"/>
    <w:p w14:paraId="1EA7F626" w14:textId="01A380C2" w:rsidR="0027530B" w:rsidRDefault="007051FD" w:rsidP="0027530B">
      <w:r w:rsidRPr="007051FD">
        <w:rPr>
          <w:noProof/>
        </w:rPr>
        <w:drawing>
          <wp:inline distT="0" distB="0" distL="0" distR="0" wp14:anchorId="788F5443" wp14:editId="5E902135">
            <wp:extent cx="6202680" cy="5058673"/>
            <wp:effectExtent l="0" t="0" r="7620" b="8890"/>
            <wp:docPr id="1629033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3698" name=""/>
                    <pic:cNvPicPr/>
                  </pic:nvPicPr>
                  <pic:blipFill>
                    <a:blip r:embed="rId45"/>
                    <a:stretch>
                      <a:fillRect/>
                    </a:stretch>
                  </pic:blipFill>
                  <pic:spPr>
                    <a:xfrm>
                      <a:off x="0" y="0"/>
                      <a:ext cx="6209836" cy="5064509"/>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0" w:name="_Toc166433955"/>
      <w:r>
        <w:rPr>
          <w:rFonts w:hint="eastAsia"/>
        </w:rPr>
        <w:lastRenderedPageBreak/>
        <w:t>實作模型</w:t>
      </w:r>
      <w:bookmarkEnd w:id="2320"/>
    </w:p>
    <w:p w14:paraId="1790AB84" w14:textId="79A1BD0A" w:rsidR="0027530B" w:rsidRDefault="0027530B" w:rsidP="0027530B">
      <w:pPr>
        <w:pStyle w:val="2"/>
      </w:pPr>
      <w:r>
        <w:rPr>
          <w:rFonts w:hint="eastAsia"/>
        </w:rPr>
        <w:t xml:space="preserve"> </w:t>
      </w:r>
      <w:bookmarkStart w:id="2321" w:name="_Toc166433956"/>
      <w:r>
        <w:rPr>
          <w:rFonts w:hint="eastAsia"/>
        </w:rPr>
        <w:t>佈署圖</w:t>
      </w:r>
      <w:bookmarkEnd w:id="2321"/>
    </w:p>
    <w:p w14:paraId="52BAEC32" w14:textId="3763EB78" w:rsidR="0027530B" w:rsidRDefault="00B5588D" w:rsidP="0027530B">
      <w:r w:rsidRPr="00B5588D">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46"/>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rPr>
          <w:rFonts w:hint="eastAsia"/>
        </w:rP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2" w:name="_Toc166433957"/>
      <w:r>
        <w:rPr>
          <w:rFonts w:hint="eastAsia"/>
        </w:rPr>
        <w:t>套件圖</w:t>
      </w:r>
      <w:bookmarkEnd w:id="2322"/>
    </w:p>
    <w:p w14:paraId="2B339079" w14:textId="1C352C47" w:rsidR="0027530B" w:rsidRDefault="00D71C7D" w:rsidP="0027530B">
      <w:r w:rsidRPr="00D71C7D">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47"/>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rPr>
          <w:rFonts w:hint="eastAsia"/>
        </w:rP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t xml:space="preserve"> </w:t>
      </w:r>
      <w:bookmarkStart w:id="2323" w:name="_Toc166433958"/>
      <w:r>
        <w:rPr>
          <w:rFonts w:hint="eastAsia"/>
        </w:rPr>
        <w:t>元件圖</w:t>
      </w:r>
      <w:bookmarkEnd w:id="2323"/>
    </w:p>
    <w:p w14:paraId="45DB2976" w14:textId="77777777" w:rsidR="0027530B" w:rsidRDefault="0027530B" w:rsidP="0027530B"/>
    <w:p w14:paraId="39E194C6" w14:textId="77777777" w:rsidR="0027530B" w:rsidRPr="0027530B" w:rsidRDefault="0027530B" w:rsidP="0027530B"/>
    <w:p w14:paraId="74B8354D" w14:textId="3C8A0F1D" w:rsidR="0027530B" w:rsidRDefault="0027530B" w:rsidP="0027530B">
      <w:pPr>
        <w:pStyle w:val="2"/>
      </w:pPr>
      <w:bookmarkStart w:id="2324" w:name="_Toc166433959"/>
      <w:r>
        <w:rPr>
          <w:rFonts w:hint="eastAsia"/>
        </w:rPr>
        <w:t>狀態機</w:t>
      </w:r>
      <w:bookmarkEnd w:id="2324"/>
    </w:p>
    <w:p w14:paraId="5CF84596" w14:textId="3B92821B" w:rsidR="0027530B" w:rsidRDefault="0027530B">
      <w:pPr>
        <w:widowControl/>
        <w:jc w:val="left"/>
      </w:pPr>
      <w:r>
        <w:br w:type="page"/>
      </w:r>
    </w:p>
    <w:p w14:paraId="2319F2BD" w14:textId="0318DA8E" w:rsidR="0027530B" w:rsidRDefault="0027530B" w:rsidP="0027530B">
      <w:pPr>
        <w:pStyle w:val="1"/>
      </w:pPr>
      <w:bookmarkStart w:id="2325" w:name="_Toc166433960"/>
      <w:r>
        <w:rPr>
          <w:rFonts w:hint="eastAsia"/>
        </w:rPr>
        <w:lastRenderedPageBreak/>
        <w:t>資料庫設計</w:t>
      </w:r>
      <w:bookmarkEnd w:id="2325"/>
    </w:p>
    <w:p w14:paraId="7D20C010" w14:textId="2EB5B650" w:rsidR="0027530B" w:rsidRDefault="0027530B" w:rsidP="0027530B">
      <w:pPr>
        <w:pStyle w:val="2"/>
      </w:pPr>
      <w:bookmarkStart w:id="2326" w:name="_Toc166433961"/>
      <w:r>
        <w:rPr>
          <w:rFonts w:hint="eastAsia"/>
        </w:rPr>
        <w:t>資料庫關聯表</w:t>
      </w:r>
      <w:bookmarkEnd w:id="2326"/>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7" w:name="_Toc166433962"/>
      <w:r>
        <w:rPr>
          <w:rFonts w:hint="eastAsia"/>
        </w:rPr>
        <w:t>表格及其</w:t>
      </w:r>
      <w:r>
        <w:rPr>
          <w:rFonts w:hint="eastAsia"/>
        </w:rPr>
        <w:t>Meta Data</w:t>
      </w:r>
      <w:bookmarkEnd w:id="2327"/>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323EE" w14:textId="77777777" w:rsidR="000540CB" w:rsidRDefault="000540CB">
      <w:pPr>
        <w:ind w:firstLine="560"/>
      </w:pPr>
      <w:r>
        <w:separator/>
      </w:r>
    </w:p>
  </w:endnote>
  <w:endnote w:type="continuationSeparator" w:id="0">
    <w:p w14:paraId="0E95FC9C" w14:textId="77777777" w:rsidR="000540CB" w:rsidRDefault="000540CB">
      <w:pPr>
        <w:ind w:firstLine="560"/>
      </w:pPr>
      <w:r>
        <w:continuationSeparator/>
      </w:r>
    </w:p>
  </w:endnote>
  <w:endnote w:type="continuationNotice" w:id="1">
    <w:p w14:paraId="069B3078" w14:textId="77777777" w:rsidR="000540CB" w:rsidRDefault="000540CB">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6731CE" w14:textId="77777777" w:rsidR="000540CB" w:rsidRDefault="000540CB">
      <w:pPr>
        <w:ind w:firstLine="560"/>
      </w:pPr>
      <w:r>
        <w:separator/>
      </w:r>
    </w:p>
  </w:footnote>
  <w:footnote w:type="continuationSeparator" w:id="0">
    <w:p w14:paraId="345F17E9" w14:textId="77777777" w:rsidR="000540CB" w:rsidRDefault="000540CB">
      <w:pPr>
        <w:ind w:firstLine="560"/>
      </w:pPr>
      <w:r>
        <w:continuationSeparator/>
      </w:r>
    </w:p>
  </w:footnote>
  <w:footnote w:type="continuationNotice" w:id="1">
    <w:p w14:paraId="0D0AB72C" w14:textId="77777777" w:rsidR="000540CB" w:rsidRDefault="000540CB">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A64"/>
    <w:rsid w:val="00ED1B32"/>
    <w:rsid w:val="00ED24D4"/>
    <w:rsid w:val="00ED610C"/>
    <w:rsid w:val="00EE0EB3"/>
    <w:rsid w:val="00EE13AD"/>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2508</TotalTime>
  <Pages>47</Pages>
  <Words>2035</Words>
  <Characters>11606</Characters>
  <Application>Microsoft Office Word</Application>
  <DocSecurity>0</DocSecurity>
  <Lines>96</Lines>
  <Paragraphs>27</Paragraphs>
  <ScaleCrop>false</ScaleCrop>
  <Company>NTCBIM</Company>
  <LinksUpToDate>false</LinksUpToDate>
  <CharactersWithSpaces>13614</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11046014_劉育彤</cp:lastModifiedBy>
  <cp:revision>28</cp:revision>
  <cp:lastPrinted>2024-03-12T16:26:00Z</cp:lastPrinted>
  <dcterms:created xsi:type="dcterms:W3CDTF">2024-05-07T14:43:00Z</dcterms:created>
  <dcterms:modified xsi:type="dcterms:W3CDTF">2024-05-14T05:08:00Z</dcterms:modified>
</cp:coreProperties>
</file>