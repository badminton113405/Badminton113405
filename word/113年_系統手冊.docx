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FD5F0" w14:textId="77777777" w:rsidR="001A58D1" w:rsidRPr="00666170" w:rsidRDefault="001A58D1">
      <w:pPr>
        <w:kinsoku w:val="0"/>
        <w:overflowPunct w:val="0"/>
        <w:adjustRightInd w:val="0"/>
        <w:jc w:val="distribute"/>
        <w:rPr>
          <w:sz w:val="72"/>
        </w:rPr>
        <w:pPrChange w:id="1" w:author="11046017_鄭兆媗" w:date="2024-03-25T20:17:00Z">
          <w:pPr>
            <w:jc w:val="distribute"/>
          </w:pPr>
        </w:pPrChange>
      </w:pPr>
      <w:r w:rsidRPr="00666170">
        <w:rPr>
          <w:rFonts w:hint="eastAsia"/>
          <w:sz w:val="72"/>
        </w:rPr>
        <w:t>國立</w:t>
      </w:r>
      <w:proofErr w:type="gramStart"/>
      <w:r w:rsidRPr="00666170">
        <w:rPr>
          <w:rFonts w:hint="eastAsia"/>
          <w:sz w:val="72"/>
        </w:rPr>
        <w:t>臺</w:t>
      </w:r>
      <w:proofErr w:type="gramEnd"/>
      <w:r w:rsidRPr="00666170">
        <w:rPr>
          <w:rFonts w:hint="eastAsia"/>
          <w:sz w:val="72"/>
        </w:rPr>
        <w:t>北商業大學</w:t>
      </w:r>
    </w:p>
    <w:p w14:paraId="446F145B" w14:textId="77777777" w:rsidR="001A58D1" w:rsidRPr="00666170" w:rsidRDefault="001A58D1" w:rsidP="00E43A36">
      <w:pPr>
        <w:kinsoku w:val="0"/>
        <w:overflowPunct w:val="0"/>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746CBB6D" w14:textId="77777777" w:rsidR="001A58D1" w:rsidRPr="00666170" w:rsidRDefault="001A58D1">
      <w:pPr>
        <w:kinsoku w:val="0"/>
        <w:overflowPunct w:val="0"/>
        <w:ind w:leftChars="354" w:left="991" w:rightChars="353" w:right="988"/>
        <w:jc w:val="distribute"/>
        <w:rPr>
          <w:sz w:val="48"/>
        </w:rPr>
        <w:pPrChange w:id="2" w:author="11046017_鄭兆媗" w:date="2024-03-25T20:17:00Z">
          <w:pPr>
            <w:ind w:left="1021" w:right="1021"/>
            <w:jc w:val="distribute"/>
          </w:pPr>
        </w:pPrChange>
      </w:pPr>
      <w:r w:rsidRPr="00666170">
        <w:rPr>
          <w:rFonts w:cs="Arial" w:hint="eastAsia"/>
          <w:sz w:val="48"/>
        </w:rPr>
        <w:t>1</w:t>
      </w:r>
      <w:r>
        <w:rPr>
          <w:rFonts w:cs="Arial" w:hint="eastAsia"/>
          <w:sz w:val="48"/>
        </w:rPr>
        <w:t>13</w:t>
      </w:r>
      <w:del w:id="3" w:author="11046017_鄭兆媗" w:date="2024-03-25T15:49:00Z">
        <w:r w:rsidRPr="00666170">
          <w:rPr>
            <w:rFonts w:cs="Arial"/>
            <w:sz w:val="48"/>
          </w:rPr>
          <w:delText>’</w:delText>
        </w:r>
      </w:del>
      <w:r w:rsidRPr="00666170">
        <w:rPr>
          <w:rFonts w:hint="eastAsia"/>
          <w:sz w:val="48"/>
        </w:rPr>
        <w:t>資訊系統專案設計</w:t>
      </w:r>
    </w:p>
    <w:p w14:paraId="0A5F32AC" w14:textId="77777777" w:rsidR="001A58D1" w:rsidRPr="00666170" w:rsidRDefault="001A58D1">
      <w:pPr>
        <w:kinsoku w:val="0"/>
        <w:overflowPunct w:val="0"/>
        <w:jc w:val="center"/>
        <w:rPr>
          <w:sz w:val="72"/>
        </w:rPr>
        <w:pPrChange w:id="4" w:author="11046017_鄭兆媗" w:date="2024-03-25T20:17:00Z">
          <w:pPr>
            <w:spacing w:line="360" w:lineRule="auto"/>
            <w:jc w:val="center"/>
          </w:pPr>
        </w:pPrChange>
      </w:pPr>
      <w:r w:rsidRPr="00666170">
        <w:rPr>
          <w:rFonts w:hint="eastAsia"/>
          <w:b/>
          <w:sz w:val="72"/>
        </w:rPr>
        <w:t>系統手冊</w:t>
      </w:r>
    </w:p>
    <w:p w14:paraId="01279D85" w14:textId="77777777" w:rsidR="001A58D1" w:rsidRPr="00254078" w:rsidRDefault="001A58D1" w:rsidP="00E43A36">
      <w:pPr>
        <w:kinsoku w:val="0"/>
        <w:overflowPunct w:val="0"/>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172048B" wp14:editId="7789596B">
            <wp:extent cx="2581546" cy="2834640"/>
            <wp:effectExtent l="0" t="0" r="0" b="0"/>
            <wp:docPr id="4" name="圖片 5" descr="一張含有 羽毛球, 運動游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descr="一張含有 羽毛球, 運動游戲 的圖片&#10;&#10;自動產生的描述"/>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67D2B129" w14:textId="77777777" w:rsidR="001A58D1" w:rsidRPr="000976C3" w:rsidRDefault="001A58D1">
      <w:pPr>
        <w:kinsoku w:val="0"/>
        <w:overflowPunct w:val="0"/>
        <w:rPr>
          <w:b/>
          <w:sz w:val="40"/>
        </w:rPr>
        <w:pPrChange w:id="5"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別：第</w:t>
      </w:r>
      <w:r w:rsidRPr="000976C3">
        <w:rPr>
          <w:rFonts w:hint="eastAsia"/>
          <w:b/>
          <w:sz w:val="40"/>
        </w:rPr>
        <w:t>1</w:t>
      </w:r>
      <w:r>
        <w:rPr>
          <w:b/>
          <w:sz w:val="40"/>
        </w:rPr>
        <w:t>1</w:t>
      </w:r>
      <w:r>
        <w:rPr>
          <w:rFonts w:hint="eastAsia"/>
          <w:b/>
          <w:sz w:val="40"/>
        </w:rPr>
        <w:t>3</w:t>
      </w:r>
      <w:ins w:id="6" w:author="11046014_劉育彤" w:date="2024-03-25T14:44:00Z">
        <w:r>
          <w:rPr>
            <w:rFonts w:hint="eastAsia"/>
            <w:b/>
            <w:sz w:val="40"/>
          </w:rPr>
          <w:t>405</w:t>
        </w:r>
      </w:ins>
      <w:del w:id="7" w:author="11046014_劉育彤" w:date="2024-03-25T14:44:00Z">
        <w:r w:rsidRPr="000976C3" w:rsidDel="00F30BC8">
          <w:rPr>
            <w:b/>
            <w:sz w:val="40"/>
          </w:rPr>
          <w:delText>xxx</w:delText>
        </w:r>
      </w:del>
      <w:r w:rsidRPr="000976C3">
        <w:rPr>
          <w:rFonts w:hint="eastAsia"/>
          <w:b/>
          <w:sz w:val="40"/>
        </w:rPr>
        <w:t>組</w:t>
      </w:r>
    </w:p>
    <w:p w14:paraId="18E3546E" w14:textId="77777777" w:rsidR="001A58D1" w:rsidRPr="000976C3" w:rsidRDefault="001A58D1">
      <w:pPr>
        <w:kinsoku w:val="0"/>
        <w:overflowPunct w:val="0"/>
        <w:rPr>
          <w:b/>
          <w:sz w:val="40"/>
        </w:rPr>
        <w:pPrChange w:id="8"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9" w:author="11046014_劉育彤" w:date="2024-03-25T14:43:00Z">
        <w:del w:id="10" w:author="11046017_鄭兆媗" w:date="2024-03-27T23:40:00Z">
          <w:r>
            <w:rPr>
              <w:b/>
              <w:sz w:val="40"/>
            </w:rPr>
            <w:delText>”</w:delText>
          </w:r>
        </w:del>
      </w:ins>
      <w:ins w:id="11" w:author="11046017_鄭兆媗" w:date="2024-03-27T23:45:00Z">
        <w:r w:rsidRPr="001F2140">
          <w:rPr>
            <w:rFonts w:hint="eastAsia"/>
            <w:b/>
            <w:sz w:val="40"/>
          </w:rPr>
          <w:t>“羽”你</w:t>
        </w:r>
        <w:proofErr w:type="gramStart"/>
        <w:r w:rsidRPr="001F2140">
          <w:rPr>
            <w:rFonts w:hint="eastAsia"/>
            <w:b/>
            <w:sz w:val="40"/>
          </w:rPr>
          <w:t>動滋動</w:t>
        </w:r>
      </w:ins>
      <w:proofErr w:type="gramEnd"/>
      <w:ins w:id="12" w:author="11046014_劉育彤" w:date="2024-03-25T14:43:00Z">
        <w:del w:id="13" w:author="11046017_鄭兆媗" w:date="2024-03-27T23:45:00Z">
          <w:r>
            <w:rPr>
              <w:rFonts w:hint="eastAsia"/>
              <w:b/>
              <w:sz w:val="40"/>
            </w:rPr>
            <w:delText>羽</w:delText>
          </w:r>
          <w:r>
            <w:rPr>
              <w:b/>
              <w:sz w:val="40"/>
            </w:rPr>
            <w:delText>”</w:delText>
          </w:r>
          <w:r>
            <w:rPr>
              <w:rFonts w:hint="eastAsia"/>
              <w:b/>
              <w:sz w:val="40"/>
            </w:rPr>
            <w:delText>你動滋動</w:delText>
          </w:r>
        </w:del>
      </w:ins>
      <w:del w:id="14" w:author="11046014_劉育彤" w:date="2024-03-25T14:43:00Z">
        <w:r w:rsidRPr="000976C3" w:rsidDel="00162E90">
          <w:rPr>
            <w:rFonts w:hint="eastAsia"/>
            <w:b/>
            <w:sz w:val="40"/>
          </w:rPr>
          <w:delText>ABC</w:delText>
        </w:r>
        <w:r w:rsidRPr="000976C3" w:rsidDel="00162E90">
          <w:rPr>
            <w:b/>
            <w:sz w:val="40"/>
          </w:rPr>
          <w:delText>DE</w:delText>
        </w:r>
        <w:r w:rsidRPr="000976C3" w:rsidDel="00162E90">
          <w:rPr>
            <w:rFonts w:hint="eastAsia"/>
            <w:b/>
            <w:sz w:val="40"/>
          </w:rPr>
          <w:delText>系統</w:delText>
        </w:r>
      </w:del>
    </w:p>
    <w:p w14:paraId="642AB96E" w14:textId="77777777" w:rsidR="001A58D1" w:rsidRPr="000976C3" w:rsidRDefault="001A58D1">
      <w:pPr>
        <w:kinsoku w:val="0"/>
        <w:overflowPunct w:val="0"/>
        <w:rPr>
          <w:b/>
          <w:sz w:val="40"/>
        </w:rPr>
        <w:pPrChange w:id="15" w:author="11046017_鄭兆媗" w:date="2024-03-25T20:17:00Z">
          <w:pPr>
            <w:snapToGrid w:val="0"/>
            <w:spacing w:line="360" w:lineRule="auto"/>
            <w:ind w:left="360"/>
          </w:pPr>
        </w:pPrChange>
      </w:pPr>
      <w:r w:rsidRPr="000976C3">
        <w:rPr>
          <w:rFonts w:hint="eastAsia"/>
          <w:b/>
          <w:sz w:val="40"/>
        </w:rPr>
        <w:t>指導老師：</w:t>
      </w:r>
      <w:ins w:id="16" w:author="11046014_劉育彤" w:date="2024-03-25T14:40:00Z">
        <w:r>
          <w:rPr>
            <w:rFonts w:hint="eastAsia"/>
            <w:b/>
            <w:sz w:val="40"/>
          </w:rPr>
          <w:t>蔡文</w:t>
        </w:r>
      </w:ins>
      <w:ins w:id="17" w:author="11046014_劉育彤" w:date="2024-03-25T14:41:00Z">
        <w:r>
          <w:rPr>
            <w:rFonts w:hint="eastAsia"/>
            <w:b/>
            <w:sz w:val="40"/>
          </w:rPr>
          <w:t>隆</w:t>
        </w:r>
      </w:ins>
      <w:ins w:id="18" w:author="11046017_鄭兆媗" w:date="2024-03-27T23:40:00Z">
        <w:r>
          <w:rPr>
            <w:rFonts w:hint="eastAsia"/>
            <w:b/>
            <w:sz w:val="40"/>
          </w:rPr>
          <w:t xml:space="preserve"> </w:t>
        </w:r>
      </w:ins>
      <w:del w:id="19" w:author="11046014_劉育彤" w:date="2024-03-25T14:40:00Z">
        <w:r w:rsidRPr="000976C3" w:rsidDel="00EE6F02">
          <w:rPr>
            <w:rFonts w:hint="eastAsia"/>
            <w:b/>
            <w:sz w:val="40"/>
          </w:rPr>
          <w:delText>張李林</w:delText>
        </w:r>
      </w:del>
      <w:del w:id="20" w:author="11046017_鄭兆媗" w:date="2024-03-27T23:38:00Z">
        <w:r w:rsidRPr="000976C3">
          <w:rPr>
            <w:rFonts w:hint="eastAsia"/>
            <w:b/>
            <w:sz w:val="40"/>
          </w:rPr>
          <w:delText>老師</w:delText>
        </w:r>
      </w:del>
      <w:ins w:id="21" w:author="11046017_鄭兆媗" w:date="2024-03-27T23:38:00Z">
        <w:r>
          <w:rPr>
            <w:rFonts w:hint="eastAsia"/>
            <w:b/>
            <w:sz w:val="40"/>
          </w:rPr>
          <w:t>副教授</w:t>
        </w:r>
      </w:ins>
    </w:p>
    <w:p w14:paraId="56189703" w14:textId="77777777" w:rsidR="001A58D1" w:rsidRPr="000976C3" w:rsidRDefault="001A58D1">
      <w:pPr>
        <w:kinsoku w:val="0"/>
        <w:overflowPunct w:val="0"/>
        <w:rPr>
          <w:b/>
          <w:sz w:val="40"/>
        </w:rPr>
        <w:pPrChange w:id="22"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3" w:author="11046014_劉育彤" w:date="2024-03-25T14:41:00Z">
        <w:r>
          <w:rPr>
            <w:rFonts w:hint="eastAsia"/>
            <w:b/>
            <w:sz w:val="40"/>
          </w:rPr>
          <w:t>11046017</w:t>
        </w:r>
      </w:ins>
      <w:del w:id="24" w:author="11046014_劉育彤" w:date="2024-03-25T14:41:00Z">
        <w:r w:rsidRPr="000976C3" w:rsidDel="00EE6F02">
          <w:rPr>
            <w:rFonts w:hint="eastAsia"/>
            <w:b/>
            <w:sz w:val="40"/>
          </w:rPr>
          <w:delText>9056001</w:delText>
        </w:r>
      </w:del>
      <w:r w:rsidRPr="000976C3">
        <w:rPr>
          <w:rFonts w:hint="eastAsia"/>
          <w:b/>
          <w:sz w:val="40"/>
        </w:rPr>
        <w:t xml:space="preserve"> </w:t>
      </w:r>
      <w:ins w:id="25" w:author="11046014_劉育彤" w:date="2024-03-25T14:41:00Z">
        <w:r>
          <w:rPr>
            <w:rFonts w:hint="eastAsia"/>
            <w:b/>
            <w:sz w:val="40"/>
          </w:rPr>
          <w:t>鄭兆</w:t>
        </w:r>
      </w:ins>
      <w:proofErr w:type="gramStart"/>
      <w:ins w:id="26" w:author="11046014_劉育彤" w:date="2024-03-25T14:42:00Z">
        <w:r>
          <w:rPr>
            <w:rFonts w:hint="eastAsia"/>
            <w:b/>
            <w:sz w:val="40"/>
          </w:rPr>
          <w:t>媗</w:t>
        </w:r>
      </w:ins>
      <w:proofErr w:type="gramEnd"/>
      <w:del w:id="27" w:author="11046014_劉育彤" w:date="2024-03-25T14:41:00Z">
        <w:r w:rsidRPr="000976C3" w:rsidDel="00EE6F02">
          <w:rPr>
            <w:rFonts w:hint="eastAsia"/>
            <w:b/>
            <w:sz w:val="40"/>
          </w:rPr>
          <w:delText>張三</w:delText>
        </w:r>
      </w:del>
    </w:p>
    <w:p w14:paraId="08663711" w14:textId="77777777" w:rsidR="001A58D1" w:rsidRPr="000976C3" w:rsidRDefault="001A58D1">
      <w:pPr>
        <w:kinsoku w:val="0"/>
        <w:overflowPunct w:val="0"/>
        <w:rPr>
          <w:b/>
          <w:sz w:val="40"/>
        </w:rPr>
        <w:pPrChange w:id="28"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 w:author="11046014_劉育彤" w:date="2024-03-25T14:42:00Z">
        <w:r>
          <w:rPr>
            <w:rFonts w:hint="eastAsia"/>
            <w:b/>
            <w:sz w:val="40"/>
          </w:rPr>
          <w:t>11046004</w:t>
        </w:r>
      </w:ins>
      <w:del w:id="30" w:author="11046014_劉育彤" w:date="2024-03-25T14:42:00Z">
        <w:r w:rsidRPr="000976C3" w:rsidDel="00162E90">
          <w:rPr>
            <w:rFonts w:hint="eastAsia"/>
            <w:b/>
            <w:sz w:val="40"/>
          </w:rPr>
          <w:delText>9056002</w:delText>
        </w:r>
      </w:del>
      <w:r w:rsidRPr="000976C3">
        <w:rPr>
          <w:rFonts w:hint="eastAsia"/>
          <w:b/>
          <w:sz w:val="40"/>
        </w:rPr>
        <w:t xml:space="preserve"> </w:t>
      </w:r>
      <w:ins w:id="31" w:author="11046014_劉育彤" w:date="2024-03-25T14:42:00Z">
        <w:r>
          <w:rPr>
            <w:rFonts w:hint="eastAsia"/>
            <w:b/>
            <w:sz w:val="40"/>
          </w:rPr>
          <w:t>陳冠廷</w:t>
        </w:r>
      </w:ins>
      <w:del w:id="32" w:author="11046014_劉育彤" w:date="2024-03-25T14:42:00Z">
        <w:r w:rsidRPr="000976C3" w:rsidDel="00162E90">
          <w:rPr>
            <w:rFonts w:hint="eastAsia"/>
            <w:b/>
            <w:sz w:val="40"/>
          </w:rPr>
          <w:delText>李四</w:delText>
        </w:r>
      </w:del>
      <w:r w:rsidRPr="000976C3">
        <w:rPr>
          <w:rFonts w:hint="eastAsia"/>
          <w:b/>
          <w:sz w:val="40"/>
        </w:rPr>
        <w:tab/>
      </w:r>
      <w:del w:id="33" w:author="11046014_劉育彤" w:date="2024-03-25T14:42:00Z">
        <w:r w:rsidRPr="000976C3" w:rsidDel="00162E90">
          <w:rPr>
            <w:rFonts w:hint="eastAsia"/>
            <w:b/>
            <w:sz w:val="40"/>
          </w:rPr>
          <w:tab/>
        </w:r>
      </w:del>
      <w:ins w:id="34" w:author="11046014_劉育彤" w:date="2024-03-25T14:42:00Z">
        <w:r>
          <w:rPr>
            <w:rFonts w:hint="eastAsia"/>
            <w:b/>
            <w:sz w:val="40"/>
          </w:rPr>
          <w:t>11046014</w:t>
        </w:r>
      </w:ins>
      <w:del w:id="35" w:author="11046014_劉育彤" w:date="2024-03-25T14:42:00Z">
        <w:r w:rsidRPr="000976C3" w:rsidDel="00162E90">
          <w:rPr>
            <w:rFonts w:hint="eastAsia"/>
            <w:b/>
            <w:sz w:val="40"/>
          </w:rPr>
          <w:delText>9056003</w:delText>
        </w:r>
      </w:del>
      <w:r w:rsidRPr="000976C3">
        <w:rPr>
          <w:rFonts w:hint="eastAsia"/>
          <w:b/>
          <w:sz w:val="40"/>
        </w:rPr>
        <w:t xml:space="preserve"> </w:t>
      </w:r>
      <w:ins w:id="36" w:author="11046014_劉育彤" w:date="2024-03-25T14:42:00Z">
        <w:r>
          <w:rPr>
            <w:rFonts w:hint="eastAsia"/>
            <w:b/>
            <w:sz w:val="40"/>
          </w:rPr>
          <w:t>劉育彤</w:t>
        </w:r>
      </w:ins>
      <w:del w:id="37" w:author="11046014_劉育彤" w:date="2024-03-25T14:42:00Z">
        <w:r w:rsidRPr="000976C3" w:rsidDel="00162E90">
          <w:rPr>
            <w:rFonts w:hint="eastAsia"/>
            <w:b/>
            <w:sz w:val="40"/>
          </w:rPr>
          <w:delText>王五</w:delText>
        </w:r>
      </w:del>
    </w:p>
    <w:p w14:paraId="545B4D02" w14:textId="77777777" w:rsidR="001A58D1" w:rsidRDefault="001A58D1" w:rsidP="00E43A36">
      <w:pPr>
        <w:kinsoku w:val="0"/>
        <w:overflowPunct w:val="0"/>
        <w:ind w:leftChars="708" w:left="1982"/>
        <w:rPr>
          <w:b/>
          <w:sz w:val="40"/>
        </w:rPr>
      </w:pPr>
      <w:ins w:id="38" w:author="11046014_劉育彤" w:date="2024-03-25T14:42:00Z">
        <w:r>
          <w:rPr>
            <w:rFonts w:hint="eastAsia"/>
            <w:b/>
            <w:sz w:val="40"/>
          </w:rPr>
          <w:t>11046021</w:t>
        </w:r>
      </w:ins>
      <w:del w:id="39" w:author="11046014_劉育彤" w:date="2024-03-25T14:42:00Z">
        <w:r w:rsidRPr="000976C3" w:rsidDel="00162E90">
          <w:rPr>
            <w:rFonts w:hint="eastAsia"/>
            <w:b/>
            <w:sz w:val="40"/>
          </w:rPr>
          <w:delText>9056004</w:delText>
        </w:r>
      </w:del>
      <w:r w:rsidRPr="000976C3">
        <w:rPr>
          <w:rFonts w:hint="eastAsia"/>
          <w:b/>
          <w:sz w:val="40"/>
        </w:rPr>
        <w:t xml:space="preserve"> </w:t>
      </w:r>
      <w:ins w:id="40" w:author="11046014_劉育彤" w:date="2024-03-25T14:43:00Z">
        <w:r>
          <w:rPr>
            <w:rFonts w:hint="eastAsia"/>
            <w:b/>
            <w:sz w:val="40"/>
          </w:rPr>
          <w:t>蔡元振</w:t>
        </w:r>
      </w:ins>
      <w:del w:id="41" w:author="11046014_劉育彤" w:date="2024-03-25T14:43:00Z">
        <w:r w:rsidRPr="000976C3" w:rsidDel="00162E90">
          <w:rPr>
            <w:rFonts w:hint="eastAsia"/>
            <w:b/>
            <w:sz w:val="40"/>
          </w:rPr>
          <w:delText>林六</w:delText>
        </w:r>
        <w:r w:rsidRPr="000976C3" w:rsidDel="00162E90">
          <w:rPr>
            <w:rFonts w:hint="eastAsia"/>
            <w:b/>
            <w:sz w:val="40"/>
          </w:rPr>
          <w:tab/>
        </w:r>
        <w:r w:rsidRPr="000976C3" w:rsidDel="00162E90">
          <w:rPr>
            <w:rFonts w:hint="eastAsia"/>
            <w:b/>
            <w:sz w:val="40"/>
          </w:rPr>
          <w:tab/>
          <w:delText xml:space="preserve">9056005 </w:delText>
        </w:r>
        <w:r w:rsidRPr="000976C3" w:rsidDel="00162E90">
          <w:rPr>
            <w:rFonts w:hint="eastAsia"/>
            <w:b/>
            <w:sz w:val="40"/>
          </w:rPr>
          <w:delText>李七</w:delText>
        </w:r>
      </w:del>
    </w:p>
    <w:p w14:paraId="7295CAF0" w14:textId="77777777" w:rsidR="00E96289" w:rsidRDefault="00E96289" w:rsidP="00E43A36">
      <w:pPr>
        <w:kinsoku w:val="0"/>
        <w:overflowPunct w:val="0"/>
        <w:ind w:leftChars="708" w:left="1982"/>
        <w:rPr>
          <w:b/>
          <w:sz w:val="40"/>
        </w:rPr>
      </w:pPr>
    </w:p>
    <w:p w14:paraId="4DA62AA8" w14:textId="3F62292A" w:rsidR="001A58D1" w:rsidRPr="000976C3" w:rsidRDefault="001A58D1">
      <w:pPr>
        <w:tabs>
          <w:tab w:val="left" w:pos="2520"/>
        </w:tabs>
        <w:kinsoku w:val="0"/>
        <w:overflowPunct w:val="0"/>
        <w:jc w:val="distribute"/>
        <w:rPr>
          <w:b/>
          <w:sz w:val="36"/>
          <w:szCs w:val="36"/>
        </w:rPr>
        <w:pPrChange w:id="42" w:author="11046017_鄭兆媗" w:date="2024-03-25T20:17:00Z">
          <w:pPr>
            <w:tabs>
              <w:tab w:val="left" w:pos="2520"/>
            </w:tabs>
            <w:snapToGrid w:val="0"/>
            <w:ind w:left="357"/>
            <w:jc w:val="distribute"/>
          </w:pPr>
        </w:pPrChange>
      </w:pPr>
      <w:r w:rsidRPr="000976C3">
        <w:rPr>
          <w:rFonts w:hint="eastAsia"/>
          <w:b/>
          <w:sz w:val="36"/>
          <w:szCs w:val="36"/>
        </w:rPr>
        <w:t>中華民國</w:t>
      </w:r>
      <w:r w:rsidRPr="000976C3">
        <w:rPr>
          <w:rFonts w:hint="eastAsia"/>
          <w:b/>
          <w:sz w:val="36"/>
          <w:szCs w:val="36"/>
        </w:rPr>
        <w:t>1</w:t>
      </w:r>
      <w:r>
        <w:rPr>
          <w:b/>
          <w:sz w:val="36"/>
          <w:szCs w:val="36"/>
        </w:rPr>
        <w:t>13</w:t>
      </w:r>
      <w:r w:rsidRPr="000976C3">
        <w:rPr>
          <w:rFonts w:hint="eastAsia"/>
          <w:b/>
          <w:sz w:val="36"/>
          <w:szCs w:val="36"/>
        </w:rPr>
        <w:t>年</w:t>
      </w:r>
      <w:r w:rsidR="00E96289">
        <w:rPr>
          <w:rFonts w:hint="eastAsia"/>
          <w:b/>
          <w:sz w:val="36"/>
          <w:szCs w:val="36"/>
        </w:rPr>
        <w:t>5</w:t>
      </w:r>
      <w:r w:rsidRPr="000976C3">
        <w:rPr>
          <w:rFonts w:hint="eastAsia"/>
          <w:b/>
          <w:sz w:val="36"/>
          <w:szCs w:val="36"/>
        </w:rPr>
        <w:t>月</w:t>
      </w:r>
      <w:r w:rsidR="00E96289">
        <w:rPr>
          <w:rFonts w:hint="eastAsia"/>
          <w:b/>
          <w:sz w:val="36"/>
          <w:szCs w:val="36"/>
        </w:rPr>
        <w:t>29</w:t>
      </w:r>
      <w:r w:rsidRPr="000976C3">
        <w:rPr>
          <w:rFonts w:hint="eastAsia"/>
          <w:b/>
          <w:sz w:val="36"/>
          <w:szCs w:val="36"/>
        </w:rPr>
        <w:t>日</w:t>
      </w:r>
    </w:p>
    <w:p w14:paraId="5B5CCCDC" w14:textId="77777777" w:rsidR="00E96289" w:rsidRDefault="00E96289" w:rsidP="00E43A36">
      <w:pPr>
        <w:kinsoku w:val="0"/>
        <w:overflowPunct w:val="0"/>
        <w:jc w:val="center"/>
        <w:rPr>
          <w:b/>
        </w:rPr>
        <w:sectPr w:rsidR="00E96289" w:rsidSect="00E96289">
          <w:footerReference w:type="default" r:id="rId9"/>
          <w:pgSz w:w="11906" w:h="16838" w:code="9"/>
          <w:pgMar w:top="851" w:right="851" w:bottom="851" w:left="851" w:header="567" w:footer="567" w:gutter="0"/>
          <w:cols w:space="425"/>
          <w:titlePg/>
          <w:docGrid w:type="lines" w:linePitch="381"/>
        </w:sectPr>
      </w:pPr>
    </w:p>
    <w:p w14:paraId="7ABF3C34" w14:textId="122BF5DB" w:rsidR="001A58D1" w:rsidRPr="001A58D1" w:rsidRDefault="001A58D1">
      <w:pPr>
        <w:kinsoku w:val="0"/>
        <w:overflowPunct w:val="0"/>
        <w:adjustRightInd w:val="0"/>
        <w:rPr>
          <w:del w:id="43" w:author="11046017_鄭兆媗" w:date="2024-03-25T16:39:00Z"/>
          <w:color w:val="FF0000"/>
          <w:sz w:val="32"/>
          <w:szCs w:val="28"/>
          <w:u w:val="single"/>
        </w:rPr>
        <w:pPrChange w:id="44" w:author="11046017_鄭兆媗" w:date="2024-03-25T20:17:00Z">
          <w:pPr>
            <w:numPr>
              <w:numId w:val="6"/>
            </w:numPr>
            <w:adjustRightInd w:val="0"/>
            <w:ind w:left="482" w:hanging="482"/>
          </w:pPr>
        </w:pPrChange>
      </w:pPr>
      <w:del w:id="45" w:author="11046017_鄭兆媗" w:date="2024-03-25T15:45:00Z">
        <w:r w:rsidRPr="001A58D1">
          <w:rPr>
            <w:rFonts w:hint="eastAsia"/>
            <w:sz w:val="32"/>
            <w:szCs w:val="28"/>
            <w:u w:val="single"/>
            <w:rPrChange w:id="46" w:author="11046017_鄭兆媗" w:date="2024-03-25T20:17:00Z">
              <w:rPr>
                <w:rFonts w:hint="eastAsia"/>
                <w:color w:val="FF0000"/>
                <w:sz w:val="36"/>
                <w:u w:val="single"/>
              </w:rPr>
            </w:rPrChange>
          </w:rPr>
          <w:lastRenderedPageBreak/>
          <w:delText>目錄範本</w:delText>
        </w:r>
      </w:del>
    </w:p>
    <w:p w14:paraId="15759A8B" w14:textId="77777777" w:rsidR="001A58D1" w:rsidRPr="001A58D1" w:rsidRDefault="001A58D1" w:rsidP="00E43A36">
      <w:pPr>
        <w:kinsoku w:val="0"/>
        <w:overflowPunct w:val="0"/>
        <w:jc w:val="center"/>
        <w:rPr>
          <w:b/>
          <w:sz w:val="32"/>
          <w:szCs w:val="40"/>
        </w:rPr>
      </w:pPr>
      <w:del w:id="47" w:author="11046017_鄭兆媗" w:date="2024-03-25T16:16:00Z">
        <w:r w:rsidRPr="001A58D1">
          <w:rPr>
            <w:rFonts w:hint="eastAsia"/>
            <w:b/>
            <w:sz w:val="32"/>
            <w:szCs w:val="40"/>
            <w:rPrChange w:id="48" w:author="11046017_鄭兆媗" w:date="2024-03-25T20:17:00Z">
              <w:rPr>
                <w:rFonts w:hint="eastAsia"/>
                <w:szCs w:val="22"/>
              </w:rPr>
            </w:rPrChange>
          </w:rPr>
          <w:delText>需有大綱</w:delText>
        </w:r>
        <w:r w:rsidRPr="001A58D1">
          <w:rPr>
            <w:rFonts w:hint="eastAsia"/>
            <w:b/>
            <w:sz w:val="32"/>
            <w:szCs w:val="40"/>
            <w:u w:val="single"/>
            <w:rPrChange w:id="49" w:author="11046017_鄭兆媗" w:date="2024-03-25T20:17:00Z">
              <w:rPr>
                <w:rFonts w:hint="eastAsia"/>
                <w:szCs w:val="22"/>
                <w:u w:val="single"/>
              </w:rPr>
            </w:rPrChange>
          </w:rPr>
          <w:delText>章節名稱</w:delText>
        </w:r>
        <w:r w:rsidRPr="001A58D1">
          <w:rPr>
            <w:rFonts w:hint="eastAsia"/>
            <w:b/>
            <w:sz w:val="32"/>
            <w:szCs w:val="40"/>
            <w:rPrChange w:id="50" w:author="11046017_鄭兆媗" w:date="2024-03-25T20:17:00Z">
              <w:rPr>
                <w:rFonts w:hint="eastAsia"/>
                <w:szCs w:val="22"/>
              </w:rPr>
            </w:rPrChange>
          </w:rPr>
          <w:delText>以及</w:delText>
        </w:r>
        <w:r w:rsidRPr="001A58D1">
          <w:rPr>
            <w:rFonts w:hint="eastAsia"/>
            <w:b/>
            <w:sz w:val="32"/>
            <w:szCs w:val="40"/>
            <w:u w:val="single"/>
            <w:rPrChange w:id="51" w:author="11046017_鄭兆媗" w:date="2024-03-25T20:17:00Z">
              <w:rPr>
                <w:rFonts w:hint="eastAsia"/>
                <w:szCs w:val="22"/>
                <w:u w:val="single"/>
              </w:rPr>
            </w:rPrChange>
          </w:rPr>
          <w:delText>頁碼</w:delText>
        </w:r>
        <w:r w:rsidRPr="001A58D1">
          <w:rPr>
            <w:rFonts w:hint="eastAsia"/>
            <w:b/>
            <w:sz w:val="32"/>
            <w:szCs w:val="40"/>
            <w:rPrChange w:id="52" w:author="11046017_鄭兆媗" w:date="2024-03-25T20:17:00Z">
              <w:rPr>
                <w:rFonts w:hint="eastAsia"/>
                <w:szCs w:val="22"/>
              </w:rPr>
            </w:rPrChange>
          </w:rPr>
          <w:delText>。</w:delText>
        </w:r>
        <w:r w:rsidRPr="001A58D1">
          <w:rPr>
            <w:rFonts w:hint="eastAsia"/>
            <w:b/>
            <w:sz w:val="32"/>
            <w:szCs w:val="40"/>
            <w:u w:val="single"/>
            <w:rPrChange w:id="53" w:author="11046017_鄭兆媗" w:date="2024-03-25T20:17:00Z">
              <w:rPr>
                <w:rFonts w:hint="eastAsia"/>
                <w:szCs w:val="22"/>
                <w:u w:val="single"/>
              </w:rPr>
            </w:rPrChange>
          </w:rPr>
          <w:delText>目錄頁（含圖表目錄）之字型大小一律</w:delText>
        </w:r>
        <w:r w:rsidRPr="001A58D1">
          <w:rPr>
            <w:b/>
            <w:sz w:val="32"/>
            <w:szCs w:val="40"/>
            <w:u w:val="single"/>
            <w:rPrChange w:id="54" w:author="11046017_鄭兆媗" w:date="2024-03-25T20:17:00Z">
              <w:rPr>
                <w:szCs w:val="22"/>
                <w:u w:val="single"/>
              </w:rPr>
            </w:rPrChange>
          </w:rPr>
          <w:delText>14</w:delText>
        </w:r>
        <w:r w:rsidRPr="001A58D1">
          <w:rPr>
            <w:rFonts w:hint="eastAsia"/>
            <w:b/>
            <w:sz w:val="32"/>
            <w:szCs w:val="40"/>
            <w:u w:val="single"/>
            <w:rPrChange w:id="55" w:author="11046017_鄭兆媗" w:date="2024-03-25T20:17:00Z">
              <w:rPr>
                <w:rFonts w:hint="eastAsia"/>
                <w:szCs w:val="22"/>
                <w:u w:val="single"/>
              </w:rPr>
            </w:rPrChange>
          </w:rPr>
          <w:delText>字</w:delText>
        </w:r>
      </w:del>
      <w:ins w:id="56" w:author="11046017_鄭兆媗" w:date="2024-03-25T16:17:00Z">
        <w:r w:rsidRPr="001A58D1">
          <w:rPr>
            <w:rFonts w:hint="eastAsia"/>
            <w:b/>
            <w:sz w:val="32"/>
            <w:szCs w:val="40"/>
            <w:rPrChange w:id="57" w:author="11046017_鄭兆媗" w:date="2024-03-25T16:23:00Z">
              <w:rPr>
                <w:rFonts w:hint="eastAsia"/>
                <w:szCs w:val="22"/>
              </w:rPr>
            </w:rPrChange>
          </w:rPr>
          <w:t>目錄</w:t>
        </w:r>
      </w:ins>
    </w:p>
    <w:p w14:paraId="10FD9822" w14:textId="73B0EE51" w:rsidR="001A58D1" w:rsidRPr="001A58D1" w:rsidRDefault="001A58D1"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r w:rsidRPr="001A58D1">
        <w:rPr>
          <w:b w:val="0"/>
          <w:szCs w:val="36"/>
          <w:u w:val="single"/>
        </w:rPr>
        <w:fldChar w:fldCharType="begin"/>
      </w:r>
      <w:r w:rsidRPr="001A58D1">
        <w:rPr>
          <w:b w:val="0"/>
          <w:szCs w:val="36"/>
          <w:u w:val="single"/>
        </w:rPr>
        <w:instrText xml:space="preserve"> TOC \o "1-2" \h \z \u </w:instrText>
      </w:r>
      <w:r w:rsidRPr="001A58D1">
        <w:rPr>
          <w:b w:val="0"/>
          <w:szCs w:val="36"/>
          <w:u w:val="single"/>
        </w:rPr>
        <w:fldChar w:fldCharType="separate"/>
      </w:r>
      <w:hyperlink w:anchor="_Toc167669330" w:history="1">
        <w:r w:rsidRPr="001A58D1">
          <w:rPr>
            <w:rStyle w:val="af2"/>
            <w:rFonts w:hint="eastAsia"/>
          </w:rPr>
          <w:t>第一章</w:t>
        </w:r>
        <w:r w:rsidRPr="001A58D1">
          <w:rPr>
            <w:rFonts w:eastAsiaTheme="minorEastAsia" w:cstheme="minorBidi"/>
            <w:b w:val="0"/>
            <w:sz w:val="24"/>
            <w:szCs w:val="24"/>
            <w14:ligatures w14:val="standardContextual"/>
          </w:rPr>
          <w:tab/>
        </w:r>
        <w:r w:rsidRPr="001A58D1">
          <w:rPr>
            <w:rStyle w:val="af2"/>
            <w:rFonts w:hint="eastAsia"/>
          </w:rPr>
          <w:t>前言</w:t>
        </w:r>
        <w:r w:rsidRPr="001A58D1">
          <w:rPr>
            <w:webHidden/>
          </w:rPr>
          <w:tab/>
        </w:r>
        <w:r w:rsidRPr="001A58D1">
          <w:rPr>
            <w:webHidden/>
          </w:rPr>
          <w:fldChar w:fldCharType="begin"/>
        </w:r>
        <w:r w:rsidRPr="001A58D1">
          <w:rPr>
            <w:webHidden/>
          </w:rPr>
          <w:instrText xml:space="preserve"> PAGEREF _Toc167669330 \h </w:instrText>
        </w:r>
        <w:r w:rsidRPr="001A58D1">
          <w:rPr>
            <w:webHidden/>
          </w:rPr>
        </w:r>
        <w:r w:rsidRPr="001A58D1">
          <w:rPr>
            <w:webHidden/>
          </w:rPr>
          <w:fldChar w:fldCharType="separate"/>
        </w:r>
        <w:r w:rsidR="00A1413B">
          <w:rPr>
            <w:webHidden/>
          </w:rPr>
          <w:t>1</w:t>
        </w:r>
        <w:r w:rsidRPr="001A58D1">
          <w:rPr>
            <w:webHidden/>
          </w:rPr>
          <w:fldChar w:fldCharType="end"/>
        </w:r>
      </w:hyperlink>
    </w:p>
    <w:p w14:paraId="6BC20FAA" w14:textId="44B2B68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35" w:history="1">
        <w:r w:rsidR="001A58D1" w:rsidRPr="001A58D1">
          <w:rPr>
            <w:rStyle w:val="af2"/>
            <w:rFonts w:ascii="Times New Roman" w:hAnsi="Times New Roman"/>
            <w:noProof/>
            <w:sz w:val="28"/>
            <w:szCs w:val="28"/>
          </w:rPr>
          <w:t>1-1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背景</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_Toc167669335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0EDFD942" w14:textId="48FA85D0"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38" w:history="1">
        <w:r w:rsidR="001A58D1" w:rsidRPr="001A58D1">
          <w:rPr>
            <w:rStyle w:val="af2"/>
            <w:rFonts w:ascii="Times New Roman" w:hAnsi="Times New Roman"/>
            <w:noProof/>
            <w:sz w:val="28"/>
            <w:szCs w:val="28"/>
          </w:rPr>
          <w:t>1-2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動機</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_Toc167669338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3C9E6D0D" w14:textId="636811E6"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39" w:history="1">
        <w:r w:rsidR="001A58D1" w:rsidRPr="001A58D1">
          <w:rPr>
            <w:rStyle w:val="af2"/>
            <w:rFonts w:ascii="Times New Roman" w:hAnsi="Times New Roman"/>
            <w:noProof/>
            <w:sz w:val="28"/>
            <w:szCs w:val="28"/>
          </w:rPr>
          <w:t>1-3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系統目的與目標</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_Toc167669339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24CA6EC8" w14:textId="7584ED6F"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8"/>
          <w:szCs w:val="28"/>
          <w14:ligatures w14:val="standardContextual"/>
        </w:rPr>
      </w:pPr>
      <w:hyperlink w:anchor="_Toc167669340" w:history="1">
        <w:r w:rsidR="001A58D1" w:rsidRPr="001A58D1">
          <w:rPr>
            <w:rStyle w:val="af2"/>
            <w:rFonts w:ascii="Times New Roman" w:hAnsi="Times New Roman"/>
            <w:noProof/>
            <w:sz w:val="28"/>
            <w:szCs w:val="28"/>
          </w:rPr>
          <w:t>1-4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預期成果</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_Toc167669340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w:t>
        </w:r>
        <w:r w:rsidR="001A58D1" w:rsidRPr="001A58D1">
          <w:rPr>
            <w:rFonts w:ascii="Times New Roman" w:hAnsi="Times New Roman"/>
            <w:noProof/>
            <w:webHidden/>
            <w:sz w:val="28"/>
            <w:szCs w:val="28"/>
          </w:rPr>
          <w:fldChar w:fldCharType="end"/>
        </w:r>
      </w:hyperlink>
    </w:p>
    <w:p w14:paraId="0508A715" w14:textId="6E2BEB2C"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42" w:history="1">
        <w:r w:rsidR="001A58D1" w:rsidRPr="001A58D1">
          <w:rPr>
            <w:rStyle w:val="af2"/>
            <w:rFonts w:hint="eastAsia"/>
          </w:rPr>
          <w:t>第二章</w:t>
        </w:r>
        <w:r w:rsidR="001A58D1" w:rsidRPr="001A58D1">
          <w:rPr>
            <w:rFonts w:eastAsiaTheme="minorEastAsia" w:cstheme="minorBidi"/>
            <w:b w:val="0"/>
            <w:sz w:val="24"/>
            <w:szCs w:val="24"/>
            <w14:ligatures w14:val="standardContextual"/>
          </w:rPr>
          <w:tab/>
        </w:r>
        <w:r w:rsidR="001A58D1" w:rsidRPr="001A58D1">
          <w:rPr>
            <w:rStyle w:val="af2"/>
            <w:rFonts w:hint="eastAsia"/>
          </w:rPr>
          <w:t>營運計畫</w:t>
        </w:r>
        <w:r w:rsidR="001A58D1" w:rsidRPr="001A58D1">
          <w:rPr>
            <w:webHidden/>
          </w:rPr>
          <w:tab/>
        </w:r>
        <w:r w:rsidR="001A58D1" w:rsidRPr="001A58D1">
          <w:rPr>
            <w:webHidden/>
          </w:rPr>
          <w:fldChar w:fldCharType="begin"/>
        </w:r>
        <w:r w:rsidR="001A58D1" w:rsidRPr="001A58D1">
          <w:rPr>
            <w:webHidden/>
          </w:rPr>
          <w:instrText xml:space="preserve"> PAGEREF _Toc167669342 \h </w:instrText>
        </w:r>
        <w:r w:rsidR="001A58D1" w:rsidRPr="001A58D1">
          <w:rPr>
            <w:webHidden/>
          </w:rPr>
        </w:r>
        <w:r w:rsidR="001A58D1" w:rsidRPr="001A58D1">
          <w:rPr>
            <w:webHidden/>
          </w:rPr>
          <w:fldChar w:fldCharType="separate"/>
        </w:r>
        <w:r w:rsidR="00A1413B">
          <w:rPr>
            <w:webHidden/>
          </w:rPr>
          <w:t>3</w:t>
        </w:r>
        <w:r w:rsidR="001A58D1" w:rsidRPr="001A58D1">
          <w:rPr>
            <w:webHidden/>
          </w:rPr>
          <w:fldChar w:fldCharType="end"/>
        </w:r>
      </w:hyperlink>
    </w:p>
    <w:p w14:paraId="37FE7B7D" w14:textId="553F1649"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46" w:history="1">
        <w:r w:rsidR="001A58D1" w:rsidRPr="001A58D1">
          <w:rPr>
            <w:rStyle w:val="af2"/>
            <w:rFonts w:ascii="Times New Roman" w:hAnsi="Times New Roman"/>
            <w:noProof/>
            <w:sz w:val="28"/>
            <w:szCs w:val="28"/>
          </w:rPr>
          <w:t>2-1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可行性分析</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_Toc167669346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w:t>
        </w:r>
        <w:r w:rsidR="001A58D1" w:rsidRPr="001A58D1">
          <w:rPr>
            <w:rFonts w:ascii="Times New Roman" w:hAnsi="Times New Roman"/>
            <w:noProof/>
            <w:webHidden/>
            <w:sz w:val="28"/>
            <w:szCs w:val="28"/>
          </w:rPr>
          <w:fldChar w:fldCharType="end"/>
        </w:r>
      </w:hyperlink>
    </w:p>
    <w:p w14:paraId="38D4405B" w14:textId="262752AC"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47" w:history="1">
        <w:r w:rsidR="001A58D1" w:rsidRPr="001A58D1">
          <w:rPr>
            <w:rStyle w:val="af2"/>
            <w:rFonts w:ascii="Times New Roman" w:hAnsi="Times New Roman"/>
            <w:noProof/>
            <w:sz w:val="28"/>
            <w:szCs w:val="28"/>
          </w:rPr>
          <w:t>2-2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商業模式</w:t>
        </w:r>
        <w:r w:rsidR="001A58D1" w:rsidRPr="001A58D1">
          <w:rPr>
            <w:rStyle w:val="af2"/>
            <w:rFonts w:ascii="Times New Roman" w:hAnsi="Times New Roman"/>
            <w:noProof/>
            <w:sz w:val="28"/>
            <w:szCs w:val="28"/>
          </w:rPr>
          <w:t>(</w:t>
        </w:r>
        <w:r w:rsidR="001A58D1" w:rsidRPr="001A58D1">
          <w:rPr>
            <w:rStyle w:val="af2"/>
            <w:rFonts w:ascii="Times New Roman" w:hAnsi="Times New Roman" w:hint="eastAsia"/>
            <w:noProof/>
            <w:sz w:val="28"/>
            <w:szCs w:val="28"/>
          </w:rPr>
          <w:t>九宮格</w:t>
        </w:r>
        <w:r w:rsidR="001A58D1" w:rsidRPr="001A58D1">
          <w:rPr>
            <w:rStyle w:val="af2"/>
            <w:rFonts w:ascii="Times New Roman" w:hAnsi="Times New Roman"/>
            <w:noProof/>
            <w:sz w:val="28"/>
            <w:szCs w:val="28"/>
          </w:rPr>
          <w:t>)</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_Toc167669347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6</w:t>
        </w:r>
        <w:r w:rsidR="001A58D1" w:rsidRPr="001A58D1">
          <w:rPr>
            <w:rFonts w:ascii="Times New Roman" w:hAnsi="Times New Roman"/>
            <w:noProof/>
            <w:webHidden/>
            <w:sz w:val="28"/>
            <w:szCs w:val="28"/>
          </w:rPr>
          <w:fldChar w:fldCharType="end"/>
        </w:r>
      </w:hyperlink>
    </w:p>
    <w:p w14:paraId="41B5A3A6" w14:textId="2472D61E"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49" w:history="1">
        <w:r w:rsidR="001A58D1" w:rsidRPr="001A58D1">
          <w:rPr>
            <w:rStyle w:val="af2"/>
            <w:rFonts w:ascii="Times New Roman" w:hAnsi="Times New Roman"/>
            <w:noProof/>
            <w:sz w:val="28"/>
            <w:szCs w:val="28"/>
          </w:rPr>
          <w:t>2-3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市場分析</w:t>
        </w:r>
        <w:r w:rsidR="001A58D1" w:rsidRPr="001A58D1">
          <w:rPr>
            <w:rStyle w:val="af2"/>
            <w:rFonts w:ascii="Times New Roman" w:hAnsi="Times New Roman"/>
            <w:noProof/>
            <w:sz w:val="28"/>
            <w:szCs w:val="28"/>
          </w:rPr>
          <w:t>STP</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_Toc167669349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7</w:t>
        </w:r>
        <w:r w:rsidR="001A58D1" w:rsidRPr="001A58D1">
          <w:rPr>
            <w:rFonts w:ascii="Times New Roman" w:hAnsi="Times New Roman"/>
            <w:noProof/>
            <w:webHidden/>
            <w:sz w:val="28"/>
            <w:szCs w:val="28"/>
          </w:rPr>
          <w:fldChar w:fldCharType="end"/>
        </w:r>
      </w:hyperlink>
    </w:p>
    <w:p w14:paraId="7053E0CF" w14:textId="598151F9"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3" w:history="1">
        <w:r w:rsidR="001A58D1" w:rsidRPr="001A58D1">
          <w:rPr>
            <w:rStyle w:val="af2"/>
            <w:rFonts w:ascii="Times New Roman" w:hAnsi="Times New Roman"/>
            <w:noProof/>
            <w:sz w:val="28"/>
            <w:szCs w:val="28"/>
          </w:rPr>
          <w:t>2-4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競爭力分析</w:t>
        </w:r>
        <w:r w:rsidR="001A58D1" w:rsidRPr="001A58D1">
          <w:rPr>
            <w:rStyle w:val="af2"/>
            <w:rFonts w:ascii="Times New Roman" w:hAnsi="Times New Roman"/>
            <w:noProof/>
            <w:sz w:val="28"/>
            <w:szCs w:val="28"/>
          </w:rPr>
          <w:t xml:space="preserve"> SWOT-TOWS</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_Toc167669353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8</w:t>
        </w:r>
        <w:r w:rsidR="001A58D1" w:rsidRPr="001A58D1">
          <w:rPr>
            <w:rFonts w:ascii="Times New Roman" w:hAnsi="Times New Roman"/>
            <w:noProof/>
            <w:webHidden/>
            <w:sz w:val="28"/>
            <w:szCs w:val="28"/>
          </w:rPr>
          <w:fldChar w:fldCharType="end"/>
        </w:r>
      </w:hyperlink>
    </w:p>
    <w:p w14:paraId="5CE4464E" w14:textId="6EB31B70"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54" w:history="1">
        <w:r w:rsidR="001A58D1" w:rsidRPr="001A58D1">
          <w:rPr>
            <w:rStyle w:val="af2"/>
            <w:rFonts w:hint="eastAsia"/>
          </w:rPr>
          <w:t>第三章</w:t>
        </w:r>
        <w:r w:rsidR="001A58D1" w:rsidRPr="001A58D1">
          <w:rPr>
            <w:rFonts w:eastAsiaTheme="minorEastAsia" w:cstheme="minorBidi"/>
            <w:b w:val="0"/>
            <w:sz w:val="24"/>
            <w:szCs w:val="24"/>
            <w14:ligatures w14:val="standardContextual"/>
          </w:rPr>
          <w:tab/>
        </w:r>
        <w:r w:rsidR="001A58D1" w:rsidRPr="001A58D1">
          <w:rPr>
            <w:rStyle w:val="af2"/>
            <w:rFonts w:hint="eastAsia"/>
          </w:rPr>
          <w:t>系統規格</w:t>
        </w:r>
        <w:r w:rsidR="001A58D1" w:rsidRPr="001A58D1">
          <w:rPr>
            <w:webHidden/>
          </w:rPr>
          <w:tab/>
        </w:r>
        <w:r w:rsidR="001A58D1" w:rsidRPr="001A58D1">
          <w:rPr>
            <w:webHidden/>
          </w:rPr>
          <w:fldChar w:fldCharType="begin"/>
        </w:r>
        <w:r w:rsidR="001A58D1" w:rsidRPr="001A58D1">
          <w:rPr>
            <w:webHidden/>
          </w:rPr>
          <w:instrText xml:space="preserve"> PAGEREF _Toc167669354 \h </w:instrText>
        </w:r>
        <w:r w:rsidR="001A58D1" w:rsidRPr="001A58D1">
          <w:rPr>
            <w:webHidden/>
          </w:rPr>
        </w:r>
        <w:r w:rsidR="001A58D1" w:rsidRPr="001A58D1">
          <w:rPr>
            <w:webHidden/>
          </w:rPr>
          <w:fldChar w:fldCharType="separate"/>
        </w:r>
        <w:r w:rsidR="00A1413B">
          <w:rPr>
            <w:webHidden/>
          </w:rPr>
          <w:t>10</w:t>
        </w:r>
        <w:r w:rsidR="001A58D1" w:rsidRPr="001A58D1">
          <w:rPr>
            <w:webHidden/>
          </w:rPr>
          <w:fldChar w:fldCharType="end"/>
        </w:r>
      </w:hyperlink>
    </w:p>
    <w:p w14:paraId="3C6A07C3" w14:textId="4B7B4839"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5" w:history="1">
        <w:r w:rsidR="001A58D1" w:rsidRPr="001A58D1">
          <w:rPr>
            <w:rStyle w:val="af2"/>
            <w:rFonts w:ascii="Times New Roman" w:hAnsi="Times New Roman"/>
            <w:noProof/>
            <w:sz w:val="28"/>
            <w:szCs w:val="28"/>
          </w:rPr>
          <w:t>3-1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系統架構</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10</w:t>
        </w:r>
        <w:r w:rsidR="001A58D1" w:rsidRPr="001A58D1">
          <w:rPr>
            <w:rFonts w:ascii="Times New Roman" w:hAnsi="Times New Roman"/>
            <w:noProof/>
            <w:webHidden/>
            <w:sz w:val="28"/>
            <w:szCs w:val="28"/>
          </w:rPr>
          <w:fldChar w:fldCharType="end"/>
        </w:r>
      </w:hyperlink>
    </w:p>
    <w:p w14:paraId="4AB88D1F" w14:textId="19F51F42"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7" w:history="1">
        <w:r w:rsidR="001A58D1" w:rsidRPr="001A58D1">
          <w:rPr>
            <w:rStyle w:val="af2"/>
            <w:rFonts w:ascii="Times New Roman" w:hAnsi="Times New Roman"/>
            <w:noProof/>
            <w:sz w:val="28"/>
            <w:szCs w:val="28"/>
          </w:rPr>
          <w:t>3-2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系統軟、硬體需求與技術平台</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_Toc167669357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12</w:t>
        </w:r>
        <w:r w:rsidR="001A58D1" w:rsidRPr="001A58D1">
          <w:rPr>
            <w:rFonts w:ascii="Times New Roman" w:hAnsi="Times New Roman"/>
            <w:noProof/>
            <w:webHidden/>
            <w:sz w:val="28"/>
            <w:szCs w:val="28"/>
          </w:rPr>
          <w:fldChar w:fldCharType="end"/>
        </w:r>
      </w:hyperlink>
    </w:p>
    <w:p w14:paraId="250AAA77" w14:textId="6AFF15B0"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59" w:history="1">
        <w:r w:rsidR="001A58D1" w:rsidRPr="001A58D1">
          <w:rPr>
            <w:rStyle w:val="af2"/>
            <w:rFonts w:ascii="Times New Roman" w:hAnsi="Times New Roman"/>
            <w:noProof/>
            <w:sz w:val="28"/>
            <w:szCs w:val="28"/>
          </w:rPr>
          <w:t>3-3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使用標準與工具</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_Toc167669359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12</w:t>
        </w:r>
        <w:r w:rsidR="001A58D1" w:rsidRPr="001A58D1">
          <w:rPr>
            <w:rFonts w:ascii="Times New Roman" w:hAnsi="Times New Roman"/>
            <w:noProof/>
            <w:webHidden/>
            <w:sz w:val="28"/>
            <w:szCs w:val="28"/>
          </w:rPr>
          <w:fldChar w:fldCharType="end"/>
        </w:r>
      </w:hyperlink>
    </w:p>
    <w:p w14:paraId="253A66A8" w14:textId="24A49C31"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60" w:history="1">
        <w:r w:rsidR="001A58D1" w:rsidRPr="001A58D1">
          <w:rPr>
            <w:rStyle w:val="af2"/>
            <w:rFonts w:hint="eastAsia"/>
          </w:rPr>
          <w:t>第四章</w:t>
        </w:r>
        <w:r w:rsidR="001A58D1" w:rsidRPr="001A58D1">
          <w:rPr>
            <w:rFonts w:eastAsiaTheme="minorEastAsia" w:cstheme="minorBidi"/>
            <w:b w:val="0"/>
            <w:sz w:val="24"/>
            <w:szCs w:val="24"/>
            <w14:ligatures w14:val="standardContextual"/>
          </w:rPr>
          <w:tab/>
        </w:r>
        <w:r w:rsidR="001A58D1" w:rsidRPr="001A58D1">
          <w:rPr>
            <w:rStyle w:val="af2"/>
            <w:rFonts w:hint="eastAsia"/>
          </w:rPr>
          <w:t>專案時程與組織分工</w:t>
        </w:r>
        <w:r w:rsidR="001A58D1" w:rsidRPr="001A58D1">
          <w:rPr>
            <w:webHidden/>
          </w:rPr>
          <w:tab/>
        </w:r>
        <w:r w:rsidR="001A58D1" w:rsidRPr="001A58D1">
          <w:rPr>
            <w:webHidden/>
          </w:rPr>
          <w:fldChar w:fldCharType="begin"/>
        </w:r>
        <w:r w:rsidR="001A58D1" w:rsidRPr="001A58D1">
          <w:rPr>
            <w:webHidden/>
          </w:rPr>
          <w:instrText xml:space="preserve"> PAGEREF _Toc167669360 \h </w:instrText>
        </w:r>
        <w:r w:rsidR="001A58D1" w:rsidRPr="001A58D1">
          <w:rPr>
            <w:webHidden/>
          </w:rPr>
        </w:r>
        <w:r w:rsidR="001A58D1" w:rsidRPr="001A58D1">
          <w:rPr>
            <w:webHidden/>
          </w:rPr>
          <w:fldChar w:fldCharType="separate"/>
        </w:r>
        <w:r w:rsidR="00A1413B">
          <w:rPr>
            <w:webHidden/>
          </w:rPr>
          <w:t>13</w:t>
        </w:r>
        <w:r w:rsidR="001A58D1" w:rsidRPr="001A58D1">
          <w:rPr>
            <w:webHidden/>
          </w:rPr>
          <w:fldChar w:fldCharType="end"/>
        </w:r>
      </w:hyperlink>
    </w:p>
    <w:p w14:paraId="4C810330" w14:textId="2DD37568"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61" w:history="1">
        <w:r w:rsidR="001A58D1" w:rsidRPr="001A58D1">
          <w:rPr>
            <w:rStyle w:val="af2"/>
            <w:rFonts w:ascii="Times New Roman" w:hAnsi="Times New Roman"/>
            <w:noProof/>
            <w:sz w:val="28"/>
            <w:szCs w:val="28"/>
          </w:rPr>
          <w:t>4-1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專案時程</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_Toc167669361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13</w:t>
        </w:r>
        <w:r w:rsidR="001A58D1" w:rsidRPr="001A58D1">
          <w:rPr>
            <w:rFonts w:ascii="Times New Roman" w:hAnsi="Times New Roman"/>
            <w:noProof/>
            <w:webHidden/>
            <w:sz w:val="28"/>
            <w:szCs w:val="28"/>
          </w:rPr>
          <w:fldChar w:fldCharType="end"/>
        </w:r>
      </w:hyperlink>
    </w:p>
    <w:p w14:paraId="0C641F35" w14:textId="1D6D6E02"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69" w:history="1">
        <w:r w:rsidR="001A58D1" w:rsidRPr="001A58D1">
          <w:rPr>
            <w:rStyle w:val="af2"/>
            <w:rFonts w:ascii="Times New Roman" w:hAnsi="Times New Roman"/>
            <w:noProof/>
            <w:sz w:val="28"/>
            <w:szCs w:val="28"/>
          </w:rPr>
          <w:t>4-2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專案組織與分工</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_Toc167669369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14</w:t>
        </w:r>
        <w:r w:rsidR="001A58D1" w:rsidRPr="001A58D1">
          <w:rPr>
            <w:rFonts w:ascii="Times New Roman" w:hAnsi="Times New Roman"/>
            <w:noProof/>
            <w:webHidden/>
            <w:sz w:val="28"/>
            <w:szCs w:val="28"/>
          </w:rPr>
          <w:fldChar w:fldCharType="end"/>
        </w:r>
      </w:hyperlink>
    </w:p>
    <w:p w14:paraId="780DF4C4" w14:textId="18204CAF"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24"/>
          <w:szCs w:val="24"/>
          <w14:ligatures w14:val="standardContextual"/>
        </w:rPr>
      </w:pPr>
      <w:hyperlink w:anchor="_Toc167669370" w:history="1">
        <w:r w:rsidR="001A58D1" w:rsidRPr="001A58D1">
          <w:rPr>
            <w:rStyle w:val="af2"/>
            <w:rFonts w:ascii="Times New Roman" w:hAnsi="Times New Roman"/>
            <w:noProof/>
            <w:sz w:val="28"/>
            <w:szCs w:val="28"/>
          </w:rPr>
          <w:t>4-3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專題成果工作內容與貢獻度表</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_Toc167669370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15</w:t>
        </w:r>
        <w:r w:rsidR="001A58D1" w:rsidRPr="001A58D1">
          <w:rPr>
            <w:rFonts w:ascii="Times New Roman" w:hAnsi="Times New Roman"/>
            <w:noProof/>
            <w:webHidden/>
            <w:sz w:val="28"/>
            <w:szCs w:val="28"/>
          </w:rPr>
          <w:fldChar w:fldCharType="end"/>
        </w:r>
      </w:hyperlink>
    </w:p>
    <w:p w14:paraId="4A73EC1A" w14:textId="59FCE6C0"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71" w:history="1">
        <w:r w:rsidR="001A58D1" w:rsidRPr="001A58D1">
          <w:rPr>
            <w:rStyle w:val="af2"/>
            <w:rFonts w:hint="eastAsia"/>
          </w:rPr>
          <w:t>第五章</w:t>
        </w:r>
        <w:r w:rsidR="001A58D1" w:rsidRPr="001A58D1">
          <w:rPr>
            <w:rFonts w:eastAsiaTheme="minorEastAsia" w:cstheme="minorBidi"/>
            <w:b w:val="0"/>
            <w:sz w:val="24"/>
            <w:szCs w:val="24"/>
            <w14:ligatures w14:val="standardContextual"/>
          </w:rPr>
          <w:tab/>
        </w:r>
        <w:r w:rsidR="001A58D1" w:rsidRPr="001A58D1">
          <w:rPr>
            <w:rStyle w:val="af2"/>
            <w:rFonts w:hint="eastAsia"/>
          </w:rPr>
          <w:t>需求模型</w:t>
        </w:r>
        <w:r w:rsidR="001A58D1" w:rsidRPr="001A58D1">
          <w:rPr>
            <w:webHidden/>
          </w:rPr>
          <w:tab/>
        </w:r>
        <w:r w:rsidR="001A58D1" w:rsidRPr="001A58D1">
          <w:rPr>
            <w:webHidden/>
          </w:rPr>
          <w:fldChar w:fldCharType="begin"/>
        </w:r>
        <w:r w:rsidR="001A58D1" w:rsidRPr="001A58D1">
          <w:rPr>
            <w:webHidden/>
          </w:rPr>
          <w:instrText xml:space="preserve"> PAGEREF _Toc167669371 \h </w:instrText>
        </w:r>
        <w:r w:rsidR="001A58D1" w:rsidRPr="001A58D1">
          <w:rPr>
            <w:webHidden/>
          </w:rPr>
        </w:r>
        <w:r w:rsidR="001A58D1" w:rsidRPr="001A58D1">
          <w:rPr>
            <w:webHidden/>
          </w:rPr>
          <w:fldChar w:fldCharType="separate"/>
        </w:r>
        <w:r w:rsidR="00A1413B">
          <w:rPr>
            <w:webHidden/>
          </w:rPr>
          <w:t>16</w:t>
        </w:r>
        <w:r w:rsidR="001A58D1" w:rsidRPr="001A58D1">
          <w:rPr>
            <w:webHidden/>
          </w:rPr>
          <w:fldChar w:fldCharType="end"/>
        </w:r>
      </w:hyperlink>
    </w:p>
    <w:p w14:paraId="5C3586AC" w14:textId="35D5622B"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2" w:history="1">
        <w:r w:rsidR="001A58D1" w:rsidRPr="001A58D1">
          <w:rPr>
            <w:rStyle w:val="af2"/>
            <w:rFonts w:ascii="Times New Roman" w:hAnsi="Times New Roman"/>
            <w:noProof/>
            <w:sz w:val="28"/>
            <w:szCs w:val="28"/>
          </w:rPr>
          <w:t>5-1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使用者需求</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_Toc167669372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16</w:t>
        </w:r>
        <w:r w:rsidR="001A58D1" w:rsidRPr="001A58D1">
          <w:rPr>
            <w:rFonts w:ascii="Times New Roman" w:hAnsi="Times New Roman"/>
            <w:noProof/>
            <w:webHidden/>
            <w:sz w:val="28"/>
            <w:szCs w:val="28"/>
          </w:rPr>
          <w:fldChar w:fldCharType="end"/>
        </w:r>
      </w:hyperlink>
    </w:p>
    <w:p w14:paraId="0C7C5D8A" w14:textId="3DBF177F"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3" w:history="1">
        <w:r w:rsidR="001A58D1" w:rsidRPr="001A58D1">
          <w:rPr>
            <w:rStyle w:val="af2"/>
            <w:rFonts w:ascii="Times New Roman" w:hAnsi="Times New Roman"/>
            <w:noProof/>
            <w:sz w:val="28"/>
            <w:szCs w:val="28"/>
          </w:rPr>
          <w:t>5-2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使用個案圖</w:t>
        </w:r>
        <w:r w:rsidR="001A58D1" w:rsidRPr="001A58D1">
          <w:rPr>
            <w:rStyle w:val="af2"/>
            <w:rFonts w:ascii="Times New Roman" w:hAnsi="Times New Roman"/>
            <w:noProof/>
            <w:sz w:val="28"/>
            <w:szCs w:val="28"/>
          </w:rPr>
          <w:t>(Use case diagram)</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_Toc167669373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17</w:t>
        </w:r>
        <w:r w:rsidR="001A58D1" w:rsidRPr="001A58D1">
          <w:rPr>
            <w:rFonts w:ascii="Times New Roman" w:hAnsi="Times New Roman"/>
            <w:noProof/>
            <w:webHidden/>
            <w:sz w:val="28"/>
            <w:szCs w:val="28"/>
          </w:rPr>
          <w:fldChar w:fldCharType="end"/>
        </w:r>
      </w:hyperlink>
    </w:p>
    <w:p w14:paraId="1A1D1D93" w14:textId="570A13EE"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4" w:history="1">
        <w:r w:rsidR="001A58D1" w:rsidRPr="001A58D1">
          <w:rPr>
            <w:rStyle w:val="af2"/>
            <w:rFonts w:ascii="Times New Roman" w:hAnsi="Times New Roman"/>
            <w:noProof/>
            <w:sz w:val="28"/>
            <w:szCs w:val="28"/>
          </w:rPr>
          <w:t>5-3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使用個案描述</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_Toc167669374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19</w:t>
        </w:r>
        <w:r w:rsidR="001A58D1" w:rsidRPr="001A58D1">
          <w:rPr>
            <w:rFonts w:ascii="Times New Roman" w:hAnsi="Times New Roman"/>
            <w:noProof/>
            <w:webHidden/>
            <w:sz w:val="28"/>
            <w:szCs w:val="28"/>
          </w:rPr>
          <w:fldChar w:fldCharType="end"/>
        </w:r>
      </w:hyperlink>
    </w:p>
    <w:p w14:paraId="6A044AD8" w14:textId="5CA03B4B"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5" w:history="1">
        <w:r w:rsidR="001A58D1" w:rsidRPr="001A58D1">
          <w:rPr>
            <w:rStyle w:val="af2"/>
            <w:rFonts w:ascii="Times New Roman" w:hAnsi="Times New Roman"/>
            <w:noProof/>
            <w:sz w:val="28"/>
            <w:szCs w:val="28"/>
          </w:rPr>
          <w:t>5-4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分析類別圖</w:t>
        </w:r>
        <w:r w:rsidR="001A58D1" w:rsidRPr="001A58D1">
          <w:rPr>
            <w:rStyle w:val="af2"/>
            <w:rFonts w:ascii="Times New Roman" w:hAnsi="Times New Roman"/>
            <w:noProof/>
            <w:sz w:val="28"/>
            <w:szCs w:val="28"/>
          </w:rPr>
          <w:t>(Analysis class diagram)</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_Toc167669375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24</w:t>
        </w:r>
        <w:r w:rsidR="001A58D1" w:rsidRPr="001A58D1">
          <w:rPr>
            <w:rFonts w:ascii="Times New Roman" w:hAnsi="Times New Roman"/>
            <w:noProof/>
            <w:webHidden/>
            <w:sz w:val="28"/>
            <w:szCs w:val="28"/>
          </w:rPr>
          <w:fldChar w:fldCharType="end"/>
        </w:r>
      </w:hyperlink>
    </w:p>
    <w:p w14:paraId="41B83462" w14:textId="355E0A08"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76" w:history="1">
        <w:r w:rsidR="001A58D1" w:rsidRPr="001A58D1">
          <w:rPr>
            <w:rStyle w:val="af2"/>
            <w:rFonts w:hint="eastAsia"/>
          </w:rPr>
          <w:t>第六章</w:t>
        </w:r>
        <w:r w:rsidR="001A58D1" w:rsidRPr="001A58D1">
          <w:rPr>
            <w:rFonts w:eastAsiaTheme="minorEastAsia" w:cstheme="minorBidi"/>
            <w:b w:val="0"/>
            <w:sz w:val="24"/>
            <w:szCs w:val="24"/>
            <w14:ligatures w14:val="standardContextual"/>
          </w:rPr>
          <w:tab/>
        </w:r>
        <w:r w:rsidR="001A58D1" w:rsidRPr="001A58D1">
          <w:rPr>
            <w:rStyle w:val="af2"/>
            <w:rFonts w:hint="eastAsia"/>
          </w:rPr>
          <w:t>設計模型</w:t>
        </w:r>
        <w:r w:rsidR="001A58D1" w:rsidRPr="001A58D1">
          <w:rPr>
            <w:webHidden/>
          </w:rPr>
          <w:tab/>
        </w:r>
        <w:r w:rsidR="001A58D1" w:rsidRPr="001A58D1">
          <w:rPr>
            <w:webHidden/>
          </w:rPr>
          <w:fldChar w:fldCharType="begin"/>
        </w:r>
        <w:r w:rsidR="001A58D1" w:rsidRPr="001A58D1">
          <w:rPr>
            <w:webHidden/>
          </w:rPr>
          <w:instrText xml:space="preserve"> PAGEREF _Toc167669376 \h </w:instrText>
        </w:r>
        <w:r w:rsidR="001A58D1" w:rsidRPr="001A58D1">
          <w:rPr>
            <w:webHidden/>
          </w:rPr>
        </w:r>
        <w:r w:rsidR="001A58D1" w:rsidRPr="001A58D1">
          <w:rPr>
            <w:webHidden/>
          </w:rPr>
          <w:fldChar w:fldCharType="separate"/>
        </w:r>
        <w:r w:rsidR="00A1413B">
          <w:rPr>
            <w:webHidden/>
          </w:rPr>
          <w:t>29</w:t>
        </w:r>
        <w:r w:rsidR="001A58D1" w:rsidRPr="001A58D1">
          <w:rPr>
            <w:webHidden/>
          </w:rPr>
          <w:fldChar w:fldCharType="end"/>
        </w:r>
      </w:hyperlink>
    </w:p>
    <w:p w14:paraId="52BE6D5D" w14:textId="089CB6F5" w:rsidR="001A58D1" w:rsidRPr="00307E46"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77" w:history="1">
        <w:r w:rsidR="001A58D1" w:rsidRPr="00307E46">
          <w:rPr>
            <w:rStyle w:val="af2"/>
            <w:rFonts w:ascii="Times New Roman" w:hAnsi="Times New Roman"/>
            <w:noProof/>
            <w:sz w:val="28"/>
            <w:szCs w:val="28"/>
          </w:rPr>
          <w:t>6-1</w:t>
        </w:r>
        <w:r w:rsidR="001A58D1" w:rsidRPr="00307E46">
          <w:rPr>
            <w:rStyle w:val="af2"/>
            <w:rFonts w:ascii="Times New Roman" w:hAnsi="Times New Roman" w:hint="eastAsia"/>
            <w:noProof/>
            <w:sz w:val="28"/>
            <w:szCs w:val="28"/>
          </w:rPr>
          <w:t xml:space="preserve"> </w:t>
        </w:r>
        <w:r w:rsidR="001A58D1" w:rsidRPr="00307E46">
          <w:rPr>
            <w:rStyle w:val="af2"/>
            <w:rFonts w:ascii="Times New Roman" w:hAnsi="Times New Roman" w:hint="eastAsia"/>
            <w:noProof/>
            <w:sz w:val="28"/>
            <w:szCs w:val="28"/>
          </w:rPr>
          <w:t>循序圖</w:t>
        </w:r>
        <w:r w:rsidR="001A58D1" w:rsidRPr="00307E46">
          <w:rPr>
            <w:rStyle w:val="af2"/>
            <w:rFonts w:ascii="Times New Roman" w:hAnsi="Times New Roman"/>
            <w:noProof/>
            <w:sz w:val="28"/>
            <w:szCs w:val="28"/>
          </w:rPr>
          <w:t>(Sequential diagram)</w:t>
        </w:r>
        <w:r w:rsidR="001A58D1" w:rsidRPr="00307E46">
          <w:rPr>
            <w:rFonts w:ascii="Times New Roman" w:hAnsi="Times New Roman"/>
            <w:noProof/>
            <w:webHidden/>
            <w:sz w:val="28"/>
            <w:szCs w:val="28"/>
          </w:rPr>
          <w:tab/>
        </w:r>
        <w:r w:rsidR="001A58D1" w:rsidRPr="00307E46">
          <w:rPr>
            <w:rFonts w:ascii="Times New Roman" w:hAnsi="Times New Roman"/>
            <w:noProof/>
            <w:webHidden/>
            <w:sz w:val="28"/>
            <w:szCs w:val="28"/>
          </w:rPr>
          <w:fldChar w:fldCharType="begin"/>
        </w:r>
        <w:r w:rsidR="001A58D1" w:rsidRPr="00307E46">
          <w:rPr>
            <w:rFonts w:ascii="Times New Roman" w:hAnsi="Times New Roman"/>
            <w:noProof/>
            <w:webHidden/>
            <w:sz w:val="28"/>
            <w:szCs w:val="28"/>
          </w:rPr>
          <w:instrText xml:space="preserve"> PAGEREF _Toc167669377 \h </w:instrText>
        </w:r>
        <w:r w:rsidR="001A58D1" w:rsidRPr="00307E46">
          <w:rPr>
            <w:rFonts w:ascii="Times New Roman" w:hAnsi="Times New Roman"/>
            <w:noProof/>
            <w:webHidden/>
            <w:sz w:val="28"/>
            <w:szCs w:val="28"/>
          </w:rPr>
        </w:r>
        <w:r w:rsidR="001A58D1" w:rsidRPr="00307E46">
          <w:rPr>
            <w:rFonts w:ascii="Times New Roman" w:hAnsi="Times New Roman"/>
            <w:noProof/>
            <w:webHidden/>
            <w:sz w:val="28"/>
            <w:szCs w:val="28"/>
          </w:rPr>
          <w:fldChar w:fldCharType="separate"/>
        </w:r>
        <w:r w:rsidR="00A1413B">
          <w:rPr>
            <w:rFonts w:ascii="Times New Roman" w:hAnsi="Times New Roman"/>
            <w:noProof/>
            <w:webHidden/>
            <w:sz w:val="28"/>
            <w:szCs w:val="28"/>
          </w:rPr>
          <w:t>29</w:t>
        </w:r>
        <w:r w:rsidR="001A58D1" w:rsidRPr="00307E46">
          <w:rPr>
            <w:rFonts w:ascii="Times New Roman" w:hAnsi="Times New Roman"/>
            <w:noProof/>
            <w:webHidden/>
            <w:sz w:val="28"/>
            <w:szCs w:val="28"/>
          </w:rPr>
          <w:fldChar w:fldCharType="end"/>
        </w:r>
      </w:hyperlink>
    </w:p>
    <w:p w14:paraId="6E7679D9" w14:textId="39025C7E"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40"/>
          <w:szCs w:val="40"/>
          <w14:ligatures w14:val="standardContextual"/>
        </w:rPr>
      </w:pPr>
      <w:hyperlink w:anchor="_Toc167669378" w:history="1">
        <w:r w:rsidR="001A58D1" w:rsidRPr="00307E46">
          <w:rPr>
            <w:rStyle w:val="af2"/>
            <w:rFonts w:ascii="Times New Roman" w:hAnsi="Times New Roman"/>
            <w:noProof/>
            <w:sz w:val="28"/>
            <w:szCs w:val="28"/>
          </w:rPr>
          <w:t>6-2</w:t>
        </w:r>
        <w:r w:rsidR="001A58D1" w:rsidRPr="00307E46">
          <w:rPr>
            <w:rStyle w:val="af2"/>
            <w:rFonts w:ascii="Times New Roman" w:hAnsi="Times New Roman" w:hint="eastAsia"/>
            <w:noProof/>
            <w:sz w:val="28"/>
            <w:szCs w:val="28"/>
          </w:rPr>
          <w:t xml:space="preserve"> </w:t>
        </w:r>
        <w:r w:rsidR="001A58D1" w:rsidRPr="00307E46">
          <w:rPr>
            <w:rStyle w:val="af2"/>
            <w:rFonts w:ascii="Times New Roman" w:hAnsi="Times New Roman" w:hint="eastAsia"/>
            <w:noProof/>
            <w:sz w:val="28"/>
            <w:szCs w:val="28"/>
          </w:rPr>
          <w:t>設計類別圖（</w:t>
        </w:r>
        <w:r w:rsidR="001A58D1" w:rsidRPr="00307E46">
          <w:rPr>
            <w:rStyle w:val="af2"/>
            <w:rFonts w:ascii="Times New Roman" w:hAnsi="Times New Roman"/>
            <w:noProof/>
            <w:sz w:val="28"/>
            <w:szCs w:val="28"/>
          </w:rPr>
          <w:t>Design class diagram</w:t>
        </w:r>
        <w:r w:rsidR="001A58D1" w:rsidRPr="00307E46">
          <w:rPr>
            <w:rStyle w:val="af2"/>
            <w:rFonts w:ascii="Times New Roman" w:hAnsi="Times New Roman" w:hint="eastAsia"/>
            <w:noProof/>
            <w:sz w:val="28"/>
            <w:szCs w:val="28"/>
          </w:rPr>
          <w:t>）</w:t>
        </w:r>
        <w:r w:rsidR="001A58D1" w:rsidRPr="00307E46">
          <w:rPr>
            <w:rFonts w:ascii="Times New Roman" w:hAnsi="Times New Roman"/>
            <w:noProof/>
            <w:webHidden/>
            <w:sz w:val="28"/>
            <w:szCs w:val="28"/>
          </w:rPr>
          <w:tab/>
        </w:r>
        <w:r w:rsidR="001A58D1" w:rsidRPr="00307E46">
          <w:rPr>
            <w:rFonts w:ascii="Times New Roman" w:hAnsi="Times New Roman"/>
            <w:noProof/>
            <w:webHidden/>
            <w:sz w:val="28"/>
            <w:szCs w:val="28"/>
          </w:rPr>
          <w:fldChar w:fldCharType="begin"/>
        </w:r>
        <w:r w:rsidR="001A58D1" w:rsidRPr="00307E46">
          <w:rPr>
            <w:rFonts w:ascii="Times New Roman" w:hAnsi="Times New Roman"/>
            <w:noProof/>
            <w:webHidden/>
            <w:sz w:val="28"/>
            <w:szCs w:val="28"/>
          </w:rPr>
          <w:instrText xml:space="preserve"> PAGEREF _Toc167669378 \h </w:instrText>
        </w:r>
        <w:r w:rsidR="001A58D1" w:rsidRPr="00307E46">
          <w:rPr>
            <w:rFonts w:ascii="Times New Roman" w:hAnsi="Times New Roman"/>
            <w:noProof/>
            <w:webHidden/>
            <w:sz w:val="28"/>
            <w:szCs w:val="28"/>
          </w:rPr>
        </w:r>
        <w:r w:rsidR="001A58D1" w:rsidRPr="00307E46">
          <w:rPr>
            <w:rFonts w:ascii="Times New Roman" w:hAnsi="Times New Roman"/>
            <w:noProof/>
            <w:webHidden/>
            <w:sz w:val="28"/>
            <w:szCs w:val="28"/>
          </w:rPr>
          <w:fldChar w:fldCharType="separate"/>
        </w:r>
        <w:r w:rsidR="00A1413B">
          <w:rPr>
            <w:rFonts w:ascii="Times New Roman" w:hAnsi="Times New Roman"/>
            <w:noProof/>
            <w:webHidden/>
            <w:sz w:val="28"/>
            <w:szCs w:val="28"/>
          </w:rPr>
          <w:t>33</w:t>
        </w:r>
        <w:r w:rsidR="001A58D1" w:rsidRPr="00307E46">
          <w:rPr>
            <w:rFonts w:ascii="Times New Roman" w:hAnsi="Times New Roman"/>
            <w:noProof/>
            <w:webHidden/>
            <w:sz w:val="28"/>
            <w:szCs w:val="28"/>
          </w:rPr>
          <w:fldChar w:fldCharType="end"/>
        </w:r>
      </w:hyperlink>
    </w:p>
    <w:p w14:paraId="522D7DB4" w14:textId="30D2B354"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79" w:history="1">
        <w:r w:rsidR="001A58D1" w:rsidRPr="001A58D1">
          <w:rPr>
            <w:rStyle w:val="af2"/>
            <w:rFonts w:hint="eastAsia"/>
          </w:rPr>
          <w:t>第七章</w:t>
        </w:r>
        <w:r w:rsidR="001A58D1" w:rsidRPr="001A58D1">
          <w:rPr>
            <w:rFonts w:eastAsiaTheme="minorEastAsia" w:cstheme="minorBidi"/>
            <w:b w:val="0"/>
            <w:sz w:val="24"/>
            <w:szCs w:val="24"/>
            <w14:ligatures w14:val="standardContextual"/>
          </w:rPr>
          <w:tab/>
        </w:r>
        <w:r w:rsidR="001A58D1" w:rsidRPr="001A58D1">
          <w:rPr>
            <w:rStyle w:val="af2"/>
            <w:rFonts w:hint="eastAsia"/>
          </w:rPr>
          <w:t>實作模型</w:t>
        </w:r>
        <w:r w:rsidR="001A58D1" w:rsidRPr="001A58D1">
          <w:rPr>
            <w:webHidden/>
          </w:rPr>
          <w:tab/>
        </w:r>
        <w:r w:rsidR="001A58D1" w:rsidRPr="001A58D1">
          <w:rPr>
            <w:webHidden/>
          </w:rPr>
          <w:fldChar w:fldCharType="begin"/>
        </w:r>
        <w:r w:rsidR="001A58D1" w:rsidRPr="001A58D1">
          <w:rPr>
            <w:webHidden/>
          </w:rPr>
          <w:instrText xml:space="preserve"> PAGEREF _Toc167669379 \h </w:instrText>
        </w:r>
        <w:r w:rsidR="001A58D1" w:rsidRPr="001A58D1">
          <w:rPr>
            <w:webHidden/>
          </w:rPr>
        </w:r>
        <w:r w:rsidR="001A58D1" w:rsidRPr="001A58D1">
          <w:rPr>
            <w:webHidden/>
          </w:rPr>
          <w:fldChar w:fldCharType="separate"/>
        </w:r>
        <w:r w:rsidR="00A1413B">
          <w:rPr>
            <w:webHidden/>
          </w:rPr>
          <w:t>34</w:t>
        </w:r>
        <w:r w:rsidR="001A58D1" w:rsidRPr="001A58D1">
          <w:rPr>
            <w:webHidden/>
          </w:rPr>
          <w:fldChar w:fldCharType="end"/>
        </w:r>
      </w:hyperlink>
    </w:p>
    <w:p w14:paraId="363C569B" w14:textId="11A2D8E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0" w:history="1">
        <w:r w:rsidR="001A58D1" w:rsidRPr="001A58D1">
          <w:rPr>
            <w:rStyle w:val="af2"/>
            <w:rFonts w:ascii="Times New Roman" w:hAnsi="Times New Roman"/>
            <w:noProof/>
            <w:sz w:val="28"/>
            <w:szCs w:val="28"/>
          </w:rPr>
          <w:t>7-1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佈署圖</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_Toc167669380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34</w:t>
        </w:r>
        <w:r w:rsidR="001A58D1" w:rsidRPr="001A58D1">
          <w:rPr>
            <w:rFonts w:ascii="Times New Roman" w:hAnsi="Times New Roman"/>
            <w:noProof/>
            <w:webHidden/>
            <w:sz w:val="28"/>
            <w:szCs w:val="28"/>
          </w:rPr>
          <w:fldChar w:fldCharType="end"/>
        </w:r>
      </w:hyperlink>
    </w:p>
    <w:p w14:paraId="43D34795" w14:textId="73BC4303"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1" w:history="1">
        <w:r w:rsidR="001A58D1" w:rsidRPr="001A58D1">
          <w:rPr>
            <w:rStyle w:val="af2"/>
            <w:rFonts w:ascii="Times New Roman" w:hAnsi="Times New Roman"/>
            <w:noProof/>
            <w:sz w:val="28"/>
            <w:szCs w:val="28"/>
          </w:rPr>
          <w:t>7-2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套件圖</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_Toc167669381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34</w:t>
        </w:r>
        <w:r w:rsidR="001A58D1" w:rsidRPr="001A58D1">
          <w:rPr>
            <w:rFonts w:ascii="Times New Roman" w:hAnsi="Times New Roman"/>
            <w:noProof/>
            <w:webHidden/>
            <w:sz w:val="28"/>
            <w:szCs w:val="28"/>
          </w:rPr>
          <w:fldChar w:fldCharType="end"/>
        </w:r>
      </w:hyperlink>
    </w:p>
    <w:p w14:paraId="1B6DFFB7" w14:textId="7B060A0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2" w:history="1">
        <w:r w:rsidR="001A58D1" w:rsidRPr="001A58D1">
          <w:rPr>
            <w:rStyle w:val="af2"/>
            <w:rFonts w:ascii="Times New Roman" w:hAnsi="Times New Roman"/>
            <w:noProof/>
            <w:sz w:val="28"/>
            <w:szCs w:val="28"/>
          </w:rPr>
          <w:t>7-3</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元件圖</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_Toc167669382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35</w:t>
        </w:r>
        <w:r w:rsidR="001A58D1" w:rsidRPr="001A58D1">
          <w:rPr>
            <w:rFonts w:ascii="Times New Roman" w:hAnsi="Times New Roman"/>
            <w:noProof/>
            <w:webHidden/>
            <w:sz w:val="28"/>
            <w:szCs w:val="28"/>
          </w:rPr>
          <w:fldChar w:fldCharType="end"/>
        </w:r>
      </w:hyperlink>
    </w:p>
    <w:p w14:paraId="65F7C820" w14:textId="7D5FF9A0"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3" w:history="1">
        <w:r w:rsidR="001A58D1" w:rsidRPr="001A58D1">
          <w:rPr>
            <w:rStyle w:val="af2"/>
            <w:rFonts w:ascii="Times New Roman" w:hAnsi="Times New Roman"/>
            <w:noProof/>
            <w:sz w:val="28"/>
            <w:szCs w:val="28"/>
          </w:rPr>
          <w:t>7-4</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狀態機</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_Toc167669383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35</w:t>
        </w:r>
        <w:r w:rsidR="001A58D1" w:rsidRPr="001A58D1">
          <w:rPr>
            <w:rFonts w:ascii="Times New Roman" w:hAnsi="Times New Roman"/>
            <w:noProof/>
            <w:webHidden/>
            <w:sz w:val="28"/>
            <w:szCs w:val="28"/>
          </w:rPr>
          <w:fldChar w:fldCharType="end"/>
        </w:r>
      </w:hyperlink>
    </w:p>
    <w:p w14:paraId="6DC559C0" w14:textId="3B46B61D" w:rsidR="001A58D1" w:rsidRPr="001A58D1" w:rsidRDefault="00000000" w:rsidP="00E43A36">
      <w:pPr>
        <w:pStyle w:val="10"/>
        <w:tabs>
          <w:tab w:val="left" w:pos="1440"/>
        </w:tabs>
        <w:kinsoku w:val="0"/>
        <w:overflowPunct w:val="0"/>
        <w:snapToGrid w:val="0"/>
        <w:spacing w:line="240" w:lineRule="auto"/>
        <w:rPr>
          <w:rFonts w:eastAsiaTheme="minorEastAsia" w:cstheme="minorBidi"/>
          <w:b w:val="0"/>
          <w:sz w:val="24"/>
          <w:szCs w:val="24"/>
          <w14:ligatures w14:val="standardContextual"/>
        </w:rPr>
      </w:pPr>
      <w:hyperlink w:anchor="_Toc167669384" w:history="1">
        <w:r w:rsidR="001A58D1" w:rsidRPr="001A58D1">
          <w:rPr>
            <w:rStyle w:val="af2"/>
            <w:rFonts w:hint="eastAsia"/>
          </w:rPr>
          <w:t>第八章</w:t>
        </w:r>
        <w:r w:rsidR="001A58D1" w:rsidRPr="001A58D1">
          <w:rPr>
            <w:rFonts w:eastAsiaTheme="minorEastAsia" w:cstheme="minorBidi"/>
            <w:b w:val="0"/>
            <w:sz w:val="24"/>
            <w:szCs w:val="24"/>
            <w14:ligatures w14:val="standardContextual"/>
          </w:rPr>
          <w:tab/>
        </w:r>
        <w:r w:rsidR="001A58D1" w:rsidRPr="001A58D1">
          <w:rPr>
            <w:rStyle w:val="af2"/>
            <w:rFonts w:hint="eastAsia"/>
          </w:rPr>
          <w:t>資料庫設計</w:t>
        </w:r>
        <w:r w:rsidR="001A58D1" w:rsidRPr="001A58D1">
          <w:rPr>
            <w:webHidden/>
          </w:rPr>
          <w:tab/>
        </w:r>
        <w:r w:rsidR="001A58D1" w:rsidRPr="001A58D1">
          <w:rPr>
            <w:webHidden/>
          </w:rPr>
          <w:fldChar w:fldCharType="begin"/>
        </w:r>
        <w:r w:rsidR="001A58D1" w:rsidRPr="001A58D1">
          <w:rPr>
            <w:webHidden/>
          </w:rPr>
          <w:instrText xml:space="preserve"> PAGEREF _Toc167669384 \h </w:instrText>
        </w:r>
        <w:r w:rsidR="001A58D1" w:rsidRPr="001A58D1">
          <w:rPr>
            <w:webHidden/>
          </w:rPr>
        </w:r>
        <w:r w:rsidR="001A58D1" w:rsidRPr="001A58D1">
          <w:rPr>
            <w:webHidden/>
          </w:rPr>
          <w:fldChar w:fldCharType="separate"/>
        </w:r>
        <w:r w:rsidR="00A1413B">
          <w:rPr>
            <w:webHidden/>
          </w:rPr>
          <w:t>38</w:t>
        </w:r>
        <w:r w:rsidR="001A58D1" w:rsidRPr="001A58D1">
          <w:rPr>
            <w:webHidden/>
          </w:rPr>
          <w:fldChar w:fldCharType="end"/>
        </w:r>
      </w:hyperlink>
    </w:p>
    <w:p w14:paraId="47110AB1" w14:textId="6F1206A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5" w:history="1">
        <w:r w:rsidR="001A58D1" w:rsidRPr="001A58D1">
          <w:rPr>
            <w:rStyle w:val="af2"/>
            <w:rFonts w:ascii="Times New Roman" w:hAnsi="Times New Roman"/>
            <w:noProof/>
            <w:sz w:val="28"/>
            <w:szCs w:val="28"/>
          </w:rPr>
          <w:t>8-1</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資料庫關聯表</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_Toc167669385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38</w:t>
        </w:r>
        <w:r w:rsidR="001A58D1" w:rsidRPr="001A58D1">
          <w:rPr>
            <w:rFonts w:ascii="Times New Roman" w:hAnsi="Times New Roman"/>
            <w:noProof/>
            <w:webHidden/>
            <w:sz w:val="28"/>
            <w:szCs w:val="28"/>
          </w:rPr>
          <w:fldChar w:fldCharType="end"/>
        </w:r>
      </w:hyperlink>
    </w:p>
    <w:p w14:paraId="73D41086" w14:textId="554512E5" w:rsidR="001A58D1" w:rsidRPr="001A58D1" w:rsidRDefault="00000000" w:rsidP="00E43A36">
      <w:pPr>
        <w:pStyle w:val="20"/>
        <w:tabs>
          <w:tab w:val="right" w:leader="dot" w:pos="10194"/>
        </w:tabs>
        <w:kinsoku w:val="0"/>
        <w:overflowPunct w:val="0"/>
        <w:snapToGrid w:val="0"/>
        <w:rPr>
          <w:rFonts w:ascii="Times New Roman" w:eastAsiaTheme="minorEastAsia" w:hAnsi="Times New Roman" w:cstheme="minorBidi"/>
          <w:smallCaps w:val="0"/>
          <w:noProof/>
          <w:sz w:val="36"/>
          <w:szCs w:val="36"/>
          <w14:ligatures w14:val="standardContextual"/>
        </w:rPr>
      </w:pPr>
      <w:hyperlink w:anchor="_Toc167669386" w:history="1">
        <w:r w:rsidR="001A58D1" w:rsidRPr="001A58D1">
          <w:rPr>
            <w:rStyle w:val="af2"/>
            <w:rFonts w:ascii="Times New Roman" w:hAnsi="Times New Roman"/>
            <w:noProof/>
            <w:sz w:val="28"/>
            <w:szCs w:val="28"/>
          </w:rPr>
          <w:t>8-2</w:t>
        </w:r>
        <w:r w:rsidR="001A58D1" w:rsidRPr="001A58D1">
          <w:rPr>
            <w:rStyle w:val="af2"/>
            <w:rFonts w:ascii="Times New Roman" w:hAnsi="Times New Roman" w:hint="eastAsia"/>
            <w:noProof/>
            <w:sz w:val="28"/>
            <w:szCs w:val="28"/>
          </w:rPr>
          <w:t xml:space="preserve"> </w:t>
        </w:r>
        <w:r w:rsidR="001A58D1" w:rsidRPr="001A58D1">
          <w:rPr>
            <w:rStyle w:val="af2"/>
            <w:rFonts w:ascii="Times New Roman" w:hAnsi="Times New Roman" w:hint="eastAsia"/>
            <w:noProof/>
            <w:sz w:val="28"/>
            <w:szCs w:val="28"/>
          </w:rPr>
          <w:t>表格及其</w:t>
        </w:r>
        <w:r w:rsidR="001A58D1" w:rsidRPr="001A58D1">
          <w:rPr>
            <w:rStyle w:val="af2"/>
            <w:rFonts w:ascii="Times New Roman" w:hAnsi="Times New Roman"/>
            <w:noProof/>
            <w:sz w:val="28"/>
            <w:szCs w:val="28"/>
          </w:rPr>
          <w:t>Meta Data</w:t>
        </w:r>
        <w:r w:rsidR="001A58D1" w:rsidRPr="001A58D1">
          <w:rPr>
            <w:rFonts w:ascii="Times New Roman" w:hAnsi="Times New Roman"/>
            <w:noProof/>
            <w:webHidden/>
            <w:sz w:val="28"/>
            <w:szCs w:val="28"/>
          </w:rPr>
          <w:tab/>
        </w:r>
        <w:r w:rsidR="001A58D1" w:rsidRPr="001A58D1">
          <w:rPr>
            <w:rFonts w:ascii="Times New Roman" w:hAnsi="Times New Roman"/>
            <w:noProof/>
            <w:webHidden/>
            <w:sz w:val="28"/>
            <w:szCs w:val="28"/>
          </w:rPr>
          <w:fldChar w:fldCharType="begin"/>
        </w:r>
        <w:r w:rsidR="001A58D1" w:rsidRPr="001A58D1">
          <w:rPr>
            <w:rFonts w:ascii="Times New Roman" w:hAnsi="Times New Roman"/>
            <w:noProof/>
            <w:webHidden/>
            <w:sz w:val="28"/>
            <w:szCs w:val="28"/>
          </w:rPr>
          <w:instrText xml:space="preserve"> PAGEREF _Toc167669386 \h </w:instrText>
        </w:r>
        <w:r w:rsidR="001A58D1" w:rsidRPr="001A58D1">
          <w:rPr>
            <w:rFonts w:ascii="Times New Roman" w:hAnsi="Times New Roman"/>
            <w:noProof/>
            <w:webHidden/>
            <w:sz w:val="28"/>
            <w:szCs w:val="28"/>
          </w:rPr>
        </w:r>
        <w:r w:rsidR="001A58D1" w:rsidRPr="001A58D1">
          <w:rPr>
            <w:rFonts w:ascii="Times New Roman" w:hAnsi="Times New Roman"/>
            <w:noProof/>
            <w:webHidden/>
            <w:sz w:val="28"/>
            <w:szCs w:val="28"/>
          </w:rPr>
          <w:fldChar w:fldCharType="separate"/>
        </w:r>
        <w:r w:rsidR="00A1413B">
          <w:rPr>
            <w:rFonts w:ascii="Times New Roman" w:hAnsi="Times New Roman"/>
            <w:noProof/>
            <w:webHidden/>
            <w:sz w:val="28"/>
            <w:szCs w:val="28"/>
          </w:rPr>
          <w:t>38</w:t>
        </w:r>
        <w:r w:rsidR="001A58D1" w:rsidRPr="001A58D1">
          <w:rPr>
            <w:rFonts w:ascii="Times New Roman" w:hAnsi="Times New Roman"/>
            <w:noProof/>
            <w:webHidden/>
            <w:sz w:val="28"/>
            <w:szCs w:val="28"/>
          </w:rPr>
          <w:fldChar w:fldCharType="end"/>
        </w:r>
      </w:hyperlink>
    </w:p>
    <w:p w14:paraId="5BB67F84" w14:textId="298AD7EC" w:rsidR="001A58D1" w:rsidRPr="001A58D1" w:rsidRDefault="001A58D1" w:rsidP="00E43A36">
      <w:pPr>
        <w:kinsoku w:val="0"/>
        <w:overflowPunct w:val="0"/>
        <w:spacing w:line="360" w:lineRule="exact"/>
        <w:rPr>
          <w:del w:id="58" w:author="11046017_鄭兆媗" w:date="2024-03-25T15:54:00Z"/>
          <w:b/>
          <w:szCs w:val="36"/>
          <w:u w:val="single"/>
          <w:rPrChange w:id="59" w:author="11046017_鄭兆媗" w:date="2024-03-25T20:17:00Z">
            <w:rPr>
              <w:del w:id="60" w:author="11046017_鄭兆媗" w:date="2024-03-25T15:54:00Z"/>
              <w:szCs w:val="22"/>
            </w:rPr>
          </w:rPrChange>
        </w:rPr>
      </w:pPr>
      <w:r w:rsidRPr="001A58D1">
        <w:rPr>
          <w:b/>
          <w:noProof/>
          <w:sz w:val="32"/>
          <w:szCs w:val="36"/>
          <w:u w:val="single"/>
        </w:rPr>
        <w:fldChar w:fldCharType="end"/>
      </w:r>
    </w:p>
    <w:p w14:paraId="4E48C249" w14:textId="77777777" w:rsidR="001A58D1" w:rsidRPr="00E96289" w:rsidRDefault="001A58D1" w:rsidP="00E43A36">
      <w:pPr>
        <w:kinsoku w:val="0"/>
        <w:overflowPunct w:val="0"/>
        <w:adjustRightInd w:val="0"/>
        <w:snapToGrid w:val="0"/>
        <w:jc w:val="center"/>
        <w:rPr>
          <w:b/>
          <w:bCs/>
        </w:rPr>
      </w:pPr>
      <w:r>
        <w:br w:type="page"/>
      </w:r>
      <w:r w:rsidRPr="00E96289">
        <w:rPr>
          <w:rFonts w:hint="eastAsia"/>
          <w:b/>
          <w:bCs/>
          <w:sz w:val="32"/>
          <w:szCs w:val="28"/>
        </w:rPr>
        <w:lastRenderedPageBreak/>
        <w:t>圖目錄</w:t>
      </w:r>
    </w:p>
    <w:p w14:paraId="7B520497" w14:textId="5A4A2A3E" w:rsidR="0029566D" w:rsidRPr="0029566D" w:rsidRDefault="001A58D1"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r w:rsidRPr="0029566D">
        <w:rPr>
          <w:rFonts w:ascii="Times New Roman" w:hAnsi="Times New Roman"/>
          <w:sz w:val="28"/>
          <w:szCs w:val="28"/>
        </w:rPr>
        <w:fldChar w:fldCharType="begin"/>
      </w:r>
      <w:r w:rsidRPr="0029566D">
        <w:rPr>
          <w:rFonts w:ascii="Times New Roman" w:hAnsi="Times New Roman"/>
          <w:sz w:val="28"/>
          <w:szCs w:val="28"/>
        </w:rPr>
        <w:instrText xml:space="preserve"> </w:instrText>
      </w:r>
      <w:r w:rsidRPr="0029566D">
        <w:rPr>
          <w:rFonts w:ascii="Times New Roman" w:hAnsi="Times New Roman" w:hint="eastAsia"/>
          <w:sz w:val="28"/>
          <w:szCs w:val="28"/>
        </w:rPr>
        <w:instrText>TOC \h \z \c "</w:instrText>
      </w:r>
      <w:r w:rsidRPr="0029566D">
        <w:rPr>
          <w:rFonts w:ascii="Times New Roman" w:hAnsi="Times New Roman" w:hint="eastAsia"/>
          <w:sz w:val="28"/>
          <w:szCs w:val="28"/>
        </w:rPr>
        <w:instrText>圖</w:instrText>
      </w:r>
      <w:r w:rsidRPr="0029566D">
        <w:rPr>
          <w:rFonts w:ascii="Times New Roman" w:hAnsi="Times New Roman" w:hint="eastAsia"/>
          <w:sz w:val="28"/>
          <w:szCs w:val="28"/>
        </w:rPr>
        <w:instrText>"</w:instrText>
      </w:r>
      <w:r w:rsidRPr="0029566D">
        <w:rPr>
          <w:rFonts w:ascii="Times New Roman" w:hAnsi="Times New Roman"/>
          <w:sz w:val="28"/>
          <w:szCs w:val="28"/>
        </w:rPr>
        <w:instrText xml:space="preserve"> </w:instrText>
      </w:r>
      <w:r w:rsidRPr="0029566D">
        <w:rPr>
          <w:rFonts w:ascii="Times New Roman" w:hAnsi="Times New Roman"/>
          <w:sz w:val="28"/>
          <w:szCs w:val="28"/>
        </w:rPr>
        <w:fldChar w:fldCharType="separate"/>
      </w:r>
      <w:hyperlink w:anchor="_Toc16767539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性別問卷圖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_Toc167675399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w:t>
        </w:r>
        <w:r w:rsidR="0029566D" w:rsidRPr="0029566D">
          <w:rPr>
            <w:rFonts w:ascii="Times New Roman" w:hAnsi="Times New Roman"/>
            <w:noProof/>
            <w:webHidden/>
            <w:sz w:val="28"/>
          </w:rPr>
          <w:fldChar w:fldCharType="end"/>
        </w:r>
      </w:hyperlink>
    </w:p>
    <w:p w14:paraId="14871E80" w14:textId="3B01FE2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年齡問卷圖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w:t>
        </w:r>
        <w:r w:rsidR="0029566D" w:rsidRPr="0029566D">
          <w:rPr>
            <w:rFonts w:ascii="Times New Roman" w:hAnsi="Times New Roman"/>
            <w:noProof/>
            <w:webHidden/>
            <w:sz w:val="28"/>
          </w:rPr>
          <w:fldChar w:fldCharType="end"/>
        </w:r>
      </w:hyperlink>
    </w:p>
    <w:p w14:paraId="1EA9E1E7" w14:textId="34B140AC"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是否接觸過羽球課程佔比圖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4</w:t>
        </w:r>
        <w:r w:rsidR="0029566D" w:rsidRPr="0029566D">
          <w:rPr>
            <w:rFonts w:ascii="Times New Roman" w:hAnsi="Times New Roman"/>
            <w:noProof/>
            <w:webHidden/>
            <w:sz w:val="28"/>
          </w:rPr>
          <w:fldChar w:fldCharType="end"/>
        </w:r>
      </w:hyperlink>
    </w:p>
    <w:p w14:paraId="764C26BE" w14:textId="2D559875"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2-1</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為什麼想參加羽球課程問卷圖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4</w:t>
        </w:r>
        <w:r w:rsidR="0029566D" w:rsidRPr="0029566D">
          <w:rPr>
            <w:rFonts w:ascii="Times New Roman" w:hAnsi="Times New Roman"/>
            <w:noProof/>
            <w:webHidden/>
            <w:sz w:val="28"/>
          </w:rPr>
          <w:fldChar w:fldCharType="end"/>
        </w:r>
      </w:hyperlink>
    </w:p>
    <w:p w14:paraId="62774055" w14:textId="27E2A1B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商業九宮格</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6</w:t>
        </w:r>
        <w:r w:rsidR="0029566D" w:rsidRPr="0029566D">
          <w:rPr>
            <w:rFonts w:ascii="Times New Roman" w:hAnsi="Times New Roman"/>
            <w:noProof/>
            <w:webHidden/>
            <w:sz w:val="28"/>
          </w:rPr>
          <w:fldChar w:fldCharType="end"/>
        </w:r>
      </w:hyperlink>
    </w:p>
    <w:p w14:paraId="13EBD9B8" w14:textId="54ACD937"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2-3</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市場區隔圖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7</w:t>
        </w:r>
        <w:r w:rsidR="0029566D" w:rsidRPr="0029566D">
          <w:rPr>
            <w:rFonts w:ascii="Times New Roman" w:hAnsi="Times New Roman"/>
            <w:noProof/>
            <w:webHidden/>
            <w:sz w:val="28"/>
          </w:rPr>
          <w:fldChar w:fldCharType="end"/>
        </w:r>
      </w:hyperlink>
    </w:p>
    <w:p w14:paraId="5A0C1D57" w14:textId="15D6FBA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2-4</w:t>
        </w:r>
        <w:r w:rsidR="0029566D" w:rsidRPr="0029566D">
          <w:rPr>
            <w:rStyle w:val="af2"/>
            <w:rFonts w:ascii="Times New Roman" w:hAnsi="Times New Roman"/>
            <w:noProof/>
            <w:sz w:val="28"/>
          </w:rPr>
          <w:noBreakHyphen/>
          <w:t>1 SWOT</w:t>
        </w:r>
        <w:r w:rsidR="0029566D" w:rsidRPr="0029566D">
          <w:rPr>
            <w:rStyle w:val="af2"/>
            <w:rFonts w:ascii="Times New Roman" w:hAnsi="Times New Roman" w:hint="eastAsia"/>
            <w:noProof/>
            <w:sz w:val="28"/>
          </w:rPr>
          <w:t>分析圖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8</w:t>
        </w:r>
        <w:r w:rsidR="0029566D" w:rsidRPr="0029566D">
          <w:rPr>
            <w:rFonts w:ascii="Times New Roman" w:hAnsi="Times New Roman"/>
            <w:noProof/>
            <w:webHidden/>
            <w:sz w:val="28"/>
          </w:rPr>
          <w:fldChar w:fldCharType="end"/>
        </w:r>
      </w:hyperlink>
    </w:p>
    <w:p w14:paraId="1DCE86F9" w14:textId="552F5E01"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3-1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系統架構圖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10</w:t>
        </w:r>
        <w:r w:rsidR="0029566D" w:rsidRPr="0029566D">
          <w:rPr>
            <w:rFonts w:ascii="Times New Roman" w:hAnsi="Times New Roman"/>
            <w:noProof/>
            <w:webHidden/>
            <w:sz w:val="28"/>
          </w:rPr>
          <w:fldChar w:fldCharType="end"/>
        </w:r>
      </w:hyperlink>
    </w:p>
    <w:p w14:paraId="171CB54F" w14:textId="5CF0C1B2"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3-1</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系統功能架構圖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10</w:t>
        </w:r>
        <w:r w:rsidR="0029566D" w:rsidRPr="0029566D">
          <w:rPr>
            <w:rFonts w:ascii="Times New Roman" w:hAnsi="Times New Roman"/>
            <w:noProof/>
            <w:webHidden/>
            <w:sz w:val="28"/>
          </w:rPr>
          <w:fldChar w:fldCharType="end"/>
        </w:r>
      </w:hyperlink>
    </w:p>
    <w:p w14:paraId="436449AD" w14:textId="0D239AB2"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4-1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專案時程甘特圖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13</w:t>
        </w:r>
        <w:r w:rsidR="0029566D" w:rsidRPr="0029566D">
          <w:rPr>
            <w:rFonts w:ascii="Times New Roman" w:hAnsi="Times New Roman"/>
            <w:noProof/>
            <w:webHidden/>
            <w:sz w:val="28"/>
          </w:rPr>
          <w:fldChar w:fldCharType="end"/>
        </w:r>
      </w:hyperlink>
    </w:p>
    <w:p w14:paraId="796B519A" w14:textId="4E1E199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0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使用者個案圖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_Toc167675409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17</w:t>
        </w:r>
        <w:r w:rsidR="0029566D" w:rsidRPr="0029566D">
          <w:rPr>
            <w:rFonts w:ascii="Times New Roman" w:hAnsi="Times New Roman"/>
            <w:noProof/>
            <w:webHidden/>
            <w:sz w:val="28"/>
          </w:rPr>
          <w:fldChar w:fldCharType="end"/>
        </w:r>
      </w:hyperlink>
    </w:p>
    <w:p w14:paraId="25268665" w14:textId="6284CF5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5-2</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管理者個案圖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18</w:t>
        </w:r>
        <w:r w:rsidR="0029566D" w:rsidRPr="0029566D">
          <w:rPr>
            <w:rFonts w:ascii="Times New Roman" w:hAnsi="Times New Roman"/>
            <w:noProof/>
            <w:webHidden/>
            <w:sz w:val="28"/>
          </w:rPr>
          <w:fldChar w:fldCharType="end"/>
        </w:r>
      </w:hyperlink>
    </w:p>
    <w:p w14:paraId="51FE977F" w14:textId="52CA424C"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使用者登入活動圖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19</w:t>
        </w:r>
        <w:r w:rsidR="0029566D" w:rsidRPr="0029566D">
          <w:rPr>
            <w:rFonts w:ascii="Times New Roman" w:hAnsi="Times New Roman"/>
            <w:noProof/>
            <w:webHidden/>
            <w:sz w:val="28"/>
          </w:rPr>
          <w:fldChar w:fldCharType="end"/>
        </w:r>
      </w:hyperlink>
    </w:p>
    <w:p w14:paraId="2F06D5EE" w14:textId="1C68552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關於我們活動圖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20</w:t>
        </w:r>
        <w:r w:rsidR="0029566D" w:rsidRPr="0029566D">
          <w:rPr>
            <w:rFonts w:ascii="Times New Roman" w:hAnsi="Times New Roman"/>
            <w:noProof/>
            <w:webHidden/>
            <w:sz w:val="28"/>
          </w:rPr>
          <w:fldChar w:fldCharType="end"/>
        </w:r>
      </w:hyperlink>
    </w:p>
    <w:p w14:paraId="3449C96D" w14:textId="4BE874F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報名課程活動圖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20</w:t>
        </w:r>
        <w:r w:rsidR="0029566D" w:rsidRPr="0029566D">
          <w:rPr>
            <w:rFonts w:ascii="Times New Roman" w:hAnsi="Times New Roman"/>
            <w:noProof/>
            <w:webHidden/>
            <w:sz w:val="28"/>
          </w:rPr>
          <w:fldChar w:fldCharType="end"/>
        </w:r>
      </w:hyperlink>
    </w:p>
    <w:p w14:paraId="0DC13CC2" w14:textId="355221A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社群空間活動圖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21</w:t>
        </w:r>
        <w:r w:rsidR="0029566D" w:rsidRPr="0029566D">
          <w:rPr>
            <w:rFonts w:ascii="Times New Roman" w:hAnsi="Times New Roman"/>
            <w:noProof/>
            <w:webHidden/>
            <w:sz w:val="28"/>
          </w:rPr>
          <w:fldChar w:fldCharType="end"/>
        </w:r>
      </w:hyperlink>
    </w:p>
    <w:p w14:paraId="49449001" w14:textId="21470461"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會員中心活動圖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21</w:t>
        </w:r>
        <w:r w:rsidR="0029566D" w:rsidRPr="0029566D">
          <w:rPr>
            <w:rFonts w:ascii="Times New Roman" w:hAnsi="Times New Roman"/>
            <w:noProof/>
            <w:webHidden/>
            <w:sz w:val="28"/>
          </w:rPr>
          <w:fldChar w:fldCharType="end"/>
        </w:r>
      </w:hyperlink>
    </w:p>
    <w:p w14:paraId="665552AC" w14:textId="0A18693E"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管理者登入活動圖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22</w:t>
        </w:r>
        <w:r w:rsidR="0029566D" w:rsidRPr="0029566D">
          <w:rPr>
            <w:rFonts w:ascii="Times New Roman" w:hAnsi="Times New Roman"/>
            <w:noProof/>
            <w:webHidden/>
            <w:sz w:val="28"/>
          </w:rPr>
          <w:fldChar w:fldCharType="end"/>
        </w:r>
      </w:hyperlink>
    </w:p>
    <w:p w14:paraId="7251884B" w14:textId="7EE38EE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7 </w:t>
        </w:r>
        <w:r w:rsidR="0029566D" w:rsidRPr="0029566D">
          <w:rPr>
            <w:rStyle w:val="af2"/>
            <w:rFonts w:ascii="Times New Roman" w:hAnsi="Times New Roman" w:hint="eastAsia"/>
            <w:noProof/>
            <w:sz w:val="28"/>
          </w:rPr>
          <w:t>管理者管理帳號活動圖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22</w:t>
        </w:r>
        <w:r w:rsidR="0029566D" w:rsidRPr="0029566D">
          <w:rPr>
            <w:rFonts w:ascii="Times New Roman" w:hAnsi="Times New Roman"/>
            <w:noProof/>
            <w:webHidden/>
            <w:sz w:val="28"/>
          </w:rPr>
          <w:fldChar w:fldCharType="end"/>
        </w:r>
      </w:hyperlink>
    </w:p>
    <w:p w14:paraId="3CE69018" w14:textId="77E8E0F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8 </w:t>
        </w:r>
        <w:r w:rsidR="0029566D" w:rsidRPr="0029566D">
          <w:rPr>
            <w:rStyle w:val="af2"/>
            <w:rFonts w:ascii="Times New Roman" w:hAnsi="Times New Roman" w:hint="eastAsia"/>
            <w:noProof/>
            <w:sz w:val="28"/>
          </w:rPr>
          <w:t>管理者管理社群空間活動圖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23</w:t>
        </w:r>
        <w:r w:rsidR="0029566D" w:rsidRPr="0029566D">
          <w:rPr>
            <w:rFonts w:ascii="Times New Roman" w:hAnsi="Times New Roman"/>
            <w:noProof/>
            <w:webHidden/>
            <w:sz w:val="28"/>
          </w:rPr>
          <w:fldChar w:fldCharType="end"/>
        </w:r>
      </w:hyperlink>
    </w:p>
    <w:p w14:paraId="7432C374" w14:textId="750F1A5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1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5-3</w:t>
        </w:r>
        <w:r w:rsidR="0029566D" w:rsidRPr="0029566D">
          <w:rPr>
            <w:rStyle w:val="af2"/>
            <w:rFonts w:ascii="Times New Roman" w:hAnsi="Times New Roman"/>
            <w:noProof/>
            <w:sz w:val="28"/>
          </w:rPr>
          <w:noBreakHyphen/>
          <w:t xml:space="preserve">9 </w:t>
        </w:r>
        <w:r w:rsidR="0029566D" w:rsidRPr="0029566D">
          <w:rPr>
            <w:rStyle w:val="af2"/>
            <w:rFonts w:ascii="Times New Roman" w:hAnsi="Times New Roman" w:hint="eastAsia"/>
            <w:noProof/>
            <w:sz w:val="28"/>
          </w:rPr>
          <w:t>管理者管理課程表單活動圖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_Toc167675419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23</w:t>
        </w:r>
        <w:r w:rsidR="0029566D" w:rsidRPr="0029566D">
          <w:rPr>
            <w:rFonts w:ascii="Times New Roman" w:hAnsi="Times New Roman"/>
            <w:noProof/>
            <w:webHidden/>
            <w:sz w:val="28"/>
          </w:rPr>
          <w:fldChar w:fldCharType="end"/>
        </w:r>
      </w:hyperlink>
    </w:p>
    <w:p w14:paraId="5A813811" w14:textId="3455318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分析類別圖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24</w:t>
        </w:r>
        <w:r w:rsidR="0029566D" w:rsidRPr="0029566D">
          <w:rPr>
            <w:rFonts w:ascii="Times New Roman" w:hAnsi="Times New Roman"/>
            <w:noProof/>
            <w:webHidden/>
            <w:sz w:val="28"/>
          </w:rPr>
          <w:fldChar w:fldCharType="end"/>
        </w:r>
      </w:hyperlink>
    </w:p>
    <w:p w14:paraId="2A50D8FE" w14:textId="193EEF4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使用者註冊</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25</w:t>
        </w:r>
        <w:r w:rsidR="0029566D" w:rsidRPr="0029566D">
          <w:rPr>
            <w:rFonts w:ascii="Times New Roman" w:hAnsi="Times New Roman"/>
            <w:noProof/>
            <w:webHidden/>
            <w:sz w:val="28"/>
          </w:rPr>
          <w:fldChar w:fldCharType="end"/>
        </w:r>
      </w:hyperlink>
    </w:p>
    <w:p w14:paraId="7AA14290" w14:textId="15D0F60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使用者查看關於我們</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25</w:t>
        </w:r>
        <w:r w:rsidR="0029566D" w:rsidRPr="0029566D">
          <w:rPr>
            <w:rFonts w:ascii="Times New Roman" w:hAnsi="Times New Roman"/>
            <w:noProof/>
            <w:webHidden/>
            <w:sz w:val="28"/>
          </w:rPr>
          <w:fldChar w:fldCharType="end"/>
        </w:r>
      </w:hyperlink>
    </w:p>
    <w:p w14:paraId="17839AA8" w14:textId="4398548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使用者報名課程</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26</w:t>
        </w:r>
        <w:r w:rsidR="0029566D" w:rsidRPr="0029566D">
          <w:rPr>
            <w:rFonts w:ascii="Times New Roman" w:hAnsi="Times New Roman"/>
            <w:noProof/>
            <w:webHidden/>
            <w:sz w:val="28"/>
          </w:rPr>
          <w:fldChar w:fldCharType="end"/>
        </w:r>
      </w:hyperlink>
    </w:p>
    <w:p w14:paraId="2ED0DAC0" w14:textId="6965AFF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社群空間會員發言</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26</w:t>
        </w:r>
        <w:r w:rsidR="0029566D" w:rsidRPr="0029566D">
          <w:rPr>
            <w:rFonts w:ascii="Times New Roman" w:hAnsi="Times New Roman"/>
            <w:noProof/>
            <w:webHidden/>
            <w:sz w:val="28"/>
          </w:rPr>
          <w:fldChar w:fldCharType="end"/>
        </w:r>
      </w:hyperlink>
    </w:p>
    <w:p w14:paraId="1D64C8AD" w14:textId="5B3F1A92"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管理者管理會員</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27</w:t>
        </w:r>
        <w:r w:rsidR="0029566D" w:rsidRPr="0029566D">
          <w:rPr>
            <w:rFonts w:ascii="Times New Roman" w:hAnsi="Times New Roman"/>
            <w:noProof/>
            <w:webHidden/>
            <w:sz w:val="28"/>
          </w:rPr>
          <w:fldChar w:fldCharType="end"/>
        </w:r>
      </w:hyperlink>
    </w:p>
    <w:p w14:paraId="3E734EEB" w14:textId="401CBA4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7 </w:t>
        </w:r>
        <w:r w:rsidR="0029566D" w:rsidRPr="0029566D">
          <w:rPr>
            <w:rStyle w:val="af2"/>
            <w:rFonts w:ascii="Times New Roman" w:hAnsi="Times New Roman" w:hint="eastAsia"/>
            <w:noProof/>
            <w:sz w:val="28"/>
          </w:rPr>
          <w:t>管理者管理報名課程表單</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27</w:t>
        </w:r>
        <w:r w:rsidR="0029566D" w:rsidRPr="0029566D">
          <w:rPr>
            <w:rFonts w:ascii="Times New Roman" w:hAnsi="Times New Roman"/>
            <w:noProof/>
            <w:webHidden/>
            <w:sz w:val="28"/>
          </w:rPr>
          <w:fldChar w:fldCharType="end"/>
        </w:r>
      </w:hyperlink>
    </w:p>
    <w:p w14:paraId="68A75E71" w14:textId="50EAD56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5-4</w:t>
        </w:r>
        <w:r w:rsidR="0029566D" w:rsidRPr="0029566D">
          <w:rPr>
            <w:rStyle w:val="af2"/>
            <w:rFonts w:ascii="Times New Roman" w:hAnsi="Times New Roman"/>
            <w:noProof/>
            <w:sz w:val="28"/>
          </w:rPr>
          <w:noBreakHyphen/>
          <w:t xml:space="preserve">8 </w:t>
        </w:r>
        <w:r w:rsidR="0029566D" w:rsidRPr="0029566D">
          <w:rPr>
            <w:rStyle w:val="af2"/>
            <w:rFonts w:ascii="Times New Roman" w:hAnsi="Times New Roman" w:hint="eastAsia"/>
            <w:noProof/>
            <w:sz w:val="28"/>
          </w:rPr>
          <w:t>管理者管理社群空間</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28</w:t>
        </w:r>
        <w:r w:rsidR="0029566D" w:rsidRPr="0029566D">
          <w:rPr>
            <w:rFonts w:ascii="Times New Roman" w:hAnsi="Times New Roman"/>
            <w:noProof/>
            <w:webHidden/>
            <w:sz w:val="28"/>
          </w:rPr>
          <w:fldChar w:fldCharType="end"/>
        </w:r>
      </w:hyperlink>
    </w:p>
    <w:p w14:paraId="77DF036B" w14:textId="26523743"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使用者註冊</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29</w:t>
        </w:r>
        <w:r w:rsidR="0029566D" w:rsidRPr="0029566D">
          <w:rPr>
            <w:rFonts w:ascii="Times New Roman" w:hAnsi="Times New Roman"/>
            <w:noProof/>
            <w:webHidden/>
            <w:sz w:val="28"/>
          </w:rPr>
          <w:fldChar w:fldCharType="end"/>
        </w:r>
      </w:hyperlink>
    </w:p>
    <w:p w14:paraId="41930F11" w14:textId="26D8624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2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使用者登入</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_Toc167675429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30</w:t>
        </w:r>
        <w:r w:rsidR="0029566D" w:rsidRPr="0029566D">
          <w:rPr>
            <w:rFonts w:ascii="Times New Roman" w:hAnsi="Times New Roman"/>
            <w:noProof/>
            <w:webHidden/>
            <w:sz w:val="28"/>
          </w:rPr>
          <w:fldChar w:fldCharType="end"/>
        </w:r>
      </w:hyperlink>
    </w:p>
    <w:p w14:paraId="41B5C7EE" w14:textId="24DA876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使用者登出</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30</w:t>
        </w:r>
        <w:r w:rsidR="0029566D" w:rsidRPr="0029566D">
          <w:rPr>
            <w:rFonts w:ascii="Times New Roman" w:hAnsi="Times New Roman"/>
            <w:noProof/>
            <w:webHidden/>
            <w:sz w:val="28"/>
          </w:rPr>
          <w:fldChar w:fldCharType="end"/>
        </w:r>
      </w:hyperlink>
    </w:p>
    <w:p w14:paraId="75C3DD9C" w14:textId="45DFC428"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編輯會員資料</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31</w:t>
        </w:r>
        <w:r w:rsidR="0029566D" w:rsidRPr="0029566D">
          <w:rPr>
            <w:rFonts w:ascii="Times New Roman" w:hAnsi="Times New Roman"/>
            <w:noProof/>
            <w:webHidden/>
            <w:sz w:val="28"/>
          </w:rPr>
          <w:fldChar w:fldCharType="end"/>
        </w:r>
      </w:hyperlink>
    </w:p>
    <w:p w14:paraId="761995F1" w14:textId="0803FA39"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報名課程</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31</w:t>
        </w:r>
        <w:r w:rsidR="0029566D" w:rsidRPr="0029566D">
          <w:rPr>
            <w:rFonts w:ascii="Times New Roman" w:hAnsi="Times New Roman"/>
            <w:noProof/>
            <w:webHidden/>
            <w:sz w:val="28"/>
          </w:rPr>
          <w:fldChar w:fldCharType="end"/>
        </w:r>
      </w:hyperlink>
    </w:p>
    <w:p w14:paraId="4E9A2A86" w14:textId="5B76D850"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6-1</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社群空間</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32</w:t>
        </w:r>
        <w:r w:rsidR="0029566D" w:rsidRPr="0029566D">
          <w:rPr>
            <w:rFonts w:ascii="Times New Roman" w:hAnsi="Times New Roman"/>
            <w:noProof/>
            <w:webHidden/>
            <w:sz w:val="28"/>
          </w:rPr>
          <w:fldChar w:fldCharType="end"/>
        </w:r>
      </w:hyperlink>
    </w:p>
    <w:p w14:paraId="0B5E26C8" w14:textId="58D7C48E"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6-2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類別圖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33</w:t>
        </w:r>
        <w:r w:rsidR="0029566D" w:rsidRPr="0029566D">
          <w:rPr>
            <w:rFonts w:ascii="Times New Roman" w:hAnsi="Times New Roman"/>
            <w:noProof/>
            <w:webHidden/>
            <w:sz w:val="28"/>
          </w:rPr>
          <w:fldChar w:fldCharType="end"/>
        </w:r>
      </w:hyperlink>
    </w:p>
    <w:p w14:paraId="360280CD" w14:textId="51497F79"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佈署圖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34</w:t>
        </w:r>
        <w:r w:rsidR="0029566D" w:rsidRPr="0029566D">
          <w:rPr>
            <w:rFonts w:ascii="Times New Roman" w:hAnsi="Times New Roman"/>
            <w:noProof/>
            <w:webHidden/>
            <w:sz w:val="28"/>
          </w:rPr>
          <w:fldChar w:fldCharType="end"/>
        </w:r>
      </w:hyperlink>
    </w:p>
    <w:p w14:paraId="19141084" w14:textId="69145C84"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6"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7-2</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套件圖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_Toc167675436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34</w:t>
        </w:r>
        <w:r w:rsidR="0029566D" w:rsidRPr="0029566D">
          <w:rPr>
            <w:rFonts w:ascii="Times New Roman" w:hAnsi="Times New Roman"/>
            <w:noProof/>
            <w:webHidden/>
            <w:sz w:val="28"/>
          </w:rPr>
          <w:fldChar w:fldCharType="end"/>
        </w:r>
      </w:hyperlink>
    </w:p>
    <w:p w14:paraId="31CA5BD7" w14:textId="7D12DC8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7"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7-3</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元件圖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_Toc167675437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35</w:t>
        </w:r>
        <w:r w:rsidR="0029566D" w:rsidRPr="0029566D">
          <w:rPr>
            <w:rFonts w:ascii="Times New Roman" w:hAnsi="Times New Roman"/>
            <w:noProof/>
            <w:webHidden/>
            <w:sz w:val="28"/>
          </w:rPr>
          <w:fldChar w:fldCharType="end"/>
        </w:r>
      </w:hyperlink>
    </w:p>
    <w:p w14:paraId="3B321050" w14:textId="48C9C131"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8"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使用者登入狀態機圖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_Toc167675438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35</w:t>
        </w:r>
        <w:r w:rsidR="0029566D" w:rsidRPr="0029566D">
          <w:rPr>
            <w:rFonts w:ascii="Times New Roman" w:hAnsi="Times New Roman"/>
            <w:noProof/>
            <w:webHidden/>
            <w:sz w:val="28"/>
          </w:rPr>
          <w:fldChar w:fldCharType="end"/>
        </w:r>
      </w:hyperlink>
    </w:p>
    <w:p w14:paraId="0AA8924D" w14:textId="0C447D1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39"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2 </w:t>
        </w:r>
        <w:r w:rsidR="0029566D" w:rsidRPr="0029566D">
          <w:rPr>
            <w:rStyle w:val="af2"/>
            <w:rFonts w:ascii="Times New Roman" w:hAnsi="Times New Roman" w:hint="eastAsia"/>
            <w:noProof/>
            <w:sz w:val="28"/>
          </w:rPr>
          <w:t>社群空間狀態機圖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_Toc167675439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36</w:t>
        </w:r>
        <w:r w:rsidR="0029566D" w:rsidRPr="0029566D">
          <w:rPr>
            <w:rFonts w:ascii="Times New Roman" w:hAnsi="Times New Roman"/>
            <w:noProof/>
            <w:webHidden/>
            <w:sz w:val="28"/>
          </w:rPr>
          <w:fldChar w:fldCharType="end"/>
        </w:r>
      </w:hyperlink>
    </w:p>
    <w:p w14:paraId="00014129" w14:textId="785BC3EA"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0"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3 </w:t>
        </w:r>
        <w:r w:rsidR="0029566D" w:rsidRPr="0029566D">
          <w:rPr>
            <w:rStyle w:val="af2"/>
            <w:rFonts w:ascii="Times New Roman" w:hAnsi="Times New Roman" w:hint="eastAsia"/>
            <w:noProof/>
            <w:sz w:val="28"/>
          </w:rPr>
          <w:t>報名課程狀態機圖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_Toc167675440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36</w:t>
        </w:r>
        <w:r w:rsidR="0029566D" w:rsidRPr="0029566D">
          <w:rPr>
            <w:rFonts w:ascii="Times New Roman" w:hAnsi="Times New Roman"/>
            <w:noProof/>
            <w:webHidden/>
            <w:sz w:val="28"/>
          </w:rPr>
          <w:fldChar w:fldCharType="end"/>
        </w:r>
      </w:hyperlink>
    </w:p>
    <w:p w14:paraId="4B2D6350" w14:textId="5ADD684F"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1"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4 </w:t>
        </w:r>
        <w:r w:rsidR="0029566D" w:rsidRPr="0029566D">
          <w:rPr>
            <w:rStyle w:val="af2"/>
            <w:rFonts w:ascii="Times New Roman" w:hAnsi="Times New Roman" w:hint="eastAsia"/>
            <w:noProof/>
            <w:sz w:val="28"/>
          </w:rPr>
          <w:t>管理者登入狀態機圖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_Toc167675441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36</w:t>
        </w:r>
        <w:r w:rsidR="0029566D" w:rsidRPr="0029566D">
          <w:rPr>
            <w:rFonts w:ascii="Times New Roman" w:hAnsi="Times New Roman"/>
            <w:noProof/>
            <w:webHidden/>
            <w:sz w:val="28"/>
          </w:rPr>
          <w:fldChar w:fldCharType="end"/>
        </w:r>
      </w:hyperlink>
    </w:p>
    <w:p w14:paraId="2747CE5B" w14:textId="06982C9D"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2"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5 </w:t>
        </w:r>
        <w:r w:rsidR="0029566D" w:rsidRPr="0029566D">
          <w:rPr>
            <w:rStyle w:val="af2"/>
            <w:rFonts w:ascii="Times New Roman" w:hAnsi="Times New Roman" w:hint="eastAsia"/>
            <w:noProof/>
            <w:sz w:val="28"/>
          </w:rPr>
          <w:t>管理者管理帳號狀態機圖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_Toc167675442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37</w:t>
        </w:r>
        <w:r w:rsidR="0029566D" w:rsidRPr="0029566D">
          <w:rPr>
            <w:rFonts w:ascii="Times New Roman" w:hAnsi="Times New Roman"/>
            <w:noProof/>
            <w:webHidden/>
            <w:sz w:val="28"/>
          </w:rPr>
          <w:fldChar w:fldCharType="end"/>
        </w:r>
      </w:hyperlink>
    </w:p>
    <w:p w14:paraId="08C435AE" w14:textId="327D0A05"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3"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6 </w:t>
        </w:r>
        <w:r w:rsidR="0029566D" w:rsidRPr="0029566D">
          <w:rPr>
            <w:rStyle w:val="af2"/>
            <w:rFonts w:ascii="Times New Roman" w:hAnsi="Times New Roman" w:hint="eastAsia"/>
            <w:noProof/>
            <w:sz w:val="28"/>
          </w:rPr>
          <w:t>管理者管理報名表單狀態機圖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_Toc167675443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37</w:t>
        </w:r>
        <w:r w:rsidR="0029566D" w:rsidRPr="0029566D">
          <w:rPr>
            <w:rFonts w:ascii="Times New Roman" w:hAnsi="Times New Roman"/>
            <w:noProof/>
            <w:webHidden/>
            <w:sz w:val="28"/>
          </w:rPr>
          <w:fldChar w:fldCharType="end"/>
        </w:r>
      </w:hyperlink>
    </w:p>
    <w:p w14:paraId="6A4C05A9" w14:textId="5E332F83"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4"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7-4</w:t>
        </w:r>
        <w:r w:rsidR="0029566D" w:rsidRPr="0029566D">
          <w:rPr>
            <w:rStyle w:val="af2"/>
            <w:rFonts w:ascii="Times New Roman" w:hAnsi="Times New Roman"/>
            <w:noProof/>
            <w:sz w:val="28"/>
          </w:rPr>
          <w:noBreakHyphen/>
          <w:t xml:space="preserve">7 </w:t>
        </w:r>
        <w:r w:rsidR="0029566D" w:rsidRPr="0029566D">
          <w:rPr>
            <w:rStyle w:val="af2"/>
            <w:rFonts w:ascii="Times New Roman" w:hAnsi="Times New Roman" w:hint="eastAsia"/>
            <w:noProof/>
            <w:sz w:val="28"/>
          </w:rPr>
          <w:t>管理者管理社群空間狀態機圖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_Toc167675444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37</w:t>
        </w:r>
        <w:r w:rsidR="0029566D" w:rsidRPr="0029566D">
          <w:rPr>
            <w:rFonts w:ascii="Times New Roman" w:hAnsi="Times New Roman"/>
            <w:noProof/>
            <w:webHidden/>
            <w:sz w:val="28"/>
          </w:rPr>
          <w:fldChar w:fldCharType="end"/>
        </w:r>
      </w:hyperlink>
    </w:p>
    <w:p w14:paraId="0182201B" w14:textId="1BE35A0C" w:rsidR="0029566D" w:rsidRPr="0029566D" w:rsidRDefault="00000000" w:rsidP="0029566D">
      <w:pPr>
        <w:pStyle w:val="afa"/>
        <w:tabs>
          <w:tab w:val="right" w:leader="dot" w:pos="10194"/>
        </w:tabs>
        <w:snapToGrid w:val="0"/>
        <w:rPr>
          <w:rFonts w:ascii="Times New Roman" w:eastAsiaTheme="minorEastAsia" w:hAnsi="Times New Roman" w:cstheme="minorBidi"/>
          <w:smallCaps w:val="0"/>
          <w:noProof/>
          <w:sz w:val="28"/>
          <w:szCs w:val="24"/>
          <w14:ligatures w14:val="standardContextual"/>
        </w:rPr>
      </w:pPr>
      <w:hyperlink w:anchor="_Toc167675445" w:history="1">
        <w:r w:rsidR="0029566D" w:rsidRPr="0029566D">
          <w:rPr>
            <w:rStyle w:val="af2"/>
            <w:rFonts w:ascii="Times New Roman" w:hAnsi="Times New Roman" w:hint="eastAsia"/>
            <w:noProof/>
            <w:sz w:val="28"/>
          </w:rPr>
          <w:t>圖</w:t>
        </w:r>
        <w:r w:rsidR="0029566D" w:rsidRPr="0029566D">
          <w:rPr>
            <w:rStyle w:val="af2"/>
            <w:rFonts w:ascii="Times New Roman" w:hAnsi="Times New Roman"/>
            <w:noProof/>
            <w:sz w:val="28"/>
          </w:rPr>
          <w:t xml:space="preserve"> 8-1</w:t>
        </w:r>
        <w:r w:rsidR="0029566D" w:rsidRPr="0029566D">
          <w:rPr>
            <w:rStyle w:val="af2"/>
            <w:rFonts w:ascii="Times New Roman" w:hAnsi="Times New Roman"/>
            <w:noProof/>
            <w:sz w:val="28"/>
          </w:rPr>
          <w:noBreakHyphen/>
          <w:t xml:space="preserve">1 </w:t>
        </w:r>
        <w:r w:rsidR="0029566D" w:rsidRPr="0029566D">
          <w:rPr>
            <w:rStyle w:val="af2"/>
            <w:rFonts w:ascii="Times New Roman" w:hAnsi="Times New Roman" w:hint="eastAsia"/>
            <w:noProof/>
            <w:sz w:val="28"/>
          </w:rPr>
          <w:t>資料庫關聯圖</w:t>
        </w:r>
        <w:r w:rsidR="0029566D" w:rsidRPr="0029566D">
          <w:rPr>
            <w:rFonts w:ascii="Times New Roman" w:hAnsi="Times New Roman"/>
            <w:noProof/>
            <w:webHidden/>
            <w:sz w:val="28"/>
          </w:rPr>
          <w:tab/>
        </w:r>
        <w:r w:rsidR="0029566D" w:rsidRPr="0029566D">
          <w:rPr>
            <w:rFonts w:ascii="Times New Roman" w:hAnsi="Times New Roman"/>
            <w:noProof/>
            <w:webHidden/>
            <w:sz w:val="28"/>
          </w:rPr>
          <w:fldChar w:fldCharType="begin"/>
        </w:r>
        <w:r w:rsidR="0029566D" w:rsidRPr="0029566D">
          <w:rPr>
            <w:rFonts w:ascii="Times New Roman" w:hAnsi="Times New Roman"/>
            <w:noProof/>
            <w:webHidden/>
            <w:sz w:val="28"/>
          </w:rPr>
          <w:instrText xml:space="preserve"> PAGEREF _Toc167675445 \h </w:instrText>
        </w:r>
        <w:r w:rsidR="0029566D" w:rsidRPr="0029566D">
          <w:rPr>
            <w:rFonts w:ascii="Times New Roman" w:hAnsi="Times New Roman"/>
            <w:noProof/>
            <w:webHidden/>
            <w:sz w:val="28"/>
          </w:rPr>
        </w:r>
        <w:r w:rsidR="0029566D" w:rsidRPr="0029566D">
          <w:rPr>
            <w:rFonts w:ascii="Times New Roman" w:hAnsi="Times New Roman"/>
            <w:noProof/>
            <w:webHidden/>
            <w:sz w:val="28"/>
          </w:rPr>
          <w:fldChar w:fldCharType="separate"/>
        </w:r>
        <w:r w:rsidR="0029566D">
          <w:rPr>
            <w:rFonts w:ascii="Times New Roman" w:hAnsi="Times New Roman"/>
            <w:noProof/>
            <w:webHidden/>
            <w:sz w:val="28"/>
          </w:rPr>
          <w:t>38</w:t>
        </w:r>
        <w:r w:rsidR="0029566D" w:rsidRPr="0029566D">
          <w:rPr>
            <w:rFonts w:ascii="Times New Roman" w:hAnsi="Times New Roman"/>
            <w:noProof/>
            <w:webHidden/>
            <w:sz w:val="28"/>
          </w:rPr>
          <w:fldChar w:fldCharType="end"/>
        </w:r>
      </w:hyperlink>
    </w:p>
    <w:p w14:paraId="0B8E12FE" w14:textId="5A3C5CD9" w:rsidR="001A58D1" w:rsidRPr="00E43A36" w:rsidRDefault="001A58D1">
      <w:pPr>
        <w:kinsoku w:val="0"/>
        <w:overflowPunct w:val="0"/>
        <w:adjustRightInd w:val="0"/>
        <w:snapToGrid w:val="0"/>
        <w:jc w:val="center"/>
        <w:rPr>
          <w:b/>
          <w:bCs/>
          <w:color w:val="FF0000"/>
          <w:szCs w:val="28"/>
          <w:u w:val="single"/>
        </w:rPr>
        <w:pPrChange w:id="61" w:author="11046017_鄭兆媗" w:date="2024-03-25T20:17:00Z">
          <w:pPr>
            <w:numPr>
              <w:numId w:val="6"/>
            </w:numPr>
            <w:adjustRightInd w:val="0"/>
            <w:ind w:left="482" w:hanging="482"/>
          </w:pPr>
        </w:pPrChange>
      </w:pPr>
      <w:r w:rsidRPr="0029566D">
        <w:rPr>
          <w:szCs w:val="28"/>
        </w:rPr>
        <w:fldChar w:fldCharType="end"/>
      </w:r>
      <w:r>
        <w:br w:type="page"/>
      </w:r>
      <w:ins w:id="62" w:author="11046017_鄭兆媗" w:date="2024-03-25T17:41:00Z">
        <w:r w:rsidRPr="00E43A36">
          <w:rPr>
            <w:rFonts w:hint="eastAsia"/>
            <w:b/>
            <w:bCs/>
            <w:sz w:val="32"/>
            <w:szCs w:val="32"/>
          </w:rPr>
          <w:lastRenderedPageBreak/>
          <w:t>表目錄</w:t>
        </w:r>
      </w:ins>
      <w:del w:id="63" w:author="11046017_鄭兆媗" w:date="2024-03-25T17:41:00Z">
        <w:r w:rsidRPr="00E43A36">
          <w:rPr>
            <w:rFonts w:hint="eastAsia"/>
            <w:b/>
            <w:bCs/>
            <w:color w:val="FF0000"/>
            <w:szCs w:val="28"/>
            <w:u w:val="single"/>
          </w:rPr>
          <w:delText>表目錄範</w:delText>
        </w:r>
        <w:r w:rsidRPr="00E43A36">
          <w:rPr>
            <w:b/>
            <w:bCs/>
            <w:color w:val="FF0000"/>
            <w:szCs w:val="28"/>
            <w:u w:val="single"/>
          </w:rPr>
          <w:delText>本</w:delText>
        </w:r>
      </w:del>
    </w:p>
    <w:p w14:paraId="1C18EF06" w14:textId="533E0677" w:rsidR="00CD6160" w:rsidRPr="00CD6160" w:rsidRDefault="001A58D1"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ins w:id="64" w:author="11046017_鄭兆媗" w:date="2024-03-25T17:41:00Z">
        <w:r w:rsidRPr="00E43A36">
          <w:rPr>
            <w:rFonts w:ascii="Times New Roman" w:hAnsi="Times New Roman"/>
            <w:sz w:val="28"/>
            <w:szCs w:val="28"/>
          </w:rPr>
          <w:fldChar w:fldCharType="begin"/>
        </w:r>
        <w:r w:rsidRPr="00E43A36">
          <w:rPr>
            <w:rFonts w:ascii="Times New Roman" w:hAnsi="Times New Roman"/>
            <w:sz w:val="28"/>
            <w:szCs w:val="28"/>
          </w:rPr>
          <w:instrText xml:space="preserve"> </w:instrText>
        </w:r>
        <w:r w:rsidRPr="00E43A36">
          <w:rPr>
            <w:rFonts w:ascii="Times New Roman" w:hAnsi="Times New Roman" w:hint="eastAsia"/>
            <w:sz w:val="28"/>
            <w:szCs w:val="28"/>
          </w:rPr>
          <w:instrText>TOC \h \z \c "</w:instrText>
        </w:r>
        <w:r w:rsidRPr="00E43A36">
          <w:rPr>
            <w:rFonts w:ascii="Times New Roman" w:hAnsi="Times New Roman" w:hint="eastAsia"/>
            <w:sz w:val="28"/>
            <w:szCs w:val="28"/>
          </w:rPr>
          <w:instrText>表</w:instrText>
        </w:r>
        <w:r w:rsidRPr="00E43A36">
          <w:rPr>
            <w:rFonts w:ascii="Times New Roman" w:hAnsi="Times New Roman" w:hint="eastAsia"/>
            <w:sz w:val="28"/>
            <w:szCs w:val="28"/>
          </w:rPr>
          <w:instrText>"</w:instrText>
        </w:r>
        <w:r w:rsidRPr="00E43A36">
          <w:rPr>
            <w:rFonts w:ascii="Times New Roman" w:hAnsi="Times New Roman"/>
            <w:sz w:val="28"/>
            <w:szCs w:val="28"/>
          </w:rPr>
          <w:instrText xml:space="preserve"> </w:instrText>
        </w:r>
      </w:ins>
      <w:r w:rsidRPr="00E43A36">
        <w:rPr>
          <w:rFonts w:ascii="Times New Roman" w:hAnsi="Times New Roman"/>
          <w:sz w:val="28"/>
          <w:szCs w:val="28"/>
        </w:rPr>
        <w:fldChar w:fldCharType="separate"/>
      </w:r>
      <w:hyperlink w:anchor="_Toc167697571"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3-2</w:t>
        </w:r>
        <w:r w:rsidR="00CD6160" w:rsidRPr="00CD6160">
          <w:rPr>
            <w:rStyle w:val="af2"/>
            <w:rFonts w:ascii="Times New Roman" w:hAnsi="Times New Roman"/>
            <w:noProof/>
            <w:sz w:val="28"/>
          </w:rPr>
          <w:noBreakHyphen/>
          <w:t xml:space="preserve">1 </w:t>
        </w:r>
        <w:r w:rsidR="00CD6160" w:rsidRPr="00CD6160">
          <w:rPr>
            <w:rStyle w:val="af2"/>
            <w:rFonts w:ascii="Times New Roman" w:hAnsi="Times New Roman" w:hint="eastAsia"/>
            <w:noProof/>
            <w:sz w:val="28"/>
          </w:rPr>
          <w:t>系統軟、硬體需求表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_Toc167697571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12</w:t>
        </w:r>
        <w:r w:rsidR="00CD6160" w:rsidRPr="00CD6160">
          <w:rPr>
            <w:rFonts w:ascii="Times New Roman" w:hAnsi="Times New Roman"/>
            <w:noProof/>
            <w:webHidden/>
            <w:sz w:val="28"/>
          </w:rPr>
          <w:fldChar w:fldCharType="end"/>
        </w:r>
      </w:hyperlink>
    </w:p>
    <w:p w14:paraId="0396872F" w14:textId="57723928"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2"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3-3</w:t>
        </w:r>
        <w:r w:rsidR="00CD6160" w:rsidRPr="00CD6160">
          <w:rPr>
            <w:rStyle w:val="af2"/>
            <w:rFonts w:ascii="Times New Roman" w:hAnsi="Times New Roman"/>
            <w:noProof/>
            <w:sz w:val="28"/>
          </w:rPr>
          <w:noBreakHyphen/>
          <w:t xml:space="preserve">1 </w:t>
        </w:r>
        <w:r w:rsidR="00CD6160" w:rsidRPr="00CD6160">
          <w:rPr>
            <w:rStyle w:val="af2"/>
            <w:rFonts w:ascii="Times New Roman" w:hAnsi="Times New Roman" w:hint="eastAsia"/>
            <w:noProof/>
            <w:sz w:val="28"/>
          </w:rPr>
          <w:t>開發標準與使用工具表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_Toc167697572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12</w:t>
        </w:r>
        <w:r w:rsidR="00CD6160" w:rsidRPr="00CD6160">
          <w:rPr>
            <w:rFonts w:ascii="Times New Roman" w:hAnsi="Times New Roman"/>
            <w:noProof/>
            <w:webHidden/>
            <w:sz w:val="28"/>
          </w:rPr>
          <w:fldChar w:fldCharType="end"/>
        </w:r>
      </w:hyperlink>
    </w:p>
    <w:p w14:paraId="40CCCCEC" w14:textId="5CC12E36"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3"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4-2</w:t>
        </w:r>
        <w:r w:rsidR="00CD6160" w:rsidRPr="00CD6160">
          <w:rPr>
            <w:rStyle w:val="af2"/>
            <w:rFonts w:ascii="Times New Roman" w:hAnsi="Times New Roman"/>
            <w:noProof/>
            <w:sz w:val="28"/>
          </w:rPr>
          <w:noBreakHyphen/>
          <w:t xml:space="preserve">1 </w:t>
        </w:r>
        <w:r w:rsidR="00CD6160" w:rsidRPr="00CD6160">
          <w:rPr>
            <w:rStyle w:val="af2"/>
            <w:rFonts w:ascii="Times New Roman" w:hAnsi="Times New Roman" w:hint="eastAsia"/>
            <w:noProof/>
            <w:sz w:val="28"/>
          </w:rPr>
          <w:t>專題組織與分工</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_Toc167697573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14</w:t>
        </w:r>
        <w:r w:rsidR="00CD6160" w:rsidRPr="00CD6160">
          <w:rPr>
            <w:rFonts w:ascii="Times New Roman" w:hAnsi="Times New Roman"/>
            <w:noProof/>
            <w:webHidden/>
            <w:sz w:val="28"/>
          </w:rPr>
          <w:fldChar w:fldCharType="end"/>
        </w:r>
      </w:hyperlink>
    </w:p>
    <w:p w14:paraId="0BDE5214" w14:textId="71256D83"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4"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4-3</w:t>
        </w:r>
        <w:r w:rsidR="00CD6160" w:rsidRPr="00CD6160">
          <w:rPr>
            <w:rStyle w:val="af2"/>
            <w:rFonts w:ascii="Times New Roman" w:hAnsi="Times New Roman"/>
            <w:noProof/>
            <w:sz w:val="28"/>
          </w:rPr>
          <w:noBreakHyphen/>
          <w:t xml:space="preserve">1 </w:t>
        </w:r>
        <w:r w:rsidR="00CD6160" w:rsidRPr="00CD6160">
          <w:rPr>
            <w:rStyle w:val="af2"/>
            <w:rFonts w:ascii="Times New Roman" w:hAnsi="Times New Roman" w:hint="eastAsia"/>
            <w:noProof/>
            <w:sz w:val="28"/>
          </w:rPr>
          <w:t>分工貢獻表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_Toc167697574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15</w:t>
        </w:r>
        <w:r w:rsidR="00CD6160" w:rsidRPr="00CD6160">
          <w:rPr>
            <w:rFonts w:ascii="Times New Roman" w:hAnsi="Times New Roman"/>
            <w:noProof/>
            <w:webHidden/>
            <w:sz w:val="28"/>
          </w:rPr>
          <w:fldChar w:fldCharType="end"/>
        </w:r>
      </w:hyperlink>
    </w:p>
    <w:p w14:paraId="6AFF82A9" w14:textId="7DFE76BC"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5"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5-1</w:t>
        </w:r>
        <w:r w:rsidR="00CD6160" w:rsidRPr="00CD6160">
          <w:rPr>
            <w:rStyle w:val="af2"/>
            <w:rFonts w:ascii="Times New Roman" w:hAnsi="Times New Roman"/>
            <w:noProof/>
            <w:sz w:val="28"/>
          </w:rPr>
          <w:noBreakHyphen/>
          <w:t xml:space="preserve">1 </w:t>
        </w:r>
        <w:r w:rsidR="00CD6160" w:rsidRPr="00CD6160">
          <w:rPr>
            <w:rStyle w:val="af2"/>
            <w:rFonts w:ascii="Times New Roman" w:hAnsi="Times New Roman" w:hint="eastAsia"/>
            <w:noProof/>
            <w:sz w:val="28"/>
          </w:rPr>
          <w:t>功能性需求表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_Toc167697575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16</w:t>
        </w:r>
        <w:r w:rsidR="00CD6160" w:rsidRPr="00CD6160">
          <w:rPr>
            <w:rFonts w:ascii="Times New Roman" w:hAnsi="Times New Roman"/>
            <w:noProof/>
            <w:webHidden/>
            <w:sz w:val="28"/>
          </w:rPr>
          <w:fldChar w:fldCharType="end"/>
        </w:r>
      </w:hyperlink>
    </w:p>
    <w:p w14:paraId="67446C7A" w14:textId="1F6D36E7"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6"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8-2</w:t>
        </w:r>
        <w:r w:rsidR="00CD6160" w:rsidRPr="00CD6160">
          <w:rPr>
            <w:rStyle w:val="af2"/>
            <w:rFonts w:ascii="Times New Roman" w:hAnsi="Times New Roman"/>
            <w:noProof/>
            <w:sz w:val="28"/>
          </w:rPr>
          <w:noBreakHyphen/>
          <w:t>1 APP_User</w:t>
        </w:r>
        <w:r w:rsidR="00CD6160" w:rsidRPr="00CD6160">
          <w:rPr>
            <w:rStyle w:val="af2"/>
            <w:rFonts w:ascii="Times New Roman" w:hAnsi="Times New Roman" w:hint="eastAsia"/>
            <w:noProof/>
            <w:sz w:val="28"/>
          </w:rPr>
          <w:t>資料表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_Toc167697576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38</w:t>
        </w:r>
        <w:r w:rsidR="00CD6160" w:rsidRPr="00CD6160">
          <w:rPr>
            <w:rFonts w:ascii="Times New Roman" w:hAnsi="Times New Roman"/>
            <w:noProof/>
            <w:webHidden/>
            <w:sz w:val="28"/>
          </w:rPr>
          <w:fldChar w:fldCharType="end"/>
        </w:r>
      </w:hyperlink>
    </w:p>
    <w:p w14:paraId="4702717E" w14:textId="148C396D"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7"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8-2</w:t>
        </w:r>
        <w:r w:rsidR="00CD6160" w:rsidRPr="00CD6160">
          <w:rPr>
            <w:rStyle w:val="af2"/>
            <w:rFonts w:ascii="Times New Roman" w:hAnsi="Times New Roman"/>
            <w:noProof/>
            <w:sz w:val="28"/>
          </w:rPr>
          <w:noBreakHyphen/>
          <w:t>2 APP_Userprofile</w:t>
        </w:r>
        <w:r w:rsidR="00CD6160" w:rsidRPr="00CD6160">
          <w:rPr>
            <w:rStyle w:val="af2"/>
            <w:rFonts w:ascii="Times New Roman" w:hAnsi="Times New Roman" w:hint="eastAsia"/>
            <w:noProof/>
            <w:sz w:val="28"/>
          </w:rPr>
          <w:t>資料表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_Toc167697577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39</w:t>
        </w:r>
        <w:r w:rsidR="00CD6160" w:rsidRPr="00CD6160">
          <w:rPr>
            <w:rFonts w:ascii="Times New Roman" w:hAnsi="Times New Roman"/>
            <w:noProof/>
            <w:webHidden/>
            <w:sz w:val="28"/>
          </w:rPr>
          <w:fldChar w:fldCharType="end"/>
        </w:r>
      </w:hyperlink>
    </w:p>
    <w:p w14:paraId="43C8BB33" w14:textId="07F43601"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8"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8-2</w:t>
        </w:r>
        <w:r w:rsidR="00CD6160" w:rsidRPr="00CD6160">
          <w:rPr>
            <w:rStyle w:val="af2"/>
            <w:rFonts w:ascii="Times New Roman" w:hAnsi="Times New Roman"/>
            <w:noProof/>
            <w:sz w:val="28"/>
          </w:rPr>
          <w:noBreakHyphen/>
          <w:t>3 APP_coach</w:t>
        </w:r>
        <w:r w:rsidR="00CD6160" w:rsidRPr="00CD6160">
          <w:rPr>
            <w:rStyle w:val="af2"/>
            <w:rFonts w:ascii="Times New Roman" w:hAnsi="Times New Roman" w:hint="eastAsia"/>
            <w:noProof/>
            <w:sz w:val="28"/>
          </w:rPr>
          <w:t>資料表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_Toc167697578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39</w:t>
        </w:r>
        <w:r w:rsidR="00CD6160" w:rsidRPr="00CD6160">
          <w:rPr>
            <w:rFonts w:ascii="Times New Roman" w:hAnsi="Times New Roman"/>
            <w:noProof/>
            <w:webHidden/>
            <w:sz w:val="28"/>
          </w:rPr>
          <w:fldChar w:fldCharType="end"/>
        </w:r>
      </w:hyperlink>
    </w:p>
    <w:p w14:paraId="06C277DC" w14:textId="481C486E"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79"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8-2</w:t>
        </w:r>
        <w:r w:rsidR="00CD6160" w:rsidRPr="00CD6160">
          <w:rPr>
            <w:rStyle w:val="af2"/>
            <w:rFonts w:ascii="Times New Roman" w:hAnsi="Times New Roman"/>
            <w:noProof/>
            <w:sz w:val="28"/>
          </w:rPr>
          <w:noBreakHyphen/>
          <w:t>4 APP_course</w:t>
        </w:r>
        <w:r w:rsidR="00CD6160" w:rsidRPr="00CD6160">
          <w:rPr>
            <w:rStyle w:val="af2"/>
            <w:rFonts w:ascii="Times New Roman" w:hAnsi="Times New Roman" w:hint="eastAsia"/>
            <w:noProof/>
            <w:sz w:val="28"/>
          </w:rPr>
          <w:t>資料表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_Toc167697579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39</w:t>
        </w:r>
        <w:r w:rsidR="00CD6160" w:rsidRPr="00CD6160">
          <w:rPr>
            <w:rFonts w:ascii="Times New Roman" w:hAnsi="Times New Roman"/>
            <w:noProof/>
            <w:webHidden/>
            <w:sz w:val="28"/>
          </w:rPr>
          <w:fldChar w:fldCharType="end"/>
        </w:r>
      </w:hyperlink>
    </w:p>
    <w:p w14:paraId="6D7CEEB6" w14:textId="2021E289" w:rsidR="00CD6160" w:rsidRPr="00CD6160" w:rsidRDefault="00000000" w:rsidP="00CD6160">
      <w:pPr>
        <w:pStyle w:val="afa"/>
        <w:tabs>
          <w:tab w:val="right" w:leader="dot" w:pos="10194"/>
        </w:tabs>
        <w:snapToGrid w:val="0"/>
        <w:ind w:left="561" w:hanging="561"/>
        <w:rPr>
          <w:rFonts w:ascii="Times New Roman" w:eastAsiaTheme="minorEastAsia" w:hAnsi="Times New Roman" w:cstheme="minorBidi"/>
          <w:smallCaps w:val="0"/>
          <w:noProof/>
          <w:sz w:val="28"/>
          <w:szCs w:val="24"/>
          <w14:ligatures w14:val="standardContextual"/>
        </w:rPr>
      </w:pPr>
      <w:hyperlink w:anchor="_Toc167697580"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8-2</w:t>
        </w:r>
        <w:r w:rsidR="00CD6160" w:rsidRPr="00CD6160">
          <w:rPr>
            <w:rStyle w:val="af2"/>
            <w:rFonts w:ascii="Times New Roman" w:hAnsi="Times New Roman"/>
            <w:noProof/>
            <w:sz w:val="28"/>
          </w:rPr>
          <w:noBreakHyphen/>
          <w:t>5 APP_message</w:t>
        </w:r>
        <w:r w:rsidR="00CD6160" w:rsidRPr="00CD6160">
          <w:rPr>
            <w:rStyle w:val="af2"/>
            <w:rFonts w:ascii="Times New Roman" w:hAnsi="Times New Roman" w:hint="eastAsia"/>
            <w:noProof/>
            <w:sz w:val="28"/>
          </w:rPr>
          <w:t>資料表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_Toc167697580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40</w:t>
        </w:r>
        <w:r w:rsidR="00CD6160" w:rsidRPr="00CD6160">
          <w:rPr>
            <w:rFonts w:ascii="Times New Roman" w:hAnsi="Times New Roman"/>
            <w:noProof/>
            <w:webHidden/>
            <w:sz w:val="28"/>
          </w:rPr>
          <w:fldChar w:fldCharType="end"/>
        </w:r>
      </w:hyperlink>
    </w:p>
    <w:p w14:paraId="6CDEBA5E" w14:textId="2692E56C" w:rsidR="00CD6160" w:rsidRDefault="00000000" w:rsidP="00CD6160">
      <w:pPr>
        <w:pStyle w:val="afa"/>
        <w:tabs>
          <w:tab w:val="right" w:leader="dot" w:pos="10194"/>
        </w:tabs>
        <w:snapToGrid w:val="0"/>
        <w:ind w:left="561" w:hanging="561"/>
        <w:rPr>
          <w:rFonts w:eastAsiaTheme="minorEastAsia" w:cstheme="minorBidi"/>
          <w:smallCaps w:val="0"/>
          <w:noProof/>
          <w:sz w:val="24"/>
          <w:szCs w:val="24"/>
          <w14:ligatures w14:val="standardContextual"/>
        </w:rPr>
      </w:pPr>
      <w:hyperlink w:anchor="_Toc167697581" w:history="1">
        <w:r w:rsidR="00CD6160" w:rsidRPr="00CD6160">
          <w:rPr>
            <w:rStyle w:val="af2"/>
            <w:rFonts w:ascii="Times New Roman" w:hAnsi="Times New Roman" w:hint="eastAsia"/>
            <w:noProof/>
            <w:sz w:val="28"/>
          </w:rPr>
          <w:t>表</w:t>
        </w:r>
        <w:r w:rsidR="00CD6160" w:rsidRPr="00CD6160">
          <w:rPr>
            <w:rStyle w:val="af2"/>
            <w:rFonts w:ascii="Times New Roman" w:hAnsi="Times New Roman"/>
            <w:noProof/>
            <w:sz w:val="28"/>
          </w:rPr>
          <w:t xml:space="preserve"> 8-2</w:t>
        </w:r>
        <w:r w:rsidR="00CD6160" w:rsidRPr="00CD6160">
          <w:rPr>
            <w:rStyle w:val="af2"/>
            <w:rFonts w:ascii="Times New Roman" w:hAnsi="Times New Roman"/>
            <w:noProof/>
            <w:sz w:val="28"/>
          </w:rPr>
          <w:noBreakHyphen/>
          <w:t>6 APP_reservation</w:t>
        </w:r>
        <w:r w:rsidR="00CD6160" w:rsidRPr="00CD6160">
          <w:rPr>
            <w:rStyle w:val="af2"/>
            <w:rFonts w:ascii="Times New Roman" w:hAnsi="Times New Roman" w:hint="eastAsia"/>
            <w:noProof/>
            <w:sz w:val="28"/>
          </w:rPr>
          <w:t>資料表</w:t>
        </w:r>
        <w:r w:rsidR="00CD6160" w:rsidRPr="00CD6160">
          <w:rPr>
            <w:rFonts w:ascii="Times New Roman" w:hAnsi="Times New Roman"/>
            <w:noProof/>
            <w:webHidden/>
            <w:sz w:val="28"/>
          </w:rPr>
          <w:tab/>
        </w:r>
        <w:r w:rsidR="00CD6160" w:rsidRPr="00CD6160">
          <w:rPr>
            <w:rFonts w:ascii="Times New Roman" w:hAnsi="Times New Roman"/>
            <w:noProof/>
            <w:webHidden/>
            <w:sz w:val="28"/>
          </w:rPr>
          <w:fldChar w:fldCharType="begin"/>
        </w:r>
        <w:r w:rsidR="00CD6160" w:rsidRPr="00CD6160">
          <w:rPr>
            <w:rFonts w:ascii="Times New Roman" w:hAnsi="Times New Roman"/>
            <w:noProof/>
            <w:webHidden/>
            <w:sz w:val="28"/>
          </w:rPr>
          <w:instrText xml:space="preserve"> PAGEREF _Toc167697581 \h </w:instrText>
        </w:r>
        <w:r w:rsidR="00CD6160" w:rsidRPr="00CD6160">
          <w:rPr>
            <w:rFonts w:ascii="Times New Roman" w:hAnsi="Times New Roman"/>
            <w:noProof/>
            <w:webHidden/>
            <w:sz w:val="28"/>
          </w:rPr>
        </w:r>
        <w:r w:rsidR="00CD6160" w:rsidRPr="00CD6160">
          <w:rPr>
            <w:rFonts w:ascii="Times New Roman" w:hAnsi="Times New Roman"/>
            <w:noProof/>
            <w:webHidden/>
            <w:sz w:val="28"/>
          </w:rPr>
          <w:fldChar w:fldCharType="separate"/>
        </w:r>
        <w:r w:rsidR="00CD6160" w:rsidRPr="00CD6160">
          <w:rPr>
            <w:rFonts w:ascii="Times New Roman" w:hAnsi="Times New Roman"/>
            <w:noProof/>
            <w:webHidden/>
            <w:sz w:val="28"/>
          </w:rPr>
          <w:t>40</w:t>
        </w:r>
        <w:r w:rsidR="00CD6160" w:rsidRPr="00CD6160">
          <w:rPr>
            <w:rFonts w:ascii="Times New Roman" w:hAnsi="Times New Roman"/>
            <w:noProof/>
            <w:webHidden/>
            <w:sz w:val="28"/>
          </w:rPr>
          <w:fldChar w:fldCharType="end"/>
        </w:r>
      </w:hyperlink>
    </w:p>
    <w:p w14:paraId="6E0BC1F1" w14:textId="37A0AAE6" w:rsidR="001A58D1" w:rsidRDefault="001A58D1">
      <w:pPr>
        <w:pStyle w:val="ad"/>
        <w:numPr>
          <w:ilvl w:val="0"/>
          <w:numId w:val="7"/>
        </w:numPr>
        <w:kinsoku w:val="0"/>
        <w:overflowPunct w:val="0"/>
        <w:snapToGrid w:val="0"/>
        <w:ind w:left="0" w:firstLine="0"/>
        <w:jc w:val="both"/>
        <w:rPr>
          <w:del w:id="65" w:author="11046017_鄭兆媗" w:date="2024-03-25T16:56:00Z"/>
          <w:rFonts w:ascii="Times New Roman" w:hAnsi="Times New Roman"/>
        </w:rPr>
        <w:pPrChange w:id="66" w:author="11046017_鄭兆媗" w:date="2024-03-25T20:17:00Z">
          <w:pPr>
            <w:pStyle w:val="ad"/>
            <w:numPr>
              <w:numId w:val="7"/>
            </w:numPr>
            <w:ind w:left="567" w:hanging="480"/>
            <w:jc w:val="left"/>
          </w:pPr>
        </w:pPrChange>
      </w:pPr>
      <w:ins w:id="67" w:author="11046017_鄭兆媗" w:date="2024-03-25T17:41:00Z">
        <w:r w:rsidRPr="00E43A36">
          <w:rPr>
            <w:szCs w:val="28"/>
          </w:rPr>
          <w:fldChar w:fldCharType="end"/>
        </w:r>
      </w:ins>
      <w:del w:id="68" w:author="11046017_鄭兆媗" w:date="2024-03-25T17:40:00Z">
        <w:r>
          <w:rPr>
            <w:rFonts w:ascii="Times New Roman" w:hAnsi="Times New Roman" w:hint="eastAsia"/>
          </w:rPr>
          <w:delText>需有</w:delText>
        </w:r>
        <w:r w:rsidRPr="00CD5906">
          <w:rPr>
            <w:rFonts w:ascii="Times New Roman" w:hAnsi="Times New Roman" w:hint="eastAsia"/>
            <w:u w:val="single"/>
          </w:rPr>
          <w:delText>表格名稱</w:delText>
        </w:r>
        <w:r>
          <w:rPr>
            <w:rFonts w:ascii="Times New Roman" w:hAnsi="Times New Roman" w:hint="eastAsia"/>
          </w:rPr>
          <w:delText>以及</w:delText>
        </w:r>
        <w:r w:rsidRPr="00CD5906">
          <w:rPr>
            <w:rFonts w:ascii="Times New Roman" w:hAnsi="Times New Roman" w:hint="eastAsia"/>
            <w:u w:val="single"/>
          </w:rPr>
          <w:delText>頁碼</w:delText>
        </w:r>
        <w:r>
          <w:rPr>
            <w:rFonts w:ascii="Times New Roman" w:hAnsi="Times New Roman" w:hint="eastAsia"/>
            <w:u w:val="single"/>
          </w:rPr>
          <w:delText>。</w:delText>
        </w:r>
      </w:del>
    </w:p>
    <w:p w14:paraId="541C3EF3" w14:textId="77777777" w:rsidR="001A58D1" w:rsidRDefault="001A58D1">
      <w:pPr>
        <w:pStyle w:val="ad"/>
        <w:numPr>
          <w:ilvl w:val="0"/>
          <w:numId w:val="7"/>
        </w:numPr>
        <w:kinsoku w:val="0"/>
        <w:overflowPunct w:val="0"/>
        <w:snapToGrid w:val="0"/>
        <w:ind w:left="0" w:firstLine="0"/>
        <w:jc w:val="both"/>
        <w:rPr>
          <w:del w:id="69" w:author="11046017_鄭兆媗" w:date="2024-03-25T16:56:00Z"/>
        </w:rPr>
        <w:pPrChange w:id="70" w:author="11046017_鄭兆媗" w:date="2024-03-25T20:17:00Z">
          <w:pPr/>
        </w:pPrChange>
      </w:pPr>
      <w:del w:id="71" w:author="11046017_鄭兆媗" w:date="2024-03-25T16:49:00Z">
        <w:r w:rsidRPr="00984509">
          <w:rPr>
            <w:noProof/>
          </w:rPr>
          <w:drawing>
            <wp:inline distT="0" distB="0" distL="0" distR="0" wp14:anchorId="02526707" wp14:editId="7DCB33A6">
              <wp:extent cx="6507480" cy="1516380"/>
              <wp:effectExtent l="0" t="0" r="0" b="0"/>
              <wp:docPr id="8" name="圖片 1" descr="一張含有 文字, 字型, 白色,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 descr="一張含有 文字, 字型, 白色, 收據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AA7C89E" w14:textId="77777777" w:rsidR="001A58D1" w:rsidRDefault="001A58D1">
      <w:pPr>
        <w:pStyle w:val="ad"/>
        <w:numPr>
          <w:ilvl w:val="0"/>
          <w:numId w:val="7"/>
        </w:numPr>
        <w:kinsoku w:val="0"/>
        <w:overflowPunct w:val="0"/>
        <w:snapToGrid w:val="0"/>
        <w:ind w:left="0" w:firstLine="0"/>
        <w:jc w:val="both"/>
        <w:rPr>
          <w:del w:id="72" w:author="11046017_鄭兆媗" w:date="2024-03-25T17:40:00Z"/>
        </w:rPr>
        <w:pPrChange w:id="73" w:author="11046017_鄭兆媗" w:date="2024-03-25T20:17:00Z">
          <w:pPr/>
        </w:pPrChange>
      </w:pPr>
    </w:p>
    <w:p w14:paraId="71C83527" w14:textId="77777777" w:rsidR="001A58D1" w:rsidRPr="001B6BAD" w:rsidRDefault="001A58D1">
      <w:pPr>
        <w:pStyle w:val="ad"/>
        <w:numPr>
          <w:ilvl w:val="0"/>
          <w:numId w:val="7"/>
        </w:numPr>
        <w:kinsoku w:val="0"/>
        <w:overflowPunct w:val="0"/>
        <w:snapToGrid w:val="0"/>
        <w:ind w:left="0" w:firstLine="0"/>
        <w:jc w:val="both"/>
        <w:rPr>
          <w:del w:id="74" w:author="11046017_鄭兆媗" w:date="2024-03-25T17:40:00Z"/>
          <w:rFonts w:ascii="Times New Roman" w:hAnsi="Times New Roman"/>
        </w:rPr>
        <w:pPrChange w:id="75" w:author="11046017_鄭兆媗" w:date="2024-03-25T20:17:00Z">
          <w:pPr>
            <w:pStyle w:val="ad"/>
            <w:numPr>
              <w:numId w:val="7"/>
            </w:numPr>
            <w:ind w:left="567" w:hanging="480"/>
            <w:jc w:val="left"/>
          </w:pPr>
        </w:pPrChange>
      </w:pPr>
      <w:del w:id="76" w:author="11046017_鄭兆媗" w:date="2024-03-25T17:40:00Z">
        <w:r>
          <w:rPr>
            <w:rFonts w:ascii="Times New Roman" w:hAnsi="Times New Roman" w:hint="eastAsia"/>
          </w:rPr>
          <w:delText>表格</w:delText>
        </w:r>
        <w:r w:rsidRPr="001B6BAD">
          <w:rPr>
            <w:rFonts w:ascii="Times New Roman" w:hAnsi="Times New Roman" w:hint="eastAsia"/>
          </w:rPr>
          <w:delText>標號放置</w:delText>
        </w:r>
        <w:r>
          <w:rPr>
            <w:rFonts w:ascii="Times New Roman" w:hAnsi="Times New Roman" w:hint="eastAsia"/>
          </w:rPr>
          <w:delText>上</w:delText>
        </w:r>
        <w:r w:rsidRPr="001B6BAD">
          <w:rPr>
            <w:rFonts w:ascii="Times New Roman" w:hAnsi="Times New Roman" w:hint="eastAsia"/>
          </w:rPr>
          <w:delText>方</w:delText>
        </w:r>
        <w:r>
          <w:rPr>
            <w:rFonts w:ascii="Times New Roman" w:hAnsi="Times New Roman" w:hint="eastAsia"/>
          </w:rPr>
          <w:delText>(</w:delText>
        </w:r>
        <w:r>
          <w:rPr>
            <w:rFonts w:ascii="Times New Roman" w:hAnsi="Times New Roman" w:hint="eastAsia"/>
          </w:rPr>
          <w:delText>如下範例</w:delText>
        </w:r>
        <w:r>
          <w:rPr>
            <w:rFonts w:ascii="Times New Roman" w:hAnsi="Times New Roman" w:hint="eastAsia"/>
          </w:rPr>
          <w:delText>)</w:delText>
        </w:r>
      </w:del>
    </w:p>
    <w:p w14:paraId="28AC1E9E" w14:textId="77777777" w:rsidR="001A58D1" w:rsidRDefault="001A58D1">
      <w:pPr>
        <w:kinsoku w:val="0"/>
        <w:overflowPunct w:val="0"/>
        <w:snapToGrid w:val="0"/>
        <w:rPr>
          <w:del w:id="77" w:author="11046017_鄭兆媗" w:date="2024-03-25T17:41:00Z"/>
        </w:rPr>
        <w:pPrChange w:id="78" w:author="11046017_鄭兆媗" w:date="2024-03-25T20:17:00Z">
          <w:pPr>
            <w:jc w:val="center"/>
          </w:pPr>
        </w:pPrChange>
      </w:pPr>
      <w:bookmarkStart w:id="79" w:name="_Toc24583030"/>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1A58D1" w14:paraId="29B1724A" w14:textId="77777777" w:rsidTr="00D21455">
        <w:trPr>
          <w:jc w:val="center"/>
          <w:del w:id="80" w:author="11046017_鄭兆媗" w:date="2024-03-25T17:40:00Z"/>
        </w:trPr>
        <w:tc>
          <w:tcPr>
            <w:tcW w:w="4535" w:type="dxa"/>
            <w:shd w:val="clear" w:color="auto" w:fill="F2F2F2"/>
          </w:tcPr>
          <w:p w14:paraId="43D46FAE" w14:textId="47F12D49" w:rsidR="001A58D1" w:rsidRPr="008E1EC9" w:rsidRDefault="001A58D1">
            <w:pPr>
              <w:kinsoku w:val="0"/>
              <w:overflowPunct w:val="0"/>
              <w:rPr>
                <w:del w:id="81" w:author="11046017_鄭兆媗" w:date="2024-03-25T17:40:00Z"/>
                <w:szCs w:val="22"/>
              </w:rPr>
              <w:pPrChange w:id="82" w:author="11046017_鄭兆媗" w:date="2024-03-25T20:17:00Z">
                <w:pPr>
                  <w:jc w:val="center"/>
                </w:pPr>
              </w:pPrChange>
            </w:pPr>
            <w:del w:id="83" w:author="11046017_鄭兆媗" w:date="2024-03-25T17:41:00Z">
              <w:r w:rsidRPr="00776A75">
                <w:rPr>
                  <w:rFonts w:cs="Arial" w:hint="eastAsia"/>
                  <w:kern w:val="0"/>
                  <w:szCs w:val="20"/>
                </w:rPr>
                <w:delText>表</w:delText>
              </w:r>
              <w:r w:rsidRPr="00213370">
                <w:rPr>
                  <w:kern w:val="0"/>
                  <w:szCs w:val="20"/>
                </w:rPr>
                <w:delText>3-3-1</w:delText>
              </w:r>
              <w:r>
                <w:rPr>
                  <w:rFonts w:cs="Arial" w:hint="eastAsia"/>
                  <w:kern w:val="0"/>
                  <w:szCs w:val="20"/>
                </w:rPr>
                <w:delText xml:space="preserve"> </w:delText>
              </w:r>
              <w:bookmarkEnd w:id="79"/>
              <w:r>
                <w:rPr>
                  <w:rFonts w:cs="Arial" w:hint="eastAsia"/>
                  <w:kern w:val="0"/>
                  <w:szCs w:val="20"/>
                </w:rPr>
                <w:delText>使</w:delText>
              </w:r>
              <w:r>
                <w:rPr>
                  <w:rFonts w:cs="Arial"/>
                  <w:kern w:val="0"/>
                  <w:szCs w:val="20"/>
                </w:rPr>
                <w:delText>用標準與工具表</w:delText>
              </w:r>
            </w:del>
          </w:p>
        </w:tc>
        <w:tc>
          <w:tcPr>
            <w:tcW w:w="4535" w:type="dxa"/>
            <w:shd w:val="clear" w:color="auto" w:fill="F2F2F2"/>
          </w:tcPr>
          <w:p w14:paraId="47CD4A8A" w14:textId="77777777" w:rsidR="001A58D1" w:rsidRPr="008E1EC9" w:rsidRDefault="001A58D1">
            <w:pPr>
              <w:kinsoku w:val="0"/>
              <w:overflowPunct w:val="0"/>
              <w:rPr>
                <w:del w:id="84" w:author="11046017_鄭兆媗" w:date="2024-03-25T17:40:00Z"/>
                <w:szCs w:val="22"/>
              </w:rPr>
              <w:pPrChange w:id="85" w:author="11046017_鄭兆媗" w:date="2024-03-25T20:17:00Z">
                <w:pPr>
                  <w:jc w:val="center"/>
                </w:pPr>
              </w:pPrChange>
            </w:pPr>
          </w:p>
        </w:tc>
      </w:tr>
      <w:tr w:rsidR="001A58D1" w14:paraId="33C09BF9" w14:textId="77777777" w:rsidTr="00D21455">
        <w:trPr>
          <w:trHeight w:val="1409"/>
          <w:jc w:val="center"/>
          <w:del w:id="86" w:author="11046017_鄭兆媗" w:date="2024-03-25T17:40:00Z"/>
        </w:trPr>
        <w:tc>
          <w:tcPr>
            <w:tcW w:w="4535" w:type="dxa"/>
            <w:shd w:val="clear" w:color="auto" w:fill="auto"/>
          </w:tcPr>
          <w:p w14:paraId="177A58C7" w14:textId="77777777" w:rsidR="001A58D1" w:rsidRPr="008E1EC9" w:rsidRDefault="001A58D1">
            <w:pPr>
              <w:kinsoku w:val="0"/>
              <w:overflowPunct w:val="0"/>
              <w:rPr>
                <w:del w:id="87" w:author="11046017_鄭兆媗" w:date="2024-03-25T17:40:00Z"/>
                <w:szCs w:val="22"/>
              </w:rPr>
              <w:pPrChange w:id="88" w:author="11046017_鄭兆媗" w:date="2024-03-25T20:17:00Z">
                <w:pPr>
                  <w:jc w:val="center"/>
                </w:pPr>
              </w:pPrChange>
            </w:pPr>
          </w:p>
        </w:tc>
        <w:tc>
          <w:tcPr>
            <w:tcW w:w="4535" w:type="dxa"/>
            <w:shd w:val="clear" w:color="auto" w:fill="auto"/>
          </w:tcPr>
          <w:p w14:paraId="4BAC803E" w14:textId="77777777" w:rsidR="001A58D1" w:rsidRPr="008E1EC9" w:rsidRDefault="001A58D1">
            <w:pPr>
              <w:kinsoku w:val="0"/>
              <w:overflowPunct w:val="0"/>
              <w:rPr>
                <w:del w:id="89" w:author="11046017_鄭兆媗" w:date="2024-03-25T17:40:00Z"/>
                <w:szCs w:val="22"/>
              </w:rPr>
              <w:pPrChange w:id="90" w:author="11046017_鄭兆媗" w:date="2024-03-25T20:17:00Z">
                <w:pPr>
                  <w:jc w:val="center"/>
                </w:pPr>
              </w:pPrChange>
            </w:pPr>
          </w:p>
        </w:tc>
      </w:tr>
    </w:tbl>
    <w:p w14:paraId="1626369F" w14:textId="77777777" w:rsidR="00E96289" w:rsidRDefault="001A58D1" w:rsidP="00E43A36">
      <w:pPr>
        <w:kinsoku w:val="0"/>
        <w:overflowPunct w:val="0"/>
        <w:adjustRightInd w:val="0"/>
        <w:sectPr w:rsidR="00E96289" w:rsidSect="0029566D">
          <w:footerReference w:type="default" r:id="rId11"/>
          <w:pgSz w:w="11906" w:h="16838" w:code="9"/>
          <w:pgMar w:top="851" w:right="851" w:bottom="851" w:left="851" w:header="567" w:footer="567" w:gutter="0"/>
          <w:pgNumType w:start="1"/>
          <w:cols w:space="425"/>
          <w:docGrid w:type="lines" w:linePitch="360"/>
        </w:sectPr>
      </w:pPr>
      <w:r>
        <w:br w:type="page"/>
      </w:r>
    </w:p>
    <w:p w14:paraId="15578F50" w14:textId="2BA81C41" w:rsidR="0042557D" w:rsidRPr="00CD5906" w:rsidRDefault="003F24BD">
      <w:pPr>
        <w:kinsoku w:val="0"/>
        <w:overflowPunct w:val="0"/>
        <w:adjustRightInd w:val="0"/>
        <w:jc w:val="distribute"/>
        <w:rPr>
          <w:del w:id="91" w:author="11046017_鄭兆媗" w:date="2024-03-25T15:49:00Z"/>
          <w:color w:val="FF0000"/>
          <w:sz w:val="36"/>
          <w:u w:val="single"/>
        </w:rPr>
        <w:pPrChange w:id="92" w:author="11046017_鄭兆媗" w:date="2024-03-25T20:17:00Z">
          <w:pPr>
            <w:numPr>
              <w:numId w:val="6"/>
            </w:numPr>
            <w:adjustRightInd w:val="0"/>
            <w:ind w:left="482" w:hanging="482"/>
          </w:pPr>
        </w:pPrChange>
      </w:pPr>
      <w:del w:id="93" w:author="11046017_鄭兆媗" w:date="2024-03-25T15:49:00Z">
        <w:r w:rsidRPr="00CD5906">
          <w:rPr>
            <w:rFonts w:hint="eastAsia"/>
            <w:color w:val="FF0000"/>
            <w:sz w:val="36"/>
            <w:u w:val="single"/>
          </w:rPr>
          <w:lastRenderedPageBreak/>
          <w:delText>系統手冊封面</w:delText>
        </w:r>
        <w:bookmarkStart w:id="94" w:name="_Toc167669087"/>
        <w:bookmarkStart w:id="95" w:name="_Toc167669329"/>
        <w:bookmarkEnd w:id="94"/>
        <w:bookmarkEnd w:id="95"/>
      </w:del>
    </w:p>
    <w:p w14:paraId="5AB955D1" w14:textId="3EE18C72" w:rsidR="00C30C21" w:rsidRPr="000F71AB" w:rsidRDefault="001023F5">
      <w:pPr>
        <w:pStyle w:val="1"/>
        <w:kinsoku w:val="0"/>
        <w:overflowPunct w:val="0"/>
        <w:rPr>
          <w:ins w:id="96" w:author="11046014_劉育彤" w:date="2024-03-25T14:50:00Z"/>
        </w:rPr>
        <w:pPrChange w:id="97" w:author="11046021_蔡元振" w:date="2024-03-25T20:49:00Z">
          <w:pPr>
            <w:ind w:firstLineChars="50" w:firstLine="140"/>
          </w:pPr>
        </w:pPrChange>
      </w:pPr>
      <w:bookmarkStart w:id="98" w:name="_Toc166433906"/>
      <w:bookmarkStart w:id="99" w:name="_Toc167669330"/>
      <w:ins w:id="100" w:author="11046017_鄭兆媗" w:date="2024-03-25T23:43:00Z">
        <w:r>
          <w:rPr>
            <w:rFonts w:hint="eastAsia"/>
          </w:rPr>
          <w:t>前言</w:t>
        </w:r>
      </w:ins>
      <w:bookmarkEnd w:id="98"/>
      <w:bookmarkEnd w:id="99"/>
      <w:ins w:id="101" w:author="11046014_劉育彤" w:date="2024-03-25T14:50:00Z">
        <w:del w:id="102"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kinsoku w:val="0"/>
        <w:overflowPunct w:val="0"/>
        <w:rPr>
          <w:ins w:id="103" w:author="11046014_劉育彤" w:date="2024-03-25T15:36:00Z"/>
          <w:del w:id="104" w:author="11046021_蔡元振" w:date="2024-03-25T20:46:00Z"/>
          <w:rPrChange w:id="105" w:author="11046014_劉育彤" w:date="2024-03-25T20:17:00Z">
            <w:rPr>
              <w:ins w:id="106" w:author="11046014_劉育彤" w:date="2024-03-25T15:36:00Z"/>
              <w:del w:id="107" w:author="11046021_蔡元振" w:date="2024-03-25T20:46:00Z"/>
              <w:rFonts w:ascii="標楷體" w:hAnsi="標楷體"/>
              <w:szCs w:val="28"/>
            </w:rPr>
          </w:rPrChange>
        </w:rPr>
        <w:pPrChange w:id="108" w:author="11046021_蔡元振" w:date="2024-03-26T14:25:00Z">
          <w:pPr>
            <w:ind w:firstLineChars="50" w:firstLine="140"/>
          </w:pPr>
        </w:pPrChange>
      </w:pPr>
      <w:ins w:id="109" w:author="11046017_鄭兆媗" w:date="2024-03-25T20:56:00Z">
        <w:r>
          <w:rPr>
            <w:rFonts w:hint="eastAsia"/>
          </w:rPr>
          <w:t xml:space="preserve"> </w:t>
        </w:r>
      </w:ins>
      <w:ins w:id="110" w:author="11046014_劉育彤" w:date="2024-03-25T15:36:00Z">
        <w:del w:id="111" w:author="11046021_蔡元振" w:date="2024-03-25T20:46:00Z">
          <w:r w:rsidR="007B48B4" w:rsidRPr="003E7632" w:rsidDel="009323CA">
            <w:rPr>
              <w:rFonts w:hint="eastAsia"/>
              <w:rPrChange w:id="112" w:author="11046014_劉育彤" w:date="2024-03-25T20:17:00Z">
                <w:rPr>
                  <w:rFonts w:ascii="標楷體" w:hAnsi="標楷體" w:hint="eastAsia"/>
                  <w:szCs w:val="28"/>
                </w:rPr>
              </w:rPrChange>
            </w:rPr>
            <w:delText>台灣的羽球風氣近年來非常興盛。台灣羽球一姊</w:delText>
          </w:r>
        </w:del>
      </w:ins>
      <w:ins w:id="113" w:author="11046014_劉育彤" w:date="2024-03-25T16:53:00Z">
        <w:del w:id="114" w:author="11046021_蔡元振" w:date="2024-03-25T20:46:00Z">
          <w:r w:rsidR="009A0682" w:rsidDel="009323CA">
            <w:rPr>
              <w:rFonts w:hint="eastAsia"/>
            </w:rPr>
            <w:delText>—</w:delText>
          </w:r>
        </w:del>
      </w:ins>
      <w:ins w:id="115" w:author="11046014_劉育彤" w:date="2024-03-25T15:36:00Z">
        <w:del w:id="116" w:author="11046021_蔡元振" w:date="2024-03-25T20:46:00Z">
          <w:r w:rsidR="007B48B4" w:rsidRPr="003E7632" w:rsidDel="009323CA">
            <w:rPr>
              <w:rFonts w:hint="eastAsia"/>
              <w:rPrChange w:id="117"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118" w:author="11046014_劉育彤" w:date="2024-03-25T15:57:00Z">
                <w:rPr>
                  <w:rFonts w:ascii="標楷體" w:hAnsi="標楷體" w:hint="eastAsia"/>
                  <w:szCs w:val="28"/>
                </w:rPr>
              </w:rPrChange>
            </w:rPr>
            <w:delText>一</w:delText>
          </w:r>
        </w:del>
      </w:ins>
      <w:ins w:id="119" w:author="11046017_鄭兆媗" w:date="2024-03-25T16:42:00Z">
        <w:del w:id="120" w:author="11046021_蔡元振" w:date="2024-03-25T20:46:00Z">
          <w:r w:rsidR="00BD62E0" w:rsidDel="009323CA">
            <w:rPr>
              <w:rFonts w:hint="eastAsia"/>
            </w:rPr>
            <w:delText>一</w:delText>
          </w:r>
        </w:del>
      </w:ins>
      <w:ins w:id="121" w:author="11046014_劉育彤" w:date="2024-03-25T15:36:00Z">
        <w:del w:id="122" w:author="11046021_蔡元振" w:date="2024-03-25T20:46:00Z">
          <w:r w:rsidR="007B48B4" w:rsidRPr="003E7632" w:rsidDel="009323CA">
            <w:rPr>
              <w:rFonts w:hint="eastAsia"/>
              <w:rPrChange w:id="123" w:author="11046014_劉育彤" w:date="2024-03-25T20:17:00Z">
                <w:rPr>
                  <w:rFonts w:ascii="標楷體" w:hAnsi="標楷體" w:hint="eastAsia"/>
                  <w:szCs w:val="28"/>
                </w:rPr>
              </w:rPrChange>
            </w:rPr>
            <w:delText>。戴資穎</w:delText>
          </w:r>
        </w:del>
      </w:ins>
      <w:ins w:id="124" w:author="11046014_劉育彤" w:date="2024-03-25T16:54:00Z">
        <w:del w:id="125" w:author="11046021_蔡元振" w:date="2024-03-25T20:46:00Z">
          <w:r w:rsidR="009A0682" w:rsidDel="009323CA">
            <w:rPr>
              <w:rFonts w:hint="eastAsia"/>
            </w:rPr>
            <w:delText>曾</w:delText>
          </w:r>
        </w:del>
      </w:ins>
      <w:ins w:id="126" w:author="11046014_劉育彤" w:date="2024-03-25T15:36:00Z">
        <w:del w:id="127" w:author="11046021_蔡元振" w:date="2024-03-25T20:46:00Z">
          <w:r w:rsidR="007B48B4" w:rsidRPr="003E7632" w:rsidDel="009323CA">
            <w:rPr>
              <w:rFonts w:hint="eastAsia"/>
              <w:rPrChange w:id="128"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129" w:name="_Toc162302585"/>
          <w:bookmarkStart w:id="130" w:name="_Toc162302638"/>
          <w:bookmarkStart w:id="131" w:name="_Toc162303262"/>
          <w:bookmarkStart w:id="132" w:name="_Toc166433907"/>
          <w:bookmarkStart w:id="133" w:name="_Toc167669089"/>
          <w:bookmarkStart w:id="134" w:name="_Toc167669331"/>
          <w:bookmarkEnd w:id="129"/>
          <w:bookmarkEnd w:id="130"/>
          <w:bookmarkEnd w:id="131"/>
          <w:bookmarkEnd w:id="132"/>
          <w:bookmarkEnd w:id="133"/>
          <w:bookmarkEnd w:id="134"/>
        </w:del>
      </w:ins>
    </w:p>
    <w:p w14:paraId="458919C3" w14:textId="23743DA0" w:rsidR="009832DE" w:rsidDel="009323CA" w:rsidRDefault="009832DE">
      <w:pPr>
        <w:pStyle w:val="2"/>
        <w:kinsoku w:val="0"/>
        <w:overflowPunct w:val="0"/>
        <w:rPr>
          <w:del w:id="135" w:author="11046021_蔡元振" w:date="2024-03-25T20:46:00Z"/>
        </w:rPr>
        <w:pPrChange w:id="136" w:author="11046021_蔡元振" w:date="2024-03-26T14:25:00Z">
          <w:pPr>
            <w:ind w:firstLineChars="200" w:firstLine="560"/>
          </w:pPr>
        </w:pPrChange>
      </w:pPr>
      <w:bookmarkStart w:id="137" w:name="_Toc162302586"/>
      <w:bookmarkStart w:id="138" w:name="_Toc162302639"/>
      <w:bookmarkStart w:id="139" w:name="_Toc162303263"/>
      <w:bookmarkStart w:id="140" w:name="_Toc166433908"/>
      <w:bookmarkStart w:id="141" w:name="_Toc167669090"/>
      <w:bookmarkStart w:id="142" w:name="_Toc167669332"/>
      <w:bookmarkEnd w:id="137"/>
      <w:bookmarkEnd w:id="138"/>
      <w:bookmarkEnd w:id="139"/>
      <w:bookmarkEnd w:id="140"/>
      <w:bookmarkEnd w:id="141"/>
      <w:bookmarkEnd w:id="142"/>
    </w:p>
    <w:p w14:paraId="131E1D2D" w14:textId="4B3B7104" w:rsidR="00C30C21" w:rsidDel="009323CA" w:rsidRDefault="00C30C21">
      <w:pPr>
        <w:pStyle w:val="2"/>
        <w:kinsoku w:val="0"/>
        <w:overflowPunct w:val="0"/>
        <w:rPr>
          <w:del w:id="143" w:author="11046021_蔡元振" w:date="2024-03-25T20:47:00Z"/>
        </w:rPr>
        <w:pPrChange w:id="144" w:author="11046021_蔡元振" w:date="2024-03-26T14:25:00Z">
          <w:pPr/>
        </w:pPrChange>
      </w:pPr>
      <w:ins w:id="145" w:author="11046014_劉育彤" w:date="2024-03-25T14:50:00Z">
        <w:del w:id="146"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147" w:name="_Toc162275827"/>
      <w:bookmarkStart w:id="148" w:name="_Toc162302587"/>
      <w:bookmarkStart w:id="149" w:name="_Toc162302640"/>
      <w:bookmarkStart w:id="150" w:name="_Toc162303264"/>
      <w:bookmarkStart w:id="151" w:name="_Toc166433909"/>
      <w:bookmarkStart w:id="152" w:name="_Toc167669091"/>
      <w:bookmarkStart w:id="153" w:name="_Toc167669333"/>
      <w:bookmarkEnd w:id="147"/>
      <w:bookmarkEnd w:id="148"/>
      <w:bookmarkEnd w:id="149"/>
      <w:bookmarkEnd w:id="150"/>
      <w:bookmarkEnd w:id="151"/>
      <w:bookmarkEnd w:id="152"/>
      <w:bookmarkEnd w:id="153"/>
    </w:p>
    <w:p w14:paraId="7E5189B9" w14:textId="77777777" w:rsidR="001D2C37" w:rsidRPr="00BD62E0" w:rsidDel="009323CA" w:rsidRDefault="001D2C37">
      <w:pPr>
        <w:pStyle w:val="2"/>
        <w:kinsoku w:val="0"/>
        <w:overflowPunct w:val="0"/>
        <w:rPr>
          <w:ins w:id="154" w:author="11046017_鄭兆媗" w:date="2024-03-25T16:44:00Z"/>
          <w:del w:id="155" w:author="11046021_蔡元振" w:date="2024-03-25T20:47:00Z"/>
        </w:rPr>
        <w:pPrChange w:id="156" w:author="11046021_蔡元振" w:date="2024-03-26T14:25:00Z">
          <w:pPr>
            <w:ind w:firstLineChars="200" w:firstLine="560"/>
          </w:pPr>
        </w:pPrChange>
      </w:pPr>
      <w:bookmarkStart w:id="157" w:name="_Toc162302588"/>
      <w:bookmarkStart w:id="158" w:name="_Toc162302641"/>
      <w:bookmarkStart w:id="159" w:name="_Toc162303265"/>
      <w:bookmarkStart w:id="160" w:name="_Toc166433910"/>
      <w:bookmarkStart w:id="161" w:name="_Toc167669092"/>
      <w:bookmarkStart w:id="162" w:name="_Toc167669334"/>
      <w:bookmarkEnd w:id="157"/>
      <w:bookmarkEnd w:id="158"/>
      <w:bookmarkEnd w:id="159"/>
      <w:bookmarkEnd w:id="160"/>
      <w:bookmarkEnd w:id="161"/>
      <w:bookmarkEnd w:id="162"/>
    </w:p>
    <w:p w14:paraId="51F8B434" w14:textId="32FC2B8D" w:rsidR="001E1F61" w:rsidRPr="001E1F61" w:rsidRDefault="001D2C37" w:rsidP="00E43A36">
      <w:pPr>
        <w:pStyle w:val="2"/>
        <w:kinsoku w:val="0"/>
        <w:overflowPunct w:val="0"/>
        <w:rPr>
          <w:ins w:id="163" w:author="11046014_劉育彤" w:date="2024-03-25T20:52:00Z"/>
        </w:rPr>
      </w:pPr>
      <w:ins w:id="164" w:author="11046017_鄭兆媗" w:date="2024-03-25T16:44:00Z">
        <w:del w:id="165" w:author="11046021_蔡元振" w:date="2024-03-25T20:49:00Z">
          <w:r>
            <w:rPr>
              <w:rFonts w:hint="eastAsia"/>
            </w:rPr>
            <w:delText>動機</w:delText>
          </w:r>
        </w:del>
      </w:ins>
      <w:bookmarkStart w:id="166" w:name="_Toc166433911"/>
      <w:bookmarkStart w:id="167" w:name="_Toc167669335"/>
      <w:ins w:id="168" w:author="11046014_劉育彤" w:date="2024-03-25T20:52:00Z">
        <w:r w:rsidR="001E1F61">
          <w:rPr>
            <w:rFonts w:hint="eastAsia"/>
          </w:rPr>
          <w:t>背景</w:t>
        </w:r>
      </w:ins>
      <w:bookmarkEnd w:id="166"/>
      <w:bookmarkEnd w:id="167"/>
      <w:ins w:id="169" w:author="11046014_劉育彤" w:date="2024-03-25T14:51:00Z">
        <w:del w:id="170" w:author="11046017_鄭兆媗" w:date="2024-03-25T16:01:00Z">
          <w:r w:rsidR="00C30C21" w:rsidRPr="00393C55">
            <w:rPr>
              <w:rFonts w:hint="eastAsia"/>
            </w:rPr>
            <w:delText xml:space="preserve">1-2 </w:delText>
          </w:r>
        </w:del>
        <w:del w:id="171" w:author="11046017_鄭兆媗" w:date="2024-03-25T16:21:00Z">
          <w:r w:rsidR="00C30C21" w:rsidRPr="00393C55">
            <w:rPr>
              <w:rFonts w:hint="eastAsia"/>
            </w:rPr>
            <w:delText>動</w:delText>
          </w:r>
        </w:del>
      </w:ins>
    </w:p>
    <w:p w14:paraId="1F155E39" w14:textId="09E35234" w:rsidR="00AF522C" w:rsidRPr="002E4C1A" w:rsidRDefault="00AF522C" w:rsidP="00E43A36">
      <w:pPr>
        <w:kinsoku w:val="0"/>
        <w:overflowPunct w:val="0"/>
        <w:snapToGrid w:val="0"/>
        <w:ind w:firstLineChars="200" w:firstLine="560"/>
        <w:rPr>
          <w:ins w:id="172" w:author="11046021_蔡元振" w:date="2024-03-26T14:16:00Z"/>
          <w:szCs w:val="28"/>
        </w:rPr>
      </w:pPr>
      <w:ins w:id="173"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174"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E43A36">
      <w:pPr>
        <w:kinsoku w:val="0"/>
        <w:overflowPunct w:val="0"/>
        <w:snapToGrid w:val="0"/>
        <w:ind w:firstLineChars="200" w:firstLine="560"/>
        <w:rPr>
          <w:ins w:id="175" w:author="11046021_蔡元振" w:date="2024-03-26T14:16:00Z"/>
        </w:rPr>
      </w:pPr>
      <w:ins w:id="176"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kinsoku w:val="0"/>
        <w:overflowPunct w:val="0"/>
        <w:rPr>
          <w:ins w:id="177" w:author="11046014_劉育彤" w:date="2024-03-25T20:52:00Z"/>
          <w:del w:id="178" w:author="11046021_蔡元振" w:date="2024-03-26T14:14:00Z"/>
        </w:rPr>
        <w:pPrChange w:id="179" w:author="11046021_蔡元振" w:date="2024-03-26T14:25:00Z">
          <w:pPr>
            <w:ind w:firstLineChars="200" w:firstLine="560"/>
          </w:pPr>
        </w:pPrChange>
      </w:pPr>
      <w:ins w:id="180" w:author="11046014_劉育彤" w:date="2024-03-25T20:52:00Z">
        <w:del w:id="181"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182" w:name="_Toc166433912"/>
          <w:bookmarkStart w:id="183" w:name="_Toc167669094"/>
          <w:bookmarkStart w:id="184" w:name="_Toc167669336"/>
          <w:bookmarkEnd w:id="182"/>
          <w:bookmarkEnd w:id="183"/>
          <w:bookmarkEnd w:id="184"/>
        </w:del>
      </w:ins>
    </w:p>
    <w:p w14:paraId="207D6DC7" w14:textId="0D43897D" w:rsidR="001E1F61" w:rsidRPr="00656C98" w:rsidDel="002E2DCE" w:rsidRDefault="001E1F61">
      <w:pPr>
        <w:pStyle w:val="2"/>
        <w:kinsoku w:val="0"/>
        <w:overflowPunct w:val="0"/>
        <w:rPr>
          <w:ins w:id="185" w:author="11046014_劉育彤" w:date="2024-03-25T20:52:00Z"/>
          <w:del w:id="186" w:author="11046021_蔡元振" w:date="2024-03-26T14:14:00Z"/>
        </w:rPr>
        <w:pPrChange w:id="187" w:author="11046021_蔡元振" w:date="2024-03-26T14:25:00Z">
          <w:pPr>
            <w:ind w:firstLineChars="200" w:firstLine="560"/>
          </w:pPr>
        </w:pPrChange>
      </w:pPr>
      <w:ins w:id="188" w:author="11046014_劉育彤" w:date="2024-03-25T20:52:00Z">
        <w:del w:id="189"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190" w:name="_Toc166433913"/>
          <w:bookmarkStart w:id="191" w:name="_Toc167669095"/>
          <w:bookmarkStart w:id="192" w:name="_Toc167669337"/>
          <w:bookmarkEnd w:id="190"/>
          <w:bookmarkEnd w:id="191"/>
          <w:bookmarkEnd w:id="192"/>
        </w:del>
      </w:ins>
    </w:p>
    <w:p w14:paraId="119D26AB" w14:textId="66F068F3" w:rsidR="00C30C21" w:rsidRPr="000F71AB" w:rsidRDefault="00E26083" w:rsidP="00E43A36">
      <w:pPr>
        <w:pStyle w:val="2"/>
        <w:kinsoku w:val="0"/>
        <w:overflowPunct w:val="0"/>
        <w:rPr>
          <w:ins w:id="193" w:author="11046014_劉育彤" w:date="2024-03-25T14:51:00Z"/>
        </w:rPr>
      </w:pPr>
      <w:ins w:id="194" w:author="11046017_鄭兆媗" w:date="2024-03-25T20:56:00Z">
        <w:r>
          <w:rPr>
            <w:rFonts w:hint="eastAsia"/>
          </w:rPr>
          <w:t xml:space="preserve"> </w:t>
        </w:r>
      </w:ins>
      <w:bookmarkStart w:id="195" w:name="_Toc166433914"/>
      <w:bookmarkStart w:id="196" w:name="_Toc167669338"/>
      <w:ins w:id="197" w:author="11046014_劉育彤" w:date="2024-03-25T20:53:00Z">
        <w:r w:rsidR="001D2C37" w:rsidDel="002F3A6A">
          <w:rPr>
            <w:rFonts w:hint="eastAsia"/>
          </w:rPr>
          <w:t>動機</w:t>
        </w:r>
      </w:ins>
      <w:bookmarkEnd w:id="195"/>
      <w:bookmarkEnd w:id="196"/>
      <w:ins w:id="198" w:author="11046014_劉育彤" w:date="2024-03-25T14:51:00Z">
        <w:del w:id="199" w:author="11046017_鄭兆媗" w:date="2024-03-25T16:01:00Z">
          <w:r w:rsidR="00C30C21" w:rsidRPr="00393C55">
            <w:rPr>
              <w:rFonts w:hint="eastAsia"/>
            </w:rPr>
            <w:delText>1-</w:delText>
          </w:r>
        </w:del>
      </w:ins>
      <w:ins w:id="200" w:author="11046017_鄭兆媗" w:date="2024-03-25T20:53:00Z">
        <w:r w:rsidR="005D256D">
          <w:rPr>
            <w:rFonts w:hint="eastAsia"/>
          </w:rPr>
          <w:t xml:space="preserve"> </w:t>
        </w:r>
      </w:ins>
      <w:ins w:id="201" w:author="11046014_劉育彤" w:date="2024-03-25T14:51:00Z">
        <w:del w:id="202" w:author="11046017_鄭兆媗" w:date="2024-03-25T16:02:00Z">
          <w:r w:rsidR="00C30C21" w:rsidRPr="000F71AB">
            <w:rPr>
              <w:rFonts w:hint="eastAsia"/>
            </w:rPr>
            <w:delText>1-3</w:delText>
          </w:r>
          <w:r w:rsidR="00C30C21" w:rsidRPr="000F71AB">
            <w:delText xml:space="preserve"> </w:delText>
          </w:r>
        </w:del>
        <w:del w:id="203" w:author="Microsoft Word" w:date="2024-03-25T20:54:00Z">
          <w:r w:rsidR="00C30C21" w:rsidRPr="000F71AB">
            <w:rPr>
              <w:rFonts w:hint="eastAsia"/>
            </w:rPr>
            <w:delText>系統目的與目標</w:delText>
          </w:r>
        </w:del>
      </w:ins>
    </w:p>
    <w:p w14:paraId="6FD6D5F8" w14:textId="70D55567" w:rsidR="00C30C21" w:rsidRPr="003E7632" w:rsidRDefault="001E1F61" w:rsidP="00E43A36">
      <w:pPr>
        <w:kinsoku w:val="0"/>
        <w:overflowPunct w:val="0"/>
        <w:snapToGrid w:val="0"/>
        <w:ind w:firstLineChars="200" w:firstLine="560"/>
        <w:rPr>
          <w:ins w:id="204" w:author="11046014_劉育彤" w:date="2024-03-25T14:51:00Z"/>
          <w:szCs w:val="28"/>
          <w:rPrChange w:id="205" w:author="11046014_劉育彤" w:date="2024-03-25T20:17:00Z">
            <w:rPr>
              <w:ins w:id="206" w:author="11046014_劉育彤" w:date="2024-03-25T14:51:00Z"/>
              <w:rFonts w:ascii="標楷體" w:hAnsi="標楷體"/>
              <w:szCs w:val="28"/>
            </w:rPr>
          </w:rPrChange>
        </w:rPr>
      </w:pPr>
      <w:ins w:id="207"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208" w:author="11046014_劉育彤" w:date="2024-03-28T10:12:00Z">
        <w:r w:rsidR="00AC4829">
          <w:rPr>
            <w:rFonts w:hint="eastAsia"/>
            <w:szCs w:val="28"/>
          </w:rPr>
          <w:t>學員</w:t>
        </w:r>
      </w:ins>
      <w:ins w:id="209"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E43A36">
      <w:pPr>
        <w:pStyle w:val="2"/>
        <w:kinsoku w:val="0"/>
        <w:overflowPunct w:val="0"/>
        <w:rPr>
          <w:ins w:id="210" w:author="11046017_鄭兆媗" w:date="2024-03-25T20:55:00Z"/>
        </w:rPr>
      </w:pPr>
      <w:ins w:id="211" w:author="11046017_鄭兆媗" w:date="2024-03-25T20:53:00Z">
        <w:r>
          <w:rPr>
            <w:rFonts w:hint="eastAsia"/>
          </w:rPr>
          <w:t xml:space="preserve"> </w:t>
        </w:r>
      </w:ins>
      <w:ins w:id="212" w:author="11046014_劉育彤" w:date="2024-03-25T14:51:00Z">
        <w:del w:id="213" w:author="11046017_鄭兆媗" w:date="2024-03-25T16:02:00Z">
          <w:r w:rsidR="00C30C21" w:rsidRPr="000F71AB">
            <w:rPr>
              <w:rFonts w:hint="eastAsia"/>
            </w:rPr>
            <w:delText>1-</w:delText>
          </w:r>
        </w:del>
      </w:ins>
      <w:ins w:id="214" w:author="11046014_劉育彤" w:date="2024-03-25T14:52:00Z">
        <w:del w:id="215" w:author="11046017_鄭兆媗" w:date="2024-03-25T16:02:00Z">
          <w:r w:rsidR="00C30C21" w:rsidRPr="000F71AB">
            <w:rPr>
              <w:rFonts w:hint="eastAsia"/>
            </w:rPr>
            <w:delText xml:space="preserve">4 </w:delText>
          </w:r>
        </w:del>
      </w:ins>
      <w:bookmarkStart w:id="216" w:name="_Toc166433915"/>
      <w:bookmarkStart w:id="217" w:name="_Toc167669339"/>
      <w:ins w:id="218" w:author="11046014_劉育彤" w:date="2024-03-25T20:54:00Z">
        <w:r w:rsidR="0010236E" w:rsidRPr="000F71AB">
          <w:rPr>
            <w:rFonts w:hint="eastAsia"/>
          </w:rPr>
          <w:t>系統目的與目標</w:t>
        </w:r>
      </w:ins>
      <w:bookmarkEnd w:id="216"/>
      <w:bookmarkEnd w:id="217"/>
    </w:p>
    <w:p w14:paraId="4C861EDB" w14:textId="77777777" w:rsidR="00AF698A" w:rsidRPr="006342D6" w:rsidRDefault="00AF698A">
      <w:pPr>
        <w:kinsoku w:val="0"/>
        <w:overflowPunct w:val="0"/>
        <w:snapToGrid w:val="0"/>
        <w:ind w:firstLineChars="200" w:firstLine="560"/>
        <w:rPr>
          <w:ins w:id="219" w:author="11046014_劉育彤" w:date="2024-03-25T20:55:00Z"/>
          <w:szCs w:val="28"/>
        </w:rPr>
        <w:pPrChange w:id="220" w:author="11046021_蔡元振" w:date="2024-04-24T21:44:00Z" w16du:dateUtc="2024-04-24T13:44:00Z">
          <w:pPr/>
        </w:pPrChange>
      </w:pPr>
      <w:ins w:id="221"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kinsoku w:val="0"/>
        <w:overflowPunct w:val="0"/>
        <w:snapToGrid w:val="0"/>
        <w:ind w:firstLineChars="200" w:firstLine="560"/>
        <w:rPr>
          <w:ins w:id="222" w:author="11046014_劉育彤" w:date="2024-03-25T20:55:00Z"/>
          <w:szCs w:val="28"/>
        </w:rPr>
        <w:pPrChange w:id="223" w:author="11046021_蔡元振" w:date="2024-04-24T21:44:00Z" w16du:dateUtc="2024-04-24T13:44:00Z">
          <w:pPr/>
        </w:pPrChange>
      </w:pPr>
      <w:ins w:id="224"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不準確或遺漏而導致的報名失敗或錯過。</w:t>
        </w:r>
      </w:ins>
    </w:p>
    <w:p w14:paraId="24ECFA19" w14:textId="45C9F53B" w:rsidR="003D769A" w:rsidRPr="006342D6" w:rsidRDefault="003D769A">
      <w:pPr>
        <w:kinsoku w:val="0"/>
        <w:overflowPunct w:val="0"/>
        <w:snapToGrid w:val="0"/>
        <w:ind w:firstLineChars="200" w:firstLine="560"/>
        <w:rPr>
          <w:ins w:id="225" w:author="11046014_劉育彤" w:date="2024-03-25T20:55:00Z"/>
          <w:szCs w:val="28"/>
        </w:rPr>
        <w:pPrChange w:id="226" w:author="11046021_蔡元振" w:date="2024-04-24T21:44:00Z" w16du:dateUtc="2024-04-24T13:44:00Z">
          <w:pPr/>
        </w:pPrChange>
      </w:pPr>
      <w:ins w:id="227"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2050D745" w14:textId="1FE0C480" w:rsidR="00AF698A" w:rsidRPr="00E43A36" w:rsidRDefault="00307E46">
      <w:pPr>
        <w:kinsoku w:val="0"/>
        <w:overflowPunct w:val="0"/>
        <w:snapToGrid w:val="0"/>
        <w:ind w:firstLineChars="200" w:firstLine="560"/>
        <w:rPr>
          <w:ins w:id="228" w:author="11046014_劉育彤" w:date="2024-03-25T14:51:00Z"/>
          <w:szCs w:val="28"/>
        </w:rPr>
        <w:pPrChange w:id="229" w:author="11046014_劉育彤" w:date="2024-03-25T20:55:00Z">
          <w:pPr>
            <w:ind w:firstLineChars="50" w:firstLine="140"/>
          </w:pPr>
        </w:pPrChange>
      </w:pPr>
      <w:r>
        <w:rPr>
          <w:rFonts w:hint="eastAsia"/>
          <w:szCs w:val="28"/>
        </w:rPr>
        <w:t>整體而言</w:t>
      </w:r>
      <w:ins w:id="230" w:author="11046014_劉育彤" w:date="2024-03-25T20:55:00Z">
        <w:r w:rsidR="00AF698A" w:rsidRPr="006342D6">
          <w:rPr>
            <w:rFonts w:hint="eastAsia"/>
            <w:szCs w:val="28"/>
          </w:rPr>
          <w:t>，開發羽球課程報名</w:t>
        </w:r>
        <w:r w:rsidR="00AF698A">
          <w:rPr>
            <w:rFonts w:hint="eastAsia"/>
            <w:szCs w:val="28"/>
          </w:rPr>
          <w:t>網站</w:t>
        </w:r>
        <w:r w:rsidR="00AF698A" w:rsidRPr="006342D6">
          <w:rPr>
            <w:rFonts w:hint="eastAsia"/>
            <w:szCs w:val="28"/>
          </w:rPr>
          <w:t>的動機在於提供一個全面、便捷、透明的平台，以滿足羽球愛好者對於尋找和參加課程的需求，同時推動羽球運動的發展和普及。</w:t>
        </w:r>
      </w:ins>
    </w:p>
    <w:p w14:paraId="2DF171FB" w14:textId="5E39474B" w:rsidR="001E1F61" w:rsidRPr="001E1F61" w:rsidRDefault="00E26083">
      <w:pPr>
        <w:pStyle w:val="2"/>
        <w:kinsoku w:val="0"/>
        <w:overflowPunct w:val="0"/>
        <w:rPr>
          <w:ins w:id="231" w:author="Microsoft Word" w:date="2024-03-25T20:53:00Z"/>
        </w:rPr>
        <w:pPrChange w:id="232" w:author="11046021_蔡元振" w:date="2024-03-26T14:25:00Z">
          <w:pPr>
            <w:ind w:firstLineChars="50" w:firstLine="140"/>
          </w:pPr>
        </w:pPrChange>
      </w:pPr>
      <w:ins w:id="233" w:author="11046017_鄭兆媗" w:date="2024-03-25T20:56:00Z">
        <w:r>
          <w:rPr>
            <w:rFonts w:hint="eastAsia"/>
          </w:rPr>
          <w:t xml:space="preserve"> </w:t>
        </w:r>
      </w:ins>
      <w:ins w:id="234" w:author="Microsoft Word" w:date="2024-03-25T20:53:00Z">
        <w:del w:id="235" w:author="11046014_劉育彤" w:date="2024-03-25T20:54:00Z">
          <w:r w:rsidR="001E1F61" w:rsidRPr="000F71AB" w:rsidDel="0010236E">
            <w:rPr>
              <w:rFonts w:hint="eastAsia"/>
            </w:rPr>
            <w:delText>系統目的與目標</w:delText>
          </w:r>
        </w:del>
        <w:del w:id="236" w:author="11046017_鄭兆媗" w:date="2024-03-25T20:55:00Z">
          <w:r w:rsidR="00C30C21" w:rsidRPr="000F71AB">
            <w:rPr>
              <w:rFonts w:hint="eastAsia"/>
            </w:rPr>
            <w:delText xml:space="preserve">1-4 </w:delText>
          </w:r>
        </w:del>
        <w:bookmarkStart w:id="237" w:name="_Toc166433916"/>
        <w:bookmarkStart w:id="238" w:name="_Toc167669340"/>
        <w:r w:rsidR="00C30C21" w:rsidRPr="000F71AB">
          <w:rPr>
            <w:rFonts w:hint="eastAsia"/>
          </w:rPr>
          <w:t>預期成果</w:t>
        </w:r>
        <w:bookmarkEnd w:id="237"/>
        <w:bookmarkEnd w:id="238"/>
      </w:ins>
    </w:p>
    <w:p w14:paraId="1FD4264F" w14:textId="5AEAA763" w:rsidR="00E308CF" w:rsidRPr="00E308CF" w:rsidRDefault="00E308CF" w:rsidP="00E43A36">
      <w:pPr>
        <w:kinsoku w:val="0"/>
        <w:overflowPunct w:val="0"/>
        <w:snapToGrid w:val="0"/>
        <w:ind w:firstLineChars="200" w:firstLine="560"/>
        <w:rPr>
          <w:del w:id="239" w:author="11046004_陳冠廷" w:date="2024-03-25T20:56:00Z"/>
          <w:szCs w:val="28"/>
        </w:rPr>
      </w:pPr>
      <w:r w:rsidRPr="00E308CF">
        <w:rPr>
          <w:rFonts w:hint="eastAsia"/>
          <w:szCs w:val="28"/>
        </w:rPr>
        <w:t>我們推行羽球這項運動，致力於將健康、多元的課程模式傳遞給更多人。為了方便想報名羽球</w:t>
      </w:r>
      <w:r>
        <w:rPr>
          <w:rFonts w:hint="eastAsia"/>
          <w:szCs w:val="28"/>
        </w:rPr>
        <w:t>課程</w:t>
      </w:r>
      <w:r w:rsidRPr="00E308CF">
        <w:rPr>
          <w:rFonts w:hint="eastAsia"/>
          <w:szCs w:val="28"/>
        </w:rPr>
        <w:t>的用戶</w:t>
      </w:r>
      <w:r>
        <w:rPr>
          <w:rFonts w:hint="eastAsia"/>
          <w:szCs w:val="28"/>
        </w:rPr>
        <w:t>找到最適合的內容</w:t>
      </w:r>
      <w:r w:rsidRPr="00E308CF">
        <w:rPr>
          <w:rFonts w:hint="eastAsia"/>
          <w:szCs w:val="28"/>
        </w:rPr>
        <w:t>，</w:t>
      </w:r>
      <w:r>
        <w:rPr>
          <w:rFonts w:hint="eastAsia"/>
          <w:szCs w:val="28"/>
        </w:rPr>
        <w:t>因此</w:t>
      </w:r>
      <w:r w:rsidRPr="00E308CF">
        <w:rPr>
          <w:rFonts w:hint="eastAsia"/>
          <w:szCs w:val="28"/>
        </w:rPr>
        <w:t>我們設計了一份表單供他們填寫</w:t>
      </w:r>
      <w:r>
        <w:rPr>
          <w:rFonts w:hint="eastAsia"/>
          <w:szCs w:val="28"/>
        </w:rPr>
        <w:t>，</w:t>
      </w:r>
      <w:r w:rsidRPr="00E308CF">
        <w:rPr>
          <w:rFonts w:hint="eastAsia"/>
          <w:szCs w:val="28"/>
        </w:rPr>
        <w:t>系統會根據表單內容進行分析，並推薦</w:t>
      </w:r>
      <w:r>
        <w:rPr>
          <w:rFonts w:hint="eastAsia"/>
          <w:szCs w:val="28"/>
        </w:rPr>
        <w:t>相對應的</w:t>
      </w:r>
      <w:r w:rsidRPr="00E308CF">
        <w:rPr>
          <w:rFonts w:hint="eastAsia"/>
          <w:szCs w:val="28"/>
        </w:rPr>
        <w:t>課程</w:t>
      </w:r>
      <w:r w:rsidR="00563A73">
        <w:rPr>
          <w:rFonts w:hint="eastAsia"/>
          <w:szCs w:val="28"/>
        </w:rPr>
        <w:t>與</w:t>
      </w:r>
      <w:r w:rsidRPr="00E308CF">
        <w:rPr>
          <w:rFonts w:hint="eastAsia"/>
          <w:szCs w:val="28"/>
        </w:rPr>
        <w:t>教練供用戶參考選擇。</w:t>
      </w:r>
    </w:p>
    <w:p w14:paraId="5902CA73" w14:textId="77777777" w:rsidR="00312167" w:rsidRPr="00E308CF" w:rsidRDefault="00312167" w:rsidP="00E43A36">
      <w:pPr>
        <w:kinsoku w:val="0"/>
        <w:overflowPunct w:val="0"/>
        <w:snapToGrid w:val="0"/>
        <w:ind w:firstLineChars="200" w:firstLine="560"/>
        <w:rPr>
          <w:ins w:id="240" w:author="11046004_陳冠廷" w:date="2024-04-22T14:50:00Z" w16du:dateUtc="2024-04-22T06:50:00Z"/>
          <w:szCs w:val="28"/>
        </w:rPr>
      </w:pPr>
    </w:p>
    <w:p w14:paraId="301B8127" w14:textId="29C31CEE" w:rsidR="00C86BCA" w:rsidRPr="006F5E91" w:rsidRDefault="009B3E69">
      <w:pPr>
        <w:pStyle w:val="af"/>
        <w:numPr>
          <w:ilvl w:val="3"/>
          <w:numId w:val="18"/>
        </w:numPr>
        <w:kinsoku w:val="0"/>
        <w:overflowPunct w:val="0"/>
        <w:snapToGrid w:val="0"/>
        <w:ind w:leftChars="0" w:left="851"/>
        <w:rPr>
          <w:ins w:id="241" w:author="11046004_陳冠廷" w:date="2024-03-25T21:33:00Z"/>
          <w:szCs w:val="28"/>
        </w:rPr>
        <w:pPrChange w:id="242" w:author="11046004_陳冠廷" w:date="2024-03-25T21:33:00Z">
          <w:pPr>
            <w:ind w:leftChars="200" w:left="560"/>
          </w:pPr>
        </w:pPrChange>
      </w:pPr>
      <w:ins w:id="243" w:author="11046004_陳冠廷" w:date="2024-04-22T14:51:00Z" w16du:dateUtc="2024-04-22T06:51:00Z">
        <w:r w:rsidRPr="006F5E91">
          <w:rPr>
            <w:rFonts w:hint="eastAsia"/>
            <w:szCs w:val="28"/>
          </w:rPr>
          <w:t>教練團隊：</w:t>
        </w:r>
      </w:ins>
      <w:r w:rsidR="006B3242" w:rsidRPr="006F5E91">
        <w:rPr>
          <w:rFonts w:hint="eastAsia"/>
          <w:szCs w:val="28"/>
        </w:rPr>
        <w:t>有</w:t>
      </w:r>
      <w:ins w:id="244" w:author="11046004_陳冠廷" w:date="2024-04-22T14:52:00Z" w16du:dateUtc="2024-04-22T06:52:00Z">
        <w:r w:rsidR="009D2113" w:rsidRPr="006F5E91">
          <w:rPr>
            <w:rFonts w:hint="eastAsia"/>
            <w:szCs w:val="28"/>
          </w:rPr>
          <w:t>專業的教練</w:t>
        </w:r>
      </w:ins>
      <w:r w:rsidR="006B3242" w:rsidRPr="006F5E91">
        <w:rPr>
          <w:rFonts w:hint="eastAsia"/>
          <w:szCs w:val="28"/>
        </w:rPr>
        <w:t>介紹</w:t>
      </w:r>
      <w:ins w:id="245" w:author="11046004_陳冠廷" w:date="2024-04-22T14:52:00Z" w16du:dateUtc="2024-04-22T06:52:00Z">
        <w:r w:rsidR="001E4C37" w:rsidRPr="006F5E91">
          <w:rPr>
            <w:rFonts w:hint="eastAsia"/>
            <w:szCs w:val="28"/>
          </w:rPr>
          <w:t>，</w:t>
        </w:r>
      </w:ins>
      <w:ins w:id="246" w:author="11046004_陳冠廷" w:date="2024-04-22T15:01:00Z" w16du:dateUtc="2024-04-22T07:01:00Z">
        <w:r w:rsidR="00AF603A" w:rsidRPr="006F5E91">
          <w:rPr>
            <w:rFonts w:hint="eastAsia"/>
            <w:szCs w:val="28"/>
          </w:rPr>
          <w:t>學員們可以</w:t>
        </w:r>
        <w:r w:rsidR="008961FC" w:rsidRPr="006F5E91">
          <w:rPr>
            <w:rFonts w:hint="eastAsia"/>
            <w:szCs w:val="28"/>
          </w:rPr>
          <w:t>依照自己喜歡</w:t>
        </w:r>
      </w:ins>
      <w:ins w:id="247" w:author="11046004_陳冠廷" w:date="2024-04-22T15:02:00Z" w16du:dateUtc="2024-04-22T07:02:00Z">
        <w:r w:rsidR="008961FC" w:rsidRPr="006F5E91">
          <w:rPr>
            <w:rFonts w:hint="eastAsia"/>
            <w:szCs w:val="28"/>
          </w:rPr>
          <w:t>或理想</w:t>
        </w:r>
      </w:ins>
      <w:r w:rsidR="0055145D" w:rsidRPr="006F5E91">
        <w:rPr>
          <w:rFonts w:hint="eastAsia"/>
          <w:szCs w:val="28"/>
        </w:rPr>
        <w:t>的</w:t>
      </w:r>
      <w:r w:rsidR="006B3242" w:rsidRPr="006F5E91">
        <w:rPr>
          <w:rFonts w:hint="eastAsia"/>
          <w:szCs w:val="28"/>
        </w:rPr>
        <w:t>教學內容來選擇</w:t>
      </w:r>
      <w:ins w:id="248" w:author="11046004_陳冠廷" w:date="2024-04-22T15:02:00Z" w16du:dateUtc="2024-04-22T07:02:00Z">
        <w:r w:rsidR="0012541C" w:rsidRPr="006F5E91">
          <w:rPr>
            <w:rFonts w:hint="eastAsia"/>
            <w:szCs w:val="28"/>
          </w:rPr>
          <w:t>教練。</w:t>
        </w:r>
      </w:ins>
    </w:p>
    <w:p w14:paraId="07ED4D78" w14:textId="6F29196F" w:rsidR="00312167" w:rsidRPr="006F5E91" w:rsidRDefault="00750297" w:rsidP="00E43A36">
      <w:pPr>
        <w:pStyle w:val="af"/>
        <w:numPr>
          <w:ilvl w:val="3"/>
          <w:numId w:val="18"/>
        </w:numPr>
        <w:kinsoku w:val="0"/>
        <w:overflowPunct w:val="0"/>
        <w:snapToGrid w:val="0"/>
        <w:ind w:leftChars="0" w:left="851"/>
        <w:rPr>
          <w:ins w:id="249" w:author="11046004_陳冠廷" w:date="2024-04-22T14:50:00Z" w16du:dateUtc="2024-04-22T06:50:00Z"/>
        </w:rPr>
      </w:pPr>
      <w:ins w:id="250" w:author="11046004_陳冠廷" w:date="2024-04-22T14:49:00Z" w16du:dateUtc="2024-04-22T06:49:00Z">
        <w:r w:rsidRPr="006F5E91">
          <w:rPr>
            <w:rFonts w:hint="eastAsia"/>
            <w:szCs w:val="28"/>
          </w:rPr>
          <w:t>報名課程</w:t>
        </w:r>
      </w:ins>
      <w:ins w:id="251" w:author="11046004_陳冠廷" w:date="2024-03-25T21:38:00Z">
        <w:r w:rsidR="00A74889" w:rsidRPr="006F5E91">
          <w:rPr>
            <w:rFonts w:hint="eastAsia"/>
            <w:szCs w:val="28"/>
          </w:rPr>
          <w:t>：</w:t>
        </w:r>
      </w:ins>
      <w:ins w:id="252" w:author="11046004_陳冠廷" w:date="2024-03-25T21:40:00Z">
        <w:r w:rsidR="00BE22C7" w:rsidRPr="006F5E91">
          <w:rPr>
            <w:rFonts w:hint="eastAsia"/>
            <w:szCs w:val="28"/>
          </w:rPr>
          <w:t>每位學員</w:t>
        </w:r>
      </w:ins>
      <w:r w:rsidR="006B3242" w:rsidRPr="006F5E91">
        <w:rPr>
          <w:rFonts w:hint="eastAsia"/>
          <w:szCs w:val="28"/>
        </w:rPr>
        <w:t>可以根據不同的</w:t>
      </w:r>
      <w:ins w:id="253" w:author="11046004_陳冠廷" w:date="2024-03-25T21:41:00Z">
        <w:r w:rsidR="00D63515" w:rsidRPr="006F5E91">
          <w:rPr>
            <w:rFonts w:hint="eastAsia"/>
            <w:szCs w:val="28"/>
          </w:rPr>
          <w:t>需求與目標</w:t>
        </w:r>
      </w:ins>
      <w:r w:rsidR="006B3242" w:rsidRPr="006F5E91">
        <w:rPr>
          <w:rFonts w:hint="eastAsia"/>
          <w:szCs w:val="28"/>
        </w:rPr>
        <w:t>填寫</w:t>
      </w:r>
      <w:ins w:id="254" w:author="11046004_陳冠廷" w:date="2024-03-25T21:41:00Z">
        <w:r w:rsidR="0048684E" w:rsidRPr="006F5E91">
          <w:rPr>
            <w:rFonts w:hint="eastAsia"/>
            <w:szCs w:val="28"/>
          </w:rPr>
          <w:t>，</w:t>
        </w:r>
        <w:r w:rsidR="0048684E" w:rsidRPr="006F5E91">
          <w:rPr>
            <w:rFonts w:hint="eastAsia"/>
            <w:rPrChange w:id="255" w:author="11046004_陳冠廷" w:date="2024-03-25T21:41:00Z">
              <w:rPr>
                <w:rFonts w:ascii="微軟正黑體" w:eastAsia="微軟正黑體" w:hAnsi="微軟正黑體" w:hint="eastAsia"/>
                <w:color w:val="DBDEE1"/>
                <w:shd w:val="clear" w:color="auto" w:fill="313338"/>
              </w:rPr>
            </w:rPrChange>
          </w:rPr>
          <w:t>讓</w:t>
        </w:r>
      </w:ins>
      <w:r w:rsidR="006B3242" w:rsidRPr="006F5E91">
        <w:rPr>
          <w:rFonts w:hint="eastAsia"/>
        </w:rPr>
        <w:t>系統分析推薦合適的課程與教練供學員參考，</w:t>
      </w:r>
      <w:ins w:id="256" w:author="11046004_陳冠廷" w:date="2024-03-25T21:41:00Z">
        <w:r w:rsidR="0048684E" w:rsidRPr="006F5E91">
          <w:rPr>
            <w:rFonts w:hint="eastAsia"/>
            <w:rPrChange w:id="257" w:author="11046004_陳冠廷" w:date="2024-03-25T21:41:00Z">
              <w:rPr>
                <w:rFonts w:ascii="微軟正黑體" w:eastAsia="微軟正黑體" w:hAnsi="微軟正黑體" w:hint="eastAsia"/>
                <w:color w:val="DBDEE1"/>
                <w:shd w:val="clear" w:color="auto" w:fill="313338"/>
              </w:rPr>
            </w:rPrChange>
          </w:rPr>
          <w:t>從而達到最佳的學習效果。</w:t>
        </w:r>
      </w:ins>
    </w:p>
    <w:p w14:paraId="30F7ADC9" w14:textId="6312662A" w:rsidR="007F136B" w:rsidRPr="006F5E91" w:rsidRDefault="00312167" w:rsidP="00E43A36">
      <w:pPr>
        <w:pStyle w:val="af"/>
        <w:numPr>
          <w:ilvl w:val="3"/>
          <w:numId w:val="18"/>
        </w:numPr>
        <w:kinsoku w:val="0"/>
        <w:overflowPunct w:val="0"/>
        <w:snapToGrid w:val="0"/>
        <w:ind w:leftChars="0" w:left="851"/>
        <w:rPr>
          <w:szCs w:val="28"/>
        </w:rPr>
      </w:pPr>
      <w:ins w:id="258" w:author="11046004_陳冠廷" w:date="2024-04-22T14:50:00Z" w16du:dateUtc="2024-04-22T06:50:00Z">
        <w:r w:rsidRPr="006F5E91">
          <w:rPr>
            <w:rFonts w:hint="eastAsia"/>
            <w:szCs w:val="28"/>
          </w:rPr>
          <w:t>社群空間</w:t>
        </w:r>
      </w:ins>
      <w:ins w:id="259" w:author="11046004_陳冠廷" w:date="2024-03-25T21:36:00Z">
        <w:r w:rsidR="00793FA0" w:rsidRPr="006F5E91">
          <w:rPr>
            <w:rFonts w:hint="eastAsia"/>
            <w:szCs w:val="28"/>
          </w:rPr>
          <w:t>：</w:t>
        </w:r>
        <w:r w:rsidR="00793FA0" w:rsidRPr="006F5E91">
          <w:rPr>
            <w:rFonts w:hint="eastAsia"/>
          </w:rPr>
          <w:t>設</w:t>
        </w:r>
      </w:ins>
      <w:ins w:id="260" w:author="11046004_陳冠廷" w:date="2024-03-25T21:38:00Z">
        <w:r w:rsidR="00A1584A" w:rsidRPr="006F5E91">
          <w:rPr>
            <w:rFonts w:hint="eastAsia"/>
          </w:rPr>
          <w:t>置</w:t>
        </w:r>
      </w:ins>
      <w:ins w:id="261" w:author="11046004_陳冠廷" w:date="2024-03-25T21:37:00Z">
        <w:r w:rsidR="00A1584A" w:rsidRPr="006F5E91">
          <w:rPr>
            <w:rFonts w:hint="eastAsia"/>
          </w:rPr>
          <w:t>留言板</w:t>
        </w:r>
      </w:ins>
      <w:ins w:id="262" w:author="11046004_陳冠廷" w:date="2024-03-25T21:36:00Z">
        <w:r w:rsidR="00793FA0" w:rsidRPr="006F5E91">
          <w:rPr>
            <w:rFonts w:hint="eastAsia"/>
          </w:rPr>
          <w:t>，讓學員和教練之間不僅限於課程時間內交流，還</w:t>
        </w:r>
        <w:proofErr w:type="gramStart"/>
        <w:r w:rsidR="00793FA0" w:rsidRPr="006F5E91">
          <w:rPr>
            <w:rFonts w:hint="eastAsia"/>
          </w:rPr>
          <w:t>可以</w:t>
        </w:r>
        <w:r w:rsidR="00793FA0" w:rsidRPr="006F5E91">
          <w:rPr>
            <w:rFonts w:hint="eastAsia"/>
          </w:rPr>
          <w:lastRenderedPageBreak/>
          <w:t>線上分享</w:t>
        </w:r>
        <w:proofErr w:type="gramEnd"/>
        <w:r w:rsidR="00793FA0" w:rsidRPr="006F5E91">
          <w:rPr>
            <w:rFonts w:hint="eastAsia"/>
          </w:rPr>
          <w:t>經驗、討論技巧，甚至組織羽球活動，進一步增強</w:t>
        </w:r>
      </w:ins>
      <w:proofErr w:type="gramStart"/>
      <w:r w:rsidR="00AF5EF8" w:rsidRPr="006F5E91">
        <w:rPr>
          <w:rFonts w:hint="eastAsia"/>
        </w:rPr>
        <w:t>使用者</w:t>
      </w:r>
      <w:ins w:id="263" w:author="11046004_陳冠廷" w:date="2024-03-25T21:36:00Z">
        <w:r w:rsidR="00793FA0" w:rsidRPr="006F5E91">
          <w:rPr>
            <w:rFonts w:hint="eastAsia"/>
          </w:rPr>
          <w:t>間的社</w:t>
        </w:r>
        <w:proofErr w:type="gramEnd"/>
        <w:r w:rsidR="00793FA0" w:rsidRPr="006F5E91">
          <w:rPr>
            <w:rFonts w:hint="eastAsia"/>
          </w:rPr>
          <w:t>群連結。</w:t>
        </w:r>
      </w:ins>
    </w:p>
    <w:p w14:paraId="411400DC" w14:textId="3173B158" w:rsidR="00E96289" w:rsidRPr="006F5E91" w:rsidRDefault="00E96289" w:rsidP="00563A73">
      <w:pPr>
        <w:pStyle w:val="af"/>
        <w:numPr>
          <w:ilvl w:val="3"/>
          <w:numId w:val="18"/>
        </w:numPr>
        <w:kinsoku w:val="0"/>
        <w:overflowPunct w:val="0"/>
        <w:snapToGrid w:val="0"/>
        <w:ind w:leftChars="0" w:left="851"/>
        <w:rPr>
          <w:ins w:id="264" w:author="11046004_陳冠廷" w:date="2024-03-25T21:07:00Z"/>
          <w:szCs w:val="28"/>
          <w:rPrChange w:id="265" w:author="11046004_陳冠廷" w:date="2024-04-22T15:19:00Z" w16du:dateUtc="2024-04-22T07:19:00Z">
            <w:rPr>
              <w:ins w:id="266" w:author="11046004_陳冠廷" w:date="2024-03-25T21:07:00Z"/>
              <w:color w:val="000000" w:themeColor="text1"/>
            </w:rPr>
          </w:rPrChange>
        </w:rPr>
      </w:pPr>
      <w:ins w:id="267" w:author="11046004_陳冠廷" w:date="2024-04-22T14:50:00Z" w16du:dateUtc="2024-04-22T06:50:00Z">
        <w:r w:rsidRPr="006F5E91">
          <w:rPr>
            <w:rFonts w:hint="eastAsia"/>
            <w:szCs w:val="28"/>
          </w:rPr>
          <w:t>會員中心</w:t>
        </w:r>
      </w:ins>
      <w:ins w:id="268" w:author="11046004_陳冠廷" w:date="2024-03-25T21:48:00Z">
        <w:r w:rsidRPr="006F5E91">
          <w:rPr>
            <w:rFonts w:eastAsia="細明體" w:cs="細明體" w:hint="eastAsia"/>
            <w:kern w:val="0"/>
            <w:sz w:val="24"/>
            <w:szCs w:val="28"/>
            <w:rPrChange w:id="269" w:author="11046004_陳冠廷" w:date="2024-03-25T21:48:00Z">
              <w:rPr>
                <w:rFonts w:ascii="標楷體" w:hAnsi="標楷體" w:hint="eastAsia"/>
                <w:color w:val="000000" w:themeColor="text1"/>
              </w:rPr>
            </w:rPrChange>
          </w:rPr>
          <w:t>：</w:t>
        </w:r>
        <w:r w:rsidRPr="006F5E91">
          <w:rPr>
            <w:rStyle w:val="HTML1"/>
            <w:rFonts w:ascii="Times New Roman" w:eastAsia="標楷體" w:hAnsi="Times New Roman"/>
            <w:kern w:val="0"/>
            <w:sz w:val="28"/>
            <w:szCs w:val="28"/>
            <w:rPrChange w:id="270" w:author="11046004_陳冠廷" w:date="2024-03-25T21:48:00Z">
              <w:rPr>
                <w:rStyle w:val="HTML1"/>
              </w:rPr>
            </w:rPrChange>
          </w:rPr>
          <w:t>使用者可以建立個人資料，</w:t>
        </w:r>
      </w:ins>
      <w:r w:rsidRPr="006F5E91">
        <w:rPr>
          <w:rStyle w:val="HTML1"/>
          <w:rFonts w:ascii="Times New Roman" w:eastAsia="標楷體" w:hAnsi="Times New Roman" w:hint="eastAsia"/>
          <w:sz w:val="28"/>
          <w:szCs w:val="28"/>
        </w:rPr>
        <w:t>能夠記錄曾經上過的課程，並且登入後還可一同參與社群</w:t>
      </w:r>
      <w:r w:rsidR="006B3242" w:rsidRPr="006F5E91">
        <w:rPr>
          <w:rStyle w:val="HTML1"/>
          <w:rFonts w:ascii="Times New Roman" w:eastAsia="標楷體" w:hAnsi="Times New Roman" w:hint="eastAsia"/>
          <w:sz w:val="28"/>
          <w:szCs w:val="28"/>
        </w:rPr>
        <w:t>空間的</w:t>
      </w:r>
      <w:r w:rsidRPr="006F5E91">
        <w:rPr>
          <w:rStyle w:val="HTML1"/>
          <w:rFonts w:ascii="Times New Roman" w:eastAsia="標楷體" w:hAnsi="Times New Roman" w:hint="eastAsia"/>
          <w:sz w:val="28"/>
          <w:szCs w:val="28"/>
        </w:rPr>
        <w:t>討論</w:t>
      </w:r>
      <w:r w:rsidRPr="006F5E91">
        <w:rPr>
          <w:rFonts w:hint="eastAsia"/>
          <w:szCs w:val="28"/>
        </w:rPr>
        <w:t>。</w:t>
      </w:r>
    </w:p>
    <w:p w14:paraId="67A145DE" w14:textId="07456447" w:rsidR="00B202F1" w:rsidRPr="00312167" w:rsidRDefault="00B202F1">
      <w:pPr>
        <w:pStyle w:val="HTML"/>
        <w:kinsoku w:val="0"/>
        <w:overflowPunct w:val="0"/>
        <w:spacing w:after="60"/>
        <w:rPr>
          <w:ins w:id="271" w:author="11046017_鄭兆媗" w:date="2024-03-25T20:53:00Z"/>
          <w:del w:id="272" w:author="11046014_劉育彤" w:date="2024-03-25T20:55:00Z"/>
          <w:color w:val="000000" w:themeColor="text1"/>
          <w:szCs w:val="28"/>
          <w:rPrChange w:id="273" w:author="11046004_陳冠廷" w:date="2024-04-22T15:19:00Z" w16du:dateUtc="2024-04-22T07:19:00Z">
            <w:rPr>
              <w:ins w:id="274" w:author="11046017_鄭兆媗" w:date="2024-03-25T20:53:00Z"/>
              <w:del w:id="275" w:author="11046014_劉育彤" w:date="2024-03-25T20:55:00Z"/>
              <w:szCs w:val="28"/>
            </w:rPr>
          </w:rPrChange>
        </w:rPr>
        <w:pPrChange w:id="276" w:author="11046004_陳冠廷" w:date="2024-03-25T20:58:00Z">
          <w:pPr/>
        </w:pPrChange>
      </w:pPr>
    </w:p>
    <w:p w14:paraId="307D331F" w14:textId="77777777" w:rsidR="00547FC3" w:rsidRDefault="00547FC3">
      <w:pPr>
        <w:pStyle w:val="HTML"/>
        <w:kinsoku w:val="0"/>
        <w:overflowPunct w:val="0"/>
        <w:rPr>
          <w:ins w:id="277" w:author="11046017_鄭兆媗" w:date="2024-03-25T20:53:00Z"/>
          <w:del w:id="278" w:author="11046014_劉育彤" w:date="2024-03-25T20:55:00Z"/>
          <w:szCs w:val="28"/>
        </w:rPr>
        <w:pPrChange w:id="279" w:author="11046004_陳冠廷" w:date="2024-03-25T20:58:00Z">
          <w:pPr/>
        </w:pPrChange>
      </w:pPr>
    </w:p>
    <w:p w14:paraId="75A964B9" w14:textId="77777777" w:rsidR="004807DA" w:rsidRDefault="00B202F1">
      <w:pPr>
        <w:widowControl/>
        <w:kinsoku w:val="0"/>
        <w:overflowPunct w:val="0"/>
        <w:rPr>
          <w:ins w:id="280" w:author="11046017_鄭兆媗" w:date="2024-03-25T16:14:00Z"/>
          <w:szCs w:val="28"/>
        </w:rPr>
        <w:sectPr w:rsidR="004807DA" w:rsidSect="0029566D">
          <w:footerReference w:type="default" r:id="rId12"/>
          <w:pgSz w:w="11906" w:h="16838" w:code="9"/>
          <w:pgMar w:top="851" w:right="851" w:bottom="851" w:left="851" w:header="567" w:footer="567" w:gutter="0"/>
          <w:pgNumType w:start="1"/>
          <w:cols w:space="425"/>
          <w:docGrid w:type="lines" w:linePitch="381"/>
        </w:sectPr>
        <w:pPrChange w:id="281" w:author="11046017_鄭兆媗" w:date="2024-03-25T17:25:00Z">
          <w:pPr>
            <w:widowControl/>
            <w:ind w:firstLineChars="200" w:firstLine="560"/>
          </w:pPr>
        </w:pPrChange>
      </w:pPr>
      <w:ins w:id="282" w:author="11046014_劉育彤" w:date="2024-03-25T14:54:00Z">
        <w:r w:rsidRPr="003E7632">
          <w:rPr>
            <w:szCs w:val="28"/>
            <w:rPrChange w:id="283" w:author="11046014_劉育彤" w:date="2024-03-25T20:17:00Z">
              <w:rPr>
                <w:rFonts w:ascii="標楷體" w:hAnsi="標楷體"/>
                <w:szCs w:val="28"/>
              </w:rPr>
            </w:rPrChange>
          </w:rPr>
          <w:br w:type="page"/>
        </w:r>
      </w:ins>
    </w:p>
    <w:p w14:paraId="39CED803" w14:textId="127A4617" w:rsidR="00B202F1" w:rsidRPr="003E7632" w:rsidRDefault="00B202F1">
      <w:pPr>
        <w:pStyle w:val="1"/>
        <w:kinsoku w:val="0"/>
        <w:overflowPunct w:val="0"/>
        <w:ind w:left="0" w:firstLine="0"/>
        <w:rPr>
          <w:ins w:id="284" w:author="11046014_劉育彤" w:date="2024-03-25T14:54:00Z"/>
          <w:del w:id="285" w:author="11046017_鄭兆媗" w:date="2024-03-25T16:15:00Z"/>
          <w:szCs w:val="28"/>
          <w:rPrChange w:id="286" w:author="11046014_劉育彤" w:date="2024-03-25T20:17:00Z">
            <w:rPr>
              <w:ins w:id="287" w:author="11046014_劉育彤" w:date="2024-03-25T14:54:00Z"/>
              <w:del w:id="288" w:author="11046017_鄭兆媗" w:date="2024-03-25T16:15:00Z"/>
              <w:rFonts w:ascii="標楷體" w:hAnsi="標楷體"/>
              <w:szCs w:val="28"/>
            </w:rPr>
          </w:rPrChange>
        </w:rPr>
        <w:pPrChange w:id="289" w:author="11046017_鄭兆媗" w:date="2024-03-25T20:17:00Z">
          <w:pPr>
            <w:widowControl/>
          </w:pPr>
        </w:pPrChange>
      </w:pPr>
      <w:bookmarkStart w:id="290" w:name="_Toc162275831"/>
      <w:bookmarkStart w:id="291" w:name="_Toc162275963"/>
      <w:bookmarkStart w:id="292" w:name="_Toc162276104"/>
      <w:bookmarkStart w:id="293" w:name="_Toc162276153"/>
      <w:bookmarkStart w:id="294" w:name="_Toc162279002"/>
      <w:bookmarkStart w:id="295" w:name="_Toc162302593"/>
      <w:bookmarkStart w:id="296" w:name="_Toc162302646"/>
      <w:bookmarkStart w:id="297" w:name="_Toc162303270"/>
      <w:bookmarkStart w:id="298" w:name="_Toc166433917"/>
      <w:bookmarkStart w:id="299" w:name="_Toc167669099"/>
      <w:bookmarkStart w:id="300" w:name="_Toc167669341"/>
      <w:bookmarkEnd w:id="290"/>
      <w:bookmarkEnd w:id="291"/>
      <w:bookmarkEnd w:id="292"/>
      <w:bookmarkEnd w:id="293"/>
      <w:bookmarkEnd w:id="294"/>
      <w:bookmarkEnd w:id="295"/>
      <w:bookmarkEnd w:id="296"/>
      <w:bookmarkEnd w:id="297"/>
      <w:bookmarkEnd w:id="298"/>
      <w:bookmarkEnd w:id="299"/>
      <w:bookmarkEnd w:id="300"/>
    </w:p>
    <w:p w14:paraId="7C5A2040" w14:textId="27E4E5BF" w:rsidR="00B202F1" w:rsidRPr="000F71AB" w:rsidRDefault="00B202F1">
      <w:pPr>
        <w:pStyle w:val="1"/>
        <w:kinsoku w:val="0"/>
        <w:overflowPunct w:val="0"/>
        <w:ind w:left="0" w:firstLine="0"/>
        <w:rPr>
          <w:ins w:id="301" w:author="11046014_劉育彤" w:date="2024-03-25T14:54:00Z"/>
        </w:rPr>
        <w:pPrChange w:id="302" w:author="11046017_鄭兆媗" w:date="2024-03-25T20:17:00Z">
          <w:pPr>
            <w:jc w:val="center"/>
          </w:pPr>
        </w:pPrChange>
      </w:pPr>
      <w:ins w:id="303" w:author="11046014_劉育彤" w:date="2024-03-25T14:54:00Z">
        <w:del w:id="304"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305" w:name="_Toc166433918"/>
        <w:bookmarkStart w:id="306" w:name="_Toc167669342"/>
        <w:r w:rsidRPr="000F71AB">
          <w:rPr>
            <w:rFonts w:hint="eastAsia"/>
          </w:rPr>
          <w:t>營運計畫</w:t>
        </w:r>
        <w:bookmarkEnd w:id="305"/>
        <w:bookmarkEnd w:id="306"/>
      </w:ins>
    </w:p>
    <w:p w14:paraId="28942FE3" w14:textId="5BA0EE1D" w:rsidR="000B37DD" w:rsidRPr="008B53E3" w:rsidRDefault="00B202F1">
      <w:pPr>
        <w:pStyle w:val="2"/>
        <w:kinsoku w:val="0"/>
        <w:overflowPunct w:val="0"/>
        <w:rPr>
          <w:ins w:id="307" w:author="11046014_劉育彤" w:date="2024-03-25T14:54:00Z"/>
          <w:del w:id="308" w:author="11046017_鄭兆媗" w:date="2024-03-25T16:47:00Z"/>
        </w:rPr>
        <w:pPrChange w:id="309" w:author="11046021_蔡元振" w:date="2024-03-26T14:25:00Z">
          <w:pPr>
            <w:ind w:firstLineChars="50" w:firstLine="140"/>
          </w:pPr>
        </w:pPrChange>
      </w:pPr>
      <w:ins w:id="310" w:author="11046014_劉育彤" w:date="2024-03-25T14:54:00Z">
        <w:del w:id="311"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312" w:name="_Toc162302595"/>
          <w:bookmarkStart w:id="313" w:name="_Toc162302648"/>
          <w:bookmarkStart w:id="314" w:name="_Toc162303272"/>
          <w:bookmarkStart w:id="315" w:name="_Toc166433919"/>
          <w:bookmarkStart w:id="316" w:name="_Toc167669101"/>
          <w:bookmarkStart w:id="317" w:name="_Toc167669343"/>
          <w:bookmarkEnd w:id="312"/>
          <w:bookmarkEnd w:id="313"/>
          <w:bookmarkEnd w:id="314"/>
          <w:bookmarkEnd w:id="315"/>
          <w:bookmarkEnd w:id="316"/>
          <w:bookmarkEnd w:id="317"/>
        </w:del>
      </w:ins>
    </w:p>
    <w:p w14:paraId="57FDDC06" w14:textId="7657A9FD" w:rsidR="00B202F1" w:rsidRPr="003E7632" w:rsidRDefault="00B202F1">
      <w:pPr>
        <w:pStyle w:val="2"/>
        <w:kinsoku w:val="0"/>
        <w:overflowPunct w:val="0"/>
        <w:rPr>
          <w:ins w:id="318" w:author="11046014_劉育彤" w:date="2024-03-25T14:54:00Z"/>
          <w:del w:id="319" w:author="11046017_鄭兆媗" w:date="2024-03-25T16:47:00Z"/>
          <w:rPrChange w:id="320" w:author="11046014_劉育彤" w:date="2024-03-25T20:17:00Z">
            <w:rPr>
              <w:ins w:id="321" w:author="11046014_劉育彤" w:date="2024-03-25T14:54:00Z"/>
              <w:del w:id="322" w:author="11046017_鄭兆媗" w:date="2024-03-25T16:47:00Z"/>
              <w:rFonts w:ascii="標楷體" w:hAnsi="標楷體"/>
              <w:szCs w:val="28"/>
            </w:rPr>
          </w:rPrChange>
        </w:rPr>
        <w:pPrChange w:id="323" w:author="11046021_蔡元振" w:date="2024-03-26T14:25:00Z">
          <w:pPr>
            <w:ind w:firstLineChars="200" w:firstLine="560"/>
          </w:pPr>
        </w:pPrChange>
      </w:pPr>
      <w:ins w:id="324" w:author="11046014_劉育彤" w:date="2024-03-25T14:54:00Z">
        <w:del w:id="325" w:author="11046017_鄭兆媗" w:date="2024-03-25T16:47:00Z">
          <w:r w:rsidRPr="003E7632">
            <w:rPr>
              <w:rPrChange w:id="326" w:author="11046014_劉育彤" w:date="2024-03-25T20:17:00Z">
                <w:rPr>
                  <w:rFonts w:ascii="標楷體" w:hAnsi="標楷體"/>
                  <w:szCs w:val="28"/>
                </w:rPr>
              </w:rPrChange>
            </w:rPr>
            <w:delText xml:space="preserve">  </w:delText>
          </w:r>
        </w:del>
      </w:ins>
      <w:ins w:id="327" w:author="11046014_劉育彤" w:date="2024-03-25T15:09:00Z">
        <w:del w:id="328" w:author="11046017_鄭兆媗" w:date="2024-03-25T16:47:00Z">
          <w:r w:rsidR="000B37DD" w:rsidRPr="003E7632">
            <w:rPr>
              <w:rPrChange w:id="329" w:author="11046014_劉育彤" w:date="2024-03-25T20:17:00Z">
                <w:rPr>
                  <w:rFonts w:ascii="標楷體" w:hAnsi="標楷體"/>
                  <w:szCs w:val="28"/>
                </w:rPr>
              </w:rPrChange>
            </w:rPr>
            <w:delText>2-1-1</w:delText>
          </w:r>
          <w:r w:rsidR="000B37DD" w:rsidRPr="003E7632">
            <w:rPr>
              <w:rFonts w:hint="eastAsia"/>
              <w:rPrChange w:id="330" w:author="11046014_劉育彤" w:date="2024-03-25T20:17:00Z">
                <w:rPr>
                  <w:rFonts w:ascii="標楷體" w:hAnsi="標楷體" w:hint="eastAsia"/>
                  <w:szCs w:val="28"/>
                </w:rPr>
              </w:rPrChange>
            </w:rPr>
            <w:delText>市場可行性</w:delText>
          </w:r>
        </w:del>
      </w:ins>
      <w:bookmarkStart w:id="331" w:name="_Toc162302596"/>
      <w:bookmarkStart w:id="332" w:name="_Toc162302649"/>
      <w:bookmarkStart w:id="333" w:name="_Toc162303273"/>
      <w:bookmarkStart w:id="334" w:name="_Toc166433920"/>
      <w:bookmarkStart w:id="335" w:name="_Toc167669102"/>
      <w:bookmarkStart w:id="336" w:name="_Toc167669344"/>
      <w:bookmarkEnd w:id="331"/>
      <w:bookmarkEnd w:id="332"/>
      <w:bookmarkEnd w:id="333"/>
      <w:bookmarkEnd w:id="334"/>
      <w:bookmarkEnd w:id="335"/>
      <w:bookmarkEnd w:id="336"/>
    </w:p>
    <w:p w14:paraId="5D69143E" w14:textId="173C2B64" w:rsidR="000B37DD" w:rsidRPr="003E7632" w:rsidRDefault="000B37DD">
      <w:pPr>
        <w:pStyle w:val="2"/>
        <w:kinsoku w:val="0"/>
        <w:overflowPunct w:val="0"/>
        <w:rPr>
          <w:ins w:id="337" w:author="11046014_劉育彤" w:date="2024-03-25T14:54:00Z"/>
          <w:del w:id="338" w:author="11046017_鄭兆媗" w:date="2024-03-25T16:47:00Z"/>
          <w:rPrChange w:id="339" w:author="11046014_劉育彤" w:date="2024-03-25T20:17:00Z">
            <w:rPr>
              <w:ins w:id="340" w:author="11046014_劉育彤" w:date="2024-03-25T14:54:00Z"/>
              <w:del w:id="341" w:author="11046017_鄭兆媗" w:date="2024-03-25T16:47:00Z"/>
              <w:rFonts w:ascii="標楷體" w:hAnsi="標楷體"/>
              <w:szCs w:val="28"/>
            </w:rPr>
          </w:rPrChange>
        </w:rPr>
        <w:pPrChange w:id="342" w:author="11046021_蔡元振" w:date="2024-03-26T14:25:00Z">
          <w:pPr>
            <w:ind w:firstLineChars="200" w:firstLine="560"/>
          </w:pPr>
        </w:pPrChange>
      </w:pPr>
      <w:ins w:id="343" w:author="11046014_劉育彤" w:date="2024-03-25T15:09:00Z">
        <w:del w:id="344" w:author="11046017_鄭兆媗" w:date="2024-03-25T16:47:00Z">
          <w:r w:rsidRPr="003E7632">
            <w:rPr>
              <w:rPrChange w:id="345" w:author="11046014_劉育彤" w:date="2024-03-25T20:17:00Z">
                <w:rPr>
                  <w:rFonts w:ascii="標楷體" w:hAnsi="標楷體"/>
                  <w:szCs w:val="28"/>
                </w:rPr>
              </w:rPrChange>
            </w:rPr>
            <w:delText xml:space="preserve">  2-1-2</w:delText>
          </w:r>
          <w:r w:rsidRPr="003E7632">
            <w:rPr>
              <w:rFonts w:hint="eastAsia"/>
              <w:rPrChange w:id="346" w:author="11046014_劉育彤" w:date="2024-03-25T20:17:00Z">
                <w:rPr>
                  <w:rFonts w:ascii="標楷體" w:hAnsi="標楷體" w:hint="eastAsia"/>
                  <w:szCs w:val="28"/>
                </w:rPr>
              </w:rPrChange>
            </w:rPr>
            <w:delText>營運可行性</w:delText>
          </w:r>
        </w:del>
      </w:ins>
      <w:bookmarkStart w:id="347" w:name="_Toc162302597"/>
      <w:bookmarkStart w:id="348" w:name="_Toc162302650"/>
      <w:bookmarkStart w:id="349" w:name="_Toc162303274"/>
      <w:bookmarkStart w:id="350" w:name="_Toc166433921"/>
      <w:bookmarkStart w:id="351" w:name="_Toc167669103"/>
      <w:bookmarkStart w:id="352" w:name="_Toc167669345"/>
      <w:bookmarkEnd w:id="347"/>
      <w:bookmarkEnd w:id="348"/>
      <w:bookmarkEnd w:id="349"/>
      <w:bookmarkEnd w:id="350"/>
      <w:bookmarkEnd w:id="351"/>
      <w:bookmarkEnd w:id="352"/>
    </w:p>
    <w:p w14:paraId="7A594A74" w14:textId="77777777" w:rsidR="00BF495D" w:rsidRPr="008B53E3" w:rsidRDefault="00BF495D" w:rsidP="00E43A36">
      <w:pPr>
        <w:pStyle w:val="2"/>
        <w:kinsoku w:val="0"/>
        <w:overflowPunct w:val="0"/>
        <w:rPr>
          <w:ins w:id="353" w:author="11046017_鄭兆媗" w:date="2024-03-25T16:47:00Z"/>
        </w:rPr>
      </w:pPr>
      <w:ins w:id="354" w:author="11046017_鄭兆媗" w:date="2024-03-25T16:47:00Z">
        <w:del w:id="355"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356" w:name="_Toc166433922"/>
        <w:bookmarkStart w:id="357" w:name="_Toc167669346"/>
        <w:r w:rsidRPr="008B53E3">
          <w:rPr>
            <w:rFonts w:hint="eastAsia"/>
          </w:rPr>
          <w:t>可行性分析</w:t>
        </w:r>
        <w:bookmarkEnd w:id="356"/>
        <w:bookmarkEnd w:id="357"/>
      </w:ins>
    </w:p>
    <w:p w14:paraId="4E8A4E02" w14:textId="165476B8" w:rsidR="00BF495D" w:rsidRPr="002632D2" w:rsidRDefault="00BF495D">
      <w:pPr>
        <w:pStyle w:val="3"/>
        <w:kinsoku w:val="0"/>
        <w:overflowPunct w:val="0"/>
        <w:ind w:leftChars="85" w:left="238" w:firstLine="0"/>
        <w:pPrChange w:id="358" w:author="11046017_鄭兆媗" w:date="2024-03-25T17:25:00Z">
          <w:pPr>
            <w:ind w:firstLineChars="200" w:firstLine="560"/>
          </w:pPr>
        </w:pPrChange>
      </w:pPr>
      <w:ins w:id="359" w:author="11046017_鄭兆媗" w:date="2024-03-25T20:56:00Z">
        <w:r w:rsidRPr="002632D2" w:rsidDel="001E157F">
          <w:t xml:space="preserve"> </w:t>
        </w:r>
      </w:ins>
      <w:ins w:id="360" w:author="11046017_鄭兆媗" w:date="2024-03-25T17:20:00Z">
        <w:del w:id="361" w:author="11046014_劉育彤" w:date="2024-03-25T20:38:00Z">
          <w:r w:rsidRPr="002632D2" w:rsidDel="001E157F">
            <w:delText xml:space="preserve"> </w:delText>
          </w:r>
        </w:del>
      </w:ins>
      <w:ins w:id="362" w:author="11046017_鄭兆媗" w:date="2024-03-25T16:47:00Z">
        <w:del w:id="363"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E43A36">
      <w:pPr>
        <w:kinsoku w:val="0"/>
        <w:overflowPunct w:val="0"/>
        <w:snapToGrid w:val="0"/>
        <w:ind w:firstLineChars="200" w:firstLine="560"/>
      </w:pPr>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263889C2" w:rsidR="00BD0D37" w:rsidRPr="00E43A36" w:rsidRDefault="00BD0D37" w:rsidP="00FD5553">
      <w:pPr>
        <w:pStyle w:val="af"/>
        <w:numPr>
          <w:ilvl w:val="0"/>
          <w:numId w:val="32"/>
        </w:numPr>
        <w:kinsoku w:val="0"/>
        <w:overflowPunct w:val="0"/>
        <w:snapToGrid w:val="0"/>
        <w:ind w:leftChars="0" w:left="1276"/>
        <w:rPr>
          <w:color w:val="000000" w:themeColor="text1"/>
        </w:rPr>
      </w:pPr>
      <w:r w:rsidRPr="00E43A36">
        <w:rPr>
          <w:rFonts w:hint="eastAsia"/>
          <w:color w:val="000000" w:themeColor="text1"/>
        </w:rPr>
        <w:t>休閒運動</w:t>
      </w:r>
    </w:p>
    <w:p w14:paraId="494F58A3" w14:textId="77777777" w:rsidR="00BD0D37" w:rsidRPr="00E43A36" w:rsidRDefault="00BD0D37" w:rsidP="00FD5553">
      <w:pPr>
        <w:pStyle w:val="af"/>
        <w:numPr>
          <w:ilvl w:val="0"/>
          <w:numId w:val="32"/>
        </w:numPr>
        <w:kinsoku w:val="0"/>
        <w:overflowPunct w:val="0"/>
        <w:snapToGrid w:val="0"/>
        <w:ind w:leftChars="0" w:left="1276"/>
        <w:rPr>
          <w:color w:val="000000" w:themeColor="text1"/>
        </w:rPr>
      </w:pPr>
      <w:r w:rsidRPr="00E43A36">
        <w:rPr>
          <w:rFonts w:hint="eastAsia"/>
          <w:color w:val="000000" w:themeColor="text1"/>
        </w:rPr>
        <w:t>鍛鍊身體</w:t>
      </w:r>
    </w:p>
    <w:p w14:paraId="0408382A" w14:textId="77777777" w:rsidR="00BD0D37" w:rsidRDefault="00BD0D37" w:rsidP="00FD5553">
      <w:pPr>
        <w:pStyle w:val="af"/>
        <w:numPr>
          <w:ilvl w:val="0"/>
          <w:numId w:val="32"/>
        </w:numPr>
        <w:kinsoku w:val="0"/>
        <w:overflowPunct w:val="0"/>
        <w:snapToGrid w:val="0"/>
        <w:ind w:leftChars="0" w:left="1276"/>
        <w:rPr>
          <w:color w:val="000000" w:themeColor="text1"/>
        </w:rPr>
      </w:pPr>
      <w:r w:rsidRPr="00E43A36">
        <w:rPr>
          <w:rFonts w:hint="eastAsia"/>
          <w:color w:val="000000" w:themeColor="text1"/>
        </w:rPr>
        <w:t>以球會友</w:t>
      </w:r>
    </w:p>
    <w:p w14:paraId="6A335216" w14:textId="77777777" w:rsidR="00144E3D" w:rsidRPr="00144E3D" w:rsidRDefault="00144E3D" w:rsidP="00144E3D">
      <w:pPr>
        <w:kinsoku w:val="0"/>
        <w:overflowPunct w:val="0"/>
        <w:snapToGrid w:val="0"/>
        <w:rPr>
          <w:color w:val="000000" w:themeColor="text1"/>
        </w:rPr>
      </w:pPr>
    </w:p>
    <w:p w14:paraId="46FF56ED" w14:textId="77777777" w:rsidR="00BD0D37" w:rsidRPr="00AE6B11" w:rsidRDefault="00BD0D37" w:rsidP="00E43A36">
      <w:pPr>
        <w:kinsoku w:val="0"/>
        <w:overflowPunct w:val="0"/>
        <w:snapToGrid w:val="0"/>
      </w:pPr>
      <w:r>
        <w:rPr>
          <w:rFonts w:hint="eastAsia"/>
        </w:rPr>
        <w:t>以下是我們問卷的相關圖表</w:t>
      </w:r>
    </w:p>
    <w:p w14:paraId="548793BF" w14:textId="77777777" w:rsidR="0029566D" w:rsidRDefault="00BD0D37" w:rsidP="0029566D">
      <w:pPr>
        <w:keepNext/>
        <w:kinsoku w:val="0"/>
        <w:overflowPunct w:val="0"/>
        <w:jc w:val="center"/>
      </w:pPr>
      <w:r>
        <w:rPr>
          <w:noProof/>
        </w:rPr>
        <w:drawing>
          <wp:inline distT="0" distB="0" distL="0" distR="0" wp14:anchorId="0751C926" wp14:editId="2243F664">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B69438" w14:textId="34DD53C0" w:rsidR="00BD0D37" w:rsidRDefault="0029566D" w:rsidP="0029566D">
      <w:pPr>
        <w:pStyle w:val="af0"/>
        <w:jc w:val="center"/>
        <w:rPr>
          <w:szCs w:val="28"/>
          <w:lang w:eastAsia="zh-TW"/>
        </w:rPr>
      </w:pPr>
      <w:bookmarkStart w:id="364" w:name="_Toc167675399"/>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sidRPr="00CD0A86">
        <w:rPr>
          <w:rFonts w:hint="eastAsia"/>
          <w:lang w:eastAsia="zh-TW"/>
        </w:rPr>
        <w:t>性別問卷圖</w:t>
      </w:r>
      <w:bookmarkEnd w:id="364"/>
    </w:p>
    <w:p w14:paraId="0C109194" w14:textId="7CE306CF" w:rsidR="00BD0D37" w:rsidRDefault="00BD0D37" w:rsidP="00E43A36">
      <w:pPr>
        <w:kinsoku w:val="0"/>
        <w:overflowPunct w:val="0"/>
        <w:snapToGrid w:val="0"/>
        <w:ind w:firstLineChars="200" w:firstLine="560"/>
        <w:jc w:val="left"/>
        <w:rPr>
          <w:color w:val="000000" w:themeColor="text1"/>
          <w:szCs w:val="28"/>
        </w:rPr>
      </w:pPr>
      <w:r w:rsidRPr="00E43A36">
        <w:rPr>
          <w:rFonts w:hint="eastAsia"/>
          <w:color w:val="000000" w:themeColor="text1"/>
          <w:szCs w:val="28"/>
        </w:rPr>
        <w:t>根據圖</w:t>
      </w:r>
      <w:r w:rsidR="00E43A36">
        <w:rPr>
          <w:rFonts w:hint="eastAsia"/>
          <w:color w:val="000000" w:themeColor="text1"/>
          <w:szCs w:val="28"/>
        </w:rPr>
        <w:t xml:space="preserve"> 2-1-1</w:t>
      </w:r>
      <w:r w:rsidRPr="00E43A36">
        <w:rPr>
          <w:rFonts w:hint="eastAsia"/>
          <w:color w:val="000000" w:themeColor="text1"/>
          <w:szCs w:val="28"/>
        </w:rPr>
        <w:t>，此問卷填寫的性別大多是女性</w:t>
      </w:r>
      <w:r w:rsidR="007B5B9B" w:rsidRPr="00E43A36">
        <w:rPr>
          <w:rFonts w:hint="eastAsia"/>
          <w:color w:val="000000" w:themeColor="text1"/>
          <w:szCs w:val="28"/>
        </w:rPr>
        <w:t>，但也接近一比一，所以我們的課程在男女方面皆適用</w:t>
      </w:r>
      <w:r w:rsidRPr="00E43A36">
        <w:rPr>
          <w:rFonts w:hint="eastAsia"/>
          <w:color w:val="000000" w:themeColor="text1"/>
          <w:szCs w:val="28"/>
        </w:rPr>
        <w:t>。</w:t>
      </w:r>
    </w:p>
    <w:p w14:paraId="0A111D35" w14:textId="77777777" w:rsidR="0029566D" w:rsidRDefault="00BD0D37" w:rsidP="0029566D">
      <w:pPr>
        <w:keepNext/>
        <w:kinsoku w:val="0"/>
        <w:overflowPunct w:val="0"/>
        <w:jc w:val="center"/>
      </w:pPr>
      <w:r>
        <w:rPr>
          <w:noProof/>
        </w:rPr>
        <w:drawing>
          <wp:inline distT="0" distB="0" distL="0" distR="0" wp14:anchorId="777F3450" wp14:editId="521CDF6D">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D8266" w14:textId="1069FD93" w:rsidR="00BD0D37" w:rsidRDefault="0029566D" w:rsidP="0029566D">
      <w:pPr>
        <w:pStyle w:val="af0"/>
        <w:jc w:val="center"/>
        <w:rPr>
          <w:szCs w:val="28"/>
          <w:lang w:eastAsia="zh-TW"/>
        </w:rPr>
      </w:pPr>
      <w:bookmarkStart w:id="365" w:name="_Toc167675400"/>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2</w:t>
      </w:r>
      <w:r>
        <w:rPr>
          <w:lang w:eastAsia="zh-TW"/>
        </w:rPr>
        <w:fldChar w:fldCharType="end"/>
      </w:r>
      <w:r>
        <w:rPr>
          <w:rFonts w:hint="eastAsia"/>
          <w:lang w:eastAsia="zh-TW"/>
        </w:rPr>
        <w:t xml:space="preserve"> </w:t>
      </w:r>
      <w:r w:rsidRPr="00280E92">
        <w:rPr>
          <w:rFonts w:hint="eastAsia"/>
          <w:lang w:eastAsia="zh-TW"/>
        </w:rPr>
        <w:t>年齡問卷圖</w:t>
      </w:r>
      <w:bookmarkEnd w:id="365"/>
    </w:p>
    <w:p w14:paraId="48E9A6D4" w14:textId="6F7EBE0C" w:rsidR="00BD0D37" w:rsidRPr="006F5E91" w:rsidRDefault="00E43A36" w:rsidP="00E43A36">
      <w:pPr>
        <w:kinsoku w:val="0"/>
        <w:overflowPunct w:val="0"/>
        <w:snapToGrid w:val="0"/>
        <w:ind w:firstLineChars="200" w:firstLine="560"/>
        <w:jc w:val="left"/>
        <w:rPr>
          <w:szCs w:val="28"/>
        </w:rPr>
      </w:pPr>
      <w:r w:rsidRPr="006F5E91">
        <w:rPr>
          <w:rFonts w:hint="eastAsia"/>
          <w:szCs w:val="28"/>
        </w:rPr>
        <w:lastRenderedPageBreak/>
        <w:t>根據</w:t>
      </w:r>
      <w:r w:rsidR="00BD0D37" w:rsidRPr="006F5E91">
        <w:rPr>
          <w:rFonts w:hint="eastAsia"/>
          <w:szCs w:val="28"/>
        </w:rPr>
        <w:t>圖</w:t>
      </w:r>
      <w:r w:rsidRPr="006F5E91">
        <w:rPr>
          <w:rFonts w:hint="eastAsia"/>
          <w:szCs w:val="28"/>
        </w:rPr>
        <w:t xml:space="preserve"> 2-1-2</w:t>
      </w:r>
      <w:r w:rsidR="00BD0D37" w:rsidRPr="006F5E91">
        <w:rPr>
          <w:rFonts w:hint="eastAsia"/>
          <w:szCs w:val="28"/>
        </w:rPr>
        <w:t>，了解填寫問卷的年齡落在哪</w:t>
      </w:r>
      <w:proofErr w:type="gramStart"/>
      <w:r w:rsidR="00BD0D37" w:rsidRPr="006F5E91">
        <w:rPr>
          <w:rFonts w:hint="eastAsia"/>
          <w:szCs w:val="28"/>
        </w:rPr>
        <w:t>個</w:t>
      </w:r>
      <w:proofErr w:type="gramEnd"/>
      <w:r w:rsidR="00BD0D37" w:rsidRPr="006F5E91">
        <w:rPr>
          <w:rFonts w:hint="eastAsia"/>
          <w:szCs w:val="28"/>
        </w:rPr>
        <w:t>區間，以便我們集中目標客群。由於我們目前能接觸到的族群以大學生居多，所以年齡落在</w:t>
      </w:r>
      <w:r w:rsidR="00BD0D37" w:rsidRPr="006F5E91">
        <w:rPr>
          <w:szCs w:val="28"/>
        </w:rPr>
        <w:t>1</w:t>
      </w:r>
      <w:r w:rsidR="00BD0D37" w:rsidRPr="006F5E91">
        <w:rPr>
          <w:rFonts w:hint="eastAsia"/>
          <w:szCs w:val="28"/>
        </w:rPr>
        <w:t>8</w:t>
      </w:r>
      <w:r w:rsidR="00144E3D" w:rsidRPr="006F5E91">
        <w:rPr>
          <w:rFonts w:hint="eastAsia"/>
          <w:szCs w:val="28"/>
        </w:rPr>
        <w:t>至</w:t>
      </w:r>
      <w:r w:rsidR="00BD0D37" w:rsidRPr="006F5E91">
        <w:rPr>
          <w:rFonts w:hint="eastAsia"/>
          <w:szCs w:val="28"/>
        </w:rPr>
        <w:t>24</w:t>
      </w:r>
      <w:r w:rsidR="00144E3D" w:rsidRPr="006F5E91">
        <w:rPr>
          <w:rFonts w:hint="eastAsia"/>
          <w:szCs w:val="28"/>
        </w:rPr>
        <w:t>歲</w:t>
      </w:r>
      <w:r w:rsidR="00BD0D37" w:rsidRPr="006F5E91">
        <w:rPr>
          <w:rFonts w:hint="eastAsia"/>
          <w:szCs w:val="28"/>
        </w:rPr>
        <w:t>最多，主要以這個年齡層的想法作為</w:t>
      </w:r>
      <w:r w:rsidR="006F5E91" w:rsidRPr="006F5E91">
        <w:rPr>
          <w:rFonts w:hint="eastAsia"/>
          <w:szCs w:val="28"/>
        </w:rPr>
        <w:t>建議</w:t>
      </w:r>
      <w:r w:rsidR="00BD0D37" w:rsidRPr="006F5E91">
        <w:rPr>
          <w:rFonts w:hint="eastAsia"/>
          <w:szCs w:val="28"/>
        </w:rPr>
        <w:t>設計系統。</w:t>
      </w:r>
    </w:p>
    <w:p w14:paraId="32F214B7" w14:textId="48C02C26" w:rsidR="00180341" w:rsidRDefault="00180341" w:rsidP="00E43A36">
      <w:pPr>
        <w:kinsoku w:val="0"/>
        <w:overflowPunct w:val="0"/>
        <w:snapToGrid w:val="0"/>
        <w:ind w:firstLineChars="200" w:firstLine="560"/>
        <w:jc w:val="left"/>
        <w:rPr>
          <w:szCs w:val="28"/>
        </w:rPr>
      </w:pPr>
    </w:p>
    <w:p w14:paraId="6ED4FA97" w14:textId="77777777" w:rsidR="0029566D" w:rsidRDefault="00BD0D37" w:rsidP="0029566D">
      <w:pPr>
        <w:keepNext/>
        <w:kinsoku w:val="0"/>
        <w:overflowPunct w:val="0"/>
        <w:jc w:val="center"/>
      </w:pPr>
      <w:r>
        <w:rPr>
          <w:noProof/>
        </w:rPr>
        <w:drawing>
          <wp:inline distT="0" distB="0" distL="0" distR="0" wp14:anchorId="4A45D10E" wp14:editId="38B442FF">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F2C6" w14:textId="28424446" w:rsidR="00BD0D37" w:rsidRDefault="0029566D" w:rsidP="0029566D">
      <w:pPr>
        <w:pStyle w:val="af0"/>
        <w:jc w:val="center"/>
        <w:rPr>
          <w:szCs w:val="28"/>
          <w:lang w:eastAsia="zh-TW"/>
        </w:rPr>
      </w:pPr>
      <w:bookmarkStart w:id="366" w:name="_Toc167675401"/>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3</w:t>
      </w:r>
      <w:r>
        <w:rPr>
          <w:lang w:eastAsia="zh-TW"/>
        </w:rPr>
        <w:fldChar w:fldCharType="end"/>
      </w:r>
      <w:r>
        <w:rPr>
          <w:rFonts w:hint="eastAsia"/>
          <w:lang w:eastAsia="zh-TW"/>
        </w:rPr>
        <w:t xml:space="preserve"> </w:t>
      </w:r>
      <w:r w:rsidRPr="00A23B32">
        <w:rPr>
          <w:rFonts w:hint="eastAsia"/>
          <w:lang w:eastAsia="zh-TW"/>
        </w:rPr>
        <w:t>是否接觸過羽球課程佔比圖</w:t>
      </w:r>
      <w:bookmarkEnd w:id="366"/>
    </w:p>
    <w:p w14:paraId="3984E130" w14:textId="5ED8668E" w:rsidR="00BD0D37" w:rsidRPr="006F5E91" w:rsidRDefault="00BD0D37" w:rsidP="000E2130">
      <w:pPr>
        <w:kinsoku w:val="0"/>
        <w:overflowPunct w:val="0"/>
        <w:snapToGrid w:val="0"/>
        <w:ind w:firstLineChars="200" w:firstLine="560"/>
        <w:jc w:val="left"/>
        <w:rPr>
          <w:szCs w:val="28"/>
        </w:rPr>
      </w:pPr>
      <w:r w:rsidRPr="006F5E91">
        <w:rPr>
          <w:rFonts w:hint="eastAsia"/>
          <w:szCs w:val="28"/>
        </w:rPr>
        <w:t>根據圖</w:t>
      </w:r>
      <w:r w:rsidR="00E43A36" w:rsidRPr="006F5E91">
        <w:rPr>
          <w:rFonts w:hint="eastAsia"/>
          <w:szCs w:val="28"/>
        </w:rPr>
        <w:t xml:space="preserve"> 2-1-3</w:t>
      </w:r>
      <w:r w:rsidRPr="006F5E91">
        <w:rPr>
          <w:rFonts w:hint="eastAsia"/>
          <w:szCs w:val="28"/>
        </w:rPr>
        <w:t>，我們得知以往</w:t>
      </w:r>
      <w:r w:rsidR="007B5B9B" w:rsidRPr="006F5E91">
        <w:rPr>
          <w:rFonts w:hint="eastAsia"/>
          <w:szCs w:val="28"/>
        </w:rPr>
        <w:t>接觸</w:t>
      </w:r>
      <w:r w:rsidRPr="006F5E91">
        <w:rPr>
          <w:rFonts w:hint="eastAsia"/>
          <w:szCs w:val="28"/>
        </w:rPr>
        <w:t>過羽球課程的人數將近六成</w:t>
      </w:r>
      <w:r w:rsidR="007B5B9B" w:rsidRPr="006F5E91">
        <w:rPr>
          <w:rFonts w:hint="eastAsia"/>
          <w:szCs w:val="28"/>
        </w:rPr>
        <w:t>，代表國人以羽球為休閒運動</w:t>
      </w:r>
      <w:r w:rsidR="007B5B9B" w:rsidRPr="000910AB">
        <w:rPr>
          <w:rFonts w:hint="eastAsia"/>
          <w:szCs w:val="28"/>
          <w:highlight w:val="yellow"/>
        </w:rPr>
        <w:t>勝</w:t>
      </w:r>
      <w:r w:rsidR="007B5B9B" w:rsidRPr="006F5E91">
        <w:rPr>
          <w:rFonts w:hint="eastAsia"/>
          <w:szCs w:val="28"/>
        </w:rPr>
        <w:t>為風行</w:t>
      </w:r>
      <w:r w:rsidRPr="006F5E91">
        <w:rPr>
          <w:rFonts w:hint="eastAsia"/>
          <w:szCs w:val="28"/>
        </w:rPr>
        <w:t>。</w:t>
      </w:r>
    </w:p>
    <w:p w14:paraId="39BFB3E6" w14:textId="77777777" w:rsidR="00BD0D37" w:rsidRPr="00E43A36" w:rsidRDefault="00BD0D37" w:rsidP="00E43A36">
      <w:pPr>
        <w:kinsoku w:val="0"/>
        <w:overflowPunct w:val="0"/>
        <w:jc w:val="left"/>
        <w:rPr>
          <w:noProof/>
        </w:rPr>
      </w:pPr>
    </w:p>
    <w:p w14:paraId="079422C0" w14:textId="77777777" w:rsidR="0029566D" w:rsidRDefault="00BD0D37" w:rsidP="0029566D">
      <w:pPr>
        <w:keepNext/>
        <w:kinsoku w:val="0"/>
        <w:overflowPunct w:val="0"/>
        <w:jc w:val="center"/>
      </w:pPr>
      <w:r>
        <w:rPr>
          <w:noProof/>
        </w:rPr>
        <w:drawing>
          <wp:inline distT="0" distB="0" distL="0" distR="0" wp14:anchorId="25071A3D" wp14:editId="767B07C6">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6540A5" w14:textId="06FF364F" w:rsidR="00BD0D37" w:rsidRDefault="0029566D" w:rsidP="0029566D">
      <w:pPr>
        <w:pStyle w:val="af0"/>
        <w:jc w:val="center"/>
        <w:rPr>
          <w:szCs w:val="28"/>
          <w:lang w:eastAsia="zh-TW"/>
        </w:rPr>
      </w:pPr>
      <w:bookmarkStart w:id="367" w:name="_Toc167675402"/>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4</w:t>
      </w:r>
      <w:r>
        <w:rPr>
          <w:lang w:eastAsia="zh-TW"/>
        </w:rPr>
        <w:fldChar w:fldCharType="end"/>
      </w:r>
      <w:r>
        <w:rPr>
          <w:rFonts w:hint="eastAsia"/>
          <w:lang w:eastAsia="zh-TW"/>
        </w:rPr>
        <w:t xml:space="preserve"> </w:t>
      </w:r>
      <w:r w:rsidRPr="00EC0FE2">
        <w:rPr>
          <w:rFonts w:hint="eastAsia"/>
          <w:lang w:eastAsia="zh-TW"/>
        </w:rPr>
        <w:t>為什麼想參加羽球課程問卷圖</w:t>
      </w:r>
      <w:bookmarkEnd w:id="367"/>
    </w:p>
    <w:p w14:paraId="30D365D6" w14:textId="7AC8F83A" w:rsidR="00BD0D37" w:rsidRPr="007757D2" w:rsidRDefault="00BD0D37" w:rsidP="000E2130">
      <w:pPr>
        <w:kinsoku w:val="0"/>
        <w:overflowPunct w:val="0"/>
        <w:snapToGrid w:val="0"/>
        <w:ind w:firstLineChars="200" w:firstLine="560"/>
        <w:jc w:val="left"/>
        <w:rPr>
          <w:ins w:id="368" w:author="11046017_鄭兆媗" w:date="2024-03-25T16:47:00Z"/>
          <w:szCs w:val="28"/>
        </w:rPr>
      </w:pPr>
      <w:r>
        <w:rPr>
          <w:rFonts w:hint="eastAsia"/>
          <w:szCs w:val="28"/>
        </w:rPr>
        <w:t>根據圖</w:t>
      </w:r>
      <w:r w:rsidR="00E43A36">
        <w:rPr>
          <w:rFonts w:hint="eastAsia"/>
          <w:szCs w:val="28"/>
        </w:rPr>
        <w:t xml:space="preserve"> 2-1-4</w:t>
      </w:r>
      <w:r>
        <w:rPr>
          <w:rFonts w:hint="eastAsia"/>
          <w:szCs w:val="28"/>
        </w:rPr>
        <w:t>，我們可以很明顯地看出大多數人參加羽球課程都是為了運動，其餘相對</w:t>
      </w:r>
      <w:r w:rsidR="0086424C">
        <w:rPr>
          <w:rFonts w:hint="eastAsia"/>
          <w:szCs w:val="28"/>
        </w:rPr>
        <w:t>占</w:t>
      </w:r>
      <w:r>
        <w:rPr>
          <w:rFonts w:hint="eastAsia"/>
          <w:szCs w:val="28"/>
        </w:rPr>
        <w:t>少數，因此，我們將透過報名表單問題的填寫來為使用者匹配出最適合的教練及課程，以利使用者獲得最</w:t>
      </w:r>
      <w:r w:rsidR="007B5B9B">
        <w:rPr>
          <w:rFonts w:hint="eastAsia"/>
          <w:szCs w:val="28"/>
        </w:rPr>
        <w:t>佳</w:t>
      </w:r>
      <w:r>
        <w:rPr>
          <w:rFonts w:hint="eastAsia"/>
          <w:szCs w:val="28"/>
        </w:rPr>
        <w:t>的課程體驗。</w:t>
      </w:r>
    </w:p>
    <w:p w14:paraId="03B00092" w14:textId="0290EBF3" w:rsidR="003070E4" w:rsidRDefault="001E157F" w:rsidP="00E43A36">
      <w:pPr>
        <w:pStyle w:val="3"/>
        <w:kinsoku w:val="0"/>
        <w:overflowPunct w:val="0"/>
        <w:ind w:leftChars="85" w:left="238" w:firstLine="0"/>
      </w:pPr>
      <w:ins w:id="369" w:author="11046017_鄭兆媗" w:date="2024-03-25T17:20:00Z">
        <w:r>
          <w:rPr>
            <w:rFonts w:hint="eastAsia"/>
          </w:rPr>
          <w:t xml:space="preserve"> </w:t>
        </w:r>
      </w:ins>
      <w:ins w:id="370" w:author="11046017_鄭兆媗" w:date="2024-03-25T16:47:00Z">
        <w:del w:id="371" w:author="11046017_鄭兆媗" w:date="2024-03-25T17:20:00Z">
          <w:r w:rsidR="00BF495D" w:rsidRPr="002632D2" w:rsidDel="001E157F">
            <w:delText xml:space="preserve">  2-1-2</w:delText>
          </w:r>
        </w:del>
        <w:r w:rsidR="00BF495D" w:rsidRPr="002632D2">
          <w:rPr>
            <w:rFonts w:hint="eastAsia"/>
          </w:rPr>
          <w:t>營運可行性</w:t>
        </w:r>
      </w:ins>
    </w:p>
    <w:p w14:paraId="44969FC0" w14:textId="09660F10" w:rsidR="003070E4" w:rsidRPr="003070E4" w:rsidRDefault="00911FB2" w:rsidP="000E2130">
      <w:pPr>
        <w:kinsoku w:val="0"/>
        <w:overflowPunct w:val="0"/>
        <w:snapToGrid w:val="0"/>
        <w:ind w:firstLineChars="200" w:firstLine="560"/>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w:t>
      </w:r>
      <w:r>
        <w:rPr>
          <w:rFonts w:hint="eastAsia"/>
          <w:szCs w:val="28"/>
        </w:rPr>
        <w:lastRenderedPageBreak/>
        <w:t>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514DB400" w14:textId="39B47C48" w:rsidR="00911FB2" w:rsidRDefault="00911FB2" w:rsidP="00E43A36">
      <w:pPr>
        <w:widowControl/>
        <w:kinsoku w:val="0"/>
        <w:overflowPunct w:val="0"/>
        <w:jc w:val="left"/>
        <w:rPr>
          <w:szCs w:val="28"/>
        </w:rPr>
      </w:pPr>
    </w:p>
    <w:p w14:paraId="11E5FFAB" w14:textId="42EC2D93" w:rsidR="003070E4" w:rsidRDefault="003070E4" w:rsidP="00180341">
      <w:pPr>
        <w:pStyle w:val="3"/>
        <w:kinsoku w:val="0"/>
        <w:overflowPunct w:val="0"/>
        <w:ind w:left="709"/>
      </w:pPr>
      <w:r>
        <w:rPr>
          <w:rFonts w:hint="eastAsia"/>
        </w:rPr>
        <w:t xml:space="preserve"> </w:t>
      </w:r>
      <w:r>
        <w:rPr>
          <w:rFonts w:hint="eastAsia"/>
        </w:rPr>
        <w:t>技術可行性</w:t>
      </w:r>
    </w:p>
    <w:p w14:paraId="187EBF52" w14:textId="73928FDC" w:rsidR="00BE1B7A" w:rsidRPr="006F5E91" w:rsidRDefault="00BE1B7A" w:rsidP="0029566D">
      <w:pPr>
        <w:kinsoku w:val="0"/>
        <w:overflowPunct w:val="0"/>
        <w:snapToGrid w:val="0"/>
        <w:ind w:firstLineChars="200" w:firstLine="560"/>
        <w:rPr>
          <w:szCs w:val="28"/>
        </w:rPr>
      </w:pPr>
      <w:r>
        <w:rPr>
          <w:rFonts w:hint="eastAsia"/>
          <w:szCs w:val="28"/>
        </w:rPr>
        <w:t>我們設計的是一個基於規則引擎來進行教練推薦的系統，</w:t>
      </w:r>
      <w:r w:rsidRPr="00521C36">
        <w:rPr>
          <w:rFonts w:hint="eastAsia"/>
          <w:szCs w:val="28"/>
        </w:rPr>
        <w:t>根據學員填寫</w:t>
      </w:r>
      <w:r>
        <w:rPr>
          <w:rFonts w:hint="eastAsia"/>
          <w:szCs w:val="28"/>
        </w:rPr>
        <w:t>報名</w:t>
      </w:r>
      <w:r w:rsidRPr="00521C36">
        <w:rPr>
          <w:rFonts w:hint="eastAsia"/>
          <w:szCs w:val="28"/>
        </w:rPr>
        <w:t>表單，自動推薦最合適的教練。我們獲得的資訊包含姓名、聯絡方式、學習目標、希望教練的性別以及學員的實力階級等，接著依學生填寫的內容進行分析再與合適的教練作匹配。</w:t>
      </w:r>
      <w:r w:rsidR="0086424C">
        <w:rPr>
          <w:rFonts w:hint="eastAsia"/>
          <w:szCs w:val="28"/>
        </w:rPr>
        <w:t>前端架構採用</w:t>
      </w:r>
      <w:r w:rsidR="0086424C">
        <w:rPr>
          <w:szCs w:val="28"/>
        </w:rPr>
        <w:t>V</w:t>
      </w:r>
      <w:r w:rsidR="0086424C">
        <w:rPr>
          <w:rFonts w:hint="eastAsia"/>
          <w:szCs w:val="28"/>
        </w:rPr>
        <w:t>ue.js</w:t>
      </w:r>
      <w:r w:rsidR="0086424C">
        <w:rPr>
          <w:rFonts w:hint="eastAsia"/>
          <w:szCs w:val="28"/>
        </w:rPr>
        <w:t>，</w:t>
      </w:r>
      <w:r>
        <w:rPr>
          <w:rFonts w:hint="eastAsia"/>
          <w:szCs w:val="28"/>
        </w:rPr>
        <w:t>後端採用</w:t>
      </w:r>
      <w:r>
        <w:rPr>
          <w:rFonts w:hint="eastAsia"/>
          <w:szCs w:val="28"/>
        </w:rPr>
        <w:t>Django</w:t>
      </w:r>
      <w:r w:rsidR="0086424C">
        <w:rPr>
          <w:rFonts w:hint="eastAsia"/>
          <w:szCs w:val="28"/>
        </w:rPr>
        <w:t>框架輔助編輯，則資料庫採用</w:t>
      </w:r>
      <w:r>
        <w:rPr>
          <w:rFonts w:hint="eastAsia"/>
          <w:szCs w:val="28"/>
        </w:rPr>
        <w:t>MySQL</w:t>
      </w:r>
      <w:r>
        <w:rPr>
          <w:rFonts w:hint="eastAsia"/>
          <w:szCs w:val="28"/>
        </w:rPr>
        <w:t>來存儲學員和教練的數據。</w:t>
      </w:r>
      <w:r w:rsidRPr="006F5E91">
        <w:rPr>
          <w:rFonts w:hint="eastAsia"/>
          <w:szCs w:val="28"/>
        </w:rPr>
        <w:t>我們利用</w:t>
      </w:r>
      <w:r w:rsidRPr="006F5E91">
        <w:rPr>
          <w:rFonts w:hint="eastAsia"/>
          <w:szCs w:val="28"/>
        </w:rPr>
        <w:t>ChatGPT</w:t>
      </w:r>
      <w:r w:rsidRPr="006F5E91">
        <w:rPr>
          <w:rFonts w:hint="eastAsia"/>
          <w:szCs w:val="28"/>
        </w:rPr>
        <w:t>輔助</w:t>
      </w:r>
      <w:r w:rsidR="006F5E91" w:rsidRPr="006F5E91">
        <w:rPr>
          <w:rFonts w:hint="eastAsia"/>
          <w:szCs w:val="28"/>
        </w:rPr>
        <w:t>做規則引擎運算</w:t>
      </w:r>
      <w:r w:rsidRPr="006F5E91">
        <w:rPr>
          <w:rFonts w:hint="eastAsia"/>
          <w:szCs w:val="28"/>
        </w:rPr>
        <w:t>，以下是運算過後的推薦結果。</w:t>
      </w:r>
    </w:p>
    <w:p w14:paraId="517E5879" w14:textId="77777777" w:rsidR="00BE1B7A" w:rsidRPr="00521C36" w:rsidRDefault="00BE1B7A" w:rsidP="0029566D">
      <w:pPr>
        <w:kinsoku w:val="0"/>
        <w:overflowPunct w:val="0"/>
        <w:snapToGrid w:val="0"/>
        <w:ind w:firstLineChars="200" w:firstLine="560"/>
        <w:rPr>
          <w:szCs w:val="28"/>
        </w:rPr>
      </w:pPr>
      <w:r w:rsidRPr="00521C36">
        <w:rPr>
          <w:rFonts w:hint="eastAsia"/>
          <w:szCs w:val="28"/>
        </w:rPr>
        <w:t>例</w:t>
      </w:r>
      <w:proofErr w:type="gramStart"/>
      <w:r w:rsidRPr="00521C36">
        <w:rPr>
          <w:rFonts w:hint="eastAsia"/>
          <w:szCs w:val="28"/>
        </w:rPr>
        <w:t>一</w:t>
      </w:r>
      <w:proofErr w:type="gramEnd"/>
      <w:r w:rsidRPr="00521C36">
        <w:rPr>
          <w:rFonts w:hint="eastAsia"/>
          <w:szCs w:val="28"/>
        </w:rPr>
        <w:t>：學生勾選希望精進的技巧是單打</w:t>
      </w:r>
      <w:proofErr w:type="gramStart"/>
      <w:r w:rsidRPr="00521C36">
        <w:rPr>
          <w:rFonts w:hint="eastAsia"/>
          <w:szCs w:val="28"/>
        </w:rPr>
        <w:t>四角拉吊</w:t>
      </w:r>
      <w:proofErr w:type="gramEnd"/>
      <w:r w:rsidRPr="00521C36">
        <w:rPr>
          <w:rFonts w:hint="eastAsia"/>
          <w:szCs w:val="28"/>
        </w:rPr>
        <w:t>，推薦教練是蔡元振。</w:t>
      </w:r>
    </w:p>
    <w:p w14:paraId="7714EFD2" w14:textId="77777777" w:rsidR="00BE1B7A" w:rsidRPr="00521C36" w:rsidRDefault="00BE1B7A" w:rsidP="0029566D">
      <w:pPr>
        <w:kinsoku w:val="0"/>
        <w:overflowPunct w:val="0"/>
        <w:snapToGrid w:val="0"/>
        <w:ind w:firstLineChars="200" w:firstLine="560"/>
        <w:rPr>
          <w:szCs w:val="28"/>
        </w:rPr>
      </w:pPr>
      <w:r w:rsidRPr="00521C36">
        <w:rPr>
          <w:rFonts w:hint="eastAsia"/>
          <w:szCs w:val="28"/>
        </w:rPr>
        <w:t>例二：學生勾選希望精進的技巧是</w:t>
      </w:r>
      <w:proofErr w:type="gramStart"/>
      <w:r w:rsidRPr="00521C36">
        <w:rPr>
          <w:rFonts w:hint="eastAsia"/>
          <w:szCs w:val="28"/>
        </w:rPr>
        <w:t>壓抽擋平球</w:t>
      </w:r>
      <w:proofErr w:type="gramEnd"/>
      <w:r w:rsidRPr="00521C36">
        <w:rPr>
          <w:rFonts w:hint="eastAsia"/>
          <w:szCs w:val="28"/>
        </w:rPr>
        <w:t>，推薦教練是胡</w:t>
      </w:r>
      <w:proofErr w:type="gramStart"/>
      <w:r w:rsidRPr="00521C36">
        <w:rPr>
          <w:rFonts w:hint="eastAsia"/>
          <w:szCs w:val="28"/>
        </w:rPr>
        <w:t>玟翰</w:t>
      </w:r>
      <w:proofErr w:type="gramEnd"/>
      <w:r w:rsidRPr="00521C36">
        <w:rPr>
          <w:rFonts w:hint="eastAsia"/>
          <w:szCs w:val="28"/>
        </w:rPr>
        <w:t>。</w:t>
      </w:r>
    </w:p>
    <w:p w14:paraId="794151A2" w14:textId="77777777" w:rsidR="00BE1B7A" w:rsidRPr="00521C36" w:rsidRDefault="00BE1B7A" w:rsidP="0086424C">
      <w:pPr>
        <w:kinsoku w:val="0"/>
        <w:overflowPunct w:val="0"/>
        <w:snapToGrid w:val="0"/>
        <w:ind w:leftChars="200" w:left="1400" w:hangingChars="300" w:hanging="840"/>
        <w:rPr>
          <w:szCs w:val="28"/>
        </w:rPr>
      </w:pPr>
      <w:r w:rsidRPr="00521C36">
        <w:rPr>
          <w:rFonts w:hint="eastAsia"/>
          <w:szCs w:val="28"/>
        </w:rPr>
        <w:t>例</w:t>
      </w:r>
      <w:proofErr w:type="gramStart"/>
      <w:r w:rsidRPr="00521C36">
        <w:rPr>
          <w:rFonts w:hint="eastAsia"/>
          <w:szCs w:val="28"/>
        </w:rPr>
        <w:t>三</w:t>
      </w:r>
      <w:proofErr w:type="gramEnd"/>
      <w:r w:rsidRPr="00521C36">
        <w:rPr>
          <w:rFonts w:hint="eastAsia"/>
          <w:szCs w:val="28"/>
        </w:rPr>
        <w:t>：學生勾選希望精進的技巧是雙打項目，若羽球階級在</w:t>
      </w:r>
      <w:r w:rsidRPr="00521C36">
        <w:rPr>
          <w:szCs w:val="28"/>
        </w:rPr>
        <w:t>1</w:t>
      </w:r>
      <w:r w:rsidRPr="00521C36">
        <w:rPr>
          <w:rFonts w:hint="eastAsia"/>
          <w:szCs w:val="28"/>
        </w:rPr>
        <w:t>~10</w:t>
      </w:r>
      <w:r w:rsidRPr="00521C36">
        <w:rPr>
          <w:rFonts w:hint="eastAsia"/>
          <w:szCs w:val="28"/>
        </w:rPr>
        <w:t>級，則會匹配到周仲庭或是胡</w:t>
      </w:r>
      <w:proofErr w:type="gramStart"/>
      <w:r w:rsidRPr="00521C36">
        <w:rPr>
          <w:rFonts w:hint="eastAsia"/>
          <w:szCs w:val="28"/>
        </w:rPr>
        <w:t>玟翰</w:t>
      </w:r>
      <w:proofErr w:type="gramEnd"/>
      <w:r w:rsidRPr="00521C36">
        <w:rPr>
          <w:rFonts w:hint="eastAsia"/>
          <w:szCs w:val="28"/>
        </w:rPr>
        <w:t>後再依性別細分，若超過</w:t>
      </w:r>
      <w:r w:rsidRPr="00521C36">
        <w:rPr>
          <w:rFonts w:hint="eastAsia"/>
          <w:szCs w:val="28"/>
        </w:rPr>
        <w:t>10</w:t>
      </w:r>
      <w:r w:rsidRPr="00521C36">
        <w:rPr>
          <w:rFonts w:hint="eastAsia"/>
          <w:szCs w:val="28"/>
        </w:rPr>
        <w:t>級則會無條件匹配給張秉洋。</w:t>
      </w:r>
    </w:p>
    <w:p w14:paraId="59E5A7EA" w14:textId="77777777" w:rsidR="00BE1B7A" w:rsidRPr="00521C36" w:rsidRDefault="00BE1B7A" w:rsidP="0086424C">
      <w:pPr>
        <w:kinsoku w:val="0"/>
        <w:overflowPunct w:val="0"/>
        <w:snapToGrid w:val="0"/>
        <w:ind w:leftChars="200" w:left="1400" w:hangingChars="300" w:hanging="840"/>
        <w:rPr>
          <w:szCs w:val="28"/>
        </w:rPr>
      </w:pPr>
      <w:r w:rsidRPr="00521C36">
        <w:rPr>
          <w:rFonts w:hint="eastAsia"/>
          <w:szCs w:val="28"/>
        </w:rPr>
        <w:t>例四：若是學員勾選培養興趣並無勾選希望精進的技巧，且階級在</w:t>
      </w:r>
      <w:r w:rsidRPr="00521C36">
        <w:rPr>
          <w:rFonts w:hint="eastAsia"/>
          <w:szCs w:val="28"/>
        </w:rPr>
        <w:t>10</w:t>
      </w:r>
      <w:r w:rsidRPr="00521C36">
        <w:rPr>
          <w:rFonts w:hint="eastAsia"/>
          <w:szCs w:val="28"/>
        </w:rPr>
        <w:t>級內，則會分配給蔡元振或周仲庭。</w:t>
      </w:r>
    </w:p>
    <w:p w14:paraId="5A67A3C8" w14:textId="77777777" w:rsidR="00BE1B7A" w:rsidRPr="00521C36" w:rsidRDefault="00BE1B7A" w:rsidP="0086424C">
      <w:pPr>
        <w:kinsoku w:val="0"/>
        <w:overflowPunct w:val="0"/>
        <w:snapToGrid w:val="0"/>
        <w:ind w:leftChars="200" w:left="1400" w:hangingChars="300" w:hanging="840"/>
        <w:rPr>
          <w:szCs w:val="28"/>
        </w:rPr>
      </w:pPr>
      <w:r w:rsidRPr="00521C36">
        <w:rPr>
          <w:rFonts w:hint="eastAsia"/>
          <w:szCs w:val="28"/>
        </w:rPr>
        <w:t>例五：若是學員勾選運動健身並無勾選希望精進的技巧，且階級超過</w:t>
      </w:r>
      <w:r w:rsidRPr="00521C36">
        <w:rPr>
          <w:rFonts w:hint="eastAsia"/>
          <w:szCs w:val="28"/>
        </w:rPr>
        <w:t>10</w:t>
      </w:r>
      <w:r w:rsidRPr="00521C36">
        <w:rPr>
          <w:rFonts w:hint="eastAsia"/>
          <w:szCs w:val="28"/>
        </w:rPr>
        <w:t>級，則會分配給張秉洋或胡</w:t>
      </w:r>
      <w:proofErr w:type="gramStart"/>
      <w:r w:rsidRPr="00521C36">
        <w:rPr>
          <w:rFonts w:hint="eastAsia"/>
          <w:szCs w:val="28"/>
        </w:rPr>
        <w:t>玟翰</w:t>
      </w:r>
      <w:proofErr w:type="gramEnd"/>
      <w:r w:rsidRPr="00521C36">
        <w:rPr>
          <w:rFonts w:hint="eastAsia"/>
          <w:szCs w:val="28"/>
        </w:rPr>
        <w:t>。</w:t>
      </w:r>
    </w:p>
    <w:p w14:paraId="397B0189" w14:textId="3E3F0B74" w:rsidR="00BE1B7A" w:rsidRDefault="006F5E91" w:rsidP="006C2E6B">
      <w:pPr>
        <w:widowControl/>
        <w:kinsoku w:val="0"/>
        <w:overflowPunct w:val="0"/>
        <w:snapToGrid w:val="0"/>
        <w:ind w:firstLineChars="200" w:firstLine="560"/>
        <w:jc w:val="left"/>
        <w:rPr>
          <w:szCs w:val="28"/>
        </w:rPr>
      </w:pPr>
      <w:r>
        <w:rPr>
          <w:rFonts w:hint="eastAsia"/>
          <w:szCs w:val="28"/>
        </w:rPr>
        <w:t>根據</w:t>
      </w:r>
      <w:r w:rsidR="00BE1B7A">
        <w:rPr>
          <w:rFonts w:hint="eastAsia"/>
          <w:szCs w:val="28"/>
        </w:rPr>
        <w:t>以上推薦結果比較傳統教練的分配方式，</w:t>
      </w:r>
      <w:r w:rsidR="00C02BB8">
        <w:rPr>
          <w:rFonts w:hint="eastAsia"/>
          <w:szCs w:val="28"/>
        </w:rPr>
        <w:t>我們的系統能為學員推薦更合適的教練與課程</w:t>
      </w:r>
      <w:r w:rsidR="00BE1B7A">
        <w:rPr>
          <w:rFonts w:hint="eastAsia"/>
          <w:szCs w:val="28"/>
        </w:rPr>
        <w:t>，</w:t>
      </w:r>
      <w:r w:rsidR="00C02BB8">
        <w:rPr>
          <w:rFonts w:hint="eastAsia"/>
          <w:szCs w:val="28"/>
        </w:rPr>
        <w:t>避免教練主觀意識過強，</w:t>
      </w:r>
      <w:r w:rsidR="00EA572C">
        <w:rPr>
          <w:rFonts w:hint="eastAsia"/>
          <w:szCs w:val="28"/>
        </w:rPr>
        <w:t>將學員分配至與自己程度不符的組別，導致學習效率不佳</w:t>
      </w:r>
      <w:r w:rsidR="006C2E6B">
        <w:rPr>
          <w:rFonts w:hint="eastAsia"/>
          <w:szCs w:val="28"/>
        </w:rPr>
        <w:t>。</w:t>
      </w:r>
      <w:r w:rsidR="00EA572C">
        <w:rPr>
          <w:rFonts w:hint="eastAsia"/>
          <w:szCs w:val="28"/>
        </w:rPr>
        <w:t>因此我們的系統能夠</w:t>
      </w:r>
      <w:r w:rsidR="006C2E6B">
        <w:rPr>
          <w:rFonts w:hint="eastAsia"/>
          <w:szCs w:val="28"/>
        </w:rPr>
        <w:t>解決上述問題。</w:t>
      </w:r>
    </w:p>
    <w:p w14:paraId="1CDC3036" w14:textId="66612FFE" w:rsidR="003070E4" w:rsidRPr="0055145D" w:rsidRDefault="003070E4" w:rsidP="00E43A36">
      <w:pPr>
        <w:widowControl/>
        <w:kinsoku w:val="0"/>
        <w:overflowPunct w:val="0"/>
        <w:jc w:val="left"/>
        <w:rPr>
          <w:szCs w:val="28"/>
        </w:rPr>
      </w:pPr>
      <w:r>
        <w:rPr>
          <w:szCs w:val="28"/>
        </w:rPr>
        <w:br w:type="page"/>
      </w:r>
    </w:p>
    <w:p w14:paraId="73555757" w14:textId="44A47D00" w:rsidR="00CD2CD8" w:rsidRPr="000E2130" w:rsidRDefault="007946C0" w:rsidP="00E43A36">
      <w:pPr>
        <w:pStyle w:val="2"/>
        <w:kinsoku w:val="0"/>
        <w:overflowPunct w:val="0"/>
        <w:rPr>
          <w:ins w:id="372" w:author="11046014_劉育彤" w:date="2024-03-27T22:33:00Z"/>
        </w:rPr>
      </w:pPr>
      <w:ins w:id="373" w:author="11046017_鄭兆媗" w:date="2024-03-25T20:56:00Z">
        <w:r>
          <w:rPr>
            <w:rFonts w:hint="eastAsia"/>
          </w:rPr>
          <w:lastRenderedPageBreak/>
          <w:t xml:space="preserve"> </w:t>
        </w:r>
      </w:ins>
      <w:ins w:id="374" w:author="11046014_劉育彤" w:date="2024-03-25T14:55:00Z">
        <w:del w:id="375" w:author="11046017_鄭兆媗" w:date="2024-03-25T17:16:00Z">
          <w:r w:rsidR="00866CA4" w:rsidRPr="004807DA">
            <w:rPr>
              <w:rFonts w:hint="eastAsia"/>
            </w:rPr>
            <w:delText>2</w:delText>
          </w:r>
        </w:del>
      </w:ins>
      <w:ins w:id="376" w:author="11046014_劉育彤" w:date="2024-03-25T14:54:00Z">
        <w:del w:id="377" w:author="11046017_鄭兆媗" w:date="2024-03-25T17:16:00Z">
          <w:r w:rsidR="00B202F1" w:rsidRPr="004807DA">
            <w:rPr>
              <w:rFonts w:hint="eastAsia"/>
            </w:rPr>
            <w:delText xml:space="preserve">-2 </w:delText>
          </w:r>
        </w:del>
        <w:bookmarkStart w:id="378" w:name="_Toc166433923"/>
        <w:bookmarkStart w:id="379" w:name="_Toc167669347"/>
        <w:r w:rsidR="00866CA4" w:rsidRPr="004807DA">
          <w:rPr>
            <w:rFonts w:hint="eastAsia"/>
          </w:rPr>
          <w:t>商業模式</w:t>
        </w:r>
      </w:ins>
      <w:ins w:id="380"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378"/>
      <w:bookmarkEnd w:id="379"/>
      <w:ins w:id="381" w:author="11046004_陳冠廷" w:date="2024-03-25T23:15:00Z">
        <w:del w:id="382"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7"/>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383" w:author="11046014_劉育彤" w:date="2024-03-25T14:54:00Z">
        <w:del w:id="384" w:author="11046004_陳冠廷" w:date="2024-03-25T22:40:00Z">
          <w:r w:rsidR="00B202F1" w:rsidRPr="000E2130">
            <w:rPr>
              <w:rFonts w:hint="eastAsia"/>
              <w:szCs w:val="28"/>
              <w:rPrChange w:id="385" w:author="11046014_劉育彤" w:date="2024-03-25T20:17:00Z">
                <w:rPr>
                  <w:rFonts w:ascii="標楷體" w:hAnsi="標楷體" w:hint="eastAsia"/>
                  <w:szCs w:val="28"/>
                </w:rPr>
              </w:rPrChange>
            </w:rPr>
            <w:delText>內</w:delText>
          </w:r>
          <w:r w:rsidR="00B202F1" w:rsidRPr="000E2130">
            <w:rPr>
              <w:szCs w:val="28"/>
              <w:rPrChange w:id="386" w:author="11046014_劉育彤" w:date="2024-03-25T20:17:00Z">
                <w:rPr>
                  <w:rFonts w:ascii="標楷體" w:hAnsi="標楷體"/>
                  <w:szCs w:val="28"/>
                </w:rPr>
              </w:rPrChange>
            </w:rPr>
            <w:delText>文</w:delText>
          </w:r>
          <w:r w:rsidR="00B202F1" w:rsidRPr="000E2130">
            <w:rPr>
              <w:rFonts w:hint="eastAsia"/>
              <w:szCs w:val="28"/>
              <w:rPrChange w:id="387" w:author="11046014_劉育彤" w:date="2024-03-25T20:17:00Z">
                <w:rPr>
                  <w:rFonts w:ascii="標楷體" w:hAnsi="標楷體" w:hint="eastAsia"/>
                  <w:szCs w:val="28"/>
                </w:rPr>
              </w:rPrChange>
            </w:rPr>
            <w:delText>撰</w:delText>
          </w:r>
          <w:r w:rsidR="00B202F1" w:rsidRPr="000E2130">
            <w:rPr>
              <w:szCs w:val="28"/>
              <w:rPrChange w:id="388" w:author="11046014_劉育彤" w:date="2024-03-25T20:17:00Z">
                <w:rPr>
                  <w:rFonts w:ascii="標楷體" w:hAnsi="標楷體"/>
                  <w:szCs w:val="28"/>
                </w:rPr>
              </w:rPrChange>
            </w:rPr>
            <w:delText>寫</w:delText>
          </w:r>
          <w:r w:rsidR="00B202F1" w:rsidRPr="000E2130">
            <w:rPr>
              <w:szCs w:val="28"/>
              <w:rPrChange w:id="389" w:author="11046014_劉育彤" w:date="2024-03-25T20:17:00Z">
                <w:rPr>
                  <w:rFonts w:ascii="標楷體" w:hAnsi="標楷體"/>
                  <w:szCs w:val="28"/>
                </w:rPr>
              </w:rPrChange>
            </w:rPr>
            <w:delText>…</w:delText>
          </w:r>
        </w:del>
      </w:ins>
    </w:p>
    <w:p w14:paraId="7BAB1A11" w14:textId="77777777" w:rsidR="0029566D" w:rsidRDefault="002D2EC8" w:rsidP="0029566D">
      <w:pPr>
        <w:keepNext/>
        <w:kinsoku w:val="0"/>
        <w:overflowPunct w:val="0"/>
      </w:pPr>
      <w:r w:rsidRPr="002D2EC8">
        <w:rPr>
          <w:noProof/>
          <w:szCs w:val="28"/>
        </w:rPr>
        <w:drawing>
          <wp:inline distT="0" distB="0" distL="0" distR="0" wp14:anchorId="2D0031BC" wp14:editId="3AC928A3">
            <wp:extent cx="6479540" cy="2822575"/>
            <wp:effectExtent l="0" t="0" r="0" b="0"/>
            <wp:docPr id="4218343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4378" name="圖片 1" descr="一張含有 文字, 螢幕擷取畫面, 字型, 數字 的圖片&#10;&#10;自動產生的描述"/>
                    <pic:cNvPicPr/>
                  </pic:nvPicPr>
                  <pic:blipFill>
                    <a:blip r:embed="rId18"/>
                    <a:stretch>
                      <a:fillRect/>
                    </a:stretch>
                  </pic:blipFill>
                  <pic:spPr>
                    <a:xfrm>
                      <a:off x="0" y="0"/>
                      <a:ext cx="6479540" cy="2822575"/>
                    </a:xfrm>
                    <a:prstGeom prst="rect">
                      <a:avLst/>
                    </a:prstGeom>
                  </pic:spPr>
                </pic:pic>
              </a:graphicData>
            </a:graphic>
          </wp:inline>
        </w:drawing>
      </w:r>
    </w:p>
    <w:p w14:paraId="4542AE54" w14:textId="37D082BA" w:rsidR="00D4583B" w:rsidRDefault="0029566D" w:rsidP="0029566D">
      <w:pPr>
        <w:pStyle w:val="af0"/>
        <w:jc w:val="center"/>
        <w:rPr>
          <w:szCs w:val="28"/>
          <w:lang w:eastAsia="zh-TW"/>
        </w:rPr>
      </w:pPr>
      <w:bookmarkStart w:id="390" w:name="_Toc167675403"/>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2-2</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Pr>
          <w:rFonts w:hint="eastAsia"/>
          <w:lang w:eastAsia="zh-TW"/>
        </w:rPr>
        <w:t>商業九宮格</w:t>
      </w:r>
      <w:bookmarkEnd w:id="390"/>
    </w:p>
    <w:p w14:paraId="545BF13C" w14:textId="6A09EF20" w:rsidR="005038B2" w:rsidRDefault="00FF4AEB" w:rsidP="00781C2C">
      <w:pPr>
        <w:kinsoku w:val="0"/>
        <w:overflowPunct w:val="0"/>
        <w:snapToGrid w:val="0"/>
        <w:rPr>
          <w:ins w:id="391" w:author="11046004_陳冠廷" w:date="2024-03-26T23:47:00Z"/>
          <w:szCs w:val="28"/>
        </w:rPr>
      </w:pPr>
      <w:ins w:id="392" w:author="11046004_陳冠廷" w:date="2024-03-26T23:48:00Z">
        <w:r w:rsidRPr="00781C2C">
          <w:rPr>
            <w:rFonts w:hint="eastAsia"/>
            <w:b/>
            <w:bCs/>
            <w:szCs w:val="28"/>
          </w:rPr>
          <w:t>價值主張：</w:t>
        </w:r>
      </w:ins>
      <w:ins w:id="393" w:author="11046004_陳冠廷" w:date="2024-03-26T23:55:00Z">
        <w:r w:rsidR="00332C29" w:rsidRPr="00485119">
          <w:rPr>
            <w:rFonts w:hint="eastAsia"/>
            <w:color w:val="FF0000"/>
            <w:szCs w:val="28"/>
          </w:rPr>
          <w:t>報名系統有</w:t>
        </w:r>
      </w:ins>
      <w:r w:rsidR="004050FD">
        <w:rPr>
          <w:rFonts w:hint="eastAsia"/>
          <w:color w:val="FF0000"/>
          <w:szCs w:val="28"/>
        </w:rPr>
        <w:t>提供</w:t>
      </w:r>
      <w:ins w:id="394" w:author="11046004_陳冠廷" w:date="2024-03-26T23:55:00Z">
        <w:r w:rsidR="00865D3A" w:rsidRPr="00485119">
          <w:rPr>
            <w:rFonts w:hint="eastAsia"/>
            <w:color w:val="FF0000"/>
            <w:szCs w:val="28"/>
          </w:rPr>
          <w:t>羽球</w:t>
        </w:r>
      </w:ins>
      <w:r w:rsidR="004050FD">
        <w:rPr>
          <w:rFonts w:hint="eastAsia"/>
          <w:color w:val="FF0000"/>
          <w:szCs w:val="28"/>
        </w:rPr>
        <w:t>階級</w:t>
      </w:r>
      <w:ins w:id="395" w:author="11046004_陳冠廷" w:date="2024-03-26T23:56:00Z">
        <w:r w:rsidR="00865D3A" w:rsidRPr="00485119">
          <w:rPr>
            <w:rFonts w:hint="eastAsia"/>
            <w:color w:val="FF0000"/>
            <w:szCs w:val="28"/>
          </w:rPr>
          <w:t>評估</w:t>
        </w:r>
      </w:ins>
      <w:ins w:id="396" w:author="11046004_陳冠廷" w:date="2024-03-26T23:57:00Z">
        <w:r w:rsidR="00010049" w:rsidRPr="00485119">
          <w:rPr>
            <w:rFonts w:hint="eastAsia"/>
            <w:color w:val="FF0000"/>
            <w:szCs w:val="28"/>
          </w:rPr>
          <w:t>去判斷</w:t>
        </w:r>
        <w:r w:rsidR="00FA39A6" w:rsidRPr="00485119">
          <w:rPr>
            <w:rFonts w:hint="eastAsia"/>
            <w:color w:val="FF0000"/>
            <w:szCs w:val="28"/>
          </w:rPr>
          <w:t>適</w:t>
        </w:r>
      </w:ins>
      <w:r w:rsidR="004050FD">
        <w:rPr>
          <w:rFonts w:hint="eastAsia"/>
          <w:color w:val="FF0000"/>
          <w:szCs w:val="28"/>
        </w:rPr>
        <w:t>合學員</w:t>
      </w:r>
      <w:ins w:id="397" w:author="11046004_陳冠廷" w:date="2024-03-26T23:57:00Z">
        <w:r w:rsidR="00FA39A6" w:rsidRPr="00485119">
          <w:rPr>
            <w:rFonts w:hint="eastAsia"/>
            <w:color w:val="FF0000"/>
            <w:szCs w:val="28"/>
          </w:rPr>
          <w:t>的課程選項</w:t>
        </w:r>
      </w:ins>
      <w:ins w:id="398" w:author="11046004_陳冠廷" w:date="2024-03-26T23:56:00Z">
        <w:r w:rsidR="00A11932" w:rsidRPr="00781C2C">
          <w:rPr>
            <w:rFonts w:hint="eastAsia"/>
            <w:color w:val="FF0000"/>
            <w:szCs w:val="28"/>
          </w:rPr>
          <w:t>，並且課程類型也有</w:t>
        </w:r>
      </w:ins>
      <w:ins w:id="399" w:author="11046004_陳冠廷" w:date="2024-03-26T23:58:00Z">
        <w:r w:rsidR="001C7659" w:rsidRPr="00781C2C">
          <w:rPr>
            <w:rFonts w:hint="eastAsia"/>
            <w:color w:val="FF0000"/>
            <w:szCs w:val="28"/>
          </w:rPr>
          <w:t>客製化的專業一對</w:t>
        </w:r>
        <w:proofErr w:type="gramStart"/>
        <w:r w:rsidR="001C7659" w:rsidRPr="00781C2C">
          <w:rPr>
            <w:rFonts w:hint="eastAsia"/>
            <w:color w:val="FF0000"/>
            <w:szCs w:val="28"/>
          </w:rPr>
          <w:t>一</w:t>
        </w:r>
        <w:proofErr w:type="gramEnd"/>
        <w:r w:rsidR="001C7659" w:rsidRPr="00781C2C">
          <w:rPr>
            <w:rFonts w:hint="eastAsia"/>
            <w:color w:val="FF0000"/>
            <w:szCs w:val="28"/>
          </w:rPr>
          <w:t>教學</w:t>
        </w:r>
      </w:ins>
      <w:ins w:id="400" w:author="11046004_陳冠廷" w:date="2024-03-27T00:00:00Z">
        <w:r w:rsidR="00FA2559" w:rsidRPr="00781C2C">
          <w:rPr>
            <w:rFonts w:hint="eastAsia"/>
            <w:color w:val="FF0000"/>
            <w:szCs w:val="28"/>
          </w:rPr>
          <w:t>。</w:t>
        </w:r>
      </w:ins>
      <w:r w:rsidR="0055145D">
        <w:rPr>
          <w:rFonts w:hint="eastAsia"/>
          <w:szCs w:val="28"/>
        </w:rPr>
        <w:t>社群</w:t>
      </w:r>
      <w:r w:rsidR="00485119">
        <w:rPr>
          <w:rFonts w:hint="eastAsia"/>
          <w:szCs w:val="28"/>
        </w:rPr>
        <w:t>空間</w:t>
      </w:r>
      <w:proofErr w:type="gramStart"/>
      <w:r w:rsidR="00485119">
        <w:rPr>
          <w:rFonts w:hint="eastAsia"/>
          <w:szCs w:val="28"/>
        </w:rPr>
        <w:t>的</w:t>
      </w:r>
      <w:ins w:id="401" w:author="11046004_陳冠廷" w:date="2024-03-27T00:14:00Z">
        <w:r w:rsidR="0080252D">
          <w:rPr>
            <w:rFonts w:hint="eastAsia"/>
            <w:szCs w:val="28"/>
          </w:rPr>
          <w:t>線上留言</w:t>
        </w:r>
        <w:proofErr w:type="gramEnd"/>
        <w:r w:rsidR="0080252D">
          <w:rPr>
            <w:rFonts w:hint="eastAsia"/>
            <w:szCs w:val="28"/>
          </w:rPr>
          <w:t>板</w:t>
        </w:r>
      </w:ins>
      <w:r w:rsidR="0055145D">
        <w:rPr>
          <w:rFonts w:hint="eastAsia"/>
          <w:szCs w:val="28"/>
        </w:rPr>
        <w:t>可以提供會員們技術探討</w:t>
      </w:r>
      <w:r w:rsidR="00781C2C">
        <w:rPr>
          <w:rFonts w:hint="eastAsia"/>
          <w:szCs w:val="28"/>
        </w:rPr>
        <w:t>及</w:t>
      </w:r>
      <w:r w:rsidR="0055145D">
        <w:rPr>
          <w:rFonts w:hint="eastAsia"/>
          <w:szCs w:val="28"/>
        </w:rPr>
        <w:t>交流。</w:t>
      </w:r>
    </w:p>
    <w:p w14:paraId="72B30130" w14:textId="40DC549B" w:rsidR="002D056E" w:rsidRPr="00781C2C" w:rsidRDefault="009224D0" w:rsidP="000E2130">
      <w:pPr>
        <w:kinsoku w:val="0"/>
        <w:overflowPunct w:val="0"/>
        <w:snapToGrid w:val="0"/>
        <w:rPr>
          <w:ins w:id="402" w:author="11046004_陳冠廷" w:date="2024-03-25T22:57:00Z"/>
          <w:b/>
          <w:bCs/>
          <w:szCs w:val="28"/>
        </w:rPr>
      </w:pPr>
      <w:ins w:id="403" w:author="11046004_陳冠廷" w:date="2024-03-25T22:57:00Z">
        <w:r w:rsidRPr="00781C2C">
          <w:rPr>
            <w:rFonts w:hint="eastAsia"/>
            <w:b/>
            <w:bCs/>
            <w:szCs w:val="28"/>
          </w:rPr>
          <w:t>內部活動</w:t>
        </w:r>
        <w:r w:rsidR="009E0C80" w:rsidRPr="00781C2C">
          <w:rPr>
            <w:rFonts w:hint="eastAsia"/>
            <w:b/>
            <w:bCs/>
            <w:szCs w:val="28"/>
          </w:rPr>
          <w:t>：</w:t>
        </w:r>
      </w:ins>
    </w:p>
    <w:p w14:paraId="035440AD" w14:textId="4139AA9C" w:rsidR="009E0C80" w:rsidRPr="000E2130" w:rsidRDefault="002D7488">
      <w:pPr>
        <w:pStyle w:val="af"/>
        <w:numPr>
          <w:ilvl w:val="3"/>
          <w:numId w:val="18"/>
        </w:numPr>
        <w:kinsoku w:val="0"/>
        <w:overflowPunct w:val="0"/>
        <w:snapToGrid w:val="0"/>
        <w:ind w:leftChars="0" w:left="1134"/>
        <w:rPr>
          <w:ins w:id="404" w:author="11046004_陳冠廷" w:date="2024-03-25T22:49:00Z"/>
          <w:szCs w:val="28"/>
        </w:rPr>
        <w:pPrChange w:id="405" w:author="11046004_陳冠廷" w:date="2024-03-25T22:58:00Z">
          <w:pPr/>
        </w:pPrChange>
      </w:pPr>
      <w:ins w:id="406" w:author="11046004_陳冠廷" w:date="2024-03-25T22:58:00Z">
        <w:r w:rsidRPr="000E2130">
          <w:rPr>
            <w:rFonts w:hint="eastAsia"/>
            <w:szCs w:val="28"/>
          </w:rPr>
          <w:t>主要合作夥伴為</w:t>
        </w:r>
        <w:r w:rsidR="00FE0D97" w:rsidRPr="000E2130">
          <w:rPr>
            <w:rFonts w:hint="eastAsia"/>
            <w:szCs w:val="28"/>
          </w:rPr>
          <w:t>教練</w:t>
        </w:r>
      </w:ins>
      <w:ins w:id="407" w:author="11046021_蔡元振" w:date="2024-03-25T23:01:00Z">
        <w:r w:rsidR="00F458F0" w:rsidRPr="000E2130">
          <w:rPr>
            <w:rFonts w:hint="eastAsia"/>
            <w:szCs w:val="28"/>
          </w:rPr>
          <w:t>群</w:t>
        </w:r>
      </w:ins>
      <w:ins w:id="408" w:author="11046004_陳冠廷" w:date="2024-03-25T22:58:00Z">
        <w:del w:id="409" w:author="11046021_蔡元振" w:date="2024-03-25T23:01:00Z">
          <w:r w:rsidR="00FE0D97" w:rsidRPr="000E2130" w:rsidDel="00F458F0">
            <w:rPr>
              <w:rFonts w:hint="eastAsia"/>
              <w:szCs w:val="28"/>
            </w:rPr>
            <w:delText>們</w:delText>
          </w:r>
        </w:del>
      </w:ins>
      <w:ins w:id="410" w:author="11046004_陳冠廷" w:date="2024-03-25T23:00:00Z">
        <w:r w:rsidR="00B02DA6" w:rsidRPr="000E2130">
          <w:rPr>
            <w:rFonts w:hint="eastAsia"/>
            <w:szCs w:val="28"/>
          </w:rPr>
          <w:t>。</w:t>
        </w:r>
      </w:ins>
    </w:p>
    <w:p w14:paraId="4F3BA30C" w14:textId="71BE3CA9" w:rsidR="00FE0D97" w:rsidRPr="00FE0D97" w:rsidRDefault="00FE0D97" w:rsidP="000E2130">
      <w:pPr>
        <w:pStyle w:val="af"/>
        <w:numPr>
          <w:ilvl w:val="3"/>
          <w:numId w:val="18"/>
        </w:numPr>
        <w:kinsoku w:val="0"/>
        <w:overflowPunct w:val="0"/>
        <w:snapToGrid w:val="0"/>
        <w:ind w:leftChars="0" w:left="1134"/>
        <w:rPr>
          <w:ins w:id="411" w:author="11046004_陳冠廷" w:date="2024-03-25T22:49:00Z"/>
        </w:rPr>
      </w:pPr>
      <w:ins w:id="412" w:author="11046004_陳冠廷" w:date="2024-03-25T22:59:00Z">
        <w:r>
          <w:rPr>
            <w:rFonts w:hint="eastAsia"/>
          </w:rPr>
          <w:t>核心資源為</w:t>
        </w:r>
        <w:r w:rsidR="00DD41E1">
          <w:rPr>
            <w:rFonts w:hint="eastAsia"/>
          </w:rPr>
          <w:t>專業教練和</w:t>
        </w:r>
      </w:ins>
      <w:proofErr w:type="gramStart"/>
      <w:ins w:id="413" w:author="11046004_陳冠廷" w:date="2024-03-25T23:02:00Z">
        <w:r w:rsidR="008D7712">
          <w:rPr>
            <w:rFonts w:hint="eastAsia"/>
          </w:rPr>
          <w:t>客製</w:t>
        </w:r>
        <w:proofErr w:type="gramEnd"/>
        <w:r w:rsidR="008D7712">
          <w:rPr>
            <w:rFonts w:hint="eastAsia"/>
          </w:rPr>
          <w:t>化課程</w:t>
        </w:r>
      </w:ins>
      <w:ins w:id="414" w:author="11046004_陳冠廷" w:date="2024-03-25T22:59:00Z">
        <w:r w:rsidR="00B02DA6">
          <w:rPr>
            <w:rFonts w:hint="eastAsia"/>
          </w:rPr>
          <w:t>。</w:t>
        </w:r>
      </w:ins>
    </w:p>
    <w:p w14:paraId="12298EF1" w14:textId="6E8703A8" w:rsidR="0022242A" w:rsidRPr="0055145D" w:rsidRDefault="00B02DA6" w:rsidP="000E2130">
      <w:pPr>
        <w:pStyle w:val="af"/>
        <w:numPr>
          <w:ilvl w:val="3"/>
          <w:numId w:val="18"/>
        </w:numPr>
        <w:kinsoku w:val="0"/>
        <w:overflowPunct w:val="0"/>
        <w:snapToGrid w:val="0"/>
        <w:ind w:leftChars="0" w:left="1134"/>
        <w:rPr>
          <w:ins w:id="415" w:author="11046004_陳冠廷" w:date="2024-03-25T23:06:00Z"/>
        </w:rPr>
      </w:pPr>
      <w:ins w:id="416" w:author="11046004_陳冠廷" w:date="2024-03-25T23:00:00Z">
        <w:r>
          <w:rPr>
            <w:rFonts w:hint="eastAsia"/>
          </w:rPr>
          <w:t>關鍵活動</w:t>
        </w:r>
      </w:ins>
      <w:ins w:id="417" w:author="11046004_陳冠廷" w:date="2024-03-25T23:02:00Z">
        <w:r w:rsidR="00EF3FB8">
          <w:rPr>
            <w:rFonts w:hint="eastAsia"/>
          </w:rPr>
          <w:t>主要為課程開發</w:t>
        </w:r>
      </w:ins>
      <w:ins w:id="418" w:author="11046004_陳冠廷" w:date="2024-03-25T23:03:00Z">
        <w:r w:rsidR="00EF3FB8">
          <w:rPr>
            <w:rFonts w:hint="eastAsia"/>
          </w:rPr>
          <w:t>與教學</w:t>
        </w:r>
        <w:r w:rsidR="002A39CB">
          <w:rPr>
            <w:rFonts w:hint="eastAsia"/>
          </w:rPr>
          <w:t>並</w:t>
        </w:r>
      </w:ins>
      <w:ins w:id="419" w:author="11046004_陳冠廷" w:date="2024-03-25T23:04:00Z">
        <w:r w:rsidR="002A39CB">
          <w:rPr>
            <w:rFonts w:hint="eastAsia"/>
          </w:rPr>
          <w:t>藉由</w:t>
        </w:r>
      </w:ins>
      <w:ins w:id="420" w:author="11046004_陳冠廷" w:date="2024-03-25T23:05:00Z">
        <w:r w:rsidR="0025621B">
          <w:rPr>
            <w:rFonts w:hint="eastAsia"/>
          </w:rPr>
          <w:t>市場推廣和</w:t>
        </w:r>
      </w:ins>
      <w:ins w:id="421" w:author="11046004_陳冠廷" w:date="2024-03-25T23:04:00Z">
        <w:r w:rsidR="002A39CB">
          <w:rPr>
            <w:rFonts w:hint="eastAsia"/>
          </w:rPr>
          <w:t>品牌建設</w:t>
        </w:r>
        <w:r w:rsidR="00AC3FDB">
          <w:rPr>
            <w:rFonts w:hint="eastAsia"/>
          </w:rPr>
          <w:t>來</w:t>
        </w:r>
      </w:ins>
      <w:ins w:id="422" w:author="11046004_陳冠廷" w:date="2024-03-25T23:06:00Z">
        <w:r w:rsidR="0022242A">
          <w:rPr>
            <w:rFonts w:hint="eastAsia"/>
          </w:rPr>
          <w:t>培養</w:t>
        </w:r>
      </w:ins>
      <w:ins w:id="423" w:author="11046004_陳冠廷" w:date="2024-03-25T23:05:00Z">
        <w:r w:rsidR="00DA77D6">
          <w:rPr>
            <w:rFonts w:hint="eastAsia"/>
          </w:rPr>
          <w:t>用戶支持</w:t>
        </w:r>
      </w:ins>
      <w:ins w:id="424" w:author="11046004_陳冠廷" w:date="2024-03-25T23:06:00Z">
        <w:r w:rsidR="0022242A">
          <w:rPr>
            <w:rFonts w:hint="eastAsia"/>
          </w:rPr>
          <w:t>。</w:t>
        </w:r>
      </w:ins>
    </w:p>
    <w:p w14:paraId="0D79AF7D" w14:textId="730D407A" w:rsidR="0022242A" w:rsidRPr="00781C2C" w:rsidRDefault="00985863" w:rsidP="000E2130">
      <w:pPr>
        <w:kinsoku w:val="0"/>
        <w:overflowPunct w:val="0"/>
        <w:snapToGrid w:val="0"/>
        <w:rPr>
          <w:ins w:id="425" w:author="11046004_陳冠廷" w:date="2024-03-25T23:06:00Z"/>
          <w:b/>
          <w:bCs/>
          <w:szCs w:val="28"/>
        </w:rPr>
      </w:pPr>
      <w:ins w:id="426" w:author="11046004_陳冠廷" w:date="2024-03-25T23:07:00Z">
        <w:r w:rsidRPr="00781C2C">
          <w:rPr>
            <w:rFonts w:hint="eastAsia"/>
            <w:b/>
            <w:bCs/>
            <w:szCs w:val="28"/>
          </w:rPr>
          <w:t>外部活動：</w:t>
        </w:r>
      </w:ins>
    </w:p>
    <w:p w14:paraId="5C64C5F2" w14:textId="626172F2" w:rsidR="00985863" w:rsidRPr="000E2130" w:rsidRDefault="00746B35">
      <w:pPr>
        <w:pStyle w:val="af"/>
        <w:numPr>
          <w:ilvl w:val="6"/>
          <w:numId w:val="18"/>
        </w:numPr>
        <w:kinsoku w:val="0"/>
        <w:overflowPunct w:val="0"/>
        <w:snapToGrid w:val="0"/>
        <w:ind w:leftChars="0" w:left="1134"/>
        <w:rPr>
          <w:ins w:id="427" w:author="11046004_陳冠廷" w:date="2024-03-25T23:06:00Z"/>
          <w:szCs w:val="28"/>
        </w:rPr>
        <w:pPrChange w:id="428" w:author="11046004_陳冠廷" w:date="2024-03-25T23:07:00Z">
          <w:pPr/>
        </w:pPrChange>
      </w:pPr>
      <w:ins w:id="429" w:author="11046004_陳冠廷" w:date="2024-03-25T23:18:00Z">
        <w:r w:rsidRPr="000E2130">
          <w:rPr>
            <w:rFonts w:hint="eastAsia"/>
            <w:szCs w:val="28"/>
          </w:rPr>
          <w:t>客戶關係</w:t>
        </w:r>
      </w:ins>
      <w:proofErr w:type="gramStart"/>
      <w:ins w:id="430" w:author="11046004_陳冠廷" w:date="2024-03-25T23:10:00Z">
        <w:r w:rsidR="00182DEF" w:rsidRPr="000E2130">
          <w:rPr>
            <w:rFonts w:hint="eastAsia"/>
            <w:szCs w:val="28"/>
          </w:rPr>
          <w:t>利用</w:t>
        </w:r>
      </w:ins>
      <w:ins w:id="431" w:author="11046004_陳冠廷" w:date="2024-03-25T23:18:00Z">
        <w:r w:rsidR="00E97F71" w:rsidRPr="000E2130">
          <w:rPr>
            <w:rFonts w:hint="eastAsia"/>
            <w:szCs w:val="28"/>
          </w:rPr>
          <w:t>線上</w:t>
        </w:r>
      </w:ins>
      <w:ins w:id="432" w:author="11046004_陳冠廷" w:date="2024-03-25T23:17:00Z">
        <w:r w:rsidR="0084746E" w:rsidRPr="000E2130">
          <w:rPr>
            <w:rFonts w:hint="eastAsia"/>
            <w:szCs w:val="28"/>
          </w:rPr>
          <w:t>留言</w:t>
        </w:r>
        <w:proofErr w:type="gramEnd"/>
        <w:r w:rsidR="0084746E" w:rsidRPr="000E2130">
          <w:rPr>
            <w:rFonts w:hint="eastAsia"/>
            <w:szCs w:val="28"/>
          </w:rPr>
          <w:t>板</w:t>
        </w:r>
      </w:ins>
      <w:ins w:id="433" w:author="11046004_陳冠廷" w:date="2024-03-25T23:18:00Z">
        <w:r w:rsidRPr="000E2130">
          <w:rPr>
            <w:rFonts w:hint="eastAsia"/>
            <w:szCs w:val="28"/>
          </w:rPr>
          <w:t>來</w:t>
        </w:r>
      </w:ins>
      <w:ins w:id="434" w:author="11046004_陳冠廷" w:date="2024-03-25T23:19:00Z">
        <w:r w:rsidRPr="000E2130">
          <w:rPr>
            <w:rFonts w:hint="eastAsia"/>
            <w:szCs w:val="28"/>
          </w:rPr>
          <w:t>增加</w:t>
        </w:r>
        <w:r w:rsidR="00E86A5E" w:rsidRPr="000E2130">
          <w:rPr>
            <w:rFonts w:hint="eastAsia"/>
            <w:szCs w:val="28"/>
          </w:rPr>
          <w:t>學員與教練之間的互動性</w:t>
        </w:r>
      </w:ins>
      <w:ins w:id="435" w:author="11046004_陳冠廷" w:date="2024-03-25T23:24:00Z">
        <w:r w:rsidR="00F25420" w:rsidRPr="000E2130">
          <w:rPr>
            <w:rFonts w:hint="eastAsia"/>
            <w:szCs w:val="28"/>
          </w:rPr>
          <w:t>。</w:t>
        </w:r>
      </w:ins>
    </w:p>
    <w:p w14:paraId="3482A799" w14:textId="36D961C3" w:rsidR="007F136B" w:rsidRDefault="00BC64CD" w:rsidP="000E2130">
      <w:pPr>
        <w:pStyle w:val="af"/>
        <w:numPr>
          <w:ilvl w:val="6"/>
          <w:numId w:val="18"/>
        </w:numPr>
        <w:kinsoku w:val="0"/>
        <w:overflowPunct w:val="0"/>
        <w:snapToGrid w:val="0"/>
        <w:ind w:leftChars="0" w:left="1134"/>
      </w:pPr>
      <w:ins w:id="436" w:author="11046004_陳冠廷" w:date="2024-03-25T23:30:00Z">
        <w:r>
          <w:rPr>
            <w:rFonts w:hint="eastAsia"/>
          </w:rPr>
          <w:t>通路主要在</w:t>
        </w:r>
        <w:r w:rsidR="000E7970">
          <w:rPr>
            <w:rFonts w:hint="eastAsia"/>
          </w:rPr>
          <w:t>官方網站和相關賽事的合作推廣。</w:t>
        </w:r>
      </w:ins>
    </w:p>
    <w:p w14:paraId="62A9AD70" w14:textId="556DA12E" w:rsidR="000E2130" w:rsidRPr="00F25420" w:rsidRDefault="000E2130" w:rsidP="000E2130">
      <w:pPr>
        <w:pStyle w:val="af"/>
        <w:numPr>
          <w:ilvl w:val="6"/>
          <w:numId w:val="18"/>
        </w:numPr>
        <w:kinsoku w:val="0"/>
        <w:overflowPunct w:val="0"/>
        <w:snapToGrid w:val="0"/>
        <w:ind w:leftChars="0" w:left="1134"/>
        <w:rPr>
          <w:ins w:id="437" w:author="11046004_陳冠廷" w:date="2024-03-25T23:06:00Z"/>
        </w:rPr>
      </w:pPr>
      <w:ins w:id="438" w:author="11046004_陳冠廷" w:date="2024-03-25T23:27:00Z">
        <w:r>
          <w:rPr>
            <w:rFonts w:hint="eastAsia"/>
          </w:rPr>
          <w:t>客戶區隔分為初學者</w:t>
        </w:r>
      </w:ins>
      <w:ins w:id="439" w:author="11046004_陳冠廷" w:date="2024-03-25T23:28:00Z">
        <w:r>
          <w:rPr>
            <w:rFonts w:hint="eastAsia"/>
          </w:rPr>
          <w:t>和中高級球員以技術提升為主</w:t>
        </w:r>
      </w:ins>
      <w:ins w:id="440" w:author="11046004_陳冠廷" w:date="2024-03-31T20:44:00Z" w16du:dateUtc="2024-03-31T12:44:00Z">
        <w:r>
          <w:rPr>
            <w:rFonts w:hint="eastAsia"/>
          </w:rPr>
          <w:t>、</w:t>
        </w:r>
      </w:ins>
      <w:ins w:id="441" w:author="11046004_陳冠廷" w:date="2024-03-25T23:28:00Z">
        <w:r>
          <w:rPr>
            <w:rFonts w:hint="eastAsia"/>
          </w:rPr>
          <w:t>學校或企業團隊訓練之</w:t>
        </w:r>
      </w:ins>
      <w:ins w:id="442" w:author="11046004_陳冠廷" w:date="2024-03-25T23:29:00Z">
        <w:r>
          <w:rPr>
            <w:rFonts w:hint="eastAsia"/>
          </w:rPr>
          <w:t>課程</w:t>
        </w:r>
      </w:ins>
      <w:ins w:id="443" w:author="11046004_陳冠廷" w:date="2024-03-31T20:43:00Z" w16du:dateUtc="2024-03-31T12:43:00Z">
        <w:r>
          <w:rPr>
            <w:rFonts w:hint="eastAsia"/>
          </w:rPr>
          <w:t>，</w:t>
        </w:r>
      </w:ins>
      <w:ins w:id="444" w:author="11046004_陳冠廷" w:date="2024-03-31T20:45:00Z" w16du:dateUtc="2024-03-31T12:45:00Z">
        <w:r>
          <w:rPr>
            <w:rFonts w:hint="eastAsia"/>
          </w:rPr>
          <w:t>和一群對於</w:t>
        </w:r>
      </w:ins>
      <w:ins w:id="445" w:author="11046004_陳冠廷" w:date="2024-03-31T20:46:00Z" w16du:dateUtc="2024-03-31T12:46:00Z">
        <w:r>
          <w:rPr>
            <w:rFonts w:hint="eastAsia"/>
          </w:rPr>
          <w:t>羽球這項運動有相同</w:t>
        </w:r>
      </w:ins>
      <w:ins w:id="446" w:author="11046004_陳冠廷" w:date="2024-03-31T20:47:00Z" w16du:dateUtc="2024-03-31T12:47:00Z">
        <w:r>
          <w:rPr>
            <w:rFonts w:hint="eastAsia"/>
          </w:rPr>
          <w:t>興趣</w:t>
        </w:r>
      </w:ins>
      <w:ins w:id="447" w:author="11046004_陳冠廷" w:date="2024-03-31T20:46:00Z" w16du:dateUtc="2024-03-31T12:46:00Z">
        <w:r>
          <w:rPr>
            <w:rFonts w:hint="eastAsia"/>
          </w:rPr>
          <w:t>的同好者</w:t>
        </w:r>
      </w:ins>
      <w:ins w:id="448" w:author="11046004_陳冠廷" w:date="2024-03-31T20:47:00Z" w16du:dateUtc="2024-03-31T12:47:00Z">
        <w:r>
          <w:rPr>
            <w:rFonts w:hint="eastAsia"/>
          </w:rPr>
          <w:t>。</w:t>
        </w:r>
      </w:ins>
    </w:p>
    <w:p w14:paraId="16E269D3" w14:textId="71B87E96" w:rsidR="003E44B1" w:rsidRDefault="00E45A74" w:rsidP="000E2130">
      <w:pPr>
        <w:kinsoku w:val="0"/>
        <w:overflowPunct w:val="0"/>
        <w:snapToGrid w:val="0"/>
        <w:rPr>
          <w:ins w:id="449" w:author="11046004_陳冠廷" w:date="2024-03-25T22:45:00Z"/>
          <w:szCs w:val="28"/>
        </w:rPr>
      </w:pPr>
      <w:ins w:id="450" w:author="11046004_陳冠廷" w:date="2024-03-25T22:49:00Z">
        <w:r w:rsidRPr="00781C2C">
          <w:rPr>
            <w:rFonts w:hint="eastAsia"/>
            <w:b/>
            <w:bCs/>
            <w:szCs w:val="28"/>
          </w:rPr>
          <w:t>成本結構：</w:t>
        </w:r>
      </w:ins>
      <w:ins w:id="451" w:author="11046004_陳冠廷" w:date="2024-03-25T22:50:00Z">
        <w:r w:rsidR="00E31B6D">
          <w:rPr>
            <w:rFonts w:hint="eastAsia"/>
            <w:szCs w:val="28"/>
          </w:rPr>
          <w:t>教練</w:t>
        </w:r>
      </w:ins>
      <w:ins w:id="452" w:author="11046004_陳冠廷" w:date="2024-03-25T22:51:00Z">
        <w:r w:rsidR="00F3323B">
          <w:rPr>
            <w:rFonts w:hint="eastAsia"/>
            <w:szCs w:val="28"/>
          </w:rPr>
          <w:t>、</w:t>
        </w:r>
      </w:ins>
      <w:ins w:id="453" w:author="11046004_陳冠廷" w:date="2024-03-25T22:50:00Z">
        <w:r w:rsidR="00F3323B">
          <w:rPr>
            <w:rFonts w:hint="eastAsia"/>
            <w:szCs w:val="28"/>
          </w:rPr>
          <w:t>員工</w:t>
        </w:r>
      </w:ins>
      <w:ins w:id="454" w:author="11046004_陳冠廷" w:date="2024-03-25T22:51:00Z">
        <w:r w:rsidR="00F3323B">
          <w:rPr>
            <w:rFonts w:hint="eastAsia"/>
            <w:szCs w:val="28"/>
          </w:rPr>
          <w:t>薪資</w:t>
        </w:r>
        <w:r w:rsidR="002A1287">
          <w:rPr>
            <w:rFonts w:hint="eastAsia"/>
            <w:szCs w:val="28"/>
          </w:rPr>
          <w:t>和系統開發運營為主要成本。</w:t>
        </w:r>
      </w:ins>
    </w:p>
    <w:p w14:paraId="0670A6CC" w14:textId="393C9E91" w:rsidR="00A1413B" w:rsidRDefault="00F377D0">
      <w:pPr>
        <w:kinsoku w:val="0"/>
        <w:overflowPunct w:val="0"/>
        <w:snapToGrid w:val="0"/>
        <w:rPr>
          <w:color w:val="FF0000"/>
          <w:szCs w:val="28"/>
        </w:rPr>
      </w:pPr>
      <w:ins w:id="455" w:author="11046004_陳冠廷" w:date="2024-03-25T22:51:00Z">
        <w:r w:rsidRPr="00781C2C">
          <w:rPr>
            <w:rFonts w:hint="eastAsia"/>
            <w:b/>
            <w:bCs/>
            <w:szCs w:val="28"/>
          </w:rPr>
          <w:t>收入</w:t>
        </w:r>
      </w:ins>
      <w:ins w:id="456" w:author="11046004_陳冠廷" w:date="2024-03-25T22:52:00Z">
        <w:r w:rsidRPr="00781C2C">
          <w:rPr>
            <w:rFonts w:hint="eastAsia"/>
            <w:b/>
            <w:bCs/>
            <w:szCs w:val="28"/>
          </w:rPr>
          <w:t>：</w:t>
        </w:r>
      </w:ins>
      <w:ins w:id="457" w:author="11046004_陳冠廷" w:date="2024-03-25T22:54:00Z">
        <w:r w:rsidR="004050FD" w:rsidRPr="00781C2C">
          <w:rPr>
            <w:rFonts w:hint="eastAsia"/>
            <w:color w:val="FF0000"/>
            <w:szCs w:val="28"/>
          </w:rPr>
          <w:t>主要收益為</w:t>
        </w:r>
        <w:r w:rsidR="007261F5" w:rsidRPr="00781C2C">
          <w:rPr>
            <w:rFonts w:hint="eastAsia"/>
            <w:color w:val="FF0000"/>
            <w:szCs w:val="28"/>
          </w:rPr>
          <w:t>課程報名費</w:t>
        </w:r>
      </w:ins>
      <w:r w:rsidR="004050FD">
        <w:rPr>
          <w:rFonts w:hint="eastAsia"/>
          <w:color w:val="FF0000"/>
          <w:szCs w:val="28"/>
        </w:rPr>
        <w:t>、</w:t>
      </w:r>
      <w:proofErr w:type="gramStart"/>
      <w:r w:rsidR="004050FD">
        <w:rPr>
          <w:rFonts w:hint="eastAsia"/>
          <w:color w:val="FF0000"/>
          <w:szCs w:val="28"/>
        </w:rPr>
        <w:t>傭</w:t>
      </w:r>
      <w:proofErr w:type="gramEnd"/>
      <w:r w:rsidR="004050FD">
        <w:rPr>
          <w:rFonts w:hint="eastAsia"/>
          <w:color w:val="FF0000"/>
          <w:szCs w:val="28"/>
        </w:rPr>
        <w:t>金收入、廣告收入</w:t>
      </w:r>
      <w:ins w:id="458" w:author="11046004_陳冠廷" w:date="2024-03-25T22:54:00Z">
        <w:r w:rsidR="002959B1" w:rsidRPr="00781C2C">
          <w:rPr>
            <w:rFonts w:hint="eastAsia"/>
            <w:color w:val="FF0000"/>
            <w:szCs w:val="28"/>
          </w:rPr>
          <w:t>。</w:t>
        </w:r>
      </w:ins>
    </w:p>
    <w:p w14:paraId="58BCD231" w14:textId="77777777" w:rsidR="00A1413B" w:rsidRDefault="00A1413B">
      <w:pPr>
        <w:widowControl/>
        <w:jc w:val="left"/>
        <w:rPr>
          <w:color w:val="FF0000"/>
          <w:szCs w:val="28"/>
        </w:rPr>
      </w:pPr>
      <w:r>
        <w:rPr>
          <w:color w:val="FF0000"/>
          <w:szCs w:val="28"/>
        </w:rPr>
        <w:br w:type="page"/>
      </w:r>
    </w:p>
    <w:p w14:paraId="45854B45" w14:textId="77777777" w:rsidR="00F377D0" w:rsidRDefault="00F377D0" w:rsidP="000E2130">
      <w:pPr>
        <w:pStyle w:val="2"/>
        <w:numPr>
          <w:ilvl w:val="0"/>
          <w:numId w:val="0"/>
        </w:numPr>
        <w:kinsoku w:val="0"/>
        <w:overflowPunct w:val="0"/>
        <w:snapToGrid w:val="0"/>
        <w:rPr>
          <w:del w:id="459" w:author="11046017_鄭兆媗" w:date="2024-03-25T23:47:00Z"/>
          <w:szCs w:val="28"/>
        </w:rPr>
      </w:pPr>
    </w:p>
    <w:p w14:paraId="4F703B89" w14:textId="5FC3E94A" w:rsidR="00042989" w:rsidRDefault="008A379B" w:rsidP="000E2130">
      <w:pPr>
        <w:kinsoku w:val="0"/>
        <w:overflowPunct w:val="0"/>
        <w:snapToGrid w:val="0"/>
        <w:rPr>
          <w:del w:id="460" w:author="11046017_鄭兆媗" w:date="2024-03-25T23:47:00Z"/>
        </w:rPr>
      </w:pPr>
      <w:ins w:id="461" w:author="11046021_蔡元振" w:date="2024-03-25T23:44:00Z">
        <w:del w:id="462" w:author="11046017_鄭兆媗" w:date="2024-03-25T23:47:00Z">
          <w:r w:rsidDel="005106A8">
            <w:rPr>
              <w:rFonts w:hint="eastAsia"/>
            </w:rPr>
            <w:delText xml:space="preserve"> </w:delText>
          </w:r>
        </w:del>
      </w:ins>
      <w:ins w:id="463" w:author="11046021_蔡元振" w:date="2024-03-25T23:45:00Z">
        <w:del w:id="464"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kinsoku w:val="0"/>
        <w:overflowPunct w:val="0"/>
        <w:snapToGrid w:val="0"/>
        <w:rPr>
          <w:ins w:id="465" w:author="11046017_鄭兆媗" w:date="2024-03-25T23:49:00Z"/>
        </w:rPr>
        <w:pPrChange w:id="466" w:author="11046017_鄭兆媗" w:date="2024-03-25T23:49:00Z">
          <w:pPr>
            <w:pStyle w:val="2"/>
          </w:pPr>
        </w:pPrChange>
      </w:pPr>
    </w:p>
    <w:p w14:paraId="455C907F" w14:textId="77777777" w:rsidR="00FA796C" w:rsidRPr="00FA796C" w:rsidRDefault="00507AAE">
      <w:pPr>
        <w:pStyle w:val="2"/>
        <w:kinsoku w:val="0"/>
        <w:overflowPunct w:val="0"/>
        <w:rPr>
          <w:del w:id="467" w:author="11046017_鄭兆媗" w:date="2024-03-25T23:48:00Z"/>
        </w:rPr>
        <w:pPrChange w:id="468" w:author="11046021_蔡元振" w:date="2024-03-26T14:25:00Z">
          <w:pPr>
            <w:ind w:firstLineChars="50" w:firstLine="140"/>
          </w:pPr>
        </w:pPrChange>
      </w:pPr>
      <w:bookmarkStart w:id="469" w:name="_Toc162279006"/>
      <w:ins w:id="470" w:author="11046021_蔡元振" w:date="2024-03-26T14:17:00Z">
        <w:r>
          <w:rPr>
            <w:rFonts w:hint="eastAsia"/>
          </w:rPr>
          <w:t xml:space="preserve"> </w:t>
        </w:r>
      </w:ins>
      <w:ins w:id="471" w:author="11046014_劉育彤" w:date="2024-03-25T14:55:00Z">
        <w:del w:id="472" w:author="11046017_鄭兆媗" w:date="2024-03-25T23:50:00Z">
          <w:r w:rsidR="00866CA4" w:rsidRPr="004807DA" w:rsidDel="00FD38EC">
            <w:rPr>
              <w:rFonts w:hint="eastAsia"/>
            </w:rPr>
            <w:delText>2</w:delText>
          </w:r>
        </w:del>
      </w:ins>
      <w:ins w:id="473" w:author="11046014_劉育彤" w:date="2024-03-25T14:54:00Z">
        <w:del w:id="474" w:author="11046017_鄭兆媗" w:date="2024-03-25T23:50:00Z">
          <w:r w:rsidR="00B202F1" w:rsidRPr="004807DA" w:rsidDel="00FD38EC">
            <w:rPr>
              <w:rFonts w:hint="eastAsia"/>
            </w:rPr>
            <w:delText>-3</w:delText>
          </w:r>
          <w:r w:rsidR="00B202F1" w:rsidRPr="004807DA" w:rsidDel="00FD38EC">
            <w:delText xml:space="preserve"> </w:delText>
          </w:r>
        </w:del>
      </w:ins>
      <w:ins w:id="475" w:author="11046014_劉育彤" w:date="2024-03-25T14:55:00Z">
        <w:del w:id="476" w:author="11046017_鄭兆媗" w:date="2024-03-25T23:50:00Z">
          <w:r w:rsidR="00866CA4" w:rsidRPr="004807DA" w:rsidDel="00FD38EC">
            <w:rPr>
              <w:rFonts w:hint="eastAsia"/>
            </w:rPr>
            <w:delText>市場分析</w:delText>
          </w:r>
        </w:del>
      </w:ins>
      <w:ins w:id="477" w:author="11046014_劉育彤" w:date="2024-03-25T14:56:00Z">
        <w:del w:id="478" w:author="11046017_鄭兆媗" w:date="2024-03-25T23:50:00Z">
          <w:r w:rsidR="00620913" w:rsidRPr="004807DA" w:rsidDel="00FD38EC">
            <w:rPr>
              <w:rFonts w:hint="eastAsia"/>
            </w:rPr>
            <w:delText>STP</w:delText>
          </w:r>
        </w:del>
      </w:ins>
      <w:bookmarkStart w:id="479" w:name="_Toc162303277"/>
      <w:bookmarkStart w:id="480" w:name="_Toc166433924"/>
      <w:bookmarkStart w:id="481" w:name="_Toc167669106"/>
      <w:bookmarkStart w:id="482" w:name="_Toc167669348"/>
      <w:bookmarkEnd w:id="469"/>
      <w:bookmarkEnd w:id="479"/>
      <w:bookmarkEnd w:id="480"/>
      <w:bookmarkEnd w:id="481"/>
      <w:bookmarkEnd w:id="482"/>
    </w:p>
    <w:p w14:paraId="32762DF9" w14:textId="7CE60B29" w:rsidR="00250220" w:rsidRPr="00250220" w:rsidRDefault="00295277">
      <w:pPr>
        <w:pStyle w:val="2"/>
        <w:kinsoku w:val="0"/>
        <w:overflowPunct w:val="0"/>
        <w:rPr>
          <w:ins w:id="483" w:author="11046017_鄭兆媗" w:date="2024-03-25T23:50:00Z"/>
        </w:rPr>
        <w:pPrChange w:id="484" w:author="11046021_蔡元振" w:date="2024-03-26T14:25:00Z">
          <w:pPr/>
        </w:pPrChange>
      </w:pPr>
      <w:bookmarkStart w:id="485" w:name="_Toc166433925"/>
      <w:bookmarkStart w:id="486" w:name="_Toc167669349"/>
      <w:ins w:id="487" w:author="11046021_蔡元振" w:date="2024-03-25T23:42:00Z">
        <w:r w:rsidRPr="00B6177C">
          <w:rPr>
            <w:rFonts w:hint="eastAsia"/>
          </w:rPr>
          <w:t>市場</w:t>
        </w:r>
        <w:del w:id="488" w:author="11046017_鄭兆媗" w:date="2024-03-25T23:50:00Z">
          <w:r w:rsidRPr="00B6177C" w:rsidDel="00B6177C">
            <w:rPr>
              <w:rFonts w:hint="eastAsia"/>
            </w:rPr>
            <w:delText>區隔</w:delText>
          </w:r>
          <w:r w:rsidRPr="00B6177C" w:rsidDel="00B6177C">
            <w:rPr>
              <w:rFonts w:hint="eastAsia"/>
            </w:rPr>
            <w:delText>(Seg</w:delText>
          </w:r>
        </w:del>
      </w:ins>
      <w:ins w:id="489" w:author="11046017_鄭兆媗" w:date="2024-03-25T23:50:00Z">
        <w:r w:rsidR="00B6177C">
          <w:rPr>
            <w:rFonts w:hint="eastAsia"/>
          </w:rPr>
          <w:t>分析</w:t>
        </w:r>
        <w:r w:rsidR="00B6177C">
          <w:rPr>
            <w:rFonts w:hint="eastAsia"/>
          </w:rPr>
          <w:t>STP</w:t>
        </w:r>
      </w:ins>
      <w:bookmarkEnd w:id="485"/>
      <w:bookmarkEnd w:id="486"/>
      <w:ins w:id="490" w:author="11046021_蔡元振" w:date="2024-03-25T23:42:00Z">
        <w:del w:id="491" w:author="11046017_鄭兆媗" w:date="2024-03-25T23:50:00Z">
          <w:r w:rsidRPr="00B6177C" w:rsidDel="00B6177C">
            <w:rPr>
              <w:rFonts w:hint="eastAsia"/>
            </w:rPr>
            <w:delText>mentation)</w:delText>
          </w:r>
          <w:r w:rsidRPr="00B6177C" w:rsidDel="00B6177C">
            <w:rPr>
              <w:rFonts w:hint="eastAsia"/>
            </w:rPr>
            <w:delText>：</w:delText>
          </w:r>
        </w:del>
        <w:del w:id="492" w:author="11046017_鄭兆媗" w:date="2024-03-25T23:49:00Z">
          <w:r w:rsidRPr="00B6177C" w:rsidDel="00B6177C">
            <w:rPr>
              <w:rFonts w:hint="eastAsia"/>
            </w:rPr>
            <w:delText xml:space="preserve"> </w:delText>
          </w:r>
        </w:del>
      </w:ins>
    </w:p>
    <w:p w14:paraId="58B35EBA" w14:textId="1C8AD53D" w:rsidR="00B6177C" w:rsidRDefault="001D6655" w:rsidP="000E2130">
      <w:pPr>
        <w:kinsoku w:val="0"/>
        <w:overflowPunct w:val="0"/>
        <w:snapToGrid w:val="0"/>
        <w:rPr>
          <w:ins w:id="493" w:author="11046021_蔡元振" w:date="2024-04-24T21:01:00Z" w16du:dateUtc="2024-04-24T13:01:00Z"/>
        </w:rPr>
      </w:pPr>
      <w:ins w:id="494" w:author="11046021_蔡元振" w:date="2024-03-26T14:26:00Z">
        <w:r w:rsidRPr="001D6655">
          <w:rPr>
            <w:rFonts w:hint="eastAsia"/>
          </w:rPr>
          <w:t>S</w:t>
        </w:r>
      </w:ins>
      <w:ins w:id="495"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kinsoku w:val="0"/>
        <w:overflowPunct w:val="0"/>
        <w:snapToGrid w:val="0"/>
        <w:ind w:firstLineChars="200" w:firstLine="560"/>
        <w:rPr>
          <w:ins w:id="496" w:author="11046021_蔡元振" w:date="2024-03-25T23:42:00Z"/>
        </w:rPr>
        <w:pPrChange w:id="497" w:author="11046021_蔡元振" w:date="2024-04-24T21:43:00Z" w16du:dateUtc="2024-04-24T13:43:00Z">
          <w:pPr/>
        </w:pPrChange>
      </w:pPr>
      <w:proofErr w:type="gramStart"/>
      <w:ins w:id="498" w:author="11046021_蔡元振" w:date="2024-04-24T21:02:00Z" w16du:dateUtc="2024-04-24T13:02:00Z">
        <w:r>
          <w:rPr>
            <w:rFonts w:hint="eastAsia"/>
          </w:rPr>
          <w:t>本組以</w:t>
        </w:r>
        <w:proofErr w:type="gramEnd"/>
        <w:r>
          <w:rPr>
            <w:rFonts w:hint="eastAsia"/>
          </w:rPr>
          <w:t>熱愛</w:t>
        </w:r>
      </w:ins>
      <w:ins w:id="499" w:author="11046021_蔡元振" w:date="2024-04-24T21:03:00Z" w16du:dateUtc="2024-04-24T13:03:00Z">
        <w:r>
          <w:rPr>
            <w:rFonts w:hint="eastAsia"/>
          </w:rPr>
          <w:t>羽球</w:t>
        </w:r>
      </w:ins>
      <w:proofErr w:type="gramStart"/>
      <w:ins w:id="500" w:author="11046021_蔡元振" w:date="2024-04-24T21:42:00Z" w16du:dateUtc="2024-04-24T13:42:00Z">
        <w:r w:rsidR="00516739">
          <w:rPr>
            <w:rFonts w:hint="eastAsia"/>
          </w:rPr>
          <w:t>及</w:t>
        </w:r>
      </w:ins>
      <w:ins w:id="501" w:author="11046021_蔡元振" w:date="2024-04-24T21:41:00Z" w16du:dateUtc="2024-04-24T13:41:00Z">
        <w:r w:rsidR="006A0625">
          <w:rPr>
            <w:rFonts w:hint="eastAsia"/>
          </w:rPr>
          <w:t>想</w:t>
        </w:r>
      </w:ins>
      <w:ins w:id="502" w:author="11046021_蔡元振" w:date="2024-04-24T21:42:00Z" w16du:dateUtc="2024-04-24T13:42:00Z">
        <w:r w:rsidR="00516739">
          <w:rPr>
            <w:rFonts w:hint="eastAsia"/>
          </w:rPr>
          <w:t>精進</w:t>
        </w:r>
        <w:proofErr w:type="gramEnd"/>
        <w:r w:rsidR="00516739">
          <w:rPr>
            <w:rFonts w:hint="eastAsia"/>
          </w:rPr>
          <w:t>球技</w:t>
        </w:r>
      </w:ins>
      <w:ins w:id="503" w:author="11046021_蔡元振" w:date="2024-04-24T21:03:00Z" w16du:dateUtc="2024-04-24T13:03:00Z">
        <w:r>
          <w:rPr>
            <w:rFonts w:hint="eastAsia"/>
          </w:rPr>
          <w:t>的學生做為區隔，在</w:t>
        </w:r>
      </w:ins>
      <w:ins w:id="504" w:author="11046021_蔡元振" w:date="2024-04-24T21:10:00Z" w16du:dateUtc="2024-04-24T13:10:00Z">
        <w:r w:rsidR="008D0C1B">
          <w:rPr>
            <w:rFonts w:hint="eastAsia"/>
          </w:rPr>
          <w:t>各</w:t>
        </w:r>
      </w:ins>
      <w:ins w:id="505" w:author="11046021_蔡元振" w:date="2024-04-24T21:11:00Z" w16du:dateUtc="2024-04-24T13:11:00Z">
        <w:r w:rsidR="008D0C1B">
          <w:rPr>
            <w:rFonts w:hint="eastAsia"/>
          </w:rPr>
          <w:t>種平台都積極推廣羽球課程</w:t>
        </w:r>
      </w:ins>
      <w:ins w:id="506" w:author="11046021_蔡元振" w:date="2024-04-24T21:12:00Z" w16du:dateUtc="2024-04-24T13:12:00Z">
        <w:r w:rsidR="008D0C1B">
          <w:rPr>
            <w:rFonts w:hint="eastAsia"/>
          </w:rPr>
          <w:t>的情況下</w:t>
        </w:r>
      </w:ins>
      <w:ins w:id="507" w:author="11046021_蔡元振" w:date="2024-04-24T21:13:00Z" w16du:dateUtc="2024-04-24T13:13:00Z">
        <w:r w:rsidR="008D0C1B">
          <w:rPr>
            <w:rFonts w:hint="eastAsia"/>
          </w:rPr>
          <w:t>針對數據分為下圖</w:t>
        </w:r>
      </w:ins>
      <w:ins w:id="508" w:author="11046021_蔡元振" w:date="2024-04-24T21:14:00Z" w16du:dateUtc="2024-04-24T13:14:00Z">
        <w:r w:rsidR="009237E9">
          <w:rPr>
            <w:rFonts w:hint="eastAsia"/>
          </w:rPr>
          <w:t>：</w:t>
        </w:r>
      </w:ins>
    </w:p>
    <w:p w14:paraId="579405EF" w14:textId="77777777" w:rsidR="0029566D" w:rsidRDefault="00BB3699" w:rsidP="0029566D">
      <w:pPr>
        <w:keepNext/>
        <w:kinsoku w:val="0"/>
        <w:overflowPunct w:val="0"/>
        <w:snapToGrid w:val="0"/>
        <w:jc w:val="center"/>
      </w:pPr>
      <w:ins w:id="509" w:author="11046021_蔡元振" w:date="2024-04-24T20:51:00Z" w16du:dateUtc="2024-04-24T12:51:00Z">
        <w:r w:rsidRPr="00496163">
          <w:rPr>
            <w:noProof/>
          </w:rPr>
          <w:drawing>
            <wp:inline distT="0" distB="0" distL="0" distR="0" wp14:anchorId="1560C8B5" wp14:editId="03A57428">
              <wp:extent cx="5274495" cy="4305300"/>
              <wp:effectExtent l="0" t="0" r="2540" b="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19"/>
                      <a:stretch>
                        <a:fillRect/>
                      </a:stretch>
                    </pic:blipFill>
                    <pic:spPr>
                      <a:xfrm>
                        <a:off x="0" y="0"/>
                        <a:ext cx="5341093" cy="4359661"/>
                      </a:xfrm>
                      <a:prstGeom prst="rect">
                        <a:avLst/>
                      </a:prstGeom>
                    </pic:spPr>
                  </pic:pic>
                </a:graphicData>
              </a:graphic>
            </wp:inline>
          </w:drawing>
        </w:r>
      </w:ins>
    </w:p>
    <w:p w14:paraId="6B817357" w14:textId="0D437EF4" w:rsidR="00BB3699" w:rsidRDefault="0029566D">
      <w:pPr>
        <w:pStyle w:val="af0"/>
        <w:jc w:val="center"/>
        <w:rPr>
          <w:ins w:id="510" w:author="11046021_蔡元振" w:date="2024-04-24T20:52:00Z" w16du:dateUtc="2024-04-24T12:52:00Z"/>
          <w:szCs w:val="28"/>
          <w:lang w:eastAsia="zh-TW"/>
        </w:rPr>
        <w:pPrChange w:id="511" w:author="11046021_蔡元振" w:date="2024-04-24T20:52:00Z" w16du:dateUtc="2024-04-24T12:52:00Z">
          <w:pPr/>
        </w:pPrChange>
      </w:pPr>
      <w:bookmarkStart w:id="512" w:name="_Toc167675404"/>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2-3</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Pr>
          <w:rFonts w:hint="eastAsia"/>
          <w:lang w:eastAsia="zh-TW"/>
        </w:rPr>
        <w:t>市場區隔圖</w:t>
      </w:r>
      <w:bookmarkEnd w:id="512"/>
    </w:p>
    <w:p w14:paraId="5B33AA26" w14:textId="5FE5B922" w:rsidR="00295277" w:rsidRPr="001D6655" w:rsidRDefault="001D6655" w:rsidP="000E2130">
      <w:pPr>
        <w:kinsoku w:val="0"/>
        <w:overflowPunct w:val="0"/>
        <w:snapToGrid w:val="0"/>
        <w:rPr>
          <w:ins w:id="513" w:author="11046021_蔡元振" w:date="2024-03-25T23:42:00Z"/>
          <w:szCs w:val="28"/>
        </w:rPr>
      </w:pPr>
      <w:ins w:id="514" w:author="11046021_蔡元振" w:date="2024-03-26T14:26:00Z">
        <w:r>
          <w:rPr>
            <w:rFonts w:hint="eastAsia"/>
            <w:szCs w:val="28"/>
          </w:rPr>
          <w:t>T</w:t>
        </w:r>
      </w:ins>
      <w:ins w:id="515"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rsidP="00E22BA4">
      <w:pPr>
        <w:pStyle w:val="af"/>
        <w:numPr>
          <w:ilvl w:val="3"/>
          <w:numId w:val="18"/>
        </w:numPr>
        <w:kinsoku w:val="0"/>
        <w:overflowPunct w:val="0"/>
        <w:snapToGrid w:val="0"/>
        <w:ind w:leftChars="0" w:left="1134"/>
        <w:rPr>
          <w:ins w:id="516" w:author="11046021_蔡元振" w:date="2024-03-25T23:42:00Z"/>
          <w:szCs w:val="28"/>
        </w:rPr>
        <w:pPrChange w:id="517" w:author="11046021_蔡元振" w:date="2024-03-26T14:19:00Z">
          <w:pPr/>
        </w:pPrChange>
      </w:pPr>
      <w:ins w:id="518" w:author="11046021_蔡元振" w:date="2024-03-26T14:26:00Z">
        <w:r>
          <w:rPr>
            <w:rFonts w:hint="eastAsia"/>
            <w:szCs w:val="28"/>
          </w:rPr>
          <w:t>1.</w:t>
        </w:r>
      </w:ins>
      <w:ins w:id="519" w:author="11046021_蔡元振" w:date="2024-03-25T23:42:00Z">
        <w:r w:rsidR="00295277" w:rsidRPr="001D6655">
          <w:rPr>
            <w:rFonts w:hint="eastAsia"/>
            <w:szCs w:val="28"/>
          </w:rPr>
          <w:t>尋求專業訓練的羽球愛好者</w:t>
        </w:r>
      </w:ins>
    </w:p>
    <w:p w14:paraId="4B39DAB6" w14:textId="486EDD3B" w:rsidR="00295277" w:rsidRPr="001D6655" w:rsidRDefault="001D6655" w:rsidP="00E22BA4">
      <w:pPr>
        <w:pStyle w:val="af"/>
        <w:numPr>
          <w:ilvl w:val="3"/>
          <w:numId w:val="18"/>
        </w:numPr>
        <w:kinsoku w:val="0"/>
        <w:overflowPunct w:val="0"/>
        <w:snapToGrid w:val="0"/>
        <w:ind w:leftChars="0" w:left="1134"/>
        <w:rPr>
          <w:ins w:id="520" w:author="11046021_蔡元振" w:date="2024-03-25T23:42:00Z"/>
          <w:szCs w:val="28"/>
        </w:rPr>
        <w:pPrChange w:id="521" w:author="11046021_蔡元振" w:date="2024-03-26T14:19:00Z">
          <w:pPr/>
        </w:pPrChange>
      </w:pPr>
      <w:ins w:id="522" w:author="11046021_蔡元振" w:date="2024-03-26T14:26:00Z">
        <w:r>
          <w:rPr>
            <w:rFonts w:hint="eastAsia"/>
            <w:szCs w:val="28"/>
          </w:rPr>
          <w:t>2.</w:t>
        </w:r>
      </w:ins>
      <w:ins w:id="523" w:author="11046021_蔡元振" w:date="2024-03-25T23:42:00Z">
        <w:r w:rsidR="00295277" w:rsidRPr="001D6655">
          <w:rPr>
            <w:rFonts w:hint="eastAsia"/>
            <w:szCs w:val="28"/>
          </w:rPr>
          <w:t>想要</w:t>
        </w:r>
      </w:ins>
      <w:ins w:id="524" w:author="11046021_蔡元振" w:date="2024-03-26T14:38:00Z">
        <w:r w:rsidR="001F32F5">
          <w:rPr>
            <w:rFonts w:hint="eastAsia"/>
            <w:szCs w:val="28"/>
          </w:rPr>
          <w:t>透</w:t>
        </w:r>
      </w:ins>
      <w:ins w:id="525" w:author="11046021_蔡元振" w:date="2024-03-26T14:39:00Z">
        <w:r w:rsidR="001F32F5">
          <w:rPr>
            <w:rFonts w:hint="eastAsia"/>
            <w:szCs w:val="28"/>
          </w:rPr>
          <w:t>過個別訓練</w:t>
        </w:r>
      </w:ins>
      <w:ins w:id="526" w:author="11046021_蔡元振" w:date="2024-03-25T23:42:00Z">
        <w:r w:rsidR="00295277" w:rsidRPr="001D6655">
          <w:rPr>
            <w:rFonts w:hint="eastAsia"/>
            <w:szCs w:val="28"/>
          </w:rPr>
          <w:t>提高競技水平的</w:t>
        </w:r>
      </w:ins>
      <w:ins w:id="527" w:author="11046021_蔡元振" w:date="2024-04-24T21:27:00Z" w16du:dateUtc="2024-04-24T13:27:00Z">
        <w:r w:rsidR="000928AF">
          <w:rPr>
            <w:rFonts w:hint="eastAsia"/>
            <w:szCs w:val="28"/>
          </w:rPr>
          <w:t>各階級</w:t>
        </w:r>
      </w:ins>
      <w:ins w:id="528" w:author="11046021_蔡元振" w:date="2024-03-25T23:42:00Z">
        <w:r w:rsidR="00295277" w:rsidRPr="001D6655">
          <w:rPr>
            <w:rFonts w:hint="eastAsia"/>
            <w:szCs w:val="28"/>
          </w:rPr>
          <w:t>球員</w:t>
        </w:r>
      </w:ins>
    </w:p>
    <w:p w14:paraId="3F04A8F6" w14:textId="603AEEED" w:rsidR="00295277" w:rsidRDefault="001D6655" w:rsidP="000E2130">
      <w:pPr>
        <w:kinsoku w:val="0"/>
        <w:overflowPunct w:val="0"/>
        <w:snapToGrid w:val="0"/>
        <w:rPr>
          <w:ins w:id="529" w:author="11046004_陳冠廷" w:date="2024-03-31T21:51:00Z" w16du:dateUtc="2024-03-31T13:51:00Z"/>
          <w:szCs w:val="28"/>
        </w:rPr>
      </w:pPr>
      <w:ins w:id="530" w:author="11046021_蔡元振" w:date="2024-03-26T14:26:00Z">
        <w:r w:rsidRPr="001D6655">
          <w:rPr>
            <w:rFonts w:hint="eastAsia"/>
            <w:szCs w:val="28"/>
          </w:rPr>
          <w:t>P</w:t>
        </w:r>
      </w:ins>
      <w:ins w:id="531"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0E2130">
      <w:pPr>
        <w:kinsoku w:val="0"/>
        <w:overflowPunct w:val="0"/>
        <w:snapToGrid w:val="0"/>
        <w:ind w:leftChars="200" w:left="560"/>
        <w:rPr>
          <w:ins w:id="532" w:author="11046021_蔡元振" w:date="2024-04-22T15:35:00Z" w16du:dateUtc="2024-04-22T07:35:00Z"/>
          <w:szCs w:val="28"/>
        </w:rPr>
      </w:pPr>
      <w:proofErr w:type="gramStart"/>
      <w:ins w:id="533" w:author="11046004_陳冠廷" w:date="2024-03-31T21:52:00Z" w16du:dateUtc="2024-03-31T13:52:00Z">
        <w:r>
          <w:rPr>
            <w:rFonts w:hint="eastAsia"/>
            <w:szCs w:val="28"/>
          </w:rPr>
          <w:t>本組</w:t>
        </w:r>
        <w:r w:rsidR="00AD4B8E">
          <w:rPr>
            <w:rFonts w:hint="eastAsia"/>
            <w:szCs w:val="28"/>
          </w:rPr>
          <w:t>把</w:t>
        </w:r>
      </w:ins>
      <w:proofErr w:type="gramEnd"/>
      <w:ins w:id="534" w:author="11046004_陳冠廷" w:date="2024-03-31T21:53:00Z" w16du:dateUtc="2024-03-31T13:53:00Z">
        <w:r w:rsidR="00AD4B8E">
          <w:rPr>
            <w:rFonts w:hint="eastAsia"/>
            <w:szCs w:val="28"/>
          </w:rPr>
          <w:t>此系統定位成「</w:t>
        </w:r>
        <w:del w:id="535" w:author="11046021_蔡元振" w:date="2024-04-24T21:31:00Z" w16du:dateUtc="2024-04-24T13:31:00Z">
          <w:r w:rsidR="00CD4F1B" w:rsidDel="00F416BF">
            <w:rPr>
              <w:rFonts w:hint="eastAsia"/>
              <w:szCs w:val="28"/>
            </w:rPr>
            <w:delText>突出</w:delText>
          </w:r>
        </w:del>
        <w:del w:id="536"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537"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538" w:author="11046004_陳冠廷" w:date="2024-03-31T21:57:00Z" w16du:dateUtc="2024-03-31T13:57:00Z">
        <w:r w:rsidR="00E81727">
          <w:rPr>
            <w:rFonts w:hint="eastAsia"/>
            <w:szCs w:val="28"/>
          </w:rPr>
          <w:t>，</w:t>
        </w:r>
      </w:ins>
      <w:ins w:id="539" w:author="11046004_陳冠廷" w:date="2024-03-31T21:58:00Z" w16du:dateUtc="2024-03-31T13:58:00Z">
        <w:del w:id="540" w:author="11046021_蔡元振" w:date="2024-04-24T21:38:00Z" w16du:dateUtc="2024-04-24T13:38:00Z">
          <w:r w:rsidR="00746147" w:rsidDel="005570CD">
            <w:rPr>
              <w:rFonts w:hint="eastAsia"/>
              <w:szCs w:val="28"/>
            </w:rPr>
            <w:delText>和</w:delText>
          </w:r>
        </w:del>
      </w:ins>
      <w:ins w:id="541" w:author="11046004_陳冠廷" w:date="2024-03-31T21:59:00Z" w16du:dateUtc="2024-03-31T13:59:00Z">
        <w:del w:id="542"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543" w:author="11046021_蔡元振" w:date="2024-04-24T21:38:00Z" w16du:dateUtc="2024-04-24T13:38:00Z">
        <w:r w:rsidR="005F214F">
          <w:rPr>
            <w:rFonts w:hint="eastAsia"/>
            <w:szCs w:val="28"/>
          </w:rPr>
          <w:t>以及能夠與</w:t>
        </w:r>
      </w:ins>
      <w:ins w:id="544" w:author="11046004_陳冠廷" w:date="2024-03-31T21:59:00Z" w16du:dateUtc="2024-03-31T13:59:00Z">
        <w:r w:rsidR="00C74EA6">
          <w:rPr>
            <w:rFonts w:hint="eastAsia"/>
            <w:szCs w:val="28"/>
          </w:rPr>
          <w:t>學員</w:t>
        </w:r>
      </w:ins>
      <w:ins w:id="545" w:author="11046021_蔡元振" w:date="2024-04-24T21:38:00Z" w16du:dateUtc="2024-04-24T13:38:00Z">
        <w:r w:rsidR="005F214F">
          <w:rPr>
            <w:rFonts w:hint="eastAsia"/>
            <w:szCs w:val="28"/>
          </w:rPr>
          <w:t>交流</w:t>
        </w:r>
      </w:ins>
      <w:ins w:id="546" w:author="11046004_陳冠廷" w:date="2024-03-31T21:59:00Z" w16du:dateUtc="2024-03-31T13:59:00Z">
        <w:r w:rsidR="00C74EA6">
          <w:rPr>
            <w:rFonts w:hint="eastAsia"/>
            <w:szCs w:val="28"/>
          </w:rPr>
          <w:t>互動的社群媒體」。</w:t>
        </w:r>
      </w:ins>
      <w:ins w:id="547" w:author="11046004_陳冠廷" w:date="2024-03-31T22:01:00Z" w16du:dateUtc="2024-03-31T14:01:00Z">
        <w:del w:id="548"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E43A36">
      <w:pPr>
        <w:kinsoku w:val="0"/>
        <w:overflowPunct w:val="0"/>
        <w:ind w:leftChars="200" w:left="560"/>
        <w:rPr>
          <w:ins w:id="549" w:author="11046004_陳冠廷" w:date="2024-03-31T21:59:00Z" w16du:dateUtc="2024-03-31T13:59:00Z"/>
          <w:del w:id="550" w:author="11046021_蔡元振" w:date="2024-04-24T20:46:00Z" w16du:dateUtc="2024-04-24T12:46:00Z"/>
          <w:szCs w:val="28"/>
        </w:rPr>
      </w:pPr>
    </w:p>
    <w:p w14:paraId="230A1026" w14:textId="5EC805A7" w:rsidR="002112A8" w:rsidRPr="001D6655" w:rsidRDefault="002112A8" w:rsidP="00E43A36">
      <w:pPr>
        <w:kinsoku w:val="0"/>
        <w:overflowPunct w:val="0"/>
        <w:rPr>
          <w:ins w:id="551" w:author="11046021_蔡元振" w:date="2024-03-25T23:42:00Z"/>
          <w:szCs w:val="28"/>
        </w:rPr>
      </w:pPr>
      <w:ins w:id="552" w:author="11046004_陳冠廷" w:date="2024-03-31T21:51:00Z" w16du:dateUtc="2024-03-31T13:51:00Z">
        <w:del w:id="553"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0"/>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kinsoku w:val="0"/>
        <w:overflowPunct w:val="0"/>
        <w:rPr>
          <w:ins w:id="554" w:author="11046021_蔡元振" w:date="2024-03-25T23:42:00Z"/>
          <w:del w:id="555" w:author="11046004_陳冠廷" w:date="2024-03-31T21:59:00Z" w16du:dateUtc="2024-03-31T13:59:00Z"/>
        </w:rPr>
        <w:pPrChange w:id="556" w:author="11046021_蔡元振" w:date="2024-03-26T14:19:00Z">
          <w:pPr/>
        </w:pPrChange>
      </w:pPr>
      <w:ins w:id="557" w:author="11046021_蔡元振" w:date="2024-03-26T14:26:00Z">
        <w:del w:id="558" w:author="11046004_陳冠廷" w:date="2024-03-31T21:59:00Z" w16du:dateUtc="2024-03-31T13:59:00Z">
          <w:r w:rsidDel="00C74EA6">
            <w:rPr>
              <w:rFonts w:hint="eastAsia"/>
            </w:rPr>
            <w:lastRenderedPageBreak/>
            <w:delText>1.</w:delText>
          </w:r>
        </w:del>
      </w:ins>
      <w:ins w:id="559" w:author="11046021_蔡元振" w:date="2024-03-25T23:42:00Z">
        <w:del w:id="560" w:author="11046004_陳冠廷" w:date="2024-03-31T21:59:00Z" w16du:dateUtc="2024-03-31T13:59:00Z">
          <w:r w:rsidR="00295277" w:rsidRPr="00295277" w:rsidDel="00C74EA6">
            <w:rPr>
              <w:rFonts w:hint="eastAsia"/>
            </w:rPr>
            <w:delText>強調個人化訓練和進度追蹤的優勢</w:delText>
          </w:r>
          <w:bookmarkStart w:id="561" w:name="_Toc166433926"/>
          <w:bookmarkStart w:id="562" w:name="_Toc167669108"/>
          <w:bookmarkStart w:id="563" w:name="_Toc167669350"/>
          <w:bookmarkEnd w:id="561"/>
          <w:bookmarkEnd w:id="562"/>
          <w:bookmarkEnd w:id="563"/>
        </w:del>
      </w:ins>
    </w:p>
    <w:p w14:paraId="1DC7DF68" w14:textId="2AC94DE4" w:rsidR="00295277" w:rsidRPr="00295277" w:rsidDel="00C74EA6" w:rsidRDefault="001D6655">
      <w:pPr>
        <w:pStyle w:val="2"/>
        <w:kinsoku w:val="0"/>
        <w:overflowPunct w:val="0"/>
        <w:rPr>
          <w:ins w:id="564" w:author="11046021_蔡元振" w:date="2024-03-25T23:42:00Z"/>
          <w:del w:id="565" w:author="11046004_陳冠廷" w:date="2024-03-31T21:59:00Z" w16du:dateUtc="2024-03-31T13:59:00Z"/>
        </w:rPr>
        <w:pPrChange w:id="566" w:author="11046021_蔡元振" w:date="2024-03-26T14:19:00Z">
          <w:pPr/>
        </w:pPrChange>
      </w:pPr>
      <w:ins w:id="567" w:author="11046021_蔡元振" w:date="2024-03-26T14:26:00Z">
        <w:del w:id="568" w:author="11046004_陳冠廷" w:date="2024-03-31T21:59:00Z" w16du:dateUtc="2024-03-31T13:59:00Z">
          <w:r w:rsidDel="00C74EA6">
            <w:rPr>
              <w:rFonts w:hint="eastAsia"/>
            </w:rPr>
            <w:delText>2.</w:delText>
          </w:r>
        </w:del>
      </w:ins>
      <w:ins w:id="569" w:author="11046021_蔡元振" w:date="2024-03-25T23:42:00Z">
        <w:del w:id="570" w:author="11046004_陳冠廷" w:date="2024-03-31T21:59:00Z" w16du:dateUtc="2024-03-31T13:59:00Z">
          <w:r w:rsidR="00295277" w:rsidRPr="00295277" w:rsidDel="00C74EA6">
            <w:rPr>
              <w:rFonts w:hint="eastAsia"/>
            </w:rPr>
            <w:delText>突出專業教練團隊和先進訓練方法</w:delText>
          </w:r>
          <w:bookmarkStart w:id="571" w:name="_Toc166433927"/>
          <w:bookmarkStart w:id="572" w:name="_Toc167669109"/>
          <w:bookmarkStart w:id="573" w:name="_Toc167669351"/>
          <w:bookmarkEnd w:id="571"/>
          <w:bookmarkEnd w:id="572"/>
          <w:bookmarkEnd w:id="573"/>
        </w:del>
      </w:ins>
    </w:p>
    <w:p w14:paraId="503B68C9" w14:textId="40C1BD4E" w:rsidR="00B202F1" w:rsidRPr="003E7632" w:rsidDel="00C74EA6" w:rsidRDefault="001D6655">
      <w:pPr>
        <w:pStyle w:val="2"/>
        <w:kinsoku w:val="0"/>
        <w:overflowPunct w:val="0"/>
        <w:rPr>
          <w:ins w:id="574" w:author="11046014_劉育彤" w:date="2024-03-25T14:54:00Z"/>
          <w:del w:id="575" w:author="11046004_陳冠廷" w:date="2024-03-31T21:59:00Z" w16du:dateUtc="2024-03-31T13:59:00Z"/>
          <w:rPrChange w:id="576" w:author="11046014_劉育彤" w:date="2024-03-25T20:17:00Z">
            <w:rPr>
              <w:ins w:id="577" w:author="11046014_劉育彤" w:date="2024-03-25T14:54:00Z"/>
              <w:del w:id="578" w:author="11046004_陳冠廷" w:date="2024-03-31T21:59:00Z" w16du:dateUtc="2024-03-31T13:59:00Z"/>
              <w:rFonts w:ascii="標楷體" w:hAnsi="標楷體"/>
              <w:szCs w:val="28"/>
            </w:rPr>
          </w:rPrChange>
        </w:rPr>
        <w:pPrChange w:id="579" w:author="11046021_蔡元振" w:date="2024-03-26T14:19:00Z">
          <w:pPr>
            <w:ind w:firstLineChars="200" w:firstLine="560"/>
          </w:pPr>
        </w:pPrChange>
      </w:pPr>
      <w:ins w:id="580" w:author="11046021_蔡元振" w:date="2024-03-26T14:27:00Z">
        <w:del w:id="581" w:author="11046004_陳冠廷" w:date="2024-03-31T21:59:00Z" w16du:dateUtc="2024-03-31T13:59:00Z">
          <w:r w:rsidDel="00C74EA6">
            <w:rPr>
              <w:rFonts w:hint="eastAsia"/>
            </w:rPr>
            <w:delText>3.</w:delText>
          </w:r>
        </w:del>
      </w:ins>
      <w:ins w:id="582" w:author="11046021_蔡元振" w:date="2024-03-25T23:42:00Z">
        <w:del w:id="583" w:author="11046004_陳冠廷" w:date="2024-03-31T21:59:00Z" w16du:dateUtc="2024-03-31T13:59:00Z">
          <w:r w:rsidR="00295277" w:rsidRPr="00295277" w:rsidDel="00C74EA6">
            <w:rPr>
              <w:rFonts w:hint="eastAsia"/>
            </w:rPr>
            <w:delText>創建一個社群，讓學員能夠互相學習和進步</w:delText>
          </w:r>
        </w:del>
      </w:ins>
      <w:ins w:id="584" w:author="11046014_劉育彤" w:date="2024-03-25T14:54:00Z">
        <w:del w:id="585" w:author="11046004_陳冠廷" w:date="2024-03-31T21:59:00Z" w16du:dateUtc="2024-03-31T13:59:00Z">
          <w:r w:rsidR="00B202F1" w:rsidRPr="003E7632" w:rsidDel="00C74EA6">
            <w:rPr>
              <w:rPrChange w:id="586" w:author="11046014_劉育彤" w:date="2024-03-25T20:17:00Z">
                <w:rPr>
                  <w:rFonts w:ascii="標楷體" w:hAnsi="標楷體"/>
                  <w:szCs w:val="28"/>
                </w:rPr>
              </w:rPrChange>
            </w:rPr>
            <w:delText xml:space="preserve">  </w:delText>
          </w:r>
          <w:bookmarkStart w:id="587" w:name="_Toc166433928"/>
          <w:bookmarkStart w:id="588" w:name="_Toc167669110"/>
          <w:bookmarkStart w:id="589" w:name="_Toc167669352"/>
          <w:bookmarkEnd w:id="587"/>
          <w:bookmarkEnd w:id="588"/>
          <w:bookmarkEnd w:id="589"/>
        </w:del>
      </w:ins>
    </w:p>
    <w:p w14:paraId="122FCD00" w14:textId="6388265C" w:rsidR="00B202F1" w:rsidRPr="004807DA" w:rsidRDefault="00173105" w:rsidP="00E43A36">
      <w:pPr>
        <w:pStyle w:val="2"/>
        <w:kinsoku w:val="0"/>
        <w:overflowPunct w:val="0"/>
        <w:rPr>
          <w:ins w:id="590" w:author="11046004_陳冠廷" w:date="2024-03-27T23:37:00Z"/>
        </w:rPr>
      </w:pPr>
      <w:ins w:id="591" w:author="11046017_鄭兆媗" w:date="2024-03-25T17:21:00Z">
        <w:del w:id="592" w:author="11046004_陳冠廷" w:date="2024-03-31T21:59:00Z" w16du:dateUtc="2024-03-31T13:59:00Z">
          <w:r w:rsidDel="00C74EA6">
            <w:rPr>
              <w:rFonts w:hint="eastAsia"/>
            </w:rPr>
            <w:delText xml:space="preserve"> </w:delText>
          </w:r>
        </w:del>
      </w:ins>
      <w:ins w:id="593" w:author="11046014_劉育彤" w:date="2024-03-25T14:55:00Z">
        <w:del w:id="594" w:author="11046017_鄭兆媗" w:date="2024-03-25T17:16:00Z">
          <w:r w:rsidR="00737E3A" w:rsidRPr="004807DA">
            <w:rPr>
              <w:rFonts w:hint="eastAsia"/>
            </w:rPr>
            <w:delText>2</w:delText>
          </w:r>
        </w:del>
      </w:ins>
      <w:ins w:id="595" w:author="11046014_劉育彤" w:date="2024-03-25T14:54:00Z">
        <w:del w:id="596" w:author="11046017_鄭兆媗" w:date="2024-03-25T17:16:00Z">
          <w:r w:rsidR="00B202F1" w:rsidRPr="004807DA">
            <w:rPr>
              <w:rFonts w:hint="eastAsia"/>
            </w:rPr>
            <w:delText xml:space="preserve">-4 </w:delText>
          </w:r>
        </w:del>
      </w:ins>
      <w:bookmarkStart w:id="597" w:name="_Toc166433929"/>
      <w:bookmarkStart w:id="598" w:name="_Toc167669353"/>
      <w:ins w:id="599" w:author="11046014_劉育彤" w:date="2024-03-25T14:55:00Z">
        <w:r w:rsidR="00737E3A" w:rsidRPr="004807DA">
          <w:rPr>
            <w:rFonts w:hint="eastAsia"/>
          </w:rPr>
          <w:t>競爭力分析</w:t>
        </w:r>
      </w:ins>
      <w:ins w:id="600" w:author="11046014_劉育彤" w:date="2024-03-25T14:56:00Z">
        <w:r w:rsidR="00620913" w:rsidRPr="004807DA">
          <w:rPr>
            <w:rFonts w:hint="eastAsia"/>
          </w:rPr>
          <w:t xml:space="preserve"> SWOT-TOWS</w:t>
        </w:r>
      </w:ins>
      <w:bookmarkEnd w:id="597"/>
      <w:bookmarkEnd w:id="598"/>
    </w:p>
    <w:p w14:paraId="1614761C" w14:textId="77777777" w:rsidR="0029566D" w:rsidRDefault="00F61A38" w:rsidP="0029566D">
      <w:pPr>
        <w:keepNext/>
        <w:kinsoku w:val="0"/>
        <w:overflowPunct w:val="0"/>
      </w:pPr>
      <w:ins w:id="601"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1"/>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6D97EC" w14:textId="4949D561" w:rsidR="004A73A9" w:rsidRPr="004A73A9" w:rsidRDefault="0029566D">
      <w:pPr>
        <w:pStyle w:val="af0"/>
        <w:jc w:val="center"/>
        <w:rPr>
          <w:ins w:id="602" w:author="11046014_劉育彤" w:date="2024-03-25T14:54:00Z"/>
        </w:rPr>
        <w:pPrChange w:id="603" w:author="11046004_陳冠廷" w:date="2024-03-27T23:37:00Z">
          <w:pPr>
            <w:ind w:firstLineChars="50" w:firstLine="140"/>
          </w:pPr>
        </w:pPrChange>
      </w:pPr>
      <w:bookmarkStart w:id="604" w:name="_Toc167675405"/>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2-4</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SWOT</w:t>
      </w:r>
      <w:r>
        <w:rPr>
          <w:rFonts w:hint="eastAsia"/>
          <w:lang w:eastAsia="zh-TW"/>
        </w:rPr>
        <w:t>分析圖</w:t>
      </w:r>
      <w:bookmarkEnd w:id="604"/>
    </w:p>
    <w:p w14:paraId="43904B31" w14:textId="77777777" w:rsidR="00595F22" w:rsidRPr="004E3F78" w:rsidRDefault="00595F22" w:rsidP="000E2130">
      <w:pPr>
        <w:kinsoku w:val="0"/>
        <w:overflowPunct w:val="0"/>
        <w:snapToGrid w:val="0"/>
        <w:rPr>
          <w:b/>
          <w:bCs/>
          <w:szCs w:val="28"/>
        </w:rPr>
      </w:pPr>
      <w:ins w:id="605" w:author="11046014_劉育彤" w:date="2024-03-25T14:54:00Z">
        <w:del w:id="606" w:author="11046021_蔡元振" w:date="2024-03-26T14:54:00Z">
          <w:r w:rsidRPr="004E3F78" w:rsidDel="00DB4733">
            <w:rPr>
              <w:b/>
              <w:bCs/>
              <w:szCs w:val="28"/>
              <w:rPrChange w:id="607" w:author="11046014_劉育彤" w:date="2024-03-25T20:17:00Z">
                <w:rPr>
                  <w:rFonts w:ascii="標楷體" w:hAnsi="標楷體"/>
                  <w:szCs w:val="28"/>
                </w:rPr>
              </w:rPrChange>
            </w:rPr>
            <w:delText xml:space="preserve">  </w:delText>
          </w:r>
        </w:del>
      </w:ins>
      <w:ins w:id="608" w:author="11046021_蔡元振" w:date="2024-03-26T14:53:00Z">
        <w:r w:rsidRPr="004E3F78">
          <w:rPr>
            <w:rFonts w:hint="eastAsia"/>
            <w:b/>
            <w:bCs/>
            <w:szCs w:val="28"/>
          </w:rPr>
          <w:t>SWOT</w:t>
        </w:r>
        <w:r w:rsidRPr="004E3F78">
          <w:rPr>
            <w:rFonts w:hint="eastAsia"/>
            <w:b/>
            <w:bCs/>
            <w:szCs w:val="28"/>
          </w:rPr>
          <w:t>分析：</w:t>
        </w:r>
      </w:ins>
    </w:p>
    <w:p w14:paraId="79C9F0FB" w14:textId="62823642" w:rsidR="00595F22" w:rsidRPr="00DB4733" w:rsidRDefault="000E2130">
      <w:pPr>
        <w:kinsoku w:val="0"/>
        <w:overflowPunct w:val="0"/>
        <w:snapToGrid w:val="0"/>
        <w:ind w:left="1680" w:hangingChars="600" w:hanging="1680"/>
        <w:rPr>
          <w:ins w:id="609" w:author="11046021_蔡元振" w:date="2024-03-26T14:53:00Z"/>
          <w:szCs w:val="28"/>
        </w:rPr>
        <w:pPrChange w:id="610" w:author="11046021_蔡元振" w:date="2024-03-26T14:54:00Z">
          <w:pPr/>
        </w:pPrChange>
      </w:pPr>
      <w:r>
        <w:rPr>
          <w:rFonts w:hint="eastAsia"/>
          <w:szCs w:val="28"/>
        </w:rPr>
        <w:t xml:space="preserve">S </w:t>
      </w:r>
      <w:r>
        <w:rPr>
          <w:rFonts w:hint="eastAsia"/>
          <w:szCs w:val="28"/>
        </w:rPr>
        <w:t>內部</w:t>
      </w:r>
      <w:ins w:id="611" w:author="11046021_蔡元振" w:date="2024-03-26T14:53:00Z">
        <w:r w:rsidR="00595F22" w:rsidRPr="00DB4733">
          <w:rPr>
            <w:rFonts w:hint="eastAsia"/>
            <w:szCs w:val="28"/>
          </w:rPr>
          <w:t>優勢</w:t>
        </w:r>
      </w:ins>
      <w:r w:rsidR="004E3F78">
        <w:rPr>
          <w:rFonts w:hint="eastAsia"/>
          <w:szCs w:val="28"/>
        </w:rPr>
        <w:t>：</w:t>
      </w:r>
      <w:r w:rsidR="00595F22" w:rsidRPr="00C57C54">
        <w:rPr>
          <w:rFonts w:hint="eastAsia"/>
          <w:szCs w:val="28"/>
        </w:rPr>
        <w:t>我們擁有經驗豐富的專業教練團隊，提供量身定制的一對</w:t>
      </w:r>
      <w:proofErr w:type="gramStart"/>
      <w:r w:rsidR="00595F22" w:rsidRPr="00C57C54">
        <w:rPr>
          <w:rFonts w:hint="eastAsia"/>
          <w:szCs w:val="28"/>
        </w:rPr>
        <w:t>一</w:t>
      </w:r>
      <w:proofErr w:type="gramEnd"/>
      <w:r w:rsidR="00595F22" w:rsidRPr="00C57C54">
        <w:rPr>
          <w:rFonts w:hint="eastAsia"/>
          <w:szCs w:val="28"/>
        </w:rPr>
        <w:t>教學，結合獨特的水平評估和課程匹配系統，確保每位學員獲得最適合的指導和課程，快速提升技能</w:t>
      </w:r>
      <w:r w:rsidR="00595F22">
        <w:rPr>
          <w:rFonts w:hint="eastAsia"/>
          <w:szCs w:val="28"/>
        </w:rPr>
        <w:t>，再搭配</w:t>
      </w:r>
      <w:ins w:id="612" w:author="11046021_蔡元振" w:date="2024-03-26T14:53:00Z">
        <w:r w:rsidR="00595F22" w:rsidRPr="00DB4733">
          <w:rPr>
            <w:rFonts w:hint="eastAsia"/>
            <w:szCs w:val="28"/>
          </w:rPr>
          <w:t>強大的社群互動。</w:t>
        </w:r>
      </w:ins>
    </w:p>
    <w:p w14:paraId="4256E5A5" w14:textId="7BE82666" w:rsidR="00595F22" w:rsidRDefault="004E3F78" w:rsidP="004E3F78">
      <w:pPr>
        <w:kinsoku w:val="0"/>
        <w:overflowPunct w:val="0"/>
        <w:snapToGrid w:val="0"/>
        <w:ind w:left="1680" w:hangingChars="600" w:hanging="1680"/>
        <w:rPr>
          <w:szCs w:val="28"/>
        </w:rPr>
      </w:pPr>
      <w:r>
        <w:rPr>
          <w:rFonts w:hint="eastAsia"/>
          <w:szCs w:val="28"/>
        </w:rPr>
        <w:t>W</w:t>
      </w:r>
      <w:r w:rsidR="000E2130">
        <w:rPr>
          <w:rFonts w:hint="eastAsia"/>
          <w:szCs w:val="28"/>
        </w:rPr>
        <w:t>內部</w:t>
      </w:r>
      <w:ins w:id="613" w:author="11046021_蔡元振" w:date="2024-03-26T14:53:00Z">
        <w:r w:rsidR="00595F22" w:rsidRPr="00DB4733">
          <w:rPr>
            <w:rFonts w:hint="eastAsia"/>
            <w:szCs w:val="28"/>
          </w:rPr>
          <w:t>劣勢</w:t>
        </w:r>
      </w:ins>
      <w:r>
        <w:rPr>
          <w:rFonts w:hint="eastAsia"/>
          <w:szCs w:val="28"/>
        </w:rPr>
        <w:t xml:space="preserve">: </w:t>
      </w:r>
      <w:r w:rsidR="00595F22" w:rsidRPr="00C57C54">
        <w:rPr>
          <w:rFonts w:hint="eastAsia"/>
          <w:szCs w:val="28"/>
        </w:rPr>
        <w:t>新創系統可能面臨市場知名度不足、資金和資源有限以及需要時間建立用戶信任和品牌忠誠度的挑戰。</w:t>
      </w:r>
    </w:p>
    <w:p w14:paraId="23BD2087" w14:textId="151916E6" w:rsidR="00595F22" w:rsidRDefault="004E3F78" w:rsidP="004E3F78">
      <w:pPr>
        <w:kinsoku w:val="0"/>
        <w:overflowPunct w:val="0"/>
        <w:snapToGrid w:val="0"/>
        <w:ind w:left="1680" w:hangingChars="600" w:hanging="1680"/>
        <w:rPr>
          <w:szCs w:val="28"/>
        </w:rPr>
      </w:pPr>
      <w:r>
        <w:rPr>
          <w:rFonts w:hint="eastAsia"/>
          <w:szCs w:val="28"/>
        </w:rPr>
        <w:t xml:space="preserve">O </w:t>
      </w:r>
      <w:r>
        <w:rPr>
          <w:rFonts w:hint="eastAsia"/>
          <w:szCs w:val="28"/>
        </w:rPr>
        <w:t>外部</w:t>
      </w:r>
      <w:ins w:id="614" w:author="11046021_蔡元振" w:date="2024-03-26T14:53:00Z">
        <w:r w:rsidR="00595F22" w:rsidRPr="00DB4733">
          <w:rPr>
            <w:rFonts w:hint="eastAsia"/>
            <w:szCs w:val="28"/>
          </w:rPr>
          <w:t>機會</w:t>
        </w:r>
      </w:ins>
      <w:r>
        <w:rPr>
          <w:rFonts w:hint="eastAsia"/>
          <w:szCs w:val="28"/>
        </w:rPr>
        <w:t xml:space="preserve">: </w:t>
      </w:r>
      <w:r w:rsidR="00595F22" w:rsidRPr="00C57C54">
        <w:rPr>
          <w:rFonts w:hint="eastAsia"/>
          <w:szCs w:val="28"/>
        </w:rPr>
        <w:t>台灣羽球運動的普及與興盛，數位化趨勢</w:t>
      </w:r>
      <w:proofErr w:type="gramStart"/>
      <w:r w:rsidR="00595F22" w:rsidRPr="00C57C54">
        <w:rPr>
          <w:rFonts w:hint="eastAsia"/>
          <w:szCs w:val="28"/>
        </w:rPr>
        <w:t>及線上教育</w:t>
      </w:r>
      <w:proofErr w:type="gramEnd"/>
      <w:r w:rsidR="00595F22" w:rsidRPr="00C57C54">
        <w:rPr>
          <w:rFonts w:hint="eastAsia"/>
          <w:szCs w:val="28"/>
        </w:rPr>
        <w:t>的成長，以及政府推廣運動和健康生活的政策，</w:t>
      </w:r>
      <w:proofErr w:type="gramStart"/>
      <w:r w:rsidR="00595F22" w:rsidRPr="00C57C54">
        <w:rPr>
          <w:rFonts w:hint="eastAsia"/>
          <w:szCs w:val="28"/>
        </w:rPr>
        <w:t>均為有利</w:t>
      </w:r>
      <w:proofErr w:type="gramEnd"/>
      <w:r w:rsidR="00595F22" w:rsidRPr="00C57C54">
        <w:rPr>
          <w:rFonts w:hint="eastAsia"/>
          <w:szCs w:val="28"/>
        </w:rPr>
        <w:t>因素。</w:t>
      </w:r>
    </w:p>
    <w:p w14:paraId="6DDE711A" w14:textId="64790D1D" w:rsidR="0041418D" w:rsidRDefault="000E2130" w:rsidP="004E3F78">
      <w:pPr>
        <w:kinsoku w:val="0"/>
        <w:overflowPunct w:val="0"/>
        <w:snapToGrid w:val="0"/>
        <w:ind w:left="1680" w:hangingChars="600" w:hanging="1680"/>
        <w:rPr>
          <w:szCs w:val="28"/>
        </w:rPr>
      </w:pPr>
      <w:r>
        <w:rPr>
          <w:rFonts w:hint="eastAsia"/>
          <w:szCs w:val="28"/>
        </w:rPr>
        <w:t xml:space="preserve">T </w:t>
      </w:r>
      <w:r w:rsidR="004E3F78">
        <w:rPr>
          <w:rFonts w:hint="eastAsia"/>
          <w:szCs w:val="28"/>
        </w:rPr>
        <w:t>外部</w:t>
      </w:r>
      <w:ins w:id="615" w:author="11046021_蔡元振" w:date="2024-03-26T14:53:00Z">
        <w:r w:rsidR="00595F22" w:rsidRPr="00DB4733">
          <w:rPr>
            <w:rFonts w:hint="eastAsia"/>
            <w:szCs w:val="28"/>
          </w:rPr>
          <w:t>威脅</w:t>
        </w:r>
      </w:ins>
      <w:r w:rsidR="004E3F78">
        <w:rPr>
          <w:rFonts w:hint="eastAsia"/>
          <w:szCs w:val="28"/>
        </w:rPr>
        <w:t xml:space="preserve">: </w:t>
      </w:r>
      <w:r w:rsidR="00595F22"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105E90E8" w14:textId="644F32CF" w:rsidR="00595F22" w:rsidRPr="00DB4733" w:rsidRDefault="004E3F78">
      <w:pPr>
        <w:kinsoku w:val="0"/>
        <w:overflowPunct w:val="0"/>
        <w:snapToGrid w:val="0"/>
        <w:rPr>
          <w:ins w:id="616" w:author="11046021_蔡元振" w:date="2024-03-26T14:53:00Z"/>
          <w:szCs w:val="28"/>
        </w:rPr>
        <w:pPrChange w:id="617" w:author="11046021_蔡元振" w:date="2024-03-26T14:54:00Z">
          <w:pPr/>
        </w:pPrChange>
      </w:pPr>
      <w:r w:rsidRPr="004E3F78">
        <w:rPr>
          <w:b/>
          <w:bCs/>
        </w:rPr>
        <w:t>SWOT</w:t>
      </w:r>
      <w:r w:rsidRPr="004E3F78">
        <w:rPr>
          <w:rFonts w:hint="eastAsia"/>
          <w:b/>
          <w:bCs/>
          <w:szCs w:val="28"/>
        </w:rPr>
        <w:t xml:space="preserve"> -</w:t>
      </w:r>
      <w:ins w:id="618" w:author="11046021_蔡元振" w:date="2024-03-26T14:53:00Z">
        <w:r w:rsidR="00595F22" w:rsidRPr="004E3F78">
          <w:rPr>
            <w:rFonts w:hint="eastAsia"/>
            <w:b/>
            <w:bCs/>
            <w:szCs w:val="28"/>
          </w:rPr>
          <w:t>TOWS</w:t>
        </w:r>
        <w:r w:rsidR="00595F22" w:rsidRPr="004E3F78">
          <w:rPr>
            <w:rFonts w:hint="eastAsia"/>
            <w:b/>
            <w:bCs/>
            <w:szCs w:val="28"/>
          </w:rPr>
          <w:t>策略：</w:t>
        </w:r>
      </w:ins>
    </w:p>
    <w:p w14:paraId="7CFAA300" w14:textId="09A5EBE8" w:rsidR="00595F22" w:rsidRPr="00B20DD6" w:rsidRDefault="00595F22" w:rsidP="000E2130">
      <w:pPr>
        <w:kinsoku w:val="0"/>
        <w:overflowPunct w:val="0"/>
        <w:snapToGrid w:val="0"/>
        <w:rPr>
          <w:ins w:id="61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20" w:author="11046021_蔡元振" w:date="2024-03-26T15:23:00Z">
            <w:rPr>
              <w:ins w:id="621" w:author="11046021_蔡元振" w:date="2024-03-26T14:53:00Z"/>
              <w:szCs w:val="28"/>
            </w:rPr>
          </w:rPrChange>
        </w:rPr>
      </w:pPr>
      <w:ins w:id="622"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23" w:author="11046021_蔡元振" w:date="2024-03-26T15:23:00Z">
              <w:rPr>
                <w:rFonts w:hint="eastAsia"/>
                <w:szCs w:val="28"/>
              </w:rPr>
            </w:rPrChange>
          </w:rPr>
          <w:t>利用優勢來抓住機會</w:t>
        </w:r>
      </w:ins>
    </w:p>
    <w:p w14:paraId="37FF0DF1" w14:textId="346E20BF" w:rsidR="00595F22" w:rsidRDefault="00595F22" w:rsidP="004E3F78">
      <w:pPr>
        <w:kinsoku w:val="0"/>
        <w:overflowPunct w:val="0"/>
        <w:snapToGrid w:val="0"/>
        <w:ind w:firstLineChars="200" w:firstLine="560"/>
        <w:rPr>
          <w:szCs w:val="28"/>
        </w:rPr>
      </w:pPr>
      <w:r w:rsidRPr="00C57C54">
        <w:rPr>
          <w:rFonts w:hint="eastAsia"/>
          <w:szCs w:val="28"/>
        </w:rPr>
        <w:t>透過專業教練和量身定制的課程，滿足羽球運動不斷增長的需求</w:t>
      </w:r>
      <w:r w:rsidR="00CF0BAA">
        <w:rPr>
          <w:rFonts w:hint="eastAsia"/>
          <w:szCs w:val="28"/>
        </w:rPr>
        <w:t>，</w:t>
      </w: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0296A6B5" w14:textId="06686523" w:rsidR="00595F22" w:rsidRPr="000B66CD" w:rsidRDefault="00595F22" w:rsidP="000E2130">
      <w:pPr>
        <w:kinsoku w:val="0"/>
        <w:overflowPunct w:val="0"/>
        <w:snapToGrid w:val="0"/>
        <w:rPr>
          <w:ins w:id="624"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625" w:author="11046021_蔡元振" w:date="2024-03-26T14:53:00Z">
        <w:r w:rsidRPr="00DB4733">
          <w:rPr>
            <w:rFonts w:hint="eastAsia"/>
            <w:szCs w:val="28"/>
          </w:rPr>
          <w:lastRenderedPageBreak/>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26" w:author="11046021_蔡元振" w:date="2024-03-26T15:23:00Z">
              <w:rPr>
                <w:rFonts w:hint="eastAsia"/>
                <w:szCs w:val="28"/>
              </w:rPr>
            </w:rPrChange>
          </w:rPr>
          <w:t>利用優勢來減少威</w:t>
        </w:r>
      </w:ins>
      <w:ins w:id="627"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628" w:author="11046021_蔡元振" w:date="2024-03-26T14:53:00Z">
        <w:del w:id="629"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30" w:author="11046021_蔡元振" w:date="2024-03-26T15:23:00Z">
                <w:rPr>
                  <w:rFonts w:hint="eastAsia"/>
                  <w:szCs w:val="28"/>
                </w:rPr>
              </w:rPrChange>
            </w:rPr>
            <w:delText>脅</w:delText>
          </w:r>
        </w:del>
      </w:ins>
    </w:p>
    <w:p w14:paraId="2F799AE2" w14:textId="6F0B14CA" w:rsidR="0041418D" w:rsidRDefault="00595F22" w:rsidP="004E3F78">
      <w:pPr>
        <w:kinsoku w:val="0"/>
        <w:overflowPunct w:val="0"/>
        <w:snapToGrid w:val="0"/>
        <w:ind w:firstLineChars="200" w:firstLine="560"/>
        <w:rPr>
          <w:szCs w:val="28"/>
        </w:rPr>
      </w:pPr>
      <w:r w:rsidRPr="00C57C54">
        <w:rPr>
          <w:rFonts w:hint="eastAsia"/>
          <w:szCs w:val="28"/>
        </w:rPr>
        <w:t>打造堅實的品牌形象和良好用戶口碑，以應對競爭對手的挑戰</w:t>
      </w:r>
      <w:r>
        <w:rPr>
          <w:rFonts w:hint="eastAsia"/>
          <w:szCs w:val="28"/>
        </w:rPr>
        <w:t>，</w:t>
      </w:r>
      <w:r w:rsidRPr="00C57C54">
        <w:rPr>
          <w:rFonts w:hint="eastAsia"/>
          <w:szCs w:val="28"/>
        </w:rPr>
        <w:t>不斷更新技術和內容，以確保系統的先進性和吸引力。</w:t>
      </w:r>
    </w:p>
    <w:p w14:paraId="0296D236" w14:textId="77777777" w:rsidR="004E3F78" w:rsidRDefault="00595F22" w:rsidP="000E2130">
      <w:pPr>
        <w:kinsoku w:val="0"/>
        <w:overflowPunct w:val="0"/>
        <w:snapToGrid w:val="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631"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32" w:author="11046021_蔡元振" w:date="2024-03-26T15:23:00Z">
              <w:rPr>
                <w:rFonts w:hint="eastAsia"/>
                <w:szCs w:val="28"/>
              </w:rPr>
            </w:rPrChange>
          </w:rPr>
          <w:t>改善劣勢並抓住機會</w:t>
        </w:r>
      </w:ins>
    </w:p>
    <w:p w14:paraId="19F12965" w14:textId="6345A9FA" w:rsidR="00595F22" w:rsidRPr="00CF0BAA" w:rsidRDefault="00595F22" w:rsidP="004E3F78">
      <w:pPr>
        <w:kinsoku w:val="0"/>
        <w:overflowPunct w:val="0"/>
        <w:snapToGrid w:val="0"/>
        <w:ind w:firstLineChars="200" w:firstLine="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r>
        <w:rPr>
          <w:rFonts w:ascii="Segoe UI" w:hAnsi="Segoe UI" w:cs="Segoe UI"/>
          <w:color w:val="0D0D0D"/>
          <w:shd w:val="clear" w:color="auto" w:fill="FFFFFF"/>
        </w:rPr>
        <w:t>尋求投資者或政府資助以緩解資金和資源的限制。</w:t>
      </w:r>
    </w:p>
    <w:p w14:paraId="58658D85" w14:textId="051DDCE0" w:rsidR="00595F22" w:rsidRPr="00595F22" w:rsidRDefault="00595F22" w:rsidP="000E2130">
      <w:pPr>
        <w:kinsoku w:val="0"/>
        <w:overflowPunct w:val="0"/>
        <w:snapToGrid w:val="0"/>
        <w:rPr>
          <w:ins w:id="63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634" w:author="11046021_蔡元振" w:date="2024-03-26T14:53:00Z">
        <w:r w:rsidRPr="00DB4733">
          <w:rPr>
            <w:rFonts w:hint="eastAsia"/>
            <w:szCs w:val="28"/>
          </w:rPr>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635" w:author="11046021_蔡元振" w:date="2024-03-26T15:23:00Z">
              <w:rPr>
                <w:rFonts w:hint="eastAsia"/>
                <w:szCs w:val="28"/>
              </w:rPr>
            </w:rPrChange>
          </w:rPr>
          <w:t>改善劣勢並避免威脅</w:t>
        </w:r>
      </w:ins>
    </w:p>
    <w:p w14:paraId="67714E85" w14:textId="417161D9" w:rsidR="00595F22" w:rsidRPr="00CF0BAA" w:rsidRDefault="00595F22" w:rsidP="004E3F78">
      <w:pPr>
        <w:kinsoku w:val="0"/>
        <w:overflowPunct w:val="0"/>
        <w:snapToGrid w:val="0"/>
        <w:ind w:firstLineChars="200" w:firstLine="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kinsoku w:val="0"/>
        <w:overflowPunct w:val="0"/>
        <w:rPr>
          <w:ins w:id="636" w:author="11046014_劉育彤" w:date="2024-03-25T14:57:00Z"/>
          <w:szCs w:val="28"/>
          <w:rPrChange w:id="637" w:author="11046014_劉育彤" w:date="2024-03-25T20:17:00Z">
            <w:rPr>
              <w:ins w:id="638" w:author="11046014_劉育彤" w:date="2024-03-25T14:57:00Z"/>
              <w:rFonts w:ascii="標楷體" w:hAnsi="標楷體"/>
              <w:szCs w:val="28"/>
            </w:rPr>
          </w:rPrChange>
        </w:rPr>
        <w:pPrChange w:id="639" w:author="11046017_鄭兆媗" w:date="2024-03-25T20:17:00Z">
          <w:pPr>
            <w:ind w:firstLineChars="200" w:firstLine="560"/>
          </w:pPr>
        </w:pPrChange>
      </w:pPr>
      <w:ins w:id="640" w:author="11046014_劉育彤" w:date="2024-03-25T14:54:00Z">
        <w:del w:id="641" w:author="11046004_陳冠廷" w:date="2024-03-27T23:34:00Z">
          <w:r w:rsidRPr="003E7632">
            <w:rPr>
              <w:rFonts w:hint="eastAsia"/>
              <w:szCs w:val="28"/>
              <w:rPrChange w:id="642" w:author="11046014_劉育彤" w:date="2024-03-25T20:17:00Z">
                <w:rPr>
                  <w:rFonts w:ascii="標楷體" w:hAnsi="標楷體" w:hint="eastAsia"/>
                  <w:szCs w:val="28"/>
                </w:rPr>
              </w:rPrChange>
            </w:rPr>
            <w:delText>內</w:delText>
          </w:r>
          <w:r w:rsidRPr="003E7632">
            <w:rPr>
              <w:szCs w:val="28"/>
              <w:rPrChange w:id="643" w:author="11046014_劉育彤" w:date="2024-03-25T20:17:00Z">
                <w:rPr>
                  <w:rFonts w:ascii="標楷體" w:hAnsi="標楷體"/>
                  <w:szCs w:val="28"/>
                </w:rPr>
              </w:rPrChange>
            </w:rPr>
            <w:delText>文</w:delText>
          </w:r>
          <w:r w:rsidRPr="003E7632">
            <w:rPr>
              <w:rFonts w:hint="eastAsia"/>
              <w:szCs w:val="28"/>
              <w:rPrChange w:id="644" w:author="11046014_劉育彤" w:date="2024-03-25T20:17:00Z">
                <w:rPr>
                  <w:rFonts w:ascii="標楷體" w:hAnsi="標楷體" w:hint="eastAsia"/>
                  <w:szCs w:val="28"/>
                </w:rPr>
              </w:rPrChange>
            </w:rPr>
            <w:delText>撰</w:delText>
          </w:r>
        </w:del>
      </w:ins>
    </w:p>
    <w:p w14:paraId="1FEA03DA" w14:textId="77777777" w:rsidR="00B05515" w:rsidRPr="003E7632" w:rsidRDefault="00B05515" w:rsidP="00E43A36">
      <w:pPr>
        <w:widowControl/>
        <w:kinsoku w:val="0"/>
        <w:overflowPunct w:val="0"/>
        <w:rPr>
          <w:ins w:id="645" w:author="11046014_劉育彤" w:date="2024-03-25T14:57:00Z"/>
          <w:szCs w:val="28"/>
          <w:rPrChange w:id="646" w:author="11046014_劉育彤" w:date="2024-03-25T20:17:00Z">
            <w:rPr>
              <w:ins w:id="647" w:author="11046014_劉育彤" w:date="2024-03-25T14:57:00Z"/>
              <w:rFonts w:ascii="標楷體" w:hAnsi="標楷體"/>
              <w:szCs w:val="28"/>
            </w:rPr>
          </w:rPrChange>
        </w:rPr>
      </w:pPr>
      <w:ins w:id="648" w:author="11046014_劉育彤" w:date="2024-03-25T14:57:00Z">
        <w:r w:rsidRPr="003E7632">
          <w:rPr>
            <w:szCs w:val="28"/>
            <w:rPrChange w:id="649" w:author="11046014_劉育彤" w:date="2024-03-25T20:17:00Z">
              <w:rPr>
                <w:rFonts w:ascii="標楷體" w:hAnsi="標楷體"/>
                <w:szCs w:val="28"/>
              </w:rPr>
            </w:rPrChange>
          </w:rPr>
          <w:br w:type="page"/>
        </w:r>
      </w:ins>
    </w:p>
    <w:p w14:paraId="4C1B132C" w14:textId="0ECA37C3" w:rsidR="00B05515" w:rsidRPr="00FB1867" w:rsidRDefault="00B05515">
      <w:pPr>
        <w:pStyle w:val="1"/>
        <w:kinsoku w:val="0"/>
        <w:overflowPunct w:val="0"/>
        <w:ind w:left="0" w:firstLine="0"/>
        <w:rPr>
          <w:ins w:id="650" w:author="11046014_劉育彤" w:date="2024-03-25T14:57:00Z"/>
        </w:rPr>
        <w:pPrChange w:id="651" w:author="11046017_鄭兆媗" w:date="2024-03-25T20:17:00Z">
          <w:pPr>
            <w:jc w:val="center"/>
          </w:pPr>
        </w:pPrChange>
      </w:pPr>
      <w:ins w:id="652" w:author="11046014_劉育彤" w:date="2024-03-25T14:57:00Z">
        <w:del w:id="653"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654" w:name="_Toc166433930"/>
        <w:bookmarkStart w:id="655" w:name="_Toc167669354"/>
        <w:r w:rsidR="004A1CB8" w:rsidRPr="00FB1867">
          <w:rPr>
            <w:rFonts w:hint="eastAsia"/>
          </w:rPr>
          <w:t>系統規格</w:t>
        </w:r>
        <w:bookmarkEnd w:id="654"/>
        <w:bookmarkEnd w:id="655"/>
      </w:ins>
    </w:p>
    <w:p w14:paraId="45BB57ED" w14:textId="36184C9E" w:rsidR="00B05515" w:rsidRPr="00FB1867" w:rsidRDefault="007449AA">
      <w:pPr>
        <w:pStyle w:val="2"/>
        <w:kinsoku w:val="0"/>
        <w:overflowPunct w:val="0"/>
        <w:rPr>
          <w:ins w:id="656" w:author="11046014_劉育彤" w:date="2024-03-25T14:57:00Z"/>
        </w:rPr>
        <w:pPrChange w:id="657" w:author="11046021_蔡元振" w:date="2024-03-26T14:25:00Z">
          <w:pPr>
            <w:ind w:firstLineChars="50" w:firstLine="140"/>
          </w:pPr>
        </w:pPrChange>
      </w:pPr>
      <w:ins w:id="658" w:author="11046017_鄭兆媗" w:date="2024-03-25T20:56:00Z">
        <w:r>
          <w:rPr>
            <w:rFonts w:hint="eastAsia"/>
          </w:rPr>
          <w:t xml:space="preserve"> </w:t>
        </w:r>
      </w:ins>
      <w:ins w:id="659" w:author="11046014_劉育彤" w:date="2024-03-25T14:57:00Z">
        <w:del w:id="660"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661" w:name="_Toc166433931"/>
        <w:bookmarkStart w:id="662" w:name="_Toc167669355"/>
        <w:r w:rsidR="004A1CB8" w:rsidRPr="00FB1867">
          <w:rPr>
            <w:rFonts w:hint="eastAsia"/>
          </w:rPr>
          <w:t>系統</w:t>
        </w:r>
      </w:ins>
      <w:ins w:id="663" w:author="11046014_劉育彤" w:date="2024-03-25T14:58:00Z">
        <w:r w:rsidR="004A1CB8" w:rsidRPr="00FB1867">
          <w:rPr>
            <w:rFonts w:hint="eastAsia"/>
          </w:rPr>
          <w:t>架構</w:t>
        </w:r>
      </w:ins>
      <w:bookmarkEnd w:id="661"/>
      <w:bookmarkEnd w:id="662"/>
    </w:p>
    <w:p w14:paraId="20DD35A9" w14:textId="77777777" w:rsidR="0029566D" w:rsidRDefault="002C0448" w:rsidP="0029566D">
      <w:pPr>
        <w:keepNext/>
        <w:kinsoku w:val="0"/>
        <w:overflowPunct w:val="0"/>
        <w:jc w:val="cente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2"/>
                    <a:stretch>
                      <a:fillRect/>
                    </a:stretch>
                  </pic:blipFill>
                  <pic:spPr>
                    <a:xfrm>
                      <a:off x="0" y="0"/>
                      <a:ext cx="5339398" cy="2175213"/>
                    </a:xfrm>
                    <a:prstGeom prst="rect">
                      <a:avLst/>
                    </a:prstGeom>
                  </pic:spPr>
                </pic:pic>
              </a:graphicData>
            </a:graphic>
          </wp:inline>
        </w:drawing>
      </w:r>
    </w:p>
    <w:p w14:paraId="3F28E9E0" w14:textId="31C55AAC" w:rsidR="00B05515" w:rsidRDefault="0029566D" w:rsidP="0029566D">
      <w:pPr>
        <w:pStyle w:val="af0"/>
        <w:jc w:val="center"/>
        <w:rPr>
          <w:szCs w:val="28"/>
          <w:lang w:eastAsia="zh-TW"/>
        </w:rPr>
      </w:pPr>
      <w:bookmarkStart w:id="664" w:name="_Toc167675406"/>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3-1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r>
        <w:rPr>
          <w:rFonts w:hint="eastAsia"/>
          <w:lang w:eastAsia="zh-TW"/>
        </w:rPr>
        <w:t xml:space="preserve"> </w:t>
      </w:r>
      <w:r>
        <w:rPr>
          <w:rFonts w:hint="eastAsia"/>
          <w:lang w:eastAsia="zh-TW"/>
        </w:rPr>
        <w:t>系統架構圖</w:t>
      </w:r>
      <w:bookmarkEnd w:id="664"/>
    </w:p>
    <w:p w14:paraId="46DE83EB" w14:textId="2E5C6F17" w:rsidR="002C0448" w:rsidRDefault="006F3F9C" w:rsidP="003E0573">
      <w:pPr>
        <w:kinsoku w:val="0"/>
        <w:overflowPunct w:val="0"/>
        <w:snapToGrid w:val="0"/>
        <w:ind w:firstLineChars="200" w:firstLine="560"/>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262AFAC" w14:textId="77777777" w:rsidR="00CF0BAA" w:rsidRDefault="00CF0BAA" w:rsidP="00E43A36">
      <w:pPr>
        <w:kinsoku w:val="0"/>
        <w:overflowPunct w:val="0"/>
        <w:rPr>
          <w:szCs w:val="28"/>
        </w:rPr>
      </w:pPr>
    </w:p>
    <w:p w14:paraId="7B231255" w14:textId="77777777" w:rsidR="0029566D" w:rsidRDefault="00376478" w:rsidP="0029566D">
      <w:pPr>
        <w:keepNext/>
        <w:kinsoku w:val="0"/>
        <w:overflowPunct w:val="0"/>
      </w:pPr>
      <w:r w:rsidRPr="00376478">
        <w:rPr>
          <w:noProof/>
          <w:szCs w:val="28"/>
        </w:rPr>
        <w:drawing>
          <wp:inline distT="0" distB="0" distL="0" distR="0" wp14:anchorId="5621E1C8" wp14:editId="65164C73">
            <wp:extent cx="6479540" cy="2319020"/>
            <wp:effectExtent l="0" t="0" r="0" b="5080"/>
            <wp:docPr id="1607417359" name="圖片 1" descr="一張含有 文字, 圖表,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7359" name="圖片 1" descr="一張含有 文字, 圖表, 字型, 螢幕擷取畫面 的圖片&#10;&#10;自動產生的描述"/>
                    <pic:cNvPicPr/>
                  </pic:nvPicPr>
                  <pic:blipFill>
                    <a:blip r:embed="rId23"/>
                    <a:stretch>
                      <a:fillRect/>
                    </a:stretch>
                  </pic:blipFill>
                  <pic:spPr>
                    <a:xfrm>
                      <a:off x="0" y="0"/>
                      <a:ext cx="6479540" cy="2319020"/>
                    </a:xfrm>
                    <a:prstGeom prst="rect">
                      <a:avLst/>
                    </a:prstGeom>
                  </pic:spPr>
                </pic:pic>
              </a:graphicData>
            </a:graphic>
          </wp:inline>
        </w:drawing>
      </w:r>
    </w:p>
    <w:p w14:paraId="0B833088" w14:textId="6ADBDE90" w:rsidR="0029566D" w:rsidRDefault="0029566D" w:rsidP="0029566D">
      <w:pPr>
        <w:pStyle w:val="af0"/>
        <w:jc w:val="center"/>
        <w:rPr>
          <w:lang w:eastAsia="zh-TW"/>
        </w:rPr>
      </w:pPr>
      <w:bookmarkStart w:id="665" w:name="_Toc167675407"/>
      <w:r>
        <w:rPr>
          <w:rFonts w:hint="eastAsia"/>
          <w:lang w:eastAsia="zh-TW"/>
        </w:rPr>
        <w:t>圖</w:t>
      </w:r>
      <w:r>
        <w:rPr>
          <w:rFonts w:hint="eastAsia"/>
          <w:lang w:eastAsia="zh-TW"/>
        </w:rPr>
        <w:t xml:space="preserve"> </w:t>
      </w:r>
      <w:r>
        <w:rPr>
          <w:lang w:eastAsia="zh-TW"/>
        </w:rPr>
        <w:fldChar w:fldCharType="begin"/>
      </w:r>
      <w:r>
        <w:rPr>
          <w:lang w:eastAsia="zh-TW"/>
        </w:rPr>
        <w:instrText xml:space="preserve"> </w:instrText>
      </w:r>
      <w:r>
        <w:rPr>
          <w:rFonts w:hint="eastAsia"/>
          <w:lang w:eastAsia="zh-TW"/>
        </w:rPr>
        <w:instrText>STYLEREF 2 \s</w:instrText>
      </w:r>
      <w:r>
        <w:rPr>
          <w:lang w:eastAsia="zh-TW"/>
        </w:rPr>
        <w:instrText xml:space="preserve"> </w:instrText>
      </w:r>
      <w:r>
        <w:rPr>
          <w:lang w:eastAsia="zh-TW"/>
        </w:rPr>
        <w:fldChar w:fldCharType="separate"/>
      </w:r>
      <w:r>
        <w:rPr>
          <w:noProof/>
          <w:lang w:eastAsia="zh-TW"/>
        </w:rPr>
        <w:t>3-1</w:t>
      </w:r>
      <w:r>
        <w:rPr>
          <w:lang w:eastAsia="zh-TW"/>
        </w:rPr>
        <w:fldChar w:fldCharType="end"/>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2</w:t>
      </w:r>
      <w:r>
        <w:rPr>
          <w:lang w:eastAsia="zh-TW"/>
        </w:rPr>
        <w:fldChar w:fldCharType="end"/>
      </w:r>
      <w:r>
        <w:rPr>
          <w:rFonts w:hint="eastAsia"/>
          <w:lang w:eastAsia="zh-TW"/>
        </w:rPr>
        <w:t xml:space="preserve"> </w:t>
      </w:r>
      <w:r>
        <w:rPr>
          <w:rFonts w:hint="eastAsia"/>
          <w:lang w:eastAsia="zh-TW"/>
        </w:rPr>
        <w:t>系統功能架構圖</w:t>
      </w:r>
      <w:bookmarkEnd w:id="665"/>
    </w:p>
    <w:p w14:paraId="04AC74D6" w14:textId="75DBBAEA" w:rsidR="00773ED8" w:rsidRDefault="00C5799D" w:rsidP="00376478">
      <w:pPr>
        <w:kinsoku w:val="0"/>
        <w:overflowPunct w:val="0"/>
        <w:snapToGrid w:val="0"/>
        <w:rPr>
          <w:ins w:id="666" w:author="11046014_劉育彤" w:date="2024-03-30T17:49:00Z"/>
          <w:szCs w:val="28"/>
        </w:rPr>
      </w:pPr>
      <w:ins w:id="667"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Pr="00E22BA4" w:rsidRDefault="00C5799D" w:rsidP="00E22BA4">
      <w:pPr>
        <w:pStyle w:val="af"/>
        <w:numPr>
          <w:ilvl w:val="0"/>
          <w:numId w:val="38"/>
        </w:numPr>
        <w:kinsoku w:val="0"/>
        <w:overflowPunct w:val="0"/>
        <w:snapToGrid w:val="0"/>
        <w:ind w:leftChars="0"/>
        <w:rPr>
          <w:ins w:id="668" w:author="11046014_劉育彤" w:date="2024-03-30T17:50:00Z"/>
          <w:szCs w:val="28"/>
        </w:rPr>
      </w:pPr>
      <w:ins w:id="669" w:author="11046014_劉育彤" w:date="2024-03-30T17:50:00Z">
        <w:r w:rsidRPr="00E22BA4">
          <w:rPr>
            <w:rFonts w:hint="eastAsia"/>
            <w:szCs w:val="28"/>
          </w:rPr>
          <w:t>登入、註冊、忘記密碼</w:t>
        </w:r>
      </w:ins>
      <w:ins w:id="670" w:author="11046014_劉育彤" w:date="2024-03-31T16:47:00Z">
        <w:r w:rsidR="00E11A9D" w:rsidRPr="00E22BA4">
          <w:rPr>
            <w:rFonts w:hint="eastAsia"/>
            <w:szCs w:val="28"/>
          </w:rPr>
          <w:t xml:space="preserve"> </w:t>
        </w:r>
      </w:ins>
    </w:p>
    <w:p w14:paraId="47529A01" w14:textId="75BF138D" w:rsidR="00C5799D" w:rsidRDefault="00017127" w:rsidP="00376478">
      <w:pPr>
        <w:kinsoku w:val="0"/>
        <w:overflowPunct w:val="0"/>
        <w:snapToGrid w:val="0"/>
        <w:ind w:firstLineChars="200" w:firstLine="560"/>
        <w:rPr>
          <w:ins w:id="671" w:author="11046014_劉育彤" w:date="2024-03-30T17:51:00Z"/>
        </w:rPr>
      </w:pPr>
      <w:ins w:id="672"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673" w:author="11046014_劉育彤" w:date="2024-03-30T17:51:00Z">
        <w:r w:rsidR="003F4933">
          <w:rPr>
            <w:rFonts w:hint="eastAsia"/>
          </w:rPr>
          <w:t>此</w:t>
        </w:r>
      </w:ins>
      <w:ins w:id="674" w:author="11046014_劉育彤" w:date="2024-03-30T17:50:00Z">
        <w:r>
          <w:t>功能，再重新設定密碼。</w:t>
        </w:r>
      </w:ins>
    </w:p>
    <w:p w14:paraId="20A50BBD" w14:textId="06514A55" w:rsidR="003F4933" w:rsidRDefault="003F4933" w:rsidP="00376478">
      <w:pPr>
        <w:kinsoku w:val="0"/>
        <w:overflowPunct w:val="0"/>
        <w:snapToGrid w:val="0"/>
        <w:rPr>
          <w:ins w:id="675" w:author="11046014_劉育彤" w:date="2024-03-30T17:51:00Z"/>
        </w:rPr>
      </w:pPr>
      <w:ins w:id="676" w:author="11046014_劉育彤" w:date="2024-03-30T17:51:00Z">
        <w:r>
          <w:rPr>
            <w:rFonts w:hint="eastAsia"/>
          </w:rPr>
          <w:t>課程詳情</w:t>
        </w:r>
      </w:ins>
    </w:p>
    <w:p w14:paraId="7BD264AF" w14:textId="07BD6065" w:rsidR="003F4933" w:rsidRDefault="003F4933" w:rsidP="00376478">
      <w:pPr>
        <w:kinsoku w:val="0"/>
        <w:overflowPunct w:val="0"/>
        <w:snapToGrid w:val="0"/>
        <w:ind w:firstLineChars="200" w:firstLine="560"/>
        <w:rPr>
          <w:ins w:id="677" w:author="11046014_劉育彤" w:date="2024-03-30T20:43:00Z"/>
        </w:rPr>
      </w:pPr>
      <w:ins w:id="678" w:author="11046014_劉育彤" w:date="2024-03-30T17:51:00Z">
        <w:r>
          <w:rPr>
            <w:rFonts w:hint="eastAsia"/>
          </w:rPr>
          <w:t>透過</w:t>
        </w:r>
      </w:ins>
      <w:ins w:id="679" w:author="11046014_劉育彤" w:date="2024-03-30T17:55:00Z">
        <w:r w:rsidR="00CC45F9">
          <w:rPr>
            <w:rFonts w:hint="eastAsia"/>
          </w:rPr>
          <w:t>課程展示</w:t>
        </w:r>
      </w:ins>
      <w:ins w:id="680" w:author="11046014_劉育彤" w:date="2024-03-30T18:43:00Z">
        <w:r w:rsidR="008A402D">
          <w:rPr>
            <w:rFonts w:hint="eastAsia"/>
          </w:rPr>
          <w:t>，使用者能從</w:t>
        </w:r>
      </w:ins>
      <w:ins w:id="681" w:author="11046014_劉育彤" w:date="2024-03-30T19:05:00Z">
        <w:r w:rsidR="00067F52">
          <w:rPr>
            <w:rFonts w:hint="eastAsia"/>
          </w:rPr>
          <w:t>網站上直接查看</w:t>
        </w:r>
      </w:ins>
      <w:ins w:id="682" w:author="11046014_劉育彤" w:date="2024-03-30T19:06:00Z">
        <w:r w:rsidR="00067F52">
          <w:rPr>
            <w:rFonts w:hint="eastAsia"/>
          </w:rPr>
          <w:t>不同種類課程的</w:t>
        </w:r>
      </w:ins>
      <w:ins w:id="683" w:author="11046014_劉育彤" w:date="2024-03-30T19:15:00Z">
        <w:r w:rsidR="00A36851">
          <w:rPr>
            <w:rFonts w:hint="eastAsia"/>
          </w:rPr>
          <w:t>內容介紹</w:t>
        </w:r>
      </w:ins>
      <w:ins w:id="684" w:author="11046014_劉育彤" w:date="2024-03-30T20:43:00Z">
        <w:r w:rsidR="00323246">
          <w:rPr>
            <w:rFonts w:hint="eastAsia"/>
          </w:rPr>
          <w:t>。</w:t>
        </w:r>
      </w:ins>
    </w:p>
    <w:p w14:paraId="7698B0BE" w14:textId="68A00006" w:rsidR="00323246" w:rsidRDefault="00323246" w:rsidP="00376478">
      <w:pPr>
        <w:kinsoku w:val="0"/>
        <w:overflowPunct w:val="0"/>
        <w:snapToGrid w:val="0"/>
        <w:rPr>
          <w:ins w:id="685" w:author="11046014_劉育彤" w:date="2024-03-30T20:44:00Z"/>
        </w:rPr>
      </w:pPr>
      <w:ins w:id="686" w:author="11046014_劉育彤" w:date="2024-03-30T20:43:00Z">
        <w:r>
          <w:rPr>
            <w:rFonts w:hint="eastAsia"/>
          </w:rPr>
          <w:t>教練詳情</w:t>
        </w:r>
      </w:ins>
    </w:p>
    <w:p w14:paraId="6F73357E" w14:textId="1A85D6EA" w:rsidR="00DB0C9F" w:rsidRDefault="00DB0C9F" w:rsidP="00376478">
      <w:pPr>
        <w:kinsoku w:val="0"/>
        <w:overflowPunct w:val="0"/>
        <w:snapToGrid w:val="0"/>
        <w:ind w:firstLineChars="200" w:firstLine="560"/>
        <w:rPr>
          <w:ins w:id="687" w:author="11046014_劉育彤" w:date="2024-03-30T20:45:00Z"/>
        </w:rPr>
      </w:pPr>
      <w:ins w:id="688" w:author="11046014_劉育彤" w:date="2024-03-30T20:44:00Z">
        <w:r>
          <w:rPr>
            <w:rFonts w:hint="eastAsia"/>
          </w:rPr>
          <w:t>透過教練團隊，使用者能從網站上查看</w:t>
        </w:r>
      </w:ins>
      <w:ins w:id="689"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690" w:author="11046014_劉育彤" w:date="2024-03-30T20:44:00Z">
        <w:r>
          <w:rPr>
            <w:rFonts w:hint="eastAsia"/>
          </w:rPr>
          <w:t>。</w:t>
        </w:r>
      </w:ins>
    </w:p>
    <w:p w14:paraId="7AD0858D" w14:textId="3B4CA4D6" w:rsidR="001272A4" w:rsidRDefault="0040195E" w:rsidP="00376478">
      <w:pPr>
        <w:kinsoku w:val="0"/>
        <w:overflowPunct w:val="0"/>
        <w:snapToGrid w:val="0"/>
        <w:rPr>
          <w:ins w:id="691" w:author="11046014_劉育彤" w:date="2024-03-30T20:48:00Z"/>
        </w:rPr>
      </w:pPr>
      <w:ins w:id="692" w:author="11046014_劉育彤" w:date="2024-03-30T20:47:00Z">
        <w:r>
          <w:rPr>
            <w:rFonts w:hint="eastAsia"/>
          </w:rPr>
          <w:lastRenderedPageBreak/>
          <w:t>教學詳情</w:t>
        </w:r>
      </w:ins>
    </w:p>
    <w:p w14:paraId="554C0DFB" w14:textId="633E417A" w:rsidR="0040195E" w:rsidRPr="001272A4" w:rsidRDefault="0040195E" w:rsidP="00376478">
      <w:pPr>
        <w:kinsoku w:val="0"/>
        <w:overflowPunct w:val="0"/>
        <w:snapToGrid w:val="0"/>
        <w:ind w:firstLineChars="200" w:firstLine="560"/>
        <w:rPr>
          <w:ins w:id="693" w:author="11046014_劉育彤" w:date="2024-03-30T20:44:00Z"/>
        </w:rPr>
      </w:pPr>
      <w:ins w:id="694" w:author="11046014_劉育彤" w:date="2024-03-30T20:48:00Z">
        <w:r>
          <w:rPr>
            <w:rFonts w:hint="eastAsia"/>
          </w:rPr>
          <w:t>透過</w:t>
        </w:r>
        <w:r w:rsidR="002A637E">
          <w:rPr>
            <w:rFonts w:hint="eastAsia"/>
          </w:rPr>
          <w:t>羽球教學可以觀看</w:t>
        </w:r>
      </w:ins>
      <w:ins w:id="695" w:author="11046014_劉育彤" w:date="2024-03-30T20:49:00Z">
        <w:r w:rsidR="002A637E">
          <w:rPr>
            <w:rFonts w:hint="eastAsia"/>
          </w:rPr>
          <w:t>一些</w:t>
        </w:r>
      </w:ins>
      <w:ins w:id="696" w:author="11046014_劉育彤" w:date="2024-03-30T20:50:00Z">
        <w:r w:rsidR="001548BE">
          <w:rPr>
            <w:rFonts w:hint="eastAsia"/>
          </w:rPr>
          <w:t>關於羽球技巧</w:t>
        </w:r>
      </w:ins>
      <w:ins w:id="697" w:author="11046014_劉育彤" w:date="2024-03-30T20:49:00Z">
        <w:r w:rsidR="002A637E">
          <w:rPr>
            <w:rFonts w:hint="eastAsia"/>
          </w:rPr>
          <w:t>的動作</w:t>
        </w:r>
      </w:ins>
      <w:ins w:id="698" w:author="11046014_劉育彤" w:date="2024-03-30T20:51:00Z">
        <w:r w:rsidR="001548BE">
          <w:rPr>
            <w:rFonts w:hint="eastAsia"/>
          </w:rPr>
          <w:t>。</w:t>
        </w:r>
      </w:ins>
    </w:p>
    <w:p w14:paraId="5553F73E" w14:textId="77777777" w:rsidR="008517B2" w:rsidRDefault="001548BE" w:rsidP="00376478">
      <w:pPr>
        <w:kinsoku w:val="0"/>
        <w:overflowPunct w:val="0"/>
        <w:snapToGrid w:val="0"/>
        <w:rPr>
          <w:ins w:id="699" w:author="11046014_劉育彤" w:date="2024-03-31T14:07:00Z"/>
          <w:szCs w:val="28"/>
        </w:rPr>
      </w:pPr>
      <w:ins w:id="700" w:author="11046014_劉育彤" w:date="2024-03-30T20:51:00Z">
        <w:r>
          <w:rPr>
            <w:rFonts w:hint="eastAsia"/>
            <w:szCs w:val="28"/>
          </w:rPr>
          <w:t>社群</w:t>
        </w:r>
      </w:ins>
      <w:ins w:id="701" w:author="11046014_劉育彤" w:date="2024-03-31T13:53:00Z">
        <w:r w:rsidR="00FF525C">
          <w:rPr>
            <w:rFonts w:hint="eastAsia"/>
            <w:szCs w:val="28"/>
          </w:rPr>
          <w:t>空間</w:t>
        </w:r>
      </w:ins>
    </w:p>
    <w:p w14:paraId="3F7F5CE1" w14:textId="1D769CAA" w:rsidR="00FF525C" w:rsidRPr="008E1EC9" w:rsidRDefault="008517B2" w:rsidP="00376478">
      <w:pPr>
        <w:kinsoku w:val="0"/>
        <w:overflowPunct w:val="0"/>
        <w:snapToGrid w:val="0"/>
        <w:ind w:firstLineChars="200" w:firstLine="560"/>
        <w:rPr>
          <w:ins w:id="702" w:author="11046014_劉育彤" w:date="2024-03-31T15:45:00Z"/>
          <w:color w:val="000000" w:themeColor="text1"/>
        </w:rPr>
      </w:pPr>
      <w:ins w:id="703" w:author="11046014_劉育彤" w:date="2024-03-31T14:07:00Z">
        <w:r>
          <w:rPr>
            <w:rFonts w:hint="eastAsia"/>
            <w:szCs w:val="28"/>
          </w:rPr>
          <w:t>使用</w:t>
        </w:r>
      </w:ins>
      <w:ins w:id="704" w:author="11046014_劉育彤" w:date="2024-03-31T14:08:00Z">
        <w:r>
          <w:rPr>
            <w:rFonts w:hint="eastAsia"/>
            <w:szCs w:val="28"/>
          </w:rPr>
          <w:t>者可以在</w:t>
        </w:r>
      </w:ins>
      <w:ins w:id="705" w:author="11046014_劉育彤" w:date="2024-03-31T15:37:00Z">
        <w:r w:rsidR="004D1910">
          <w:rPr>
            <w:rFonts w:hint="eastAsia"/>
            <w:szCs w:val="28"/>
          </w:rPr>
          <w:t>透過</w:t>
        </w:r>
      </w:ins>
      <w:ins w:id="706" w:author="11046014_劉育彤" w:date="2024-03-31T14:08:00Z">
        <w:r>
          <w:rPr>
            <w:rFonts w:hint="eastAsia"/>
            <w:szCs w:val="28"/>
          </w:rPr>
          <w:t>社群空間觀看會員在</w:t>
        </w:r>
      </w:ins>
      <w:ins w:id="707" w:author="11046014_劉育彤" w:date="2024-03-31T14:09:00Z">
        <w:r>
          <w:rPr>
            <w:rFonts w:hint="eastAsia"/>
            <w:szCs w:val="28"/>
          </w:rPr>
          <w:t>評論區</w:t>
        </w:r>
      </w:ins>
      <w:ins w:id="708" w:author="11046014_劉育彤" w:date="2024-03-31T14:10:00Z">
        <w:r w:rsidR="00782EC8" w:rsidRPr="008E1EC9">
          <w:rPr>
            <w:rFonts w:hint="eastAsia"/>
            <w:color w:val="000000" w:themeColor="text1"/>
          </w:rPr>
          <w:t>分享</w:t>
        </w:r>
      </w:ins>
      <w:ins w:id="709" w:author="11046014_劉育彤" w:date="2024-03-31T15:37:00Z">
        <w:r w:rsidR="004D1910" w:rsidRPr="008E1EC9">
          <w:rPr>
            <w:rFonts w:hint="eastAsia"/>
            <w:color w:val="000000" w:themeColor="text1"/>
          </w:rPr>
          <w:t>的</w:t>
        </w:r>
      </w:ins>
      <w:ins w:id="710" w:author="11046014_劉育彤" w:date="2024-03-31T14:10:00Z">
        <w:r w:rsidR="00782EC8" w:rsidRPr="008E1EC9">
          <w:rPr>
            <w:rFonts w:hint="eastAsia"/>
            <w:color w:val="000000" w:themeColor="text1"/>
          </w:rPr>
          <w:t>經驗</w:t>
        </w:r>
      </w:ins>
      <w:ins w:id="711" w:author="11046014_劉育彤" w:date="2024-03-31T15:45:00Z">
        <w:r w:rsidR="000164C1" w:rsidRPr="008E1EC9">
          <w:rPr>
            <w:rFonts w:hint="eastAsia"/>
            <w:color w:val="000000" w:themeColor="text1"/>
          </w:rPr>
          <w:t>。</w:t>
        </w:r>
      </w:ins>
    </w:p>
    <w:p w14:paraId="512AFB44" w14:textId="266CEE1F" w:rsidR="000164C1" w:rsidRPr="008E1EC9" w:rsidRDefault="000164C1" w:rsidP="00376478">
      <w:pPr>
        <w:kinsoku w:val="0"/>
        <w:overflowPunct w:val="0"/>
        <w:snapToGrid w:val="0"/>
        <w:rPr>
          <w:ins w:id="712" w:author="11046014_劉育彤" w:date="2024-03-31T15:45:00Z"/>
          <w:color w:val="000000" w:themeColor="text1"/>
        </w:rPr>
      </w:pPr>
      <w:ins w:id="713"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rsidP="00376478">
      <w:pPr>
        <w:kinsoku w:val="0"/>
        <w:overflowPunct w:val="0"/>
        <w:snapToGrid w:val="0"/>
        <w:ind w:firstLineChars="200" w:firstLine="560"/>
        <w:rPr>
          <w:ins w:id="714" w:author="11046014_劉育彤" w:date="2024-03-31T15:47:00Z"/>
          <w:color w:val="000000" w:themeColor="text1"/>
        </w:rPr>
      </w:pPr>
      <w:ins w:id="715"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716" w:author="11046014_劉育彤" w:date="2024-03-31T15:47:00Z">
        <w:r w:rsidR="003C5C93" w:rsidRPr="008E1EC9">
          <w:rPr>
            <w:rFonts w:hint="eastAsia"/>
            <w:color w:val="000000" w:themeColor="text1"/>
          </w:rPr>
          <w:t>挑選到適合的課程與教練</w:t>
        </w:r>
      </w:ins>
    </w:p>
    <w:p w14:paraId="242B0EF5" w14:textId="1AD6264E" w:rsidR="003C5C93" w:rsidRDefault="0051407F" w:rsidP="00E43A36">
      <w:pPr>
        <w:widowControl/>
        <w:kinsoku w:val="0"/>
        <w:overflowPunct w:val="0"/>
        <w:jc w:val="left"/>
        <w:rPr>
          <w:ins w:id="717" w:author="11046017_鄭兆媗" w:date="2024-03-31T16:32:00Z"/>
          <w:color w:val="000000" w:themeColor="text1"/>
        </w:rPr>
      </w:pPr>
      <w:ins w:id="718" w:author="11046017_鄭兆媗" w:date="2024-03-31T16:32:00Z">
        <w:r>
          <w:rPr>
            <w:color w:val="000000" w:themeColor="text1"/>
          </w:rPr>
          <w:br w:type="page"/>
        </w:r>
      </w:ins>
    </w:p>
    <w:p w14:paraId="24883350" w14:textId="724F0CA1" w:rsidR="003C5C93" w:rsidRPr="008E1EC9" w:rsidDel="0051407F" w:rsidRDefault="003C5C93">
      <w:pPr>
        <w:pStyle w:val="2"/>
        <w:kinsoku w:val="0"/>
        <w:overflowPunct w:val="0"/>
        <w:rPr>
          <w:ins w:id="719" w:author="11046014_劉育彤" w:date="2024-03-25T14:57:00Z"/>
          <w:del w:id="720" w:author="11046017_鄭兆媗" w:date="2024-03-31T16:32:00Z"/>
          <w:rPrChange w:id="721" w:author="11046014_劉育彤" w:date="2024-03-31T15:45:00Z">
            <w:rPr>
              <w:ins w:id="722" w:author="11046014_劉育彤" w:date="2024-03-25T14:57:00Z"/>
              <w:del w:id="723" w:author="11046017_鄭兆媗" w:date="2024-03-31T16:32:00Z"/>
              <w:rFonts w:ascii="標楷體" w:hAnsi="標楷體"/>
              <w:szCs w:val="28"/>
            </w:rPr>
          </w:rPrChange>
        </w:rPr>
        <w:pPrChange w:id="724" w:author="11046017_鄭兆媗" w:date="2024-03-31T16:32:00Z">
          <w:pPr>
            <w:ind w:firstLineChars="200" w:firstLine="560"/>
          </w:pPr>
        </w:pPrChange>
      </w:pPr>
      <w:bookmarkStart w:id="725" w:name="_Toc166433932"/>
      <w:bookmarkStart w:id="726" w:name="_Toc167669114"/>
      <w:bookmarkStart w:id="727" w:name="_Toc167669356"/>
      <w:bookmarkEnd w:id="725"/>
      <w:bookmarkEnd w:id="726"/>
      <w:bookmarkEnd w:id="727"/>
    </w:p>
    <w:p w14:paraId="1FA11ADB" w14:textId="7EA400E3" w:rsidR="00B05515" w:rsidRPr="00FB1867" w:rsidRDefault="007449AA">
      <w:pPr>
        <w:pStyle w:val="2"/>
        <w:kinsoku w:val="0"/>
        <w:overflowPunct w:val="0"/>
        <w:rPr>
          <w:ins w:id="728" w:author="11046014_劉育彤" w:date="2024-03-25T14:57:00Z"/>
        </w:rPr>
        <w:pPrChange w:id="729" w:author="11046021_蔡元振" w:date="2024-03-26T14:25:00Z">
          <w:pPr>
            <w:ind w:firstLineChars="50" w:firstLine="140"/>
          </w:pPr>
        </w:pPrChange>
      </w:pPr>
      <w:ins w:id="730" w:author="11046017_鄭兆媗" w:date="2024-03-25T20:56:00Z">
        <w:r>
          <w:rPr>
            <w:rFonts w:hint="eastAsia"/>
          </w:rPr>
          <w:t xml:space="preserve"> </w:t>
        </w:r>
      </w:ins>
      <w:ins w:id="731" w:author="11046014_劉育彤" w:date="2024-03-25T14:58:00Z">
        <w:del w:id="732" w:author="11046017_鄭兆媗" w:date="2024-03-25T17:16:00Z">
          <w:r w:rsidR="004A1CB8" w:rsidRPr="00FB1867">
            <w:rPr>
              <w:rFonts w:hint="eastAsia"/>
            </w:rPr>
            <w:delText>3</w:delText>
          </w:r>
        </w:del>
      </w:ins>
      <w:ins w:id="733" w:author="11046014_劉育彤" w:date="2024-03-25T14:57:00Z">
        <w:del w:id="734" w:author="11046017_鄭兆媗" w:date="2024-03-25T17:16:00Z">
          <w:r w:rsidR="00B05515" w:rsidRPr="00FB1867">
            <w:rPr>
              <w:rFonts w:hint="eastAsia"/>
            </w:rPr>
            <w:delText xml:space="preserve">-2 </w:delText>
          </w:r>
        </w:del>
      </w:ins>
      <w:bookmarkStart w:id="735" w:name="_Toc166433933"/>
      <w:bookmarkStart w:id="736" w:name="_Toc167669357"/>
      <w:ins w:id="737" w:author="11046014_劉育彤" w:date="2024-03-25T14:58:00Z">
        <w:r w:rsidR="004A1CB8" w:rsidRPr="00FB1867">
          <w:rPr>
            <w:rFonts w:hint="eastAsia"/>
          </w:rPr>
          <w:t>系統軟、硬體需求與技術平台</w:t>
        </w:r>
      </w:ins>
      <w:bookmarkEnd w:id="735"/>
      <w:bookmarkEnd w:id="736"/>
    </w:p>
    <w:p w14:paraId="10C0C944" w14:textId="027A922C" w:rsidR="0029566D" w:rsidRDefault="0029566D" w:rsidP="0029566D">
      <w:pPr>
        <w:pStyle w:val="af0"/>
        <w:keepNext/>
        <w:jc w:val="center"/>
        <w:rPr>
          <w:lang w:eastAsia="zh-TW"/>
        </w:rPr>
      </w:pPr>
      <w:bookmarkStart w:id="738" w:name="_Toc167697571"/>
      <w:r>
        <w:rPr>
          <w:rFonts w:hint="eastAsia"/>
          <w:lang w:eastAsia="zh-TW"/>
        </w:rPr>
        <w:t>表</w:t>
      </w:r>
      <w:r>
        <w:rPr>
          <w:rFonts w:hint="eastAsia"/>
          <w:lang w:eastAsia="zh-TW"/>
        </w:rPr>
        <w:t xml:space="preserve"> </w:t>
      </w:r>
      <w:r w:rsidR="003E0E6E">
        <w:rPr>
          <w:lang w:eastAsia="zh-TW"/>
        </w:rPr>
        <w:fldChar w:fldCharType="begin"/>
      </w:r>
      <w:r w:rsidR="003E0E6E">
        <w:rPr>
          <w:lang w:eastAsia="zh-TW"/>
        </w:rPr>
        <w:instrText xml:space="preserve"> </w:instrText>
      </w:r>
      <w:r w:rsidR="003E0E6E">
        <w:rPr>
          <w:rFonts w:hint="eastAsia"/>
          <w:lang w:eastAsia="zh-TW"/>
        </w:rPr>
        <w:instrText>STYLEREF 2 \s</w:instrText>
      </w:r>
      <w:r w:rsidR="003E0E6E">
        <w:rPr>
          <w:lang w:eastAsia="zh-TW"/>
        </w:rPr>
        <w:instrText xml:space="preserve"> </w:instrText>
      </w:r>
      <w:r w:rsidR="003E0E6E">
        <w:rPr>
          <w:lang w:eastAsia="zh-TW"/>
        </w:rPr>
        <w:fldChar w:fldCharType="separate"/>
      </w:r>
      <w:r w:rsidR="003E0E6E">
        <w:rPr>
          <w:noProof/>
          <w:lang w:eastAsia="zh-TW"/>
        </w:rPr>
        <w:t>3-2</w:t>
      </w:r>
      <w:r w:rsidR="003E0E6E">
        <w:rPr>
          <w:lang w:eastAsia="zh-TW"/>
        </w:rPr>
        <w:fldChar w:fldCharType="end"/>
      </w:r>
      <w:r w:rsidR="003E0E6E">
        <w:rPr>
          <w:lang w:eastAsia="zh-TW"/>
        </w:rPr>
        <w:noBreakHyphen/>
      </w:r>
      <w:r w:rsidR="003E0E6E">
        <w:rPr>
          <w:lang w:eastAsia="zh-TW"/>
        </w:rPr>
        <w:fldChar w:fldCharType="begin"/>
      </w:r>
      <w:r w:rsidR="003E0E6E">
        <w:rPr>
          <w:lang w:eastAsia="zh-TW"/>
        </w:rPr>
        <w:instrText xml:space="preserve"> </w:instrText>
      </w:r>
      <w:r w:rsidR="003E0E6E">
        <w:rPr>
          <w:rFonts w:hint="eastAsia"/>
          <w:lang w:eastAsia="zh-TW"/>
        </w:rPr>
        <w:instrText xml:space="preserve">SEQ </w:instrText>
      </w:r>
      <w:r w:rsidR="003E0E6E">
        <w:rPr>
          <w:rFonts w:hint="eastAsia"/>
          <w:lang w:eastAsia="zh-TW"/>
        </w:rPr>
        <w:instrText>表</w:instrText>
      </w:r>
      <w:r w:rsidR="003E0E6E">
        <w:rPr>
          <w:rFonts w:hint="eastAsia"/>
          <w:lang w:eastAsia="zh-TW"/>
        </w:rPr>
        <w:instrText xml:space="preserve"> \* ARABIC \s 2</w:instrText>
      </w:r>
      <w:r w:rsidR="003E0E6E">
        <w:rPr>
          <w:lang w:eastAsia="zh-TW"/>
        </w:rPr>
        <w:instrText xml:space="preserve"> </w:instrText>
      </w:r>
      <w:r w:rsidR="003E0E6E">
        <w:rPr>
          <w:lang w:eastAsia="zh-TW"/>
        </w:rPr>
        <w:fldChar w:fldCharType="separate"/>
      </w:r>
      <w:r w:rsidR="003E0E6E">
        <w:rPr>
          <w:noProof/>
          <w:lang w:eastAsia="zh-TW"/>
        </w:rPr>
        <w:t>1</w:t>
      </w:r>
      <w:r w:rsidR="003E0E6E">
        <w:rPr>
          <w:lang w:eastAsia="zh-TW"/>
        </w:rPr>
        <w:fldChar w:fldCharType="end"/>
      </w:r>
      <w:r>
        <w:rPr>
          <w:rFonts w:hint="eastAsia"/>
          <w:lang w:eastAsia="zh-TW"/>
        </w:rPr>
        <w:t xml:space="preserve"> </w:t>
      </w:r>
      <w:r w:rsidRPr="00D339EF">
        <w:rPr>
          <w:rFonts w:hint="eastAsia"/>
          <w:lang w:eastAsia="zh-TW"/>
        </w:rPr>
        <w:t>系統軟、硬體需求表</w:t>
      </w:r>
      <w:bookmarkEnd w:id="738"/>
    </w:p>
    <w:tbl>
      <w:tblPr>
        <w:tblStyle w:val="ac"/>
        <w:tblW w:w="0" w:type="auto"/>
        <w:tblLook w:val="04A0" w:firstRow="1" w:lastRow="0" w:firstColumn="1" w:lastColumn="0" w:noHBand="0" w:noVBand="1"/>
        <w:tblPrChange w:id="739"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740">
          <w:tblGrid>
            <w:gridCol w:w="2827"/>
            <w:gridCol w:w="3965"/>
            <w:gridCol w:w="3396"/>
          </w:tblGrid>
        </w:tblGridChange>
      </w:tblGrid>
      <w:tr w:rsidR="005D3599" w:rsidRPr="005D3599" w14:paraId="2ABAD226" w14:textId="77777777" w:rsidTr="003A7916">
        <w:trPr>
          <w:ins w:id="741" w:author="11046014_劉育彤" w:date="2024-03-30T13:01:00Z"/>
        </w:trPr>
        <w:tc>
          <w:tcPr>
            <w:tcW w:w="10188" w:type="dxa"/>
            <w:gridSpan w:val="3"/>
            <w:shd w:val="clear" w:color="auto" w:fill="E8E8E8" w:themeFill="background2"/>
            <w:vAlign w:val="center"/>
            <w:tcPrChange w:id="742" w:author="11046014_劉育彤" w:date="2024-03-30T13:02:00Z">
              <w:tcPr>
                <w:tcW w:w="10188" w:type="dxa"/>
                <w:gridSpan w:val="3"/>
              </w:tcPr>
            </w:tcPrChange>
          </w:tcPr>
          <w:p w14:paraId="3B619C6D" w14:textId="076E46E7" w:rsidR="005D3599" w:rsidRPr="00A5130A" w:rsidRDefault="005D3599">
            <w:pPr>
              <w:kinsoku w:val="0"/>
              <w:overflowPunct w:val="0"/>
              <w:spacing w:line="400" w:lineRule="exact"/>
              <w:jc w:val="center"/>
              <w:rPr>
                <w:ins w:id="743" w:author="11046014_劉育彤" w:date="2024-03-30T13:01:00Z"/>
                <w:rFonts w:ascii="Times New Roman" w:hAnsi="Times New Roman"/>
                <w:szCs w:val="28"/>
              </w:rPr>
              <w:pPrChange w:id="744" w:author="11046014_劉育彤" w:date="2024-03-30T13:02:00Z">
                <w:pPr/>
              </w:pPrChange>
            </w:pPr>
            <w:ins w:id="745"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746" w:author="11046014_劉育彤" w:date="2024-03-30T12:54:00Z"/>
        </w:trPr>
        <w:tc>
          <w:tcPr>
            <w:tcW w:w="2827" w:type="dxa"/>
            <w:vMerge w:val="restart"/>
            <w:vAlign w:val="center"/>
            <w:tcPrChange w:id="747" w:author="11046014_劉育彤" w:date="2024-03-30T13:02:00Z">
              <w:tcPr>
                <w:tcW w:w="2827" w:type="dxa"/>
                <w:vMerge w:val="restart"/>
              </w:tcPr>
            </w:tcPrChange>
          </w:tcPr>
          <w:p w14:paraId="4A42D915" w14:textId="66017986" w:rsidR="00FE33CC" w:rsidRPr="00A5130A" w:rsidRDefault="00FE33CC">
            <w:pPr>
              <w:kinsoku w:val="0"/>
              <w:overflowPunct w:val="0"/>
              <w:spacing w:line="400" w:lineRule="exact"/>
              <w:rPr>
                <w:ins w:id="748" w:author="11046014_劉育彤" w:date="2024-03-30T12:54:00Z"/>
                <w:rFonts w:ascii="Times New Roman" w:hAnsi="Times New Roman"/>
                <w:szCs w:val="28"/>
              </w:rPr>
              <w:pPrChange w:id="749" w:author="11046014_劉育彤" w:date="2024-03-30T13:02:00Z">
                <w:pPr/>
              </w:pPrChange>
            </w:pPr>
            <w:ins w:id="750" w:author="11046014_劉育彤" w:date="2024-03-30T12:54:00Z">
              <w:r w:rsidRPr="00A5130A">
                <w:rPr>
                  <w:rFonts w:ascii="Times New Roman" w:hAnsi="Times New Roman" w:hint="eastAsia"/>
                  <w:szCs w:val="28"/>
                </w:rPr>
                <w:t>作業</w:t>
              </w:r>
            </w:ins>
            <w:ins w:id="751" w:author="11046014_劉育彤" w:date="2024-03-30T12:55:00Z">
              <w:r w:rsidRPr="00A5130A">
                <w:rPr>
                  <w:rFonts w:ascii="Times New Roman" w:hAnsi="Times New Roman" w:hint="eastAsia"/>
                  <w:szCs w:val="28"/>
                </w:rPr>
                <w:t>系統版本</w:t>
              </w:r>
            </w:ins>
          </w:p>
        </w:tc>
        <w:tc>
          <w:tcPr>
            <w:tcW w:w="3119" w:type="dxa"/>
            <w:vAlign w:val="center"/>
            <w:tcPrChange w:id="752" w:author="11046014_劉育彤" w:date="2024-03-30T13:02:00Z">
              <w:tcPr>
                <w:tcW w:w="3965" w:type="dxa"/>
              </w:tcPr>
            </w:tcPrChange>
          </w:tcPr>
          <w:p w14:paraId="018EE6D4" w14:textId="5B41E41F" w:rsidR="00FE33CC" w:rsidRPr="00A5130A" w:rsidRDefault="00FE33CC">
            <w:pPr>
              <w:kinsoku w:val="0"/>
              <w:overflowPunct w:val="0"/>
              <w:spacing w:line="400" w:lineRule="exact"/>
              <w:rPr>
                <w:ins w:id="753" w:author="11046014_劉育彤" w:date="2024-03-30T12:54:00Z"/>
                <w:rFonts w:ascii="Times New Roman" w:hAnsi="Times New Roman"/>
                <w:szCs w:val="28"/>
              </w:rPr>
              <w:pPrChange w:id="754" w:author="11046014_劉育彤" w:date="2024-03-30T13:02:00Z">
                <w:pPr/>
              </w:pPrChange>
            </w:pPr>
            <w:ins w:id="755" w:author="11046014_劉育彤" w:date="2024-03-30T12:55:00Z">
              <w:r w:rsidRPr="00A5130A">
                <w:rPr>
                  <w:rFonts w:ascii="Times New Roman" w:hAnsi="Times New Roman" w:hint="eastAsia"/>
                  <w:szCs w:val="28"/>
                </w:rPr>
                <w:t>最低系統需求</w:t>
              </w:r>
            </w:ins>
          </w:p>
        </w:tc>
        <w:tc>
          <w:tcPr>
            <w:tcW w:w="4242" w:type="dxa"/>
            <w:vAlign w:val="center"/>
            <w:tcPrChange w:id="756" w:author="11046014_劉育彤" w:date="2024-03-30T13:02:00Z">
              <w:tcPr>
                <w:tcW w:w="3396" w:type="dxa"/>
              </w:tcPr>
            </w:tcPrChange>
          </w:tcPr>
          <w:p w14:paraId="623A1194" w14:textId="660531AB" w:rsidR="00FE33CC" w:rsidRPr="00A5130A" w:rsidRDefault="00FE33CC">
            <w:pPr>
              <w:kinsoku w:val="0"/>
              <w:overflowPunct w:val="0"/>
              <w:spacing w:line="400" w:lineRule="exact"/>
              <w:rPr>
                <w:ins w:id="757" w:author="11046014_劉育彤" w:date="2024-03-30T12:54:00Z"/>
                <w:rFonts w:ascii="Times New Roman" w:hAnsi="Times New Roman"/>
                <w:szCs w:val="28"/>
              </w:rPr>
              <w:pPrChange w:id="758" w:author="11046014_劉育彤" w:date="2024-03-30T13:02:00Z">
                <w:pPr/>
              </w:pPrChange>
            </w:pPr>
            <w:ins w:id="759"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760" w:author="11046014_劉育彤" w:date="2024-03-30T12:54:00Z"/>
        </w:trPr>
        <w:tc>
          <w:tcPr>
            <w:tcW w:w="2827" w:type="dxa"/>
            <w:vMerge/>
            <w:vAlign w:val="center"/>
            <w:tcPrChange w:id="761" w:author="11046014_劉育彤" w:date="2024-03-30T13:02:00Z">
              <w:tcPr>
                <w:tcW w:w="2827" w:type="dxa"/>
                <w:vMerge/>
              </w:tcPr>
            </w:tcPrChange>
          </w:tcPr>
          <w:p w14:paraId="5AE5EF16" w14:textId="77777777" w:rsidR="00FE33CC" w:rsidRPr="00A5130A" w:rsidRDefault="00FE33CC">
            <w:pPr>
              <w:kinsoku w:val="0"/>
              <w:overflowPunct w:val="0"/>
              <w:spacing w:line="400" w:lineRule="exact"/>
              <w:rPr>
                <w:ins w:id="762" w:author="11046014_劉育彤" w:date="2024-03-30T12:54:00Z"/>
                <w:rFonts w:ascii="Times New Roman" w:hAnsi="Times New Roman"/>
                <w:szCs w:val="28"/>
              </w:rPr>
              <w:pPrChange w:id="763" w:author="11046014_劉育彤" w:date="2024-03-30T13:02:00Z">
                <w:pPr/>
              </w:pPrChange>
            </w:pPr>
          </w:p>
        </w:tc>
        <w:tc>
          <w:tcPr>
            <w:tcW w:w="3119" w:type="dxa"/>
            <w:vAlign w:val="center"/>
            <w:tcPrChange w:id="764" w:author="11046014_劉育彤" w:date="2024-03-30T13:02:00Z">
              <w:tcPr>
                <w:tcW w:w="3965" w:type="dxa"/>
              </w:tcPr>
            </w:tcPrChange>
          </w:tcPr>
          <w:p w14:paraId="4211F649" w14:textId="14217AC7" w:rsidR="00FE33CC" w:rsidRPr="00A5130A" w:rsidRDefault="00FE33CC">
            <w:pPr>
              <w:kinsoku w:val="0"/>
              <w:overflowPunct w:val="0"/>
              <w:spacing w:line="400" w:lineRule="exact"/>
              <w:rPr>
                <w:ins w:id="765" w:author="11046014_劉育彤" w:date="2024-03-30T12:54:00Z"/>
                <w:rFonts w:ascii="Times New Roman" w:hAnsi="Times New Roman"/>
                <w:szCs w:val="28"/>
              </w:rPr>
              <w:pPrChange w:id="766" w:author="11046014_劉育彤" w:date="2024-03-30T13:02:00Z">
                <w:pPr/>
              </w:pPrChange>
            </w:pPr>
            <w:ins w:id="767"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768" w:author="11046014_劉育彤" w:date="2024-03-30T13:02:00Z">
              <w:tcPr>
                <w:tcW w:w="3396" w:type="dxa"/>
              </w:tcPr>
            </w:tcPrChange>
          </w:tcPr>
          <w:p w14:paraId="46221973" w14:textId="07CB824F" w:rsidR="00FE33CC" w:rsidRPr="00A5130A" w:rsidRDefault="00FE33CC">
            <w:pPr>
              <w:kinsoku w:val="0"/>
              <w:overflowPunct w:val="0"/>
              <w:spacing w:line="400" w:lineRule="exact"/>
              <w:rPr>
                <w:ins w:id="769" w:author="11046014_劉育彤" w:date="2024-03-30T12:54:00Z"/>
                <w:rFonts w:ascii="Times New Roman" w:hAnsi="Times New Roman"/>
                <w:szCs w:val="28"/>
              </w:rPr>
              <w:pPrChange w:id="770" w:author="11046014_劉育彤" w:date="2024-03-30T13:02:00Z">
                <w:pPr/>
              </w:pPrChange>
            </w:pPr>
            <w:ins w:id="771"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772" w:author="11046014_劉育彤" w:date="2024-03-30T12:54:00Z"/>
        </w:trPr>
        <w:tc>
          <w:tcPr>
            <w:tcW w:w="2827" w:type="dxa"/>
            <w:vMerge w:val="restart"/>
            <w:vAlign w:val="center"/>
            <w:tcPrChange w:id="773" w:author="11046014_劉育彤" w:date="2024-03-30T13:02:00Z">
              <w:tcPr>
                <w:tcW w:w="2827" w:type="dxa"/>
                <w:vMerge w:val="restart"/>
              </w:tcPr>
            </w:tcPrChange>
          </w:tcPr>
          <w:p w14:paraId="4E59D8DE" w14:textId="7FDA263B" w:rsidR="00FE33CC" w:rsidRPr="00A5130A" w:rsidRDefault="00FE33CC">
            <w:pPr>
              <w:kinsoku w:val="0"/>
              <w:overflowPunct w:val="0"/>
              <w:spacing w:line="400" w:lineRule="exact"/>
              <w:rPr>
                <w:ins w:id="774" w:author="11046014_劉育彤" w:date="2024-03-30T12:54:00Z"/>
                <w:rFonts w:ascii="Times New Roman" w:hAnsi="Times New Roman"/>
                <w:szCs w:val="28"/>
              </w:rPr>
              <w:pPrChange w:id="775" w:author="11046014_劉育彤" w:date="2024-03-30T13:02:00Z">
                <w:pPr/>
              </w:pPrChange>
            </w:pPr>
            <w:ins w:id="776" w:author="11046014_劉育彤" w:date="2024-03-30T12:57:00Z">
              <w:r w:rsidRPr="00A5130A">
                <w:rPr>
                  <w:rFonts w:ascii="Times New Roman" w:hAnsi="Times New Roman" w:hint="eastAsia"/>
                  <w:szCs w:val="28"/>
                </w:rPr>
                <w:t>處理器磁碟可用空間</w:t>
              </w:r>
            </w:ins>
          </w:p>
        </w:tc>
        <w:tc>
          <w:tcPr>
            <w:tcW w:w="3119" w:type="dxa"/>
            <w:vAlign w:val="center"/>
            <w:tcPrChange w:id="777" w:author="11046014_劉育彤" w:date="2024-03-30T13:02:00Z">
              <w:tcPr>
                <w:tcW w:w="3965" w:type="dxa"/>
              </w:tcPr>
            </w:tcPrChange>
          </w:tcPr>
          <w:p w14:paraId="67E18D0B" w14:textId="3B724645" w:rsidR="00FE33CC" w:rsidRPr="00A5130A" w:rsidRDefault="00FE33CC">
            <w:pPr>
              <w:kinsoku w:val="0"/>
              <w:overflowPunct w:val="0"/>
              <w:spacing w:line="400" w:lineRule="exact"/>
              <w:rPr>
                <w:ins w:id="778" w:author="11046014_劉育彤" w:date="2024-03-30T12:54:00Z"/>
                <w:rFonts w:ascii="Times New Roman" w:hAnsi="Times New Roman"/>
                <w:szCs w:val="28"/>
              </w:rPr>
              <w:pPrChange w:id="779" w:author="11046014_劉育彤" w:date="2024-03-30T13:02:00Z">
                <w:pPr/>
              </w:pPrChange>
            </w:pPr>
            <w:ins w:id="780" w:author="11046014_劉育彤" w:date="2024-03-30T12:59:00Z">
              <w:r w:rsidRPr="00A5130A">
                <w:rPr>
                  <w:rFonts w:ascii="Times New Roman" w:hAnsi="Times New Roman" w:hint="eastAsia"/>
                  <w:szCs w:val="28"/>
                </w:rPr>
                <w:t>雙核心以上</w:t>
              </w:r>
            </w:ins>
          </w:p>
        </w:tc>
        <w:tc>
          <w:tcPr>
            <w:tcW w:w="4242" w:type="dxa"/>
            <w:vAlign w:val="center"/>
            <w:tcPrChange w:id="781" w:author="11046014_劉育彤" w:date="2024-03-30T13:02:00Z">
              <w:tcPr>
                <w:tcW w:w="3396" w:type="dxa"/>
              </w:tcPr>
            </w:tcPrChange>
          </w:tcPr>
          <w:p w14:paraId="52ECDB60" w14:textId="4651CEBC" w:rsidR="00FE33CC" w:rsidRPr="00A5130A" w:rsidRDefault="00FE33CC">
            <w:pPr>
              <w:kinsoku w:val="0"/>
              <w:overflowPunct w:val="0"/>
              <w:spacing w:line="400" w:lineRule="exact"/>
              <w:rPr>
                <w:ins w:id="782" w:author="11046014_劉育彤" w:date="2024-03-30T12:54:00Z"/>
                <w:rFonts w:ascii="Times New Roman" w:hAnsi="Times New Roman"/>
                <w:szCs w:val="28"/>
              </w:rPr>
              <w:pPrChange w:id="783" w:author="11046014_劉育彤" w:date="2024-03-30T13:02:00Z">
                <w:pPr/>
              </w:pPrChange>
            </w:pPr>
            <w:ins w:id="784"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785" w:author="11046014_劉育彤" w:date="2024-03-30T12:54:00Z"/>
        </w:trPr>
        <w:tc>
          <w:tcPr>
            <w:tcW w:w="2827" w:type="dxa"/>
            <w:vMerge/>
            <w:vAlign w:val="center"/>
            <w:tcPrChange w:id="786" w:author="11046014_劉育彤" w:date="2024-03-30T13:02:00Z">
              <w:tcPr>
                <w:tcW w:w="2827" w:type="dxa"/>
                <w:vMerge/>
              </w:tcPr>
            </w:tcPrChange>
          </w:tcPr>
          <w:p w14:paraId="609E5A7E" w14:textId="77777777" w:rsidR="00FE33CC" w:rsidRPr="00A5130A" w:rsidRDefault="00FE33CC">
            <w:pPr>
              <w:kinsoku w:val="0"/>
              <w:overflowPunct w:val="0"/>
              <w:spacing w:line="400" w:lineRule="exact"/>
              <w:rPr>
                <w:ins w:id="787" w:author="11046014_劉育彤" w:date="2024-03-30T12:54:00Z"/>
                <w:rFonts w:ascii="Times New Roman" w:hAnsi="Times New Roman"/>
                <w:szCs w:val="28"/>
              </w:rPr>
              <w:pPrChange w:id="788" w:author="11046014_劉育彤" w:date="2024-03-30T13:02:00Z">
                <w:pPr/>
              </w:pPrChange>
            </w:pPr>
          </w:p>
        </w:tc>
        <w:tc>
          <w:tcPr>
            <w:tcW w:w="3119" w:type="dxa"/>
            <w:vAlign w:val="center"/>
            <w:tcPrChange w:id="789" w:author="11046014_劉育彤" w:date="2024-03-30T13:02:00Z">
              <w:tcPr>
                <w:tcW w:w="3965" w:type="dxa"/>
              </w:tcPr>
            </w:tcPrChange>
          </w:tcPr>
          <w:p w14:paraId="36027542" w14:textId="582C4071" w:rsidR="00FE33CC" w:rsidRPr="00A5130A" w:rsidRDefault="00FE33CC">
            <w:pPr>
              <w:kinsoku w:val="0"/>
              <w:overflowPunct w:val="0"/>
              <w:spacing w:line="400" w:lineRule="exact"/>
              <w:rPr>
                <w:ins w:id="790" w:author="11046014_劉育彤" w:date="2024-03-30T12:54:00Z"/>
                <w:rFonts w:ascii="Times New Roman" w:hAnsi="Times New Roman"/>
                <w:szCs w:val="28"/>
              </w:rPr>
              <w:pPrChange w:id="791" w:author="11046014_劉育彤" w:date="2024-03-30T13:02:00Z">
                <w:pPr/>
              </w:pPrChange>
            </w:pPr>
            <w:ins w:id="792"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793" w:author="11046014_劉育彤" w:date="2024-03-30T13:02:00Z">
              <w:tcPr>
                <w:tcW w:w="3396" w:type="dxa"/>
              </w:tcPr>
            </w:tcPrChange>
          </w:tcPr>
          <w:p w14:paraId="17592485" w14:textId="68FAE1A2" w:rsidR="00FE33CC" w:rsidRPr="00A5130A" w:rsidRDefault="00FE33CC">
            <w:pPr>
              <w:kinsoku w:val="0"/>
              <w:overflowPunct w:val="0"/>
              <w:spacing w:line="400" w:lineRule="exact"/>
              <w:rPr>
                <w:ins w:id="794" w:author="11046014_劉育彤" w:date="2024-03-30T12:54:00Z"/>
                <w:rFonts w:ascii="Times New Roman" w:hAnsi="Times New Roman"/>
                <w:szCs w:val="28"/>
              </w:rPr>
              <w:pPrChange w:id="795" w:author="11046014_劉育彤" w:date="2024-03-30T13:02:00Z">
                <w:pPr/>
              </w:pPrChange>
            </w:pPr>
            <w:ins w:id="796"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797" w:author="11046014_劉育彤" w:date="2024-03-30T12:54:00Z"/>
        </w:trPr>
        <w:tc>
          <w:tcPr>
            <w:tcW w:w="2827" w:type="dxa"/>
            <w:vMerge w:val="restart"/>
            <w:vAlign w:val="center"/>
            <w:tcPrChange w:id="798" w:author="11046014_劉育彤" w:date="2024-03-30T13:02:00Z">
              <w:tcPr>
                <w:tcW w:w="2827" w:type="dxa"/>
                <w:vMerge w:val="restart"/>
              </w:tcPr>
            </w:tcPrChange>
          </w:tcPr>
          <w:p w14:paraId="4EAAFC59" w14:textId="32A2F758" w:rsidR="00FE33CC" w:rsidRPr="00A5130A" w:rsidRDefault="00FE33CC">
            <w:pPr>
              <w:kinsoku w:val="0"/>
              <w:overflowPunct w:val="0"/>
              <w:spacing w:line="400" w:lineRule="exact"/>
              <w:rPr>
                <w:ins w:id="799" w:author="11046014_劉育彤" w:date="2024-03-30T12:54:00Z"/>
                <w:rFonts w:ascii="Times New Roman" w:hAnsi="Times New Roman"/>
                <w:szCs w:val="28"/>
              </w:rPr>
              <w:pPrChange w:id="800" w:author="11046014_劉育彤" w:date="2024-03-30T13:02:00Z">
                <w:pPr/>
              </w:pPrChange>
            </w:pPr>
            <w:ins w:id="801"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802" w:author="11046014_劉育彤" w:date="2024-03-30T13:02:00Z">
              <w:tcPr>
                <w:tcW w:w="3965" w:type="dxa"/>
              </w:tcPr>
            </w:tcPrChange>
          </w:tcPr>
          <w:p w14:paraId="109FC684" w14:textId="20F22967" w:rsidR="00FE33CC" w:rsidRPr="00A5130A" w:rsidRDefault="00FE33CC">
            <w:pPr>
              <w:kinsoku w:val="0"/>
              <w:overflowPunct w:val="0"/>
              <w:spacing w:line="400" w:lineRule="exact"/>
              <w:rPr>
                <w:ins w:id="803" w:author="11046014_劉育彤" w:date="2024-03-30T12:54:00Z"/>
                <w:rFonts w:ascii="Times New Roman" w:hAnsi="Times New Roman"/>
                <w:szCs w:val="28"/>
              </w:rPr>
              <w:pPrChange w:id="804" w:author="11046014_劉育彤" w:date="2024-03-30T13:02:00Z">
                <w:pPr/>
              </w:pPrChange>
            </w:pPr>
            <w:ins w:id="805"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806" w:author="11046014_劉育彤" w:date="2024-03-30T13:02:00Z">
              <w:tcPr>
                <w:tcW w:w="3396" w:type="dxa"/>
              </w:tcPr>
            </w:tcPrChange>
          </w:tcPr>
          <w:p w14:paraId="5C8F63CF" w14:textId="4DAB551F" w:rsidR="00FE33CC" w:rsidRPr="00A5130A" w:rsidRDefault="00FE33CC">
            <w:pPr>
              <w:kinsoku w:val="0"/>
              <w:overflowPunct w:val="0"/>
              <w:spacing w:line="400" w:lineRule="exact"/>
              <w:rPr>
                <w:ins w:id="807" w:author="11046014_劉育彤" w:date="2024-03-30T12:54:00Z"/>
                <w:rFonts w:ascii="Times New Roman" w:hAnsi="Times New Roman"/>
                <w:szCs w:val="28"/>
              </w:rPr>
              <w:pPrChange w:id="808" w:author="11046014_劉育彤" w:date="2024-03-30T13:02:00Z">
                <w:pPr/>
              </w:pPrChange>
            </w:pPr>
            <w:ins w:id="809"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810" w:author="11046014_劉育彤" w:date="2024-03-30T12:54:00Z"/>
        </w:trPr>
        <w:tc>
          <w:tcPr>
            <w:tcW w:w="2827" w:type="dxa"/>
            <w:vMerge/>
            <w:vAlign w:val="center"/>
            <w:tcPrChange w:id="811" w:author="11046014_劉育彤" w:date="2024-03-30T13:02:00Z">
              <w:tcPr>
                <w:tcW w:w="2827" w:type="dxa"/>
                <w:vMerge/>
              </w:tcPr>
            </w:tcPrChange>
          </w:tcPr>
          <w:p w14:paraId="63B58470" w14:textId="77777777" w:rsidR="005D3599" w:rsidRPr="00A5130A" w:rsidRDefault="005D3599">
            <w:pPr>
              <w:kinsoku w:val="0"/>
              <w:overflowPunct w:val="0"/>
              <w:spacing w:line="400" w:lineRule="exact"/>
              <w:rPr>
                <w:ins w:id="812" w:author="11046014_劉育彤" w:date="2024-03-30T12:54:00Z"/>
                <w:rFonts w:ascii="Times New Roman" w:hAnsi="Times New Roman"/>
                <w:szCs w:val="28"/>
              </w:rPr>
              <w:pPrChange w:id="813" w:author="11046014_劉育彤" w:date="2024-03-30T13:02:00Z">
                <w:pPr/>
              </w:pPrChange>
            </w:pPr>
          </w:p>
        </w:tc>
        <w:tc>
          <w:tcPr>
            <w:tcW w:w="7361" w:type="dxa"/>
            <w:gridSpan w:val="2"/>
            <w:vAlign w:val="center"/>
            <w:tcPrChange w:id="814" w:author="11046014_劉育彤" w:date="2024-03-30T13:02:00Z">
              <w:tcPr>
                <w:tcW w:w="7361" w:type="dxa"/>
                <w:gridSpan w:val="2"/>
              </w:tcPr>
            </w:tcPrChange>
          </w:tcPr>
          <w:p w14:paraId="28758AD4" w14:textId="3BAFA8AD" w:rsidR="005D3599" w:rsidRPr="0063306C" w:rsidRDefault="005D3599">
            <w:pPr>
              <w:widowControl/>
              <w:kinsoku w:val="0"/>
              <w:overflowPunct w:val="0"/>
              <w:spacing w:line="400" w:lineRule="exact"/>
              <w:rPr>
                <w:ins w:id="815" w:author="11046014_劉育彤" w:date="2024-03-30T12:54:00Z"/>
                <w:rFonts w:ascii="Times New Roman" w:hAnsi="Times New Roman" w:cs="Calibri"/>
                <w:kern w:val="0"/>
                <w:szCs w:val="28"/>
                <w:rPrChange w:id="816" w:author="11046014_劉育彤" w:date="2024-03-30T13:02:00Z">
                  <w:rPr>
                    <w:ins w:id="817" w:author="11046014_劉育彤" w:date="2024-03-30T12:54:00Z"/>
                    <w:szCs w:val="28"/>
                  </w:rPr>
                </w:rPrChange>
              </w:rPr>
              <w:pPrChange w:id="818" w:author="11046014_劉育彤" w:date="2024-03-30T13:02:00Z">
                <w:pPr/>
              </w:pPrChange>
            </w:pPr>
            <w:ins w:id="819"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820" w:author="11046014_劉育彤" w:date="2024-03-30T12:54:00Z"/>
          <w:trPrChange w:id="821" w:author="11046017_鄭兆媗" w:date="2024-03-31T16:28:00Z">
            <w:trPr>
              <w:trHeight w:val="278"/>
            </w:trPr>
          </w:trPrChange>
        </w:trPr>
        <w:tc>
          <w:tcPr>
            <w:tcW w:w="10188" w:type="dxa"/>
            <w:gridSpan w:val="3"/>
            <w:shd w:val="clear" w:color="auto" w:fill="E8E8E8" w:themeFill="background2"/>
            <w:vAlign w:val="center"/>
            <w:tcPrChange w:id="822" w:author="11046017_鄭兆媗" w:date="2024-03-31T16:28:00Z">
              <w:tcPr>
                <w:tcW w:w="10188" w:type="dxa"/>
                <w:gridSpan w:val="3"/>
                <w:vAlign w:val="center"/>
              </w:tcPr>
            </w:tcPrChange>
          </w:tcPr>
          <w:p w14:paraId="7B378FC3" w14:textId="06EE3543" w:rsidR="00FE33CC" w:rsidRPr="00A5130A" w:rsidRDefault="00FE33CC">
            <w:pPr>
              <w:kinsoku w:val="0"/>
              <w:overflowPunct w:val="0"/>
              <w:spacing w:line="400" w:lineRule="exact"/>
              <w:jc w:val="center"/>
              <w:rPr>
                <w:ins w:id="823" w:author="11046014_劉育彤" w:date="2024-03-30T12:54:00Z"/>
                <w:rFonts w:ascii="Times New Roman" w:hAnsi="Times New Roman"/>
                <w:szCs w:val="28"/>
              </w:rPr>
              <w:pPrChange w:id="824" w:author="11046014_劉育彤" w:date="2024-03-30T13:02:00Z">
                <w:pPr/>
              </w:pPrChange>
            </w:pPr>
            <w:ins w:id="825"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826" w:author="11046014_劉育彤" w:date="2024-03-30T12:54:00Z"/>
        </w:trPr>
        <w:tc>
          <w:tcPr>
            <w:tcW w:w="2827" w:type="dxa"/>
            <w:vAlign w:val="center"/>
            <w:tcPrChange w:id="827" w:author="11046014_劉育彤" w:date="2024-03-30T13:02:00Z">
              <w:tcPr>
                <w:tcW w:w="2827" w:type="dxa"/>
              </w:tcPr>
            </w:tcPrChange>
          </w:tcPr>
          <w:p w14:paraId="33CDDF92" w14:textId="5A6D7FC1" w:rsidR="005D3599" w:rsidRPr="00A5130A" w:rsidRDefault="005D3599">
            <w:pPr>
              <w:kinsoku w:val="0"/>
              <w:overflowPunct w:val="0"/>
              <w:spacing w:line="400" w:lineRule="exact"/>
              <w:rPr>
                <w:ins w:id="828" w:author="11046014_劉育彤" w:date="2024-03-30T12:54:00Z"/>
                <w:rFonts w:ascii="Times New Roman" w:hAnsi="Times New Roman"/>
                <w:szCs w:val="28"/>
              </w:rPr>
              <w:pPrChange w:id="829" w:author="11046014_劉育彤" w:date="2024-03-30T13:02:00Z">
                <w:pPr/>
              </w:pPrChange>
            </w:pPr>
            <w:ins w:id="830"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831" w:author="11046014_劉育彤" w:date="2024-03-30T13:02:00Z">
              <w:tcPr>
                <w:tcW w:w="7361" w:type="dxa"/>
                <w:gridSpan w:val="2"/>
              </w:tcPr>
            </w:tcPrChange>
          </w:tcPr>
          <w:p w14:paraId="264DF957" w14:textId="244CDC38" w:rsidR="005D3599" w:rsidRPr="0063306C" w:rsidRDefault="005D3599">
            <w:pPr>
              <w:widowControl/>
              <w:kinsoku w:val="0"/>
              <w:overflowPunct w:val="0"/>
              <w:spacing w:line="400" w:lineRule="exact"/>
              <w:rPr>
                <w:ins w:id="832" w:author="11046014_劉育彤" w:date="2024-03-30T12:54:00Z"/>
                <w:rFonts w:ascii="Times New Roman" w:hAnsi="Times New Roman" w:cs="Calibri"/>
                <w:kern w:val="0"/>
                <w:szCs w:val="28"/>
                <w:rPrChange w:id="833" w:author="11046014_劉育彤" w:date="2024-03-30T13:02:00Z">
                  <w:rPr>
                    <w:ins w:id="834" w:author="11046014_劉育彤" w:date="2024-03-30T12:54:00Z"/>
                    <w:szCs w:val="28"/>
                  </w:rPr>
                </w:rPrChange>
              </w:rPr>
              <w:pPrChange w:id="835" w:author="11046014_劉育彤" w:date="2024-03-30T13:02:00Z">
                <w:pPr/>
              </w:pPrChange>
            </w:pPr>
            <w:ins w:id="836"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837" w:author="11046014_劉育彤" w:date="2024-03-30T12:58:00Z"/>
        </w:trPr>
        <w:tc>
          <w:tcPr>
            <w:tcW w:w="2827" w:type="dxa"/>
            <w:vAlign w:val="center"/>
            <w:tcPrChange w:id="838" w:author="11046014_劉育彤" w:date="2024-03-30T13:02:00Z">
              <w:tcPr>
                <w:tcW w:w="2827" w:type="dxa"/>
              </w:tcPr>
            </w:tcPrChange>
          </w:tcPr>
          <w:p w14:paraId="6B07C9BF" w14:textId="3B0254D4" w:rsidR="005D3599" w:rsidRPr="0063306C" w:rsidRDefault="005D3599">
            <w:pPr>
              <w:kinsoku w:val="0"/>
              <w:overflowPunct w:val="0"/>
              <w:spacing w:line="400" w:lineRule="exact"/>
              <w:rPr>
                <w:ins w:id="839" w:author="11046014_劉育彤" w:date="2024-03-30T12:58:00Z"/>
                <w:rFonts w:ascii="Times New Roman" w:hAnsi="Times New Roman"/>
                <w:caps/>
                <w:szCs w:val="28"/>
                <w:rPrChange w:id="840" w:author="11046014_劉育彤" w:date="2024-03-30T13:02:00Z">
                  <w:rPr>
                    <w:ins w:id="841" w:author="11046014_劉育彤" w:date="2024-03-30T12:58:00Z"/>
                    <w:szCs w:val="28"/>
                  </w:rPr>
                </w:rPrChange>
              </w:rPr>
              <w:pPrChange w:id="842" w:author="11046014_劉育彤" w:date="2024-03-30T13:02:00Z">
                <w:pPr/>
              </w:pPrChange>
            </w:pPr>
            <w:ins w:id="843"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844" w:author="11046014_劉育彤" w:date="2024-03-30T13:02:00Z">
              <w:tcPr>
                <w:tcW w:w="7361" w:type="dxa"/>
                <w:gridSpan w:val="2"/>
              </w:tcPr>
            </w:tcPrChange>
          </w:tcPr>
          <w:p w14:paraId="647B1C54" w14:textId="068DC20D" w:rsidR="005D3599" w:rsidRPr="0063306C" w:rsidRDefault="005D3599">
            <w:pPr>
              <w:widowControl/>
              <w:kinsoku w:val="0"/>
              <w:overflowPunct w:val="0"/>
              <w:spacing w:line="400" w:lineRule="exact"/>
              <w:rPr>
                <w:ins w:id="845" w:author="11046014_劉育彤" w:date="2024-03-30T12:58:00Z"/>
                <w:rFonts w:ascii="Times New Roman" w:hAnsi="Times New Roman" w:cs="Calibri"/>
                <w:kern w:val="0"/>
                <w:szCs w:val="28"/>
                <w:rPrChange w:id="846" w:author="11046014_劉育彤" w:date="2024-03-30T13:02:00Z">
                  <w:rPr>
                    <w:ins w:id="847" w:author="11046014_劉育彤" w:date="2024-03-30T12:58:00Z"/>
                    <w:szCs w:val="28"/>
                  </w:rPr>
                </w:rPrChange>
              </w:rPr>
              <w:pPrChange w:id="848" w:author="11046014_劉育彤" w:date="2024-03-30T13:02:00Z">
                <w:pPr/>
              </w:pPrChange>
            </w:pPr>
            <w:ins w:id="849"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850" w:author="11046014_劉育彤" w:date="2024-03-30T12:58:00Z"/>
        </w:trPr>
        <w:tc>
          <w:tcPr>
            <w:tcW w:w="2827" w:type="dxa"/>
            <w:vAlign w:val="center"/>
            <w:tcPrChange w:id="851" w:author="11046014_劉育彤" w:date="2024-03-30T13:02:00Z">
              <w:tcPr>
                <w:tcW w:w="2827" w:type="dxa"/>
              </w:tcPr>
            </w:tcPrChange>
          </w:tcPr>
          <w:p w14:paraId="608721BB" w14:textId="36D5A211" w:rsidR="005D3599" w:rsidRPr="00A5130A" w:rsidRDefault="005D3599">
            <w:pPr>
              <w:kinsoku w:val="0"/>
              <w:overflowPunct w:val="0"/>
              <w:spacing w:line="400" w:lineRule="exact"/>
              <w:rPr>
                <w:ins w:id="852" w:author="11046014_劉育彤" w:date="2024-03-30T12:58:00Z"/>
                <w:rFonts w:ascii="Times New Roman" w:hAnsi="Times New Roman"/>
                <w:szCs w:val="28"/>
              </w:rPr>
              <w:pPrChange w:id="853" w:author="11046014_劉育彤" w:date="2024-03-30T13:02:00Z">
                <w:pPr/>
              </w:pPrChange>
            </w:pPr>
            <w:ins w:id="854" w:author="11046014_劉育彤" w:date="2024-03-30T12:58:00Z">
              <w:r w:rsidRPr="00A5130A">
                <w:rPr>
                  <w:rFonts w:ascii="Times New Roman" w:hAnsi="Times New Roman" w:hint="eastAsia"/>
                  <w:szCs w:val="28"/>
                </w:rPr>
                <w:t>網路</w:t>
              </w:r>
            </w:ins>
          </w:p>
        </w:tc>
        <w:tc>
          <w:tcPr>
            <w:tcW w:w="7361" w:type="dxa"/>
            <w:gridSpan w:val="2"/>
            <w:vAlign w:val="center"/>
            <w:tcPrChange w:id="855" w:author="11046014_劉育彤" w:date="2024-03-30T13:02:00Z">
              <w:tcPr>
                <w:tcW w:w="7361" w:type="dxa"/>
                <w:gridSpan w:val="2"/>
              </w:tcPr>
            </w:tcPrChange>
          </w:tcPr>
          <w:p w14:paraId="3B089643" w14:textId="6293F8D7" w:rsidR="005D3599" w:rsidRPr="00A5130A" w:rsidRDefault="005D3599">
            <w:pPr>
              <w:kinsoku w:val="0"/>
              <w:overflowPunct w:val="0"/>
              <w:spacing w:line="400" w:lineRule="exact"/>
              <w:rPr>
                <w:ins w:id="856" w:author="11046014_劉育彤" w:date="2024-03-30T12:58:00Z"/>
                <w:rFonts w:ascii="Times New Roman" w:hAnsi="Times New Roman"/>
                <w:szCs w:val="28"/>
              </w:rPr>
              <w:pPrChange w:id="857" w:author="11046014_劉育彤" w:date="2024-03-30T13:02:00Z">
                <w:pPr/>
              </w:pPrChange>
            </w:pPr>
            <w:ins w:id="858"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kinsoku w:val="0"/>
        <w:overflowPunct w:val="0"/>
        <w:rPr>
          <w:ins w:id="859" w:author="11046014_劉育彤" w:date="2024-03-25T14:57:00Z"/>
          <w:del w:id="860" w:author="11046017_鄭兆媗" w:date="2024-03-31T16:32:00Z"/>
          <w:rPrChange w:id="861" w:author="11046014_劉育彤" w:date="2024-03-25T20:17:00Z">
            <w:rPr>
              <w:ins w:id="862" w:author="11046014_劉育彤" w:date="2024-03-25T14:57:00Z"/>
              <w:del w:id="863" w:author="11046017_鄭兆媗" w:date="2024-03-31T16:32:00Z"/>
              <w:rFonts w:ascii="標楷體" w:hAnsi="標楷體"/>
              <w:szCs w:val="28"/>
            </w:rPr>
          </w:rPrChange>
        </w:rPr>
        <w:pPrChange w:id="864" w:author="11046017_鄭兆媗" w:date="2024-03-25T20:17:00Z">
          <w:pPr>
            <w:ind w:firstLineChars="200" w:firstLine="560"/>
          </w:pPr>
        </w:pPrChange>
      </w:pPr>
      <w:bookmarkStart w:id="865" w:name="_Toc166433934"/>
      <w:bookmarkStart w:id="866" w:name="_Toc167669116"/>
      <w:bookmarkStart w:id="867" w:name="_Toc167669358"/>
      <w:bookmarkEnd w:id="865"/>
      <w:bookmarkEnd w:id="866"/>
      <w:bookmarkEnd w:id="867"/>
    </w:p>
    <w:p w14:paraId="6B5A9F87" w14:textId="30D7F3BE" w:rsidR="00B05515" w:rsidRPr="00FB1867" w:rsidRDefault="004A1CB8">
      <w:pPr>
        <w:pStyle w:val="2"/>
        <w:kinsoku w:val="0"/>
        <w:overflowPunct w:val="0"/>
        <w:rPr>
          <w:ins w:id="868" w:author="11046014_劉育彤" w:date="2024-03-25T14:57:00Z"/>
        </w:rPr>
        <w:pPrChange w:id="869" w:author="11046021_蔡元振" w:date="2024-03-26T14:25:00Z">
          <w:pPr>
            <w:ind w:firstLineChars="50" w:firstLine="140"/>
          </w:pPr>
        </w:pPrChange>
      </w:pPr>
      <w:ins w:id="870" w:author="11046014_劉育彤" w:date="2024-03-25T14:58:00Z">
        <w:del w:id="871" w:author="11046017_鄭兆媗" w:date="2024-03-25T17:16:00Z">
          <w:r w:rsidRPr="00FB1867">
            <w:rPr>
              <w:rFonts w:hint="eastAsia"/>
            </w:rPr>
            <w:delText>3</w:delText>
          </w:r>
        </w:del>
      </w:ins>
      <w:ins w:id="872" w:author="11046014_劉育彤" w:date="2024-03-25T14:57:00Z">
        <w:del w:id="873" w:author="11046017_鄭兆媗" w:date="2024-03-25T17:16:00Z">
          <w:r w:rsidR="00B05515" w:rsidRPr="00FB1867">
            <w:rPr>
              <w:rFonts w:hint="eastAsia"/>
            </w:rPr>
            <w:delText>-3</w:delText>
          </w:r>
        </w:del>
        <w:r w:rsidR="00B05515" w:rsidRPr="00FB1867">
          <w:t xml:space="preserve"> </w:t>
        </w:r>
      </w:ins>
      <w:bookmarkStart w:id="874" w:name="_Toc166433935"/>
      <w:bookmarkStart w:id="875" w:name="_Toc167669359"/>
      <w:ins w:id="876" w:author="11046014_劉育彤" w:date="2024-03-25T14:58:00Z">
        <w:r w:rsidRPr="00FB1867">
          <w:rPr>
            <w:rFonts w:hint="eastAsia"/>
          </w:rPr>
          <w:t>使用標準</w:t>
        </w:r>
      </w:ins>
      <w:ins w:id="877" w:author="11046014_劉育彤" w:date="2024-03-25T14:59:00Z">
        <w:r w:rsidRPr="00FB1867">
          <w:rPr>
            <w:rFonts w:hint="eastAsia"/>
          </w:rPr>
          <w:t>與工具</w:t>
        </w:r>
      </w:ins>
      <w:bookmarkEnd w:id="874"/>
      <w:bookmarkEnd w:id="875"/>
    </w:p>
    <w:p w14:paraId="3C8BC999" w14:textId="77C0E8D4" w:rsidR="0029566D" w:rsidRDefault="0029566D" w:rsidP="0029566D">
      <w:pPr>
        <w:pStyle w:val="af0"/>
        <w:keepNext/>
        <w:jc w:val="center"/>
        <w:rPr>
          <w:lang w:eastAsia="zh-TW"/>
        </w:rPr>
      </w:pPr>
      <w:bookmarkStart w:id="878" w:name="_Toc167697572"/>
      <w:r>
        <w:rPr>
          <w:rFonts w:hint="eastAsia"/>
          <w:lang w:eastAsia="zh-TW"/>
        </w:rPr>
        <w:t>表</w:t>
      </w:r>
      <w:r>
        <w:rPr>
          <w:rFonts w:hint="eastAsia"/>
          <w:lang w:eastAsia="zh-TW"/>
        </w:rPr>
        <w:t xml:space="preserve"> </w:t>
      </w:r>
      <w:r w:rsidR="003E0E6E">
        <w:rPr>
          <w:lang w:eastAsia="zh-TW"/>
        </w:rPr>
        <w:fldChar w:fldCharType="begin"/>
      </w:r>
      <w:r w:rsidR="003E0E6E">
        <w:rPr>
          <w:lang w:eastAsia="zh-TW"/>
        </w:rPr>
        <w:instrText xml:space="preserve"> </w:instrText>
      </w:r>
      <w:r w:rsidR="003E0E6E">
        <w:rPr>
          <w:rFonts w:hint="eastAsia"/>
          <w:lang w:eastAsia="zh-TW"/>
        </w:rPr>
        <w:instrText>STYLEREF 2 \s</w:instrText>
      </w:r>
      <w:r w:rsidR="003E0E6E">
        <w:rPr>
          <w:lang w:eastAsia="zh-TW"/>
        </w:rPr>
        <w:instrText xml:space="preserve"> </w:instrText>
      </w:r>
      <w:r w:rsidR="003E0E6E">
        <w:rPr>
          <w:lang w:eastAsia="zh-TW"/>
        </w:rPr>
        <w:fldChar w:fldCharType="separate"/>
      </w:r>
      <w:r w:rsidR="003E0E6E">
        <w:rPr>
          <w:noProof/>
          <w:lang w:eastAsia="zh-TW"/>
        </w:rPr>
        <w:t>3-3</w:t>
      </w:r>
      <w:r w:rsidR="003E0E6E">
        <w:rPr>
          <w:lang w:eastAsia="zh-TW"/>
        </w:rPr>
        <w:fldChar w:fldCharType="end"/>
      </w:r>
      <w:r w:rsidR="003E0E6E">
        <w:rPr>
          <w:lang w:eastAsia="zh-TW"/>
        </w:rPr>
        <w:noBreakHyphen/>
      </w:r>
      <w:r w:rsidR="003E0E6E">
        <w:rPr>
          <w:lang w:eastAsia="zh-TW"/>
        </w:rPr>
        <w:fldChar w:fldCharType="begin"/>
      </w:r>
      <w:r w:rsidR="003E0E6E">
        <w:rPr>
          <w:lang w:eastAsia="zh-TW"/>
        </w:rPr>
        <w:instrText xml:space="preserve"> </w:instrText>
      </w:r>
      <w:r w:rsidR="003E0E6E">
        <w:rPr>
          <w:rFonts w:hint="eastAsia"/>
          <w:lang w:eastAsia="zh-TW"/>
        </w:rPr>
        <w:instrText xml:space="preserve">SEQ </w:instrText>
      </w:r>
      <w:r w:rsidR="003E0E6E">
        <w:rPr>
          <w:rFonts w:hint="eastAsia"/>
          <w:lang w:eastAsia="zh-TW"/>
        </w:rPr>
        <w:instrText>表</w:instrText>
      </w:r>
      <w:r w:rsidR="003E0E6E">
        <w:rPr>
          <w:rFonts w:hint="eastAsia"/>
          <w:lang w:eastAsia="zh-TW"/>
        </w:rPr>
        <w:instrText xml:space="preserve"> \* ARABIC \s 2</w:instrText>
      </w:r>
      <w:r w:rsidR="003E0E6E">
        <w:rPr>
          <w:lang w:eastAsia="zh-TW"/>
        </w:rPr>
        <w:instrText xml:space="preserve"> </w:instrText>
      </w:r>
      <w:r w:rsidR="003E0E6E">
        <w:rPr>
          <w:lang w:eastAsia="zh-TW"/>
        </w:rPr>
        <w:fldChar w:fldCharType="separate"/>
      </w:r>
      <w:r w:rsidR="003E0E6E">
        <w:rPr>
          <w:noProof/>
          <w:lang w:eastAsia="zh-TW"/>
        </w:rPr>
        <w:t>1</w:t>
      </w:r>
      <w:r w:rsidR="003E0E6E">
        <w:rPr>
          <w:lang w:eastAsia="zh-TW"/>
        </w:rPr>
        <w:fldChar w:fldCharType="end"/>
      </w:r>
      <w:r>
        <w:rPr>
          <w:rFonts w:hint="eastAsia"/>
          <w:lang w:eastAsia="zh-TW"/>
        </w:rPr>
        <w:t xml:space="preserve"> </w:t>
      </w:r>
      <w:r w:rsidRPr="006826C4">
        <w:rPr>
          <w:rFonts w:hint="eastAsia"/>
          <w:lang w:eastAsia="zh-TW"/>
        </w:rPr>
        <w:t>開發標準與使用工具表</w:t>
      </w:r>
      <w:bookmarkEnd w:id="878"/>
    </w:p>
    <w:tbl>
      <w:tblPr>
        <w:tblStyle w:val="ac"/>
        <w:tblW w:w="0" w:type="auto"/>
        <w:tblLook w:val="04A0" w:firstRow="1" w:lastRow="0" w:firstColumn="1" w:lastColumn="0" w:noHBand="0" w:noVBand="1"/>
        <w:tblPrChange w:id="879" w:author="11046017_鄭兆媗" w:date="2024-03-31T16:31:00Z">
          <w:tblPr>
            <w:tblStyle w:val="ac"/>
            <w:tblW w:w="0" w:type="auto"/>
            <w:tblLook w:val="04A0" w:firstRow="1" w:lastRow="0" w:firstColumn="1" w:lastColumn="0" w:noHBand="0" w:noVBand="1"/>
          </w:tblPr>
        </w:tblPrChange>
      </w:tblPr>
      <w:tblGrid>
        <w:gridCol w:w="6"/>
        <w:gridCol w:w="2665"/>
        <w:gridCol w:w="7438"/>
        <w:tblGridChange w:id="880">
          <w:tblGrid>
            <w:gridCol w:w="5"/>
            <w:gridCol w:w="1"/>
            <w:gridCol w:w="2684"/>
            <w:gridCol w:w="7419"/>
            <w:gridCol w:w="79"/>
          </w:tblGrid>
        </w:tblGridChange>
      </w:tblGrid>
      <w:tr w:rsidR="00E42B99" w:rsidRPr="00E42B99" w14:paraId="3D9AAAF4" w14:textId="77777777" w:rsidTr="0062641F">
        <w:trPr>
          <w:gridBefore w:val="1"/>
          <w:wBefore w:w="6" w:type="dxa"/>
          <w:trPrChange w:id="881" w:author="11046017_鄭兆媗" w:date="2024-03-31T16:31:00Z">
            <w:trPr>
              <w:gridBefore w:val="1"/>
            </w:trPr>
          </w:trPrChange>
        </w:trPr>
        <w:tc>
          <w:tcPr>
            <w:tcW w:w="10103" w:type="dxa"/>
            <w:gridSpan w:val="2"/>
            <w:shd w:val="clear" w:color="auto" w:fill="E8E8E8" w:themeFill="background2"/>
            <w:tcPrChange w:id="882" w:author="11046017_鄭兆媗" w:date="2024-03-31T16:31:00Z">
              <w:tcPr>
                <w:tcW w:w="10188" w:type="dxa"/>
                <w:gridSpan w:val="4"/>
                <w:shd w:val="clear" w:color="auto" w:fill="E8E8E8" w:themeFill="background2"/>
              </w:tcPr>
            </w:tcPrChange>
          </w:tcPr>
          <w:p w14:paraId="0D4C27AC" w14:textId="7F9ED789" w:rsidR="00E42B99" w:rsidRPr="00E42B99" w:rsidRDefault="00E42B99">
            <w:pPr>
              <w:kinsoku w:val="0"/>
              <w:overflowPunct w:val="0"/>
              <w:spacing w:line="400" w:lineRule="exact"/>
              <w:rPr>
                <w:rFonts w:ascii="Times New Roman" w:hAnsi="Times New Roman"/>
                <w:szCs w:val="28"/>
              </w:rPr>
              <w:pPrChange w:id="883"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884" w:author="11046017_鄭兆媗" w:date="2024-03-31T16:31:00Z">
              <w:tcPr>
                <w:tcW w:w="2686" w:type="dxa"/>
                <w:gridSpan w:val="3"/>
              </w:tcPr>
            </w:tcPrChange>
          </w:tcPr>
          <w:p w14:paraId="719D38B1" w14:textId="41068594" w:rsidR="00207CB0" w:rsidRPr="00E42B99" w:rsidRDefault="00207CB0">
            <w:pPr>
              <w:kinsoku w:val="0"/>
              <w:overflowPunct w:val="0"/>
              <w:spacing w:line="400" w:lineRule="exact"/>
              <w:rPr>
                <w:rFonts w:ascii="Times New Roman" w:hAnsi="Times New Roman"/>
                <w:szCs w:val="28"/>
              </w:rPr>
              <w:pPrChange w:id="885" w:author="11046017_鄭兆媗" w:date="2024-03-31T16:31:00Z">
                <w:pPr>
                  <w:spacing w:line="360" w:lineRule="exact"/>
                </w:pPr>
              </w:pPrChange>
            </w:pPr>
            <w:ins w:id="886" w:author="11046014_劉育彤" w:date="2024-03-30T13:03:00Z">
              <w:r w:rsidRPr="001452B0">
                <w:rPr>
                  <w:rFonts w:cs="Calibri" w:hint="eastAsia"/>
                  <w:szCs w:val="28"/>
                </w:rPr>
                <w:t>作業系統</w:t>
              </w:r>
            </w:ins>
          </w:p>
        </w:tc>
        <w:tc>
          <w:tcPr>
            <w:tcW w:w="7438" w:type="dxa"/>
            <w:tcPrChange w:id="887" w:author="11046017_鄭兆媗" w:date="2024-03-31T16:31:00Z">
              <w:tcPr>
                <w:tcW w:w="7502" w:type="dxa"/>
                <w:gridSpan w:val="2"/>
              </w:tcPr>
            </w:tcPrChange>
          </w:tcPr>
          <w:p w14:paraId="3794C747" w14:textId="459BD5EC" w:rsidR="00207CB0" w:rsidRPr="00E42B99" w:rsidRDefault="00E42B99">
            <w:pPr>
              <w:kinsoku w:val="0"/>
              <w:overflowPunct w:val="0"/>
              <w:spacing w:line="400" w:lineRule="exact"/>
              <w:rPr>
                <w:rFonts w:ascii="Times New Roman" w:hAnsi="Times New Roman"/>
                <w:szCs w:val="28"/>
              </w:rPr>
              <w:pPrChange w:id="888"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889" w:author="11046017_鄭兆媗" w:date="2024-03-31T16:31:00Z">
              <w:tcPr>
                <w:tcW w:w="2686" w:type="dxa"/>
                <w:gridSpan w:val="3"/>
              </w:tcPr>
            </w:tcPrChange>
          </w:tcPr>
          <w:p w14:paraId="5FFA22EC" w14:textId="0F3C2029" w:rsidR="00207CB0" w:rsidRPr="00E42B99" w:rsidRDefault="00207CB0">
            <w:pPr>
              <w:kinsoku w:val="0"/>
              <w:overflowPunct w:val="0"/>
              <w:spacing w:line="400" w:lineRule="exact"/>
              <w:rPr>
                <w:rFonts w:ascii="Times New Roman" w:hAnsi="Times New Roman"/>
                <w:szCs w:val="28"/>
              </w:rPr>
              <w:pPrChange w:id="890"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891" w:author="11046017_鄭兆媗" w:date="2024-03-31T16:31:00Z">
              <w:tcPr>
                <w:tcW w:w="7502" w:type="dxa"/>
                <w:gridSpan w:val="2"/>
              </w:tcPr>
            </w:tcPrChange>
          </w:tcPr>
          <w:p w14:paraId="1A1AA728" w14:textId="6DDD9934" w:rsidR="00207CB0" w:rsidRPr="00E42B99" w:rsidRDefault="00E42B99">
            <w:pPr>
              <w:kinsoku w:val="0"/>
              <w:overflowPunct w:val="0"/>
              <w:spacing w:line="400" w:lineRule="exact"/>
              <w:rPr>
                <w:rFonts w:ascii="Times New Roman" w:hAnsi="Times New Roman"/>
                <w:szCs w:val="28"/>
              </w:rPr>
              <w:pPrChange w:id="892"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893" w:author="11046017_鄭兆媗" w:date="2024-03-31T16:31:00Z">
              <w:tcPr>
                <w:tcW w:w="2686" w:type="dxa"/>
                <w:gridSpan w:val="3"/>
              </w:tcPr>
            </w:tcPrChange>
          </w:tcPr>
          <w:p w14:paraId="7D0E80CD" w14:textId="124775BE" w:rsidR="00207CB0" w:rsidRPr="00E42B99" w:rsidRDefault="00E42B99">
            <w:pPr>
              <w:kinsoku w:val="0"/>
              <w:overflowPunct w:val="0"/>
              <w:spacing w:line="400" w:lineRule="exact"/>
              <w:rPr>
                <w:rFonts w:ascii="Times New Roman" w:hAnsi="Times New Roman"/>
                <w:szCs w:val="28"/>
              </w:rPr>
              <w:pPrChange w:id="894"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895" w:author="11046017_鄭兆媗" w:date="2024-03-31T16:31:00Z">
              <w:tcPr>
                <w:tcW w:w="7502" w:type="dxa"/>
                <w:gridSpan w:val="2"/>
              </w:tcPr>
            </w:tcPrChange>
          </w:tcPr>
          <w:p w14:paraId="307025DF" w14:textId="1AEC6566" w:rsidR="00207CB0" w:rsidRPr="00E42B99" w:rsidRDefault="00E42B99">
            <w:pPr>
              <w:kinsoku w:val="0"/>
              <w:overflowPunct w:val="0"/>
              <w:spacing w:line="400" w:lineRule="exact"/>
              <w:rPr>
                <w:rFonts w:ascii="Times New Roman" w:hAnsi="Times New Roman"/>
                <w:szCs w:val="28"/>
              </w:rPr>
              <w:pPrChange w:id="896"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897" w:author="11046017_鄭兆媗" w:date="2024-03-31T16:31:00Z">
              <w:tcPr>
                <w:tcW w:w="2686" w:type="dxa"/>
                <w:gridSpan w:val="3"/>
              </w:tcPr>
            </w:tcPrChange>
          </w:tcPr>
          <w:p w14:paraId="42D1F326" w14:textId="77D0CB66" w:rsidR="00207CB0" w:rsidRPr="00E42B99" w:rsidRDefault="00E42B99">
            <w:pPr>
              <w:kinsoku w:val="0"/>
              <w:overflowPunct w:val="0"/>
              <w:spacing w:line="400" w:lineRule="exact"/>
              <w:rPr>
                <w:rFonts w:ascii="Times New Roman" w:hAnsi="Times New Roman"/>
                <w:szCs w:val="28"/>
              </w:rPr>
              <w:pPrChange w:id="898"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899" w:author="11046017_鄭兆媗" w:date="2024-03-31T16:31:00Z">
              <w:tcPr>
                <w:tcW w:w="7502" w:type="dxa"/>
                <w:gridSpan w:val="2"/>
              </w:tcPr>
            </w:tcPrChange>
          </w:tcPr>
          <w:p w14:paraId="0B69DC17" w14:textId="65C5D621" w:rsidR="00207CB0" w:rsidRPr="00E42B99" w:rsidRDefault="00E42B99">
            <w:pPr>
              <w:kinsoku w:val="0"/>
              <w:overflowPunct w:val="0"/>
              <w:spacing w:line="400" w:lineRule="exact"/>
              <w:rPr>
                <w:rFonts w:ascii="Times New Roman" w:hAnsi="Times New Roman"/>
                <w:szCs w:val="28"/>
              </w:rPr>
              <w:pPrChange w:id="900"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901" w:author="11046017_鄭兆媗" w:date="2024-03-31T16:31:00Z">
              <w:tcPr>
                <w:tcW w:w="2686" w:type="dxa"/>
                <w:gridSpan w:val="3"/>
              </w:tcPr>
            </w:tcPrChange>
          </w:tcPr>
          <w:p w14:paraId="1531DFA7" w14:textId="77D508F2" w:rsidR="00207CB0" w:rsidRPr="00E42B99" w:rsidRDefault="00E42B99">
            <w:pPr>
              <w:kinsoku w:val="0"/>
              <w:overflowPunct w:val="0"/>
              <w:spacing w:line="400" w:lineRule="exact"/>
              <w:rPr>
                <w:rFonts w:ascii="Times New Roman" w:hAnsi="Times New Roman"/>
                <w:szCs w:val="28"/>
              </w:rPr>
              <w:pPrChange w:id="902"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903" w:author="11046017_鄭兆媗" w:date="2024-03-31T16:31:00Z">
              <w:tcPr>
                <w:tcW w:w="7502" w:type="dxa"/>
                <w:gridSpan w:val="2"/>
              </w:tcPr>
            </w:tcPrChange>
          </w:tcPr>
          <w:p w14:paraId="355DBA73" w14:textId="59CA7D20" w:rsidR="00207CB0" w:rsidRPr="00E42B99" w:rsidRDefault="00E42B99">
            <w:pPr>
              <w:kinsoku w:val="0"/>
              <w:overflowPunct w:val="0"/>
              <w:spacing w:line="400" w:lineRule="exact"/>
              <w:rPr>
                <w:rFonts w:ascii="Times New Roman" w:hAnsi="Times New Roman"/>
                <w:szCs w:val="28"/>
              </w:rPr>
              <w:pPrChange w:id="904"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905" w:author="11046017_鄭兆媗" w:date="2024-03-31T16:31:00Z">
              <w:tcPr>
                <w:tcW w:w="2686" w:type="dxa"/>
                <w:gridSpan w:val="3"/>
              </w:tcPr>
            </w:tcPrChange>
          </w:tcPr>
          <w:p w14:paraId="46C67BDC" w14:textId="1810095F" w:rsidR="00207CB0" w:rsidRPr="00E42B99" w:rsidRDefault="00E42B99">
            <w:pPr>
              <w:kinsoku w:val="0"/>
              <w:overflowPunct w:val="0"/>
              <w:spacing w:line="400" w:lineRule="exact"/>
              <w:rPr>
                <w:rFonts w:ascii="Times New Roman" w:hAnsi="Times New Roman"/>
                <w:szCs w:val="28"/>
              </w:rPr>
              <w:pPrChange w:id="906"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907" w:author="11046017_鄭兆媗" w:date="2024-03-31T16:31:00Z">
              <w:tcPr>
                <w:tcW w:w="7502" w:type="dxa"/>
                <w:gridSpan w:val="2"/>
              </w:tcPr>
            </w:tcPrChange>
          </w:tcPr>
          <w:p w14:paraId="478A8E06" w14:textId="0C856688" w:rsidR="00207CB0" w:rsidRPr="00E42B99" w:rsidRDefault="00E42B99">
            <w:pPr>
              <w:kinsoku w:val="0"/>
              <w:overflowPunct w:val="0"/>
              <w:spacing w:line="400" w:lineRule="exact"/>
              <w:rPr>
                <w:rFonts w:ascii="Times New Roman" w:hAnsi="Times New Roman"/>
                <w:szCs w:val="28"/>
              </w:rPr>
              <w:pPrChange w:id="908"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909" w:author="11046017_鄭兆媗" w:date="2024-03-31T16:31:00Z">
              <w:tcPr>
                <w:tcW w:w="2686" w:type="dxa"/>
                <w:gridSpan w:val="3"/>
              </w:tcPr>
            </w:tcPrChange>
          </w:tcPr>
          <w:p w14:paraId="61CFD3A0" w14:textId="465C63F5" w:rsidR="00207CB0" w:rsidRPr="00E42B99" w:rsidRDefault="00E42B99">
            <w:pPr>
              <w:kinsoku w:val="0"/>
              <w:overflowPunct w:val="0"/>
              <w:spacing w:line="400" w:lineRule="exact"/>
              <w:rPr>
                <w:rFonts w:ascii="Times New Roman" w:hAnsi="Times New Roman"/>
                <w:szCs w:val="28"/>
              </w:rPr>
              <w:pPrChange w:id="910"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911" w:author="11046017_鄭兆媗" w:date="2024-03-31T16:31:00Z">
              <w:tcPr>
                <w:tcW w:w="7502" w:type="dxa"/>
                <w:gridSpan w:val="2"/>
              </w:tcPr>
            </w:tcPrChange>
          </w:tcPr>
          <w:p w14:paraId="7CF68B4C" w14:textId="422500C3" w:rsidR="00207CB0" w:rsidRPr="00E42B99" w:rsidRDefault="00E42B99">
            <w:pPr>
              <w:kinsoku w:val="0"/>
              <w:overflowPunct w:val="0"/>
              <w:spacing w:line="400" w:lineRule="exact"/>
              <w:rPr>
                <w:rFonts w:ascii="Times New Roman" w:hAnsi="Times New Roman"/>
                <w:szCs w:val="28"/>
              </w:rPr>
              <w:pPrChange w:id="912"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913" w:author="11046017_鄭兆媗" w:date="2024-03-31T16:31:00Z">
            <w:trPr>
              <w:gridBefore w:val="1"/>
            </w:trPr>
          </w:trPrChange>
        </w:trPr>
        <w:tc>
          <w:tcPr>
            <w:tcW w:w="10103" w:type="dxa"/>
            <w:gridSpan w:val="2"/>
            <w:shd w:val="clear" w:color="auto" w:fill="E8E8E8" w:themeFill="background2"/>
            <w:tcPrChange w:id="914" w:author="11046017_鄭兆媗" w:date="2024-03-31T16:31:00Z">
              <w:tcPr>
                <w:tcW w:w="10188" w:type="dxa"/>
                <w:gridSpan w:val="4"/>
                <w:shd w:val="clear" w:color="auto" w:fill="E8E8E8" w:themeFill="background2"/>
              </w:tcPr>
            </w:tcPrChange>
          </w:tcPr>
          <w:p w14:paraId="44A8AA97" w14:textId="44AB821B" w:rsidR="00E42B99" w:rsidRPr="00E42B99" w:rsidRDefault="00E42B99">
            <w:pPr>
              <w:kinsoku w:val="0"/>
              <w:overflowPunct w:val="0"/>
              <w:spacing w:line="400" w:lineRule="exact"/>
              <w:rPr>
                <w:rFonts w:ascii="Times New Roman" w:hAnsi="Times New Roman"/>
                <w:szCs w:val="28"/>
              </w:rPr>
              <w:pPrChange w:id="915"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916" w:author="11046017_鄭兆媗" w:date="2024-03-31T16:31:00Z">
              <w:tcPr>
                <w:tcW w:w="2686" w:type="dxa"/>
                <w:gridSpan w:val="3"/>
              </w:tcPr>
            </w:tcPrChange>
          </w:tcPr>
          <w:p w14:paraId="5A6127FD" w14:textId="77777777" w:rsidR="00E42B99" w:rsidRPr="00E42B99" w:rsidRDefault="00E42B99">
            <w:pPr>
              <w:kinsoku w:val="0"/>
              <w:overflowPunct w:val="0"/>
              <w:spacing w:line="400" w:lineRule="exact"/>
              <w:rPr>
                <w:szCs w:val="28"/>
              </w:rPr>
              <w:pPrChange w:id="917"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918" w:author="11046017_鄭兆媗" w:date="2024-03-31T16:31:00Z">
              <w:tcPr>
                <w:tcW w:w="7502" w:type="dxa"/>
                <w:gridSpan w:val="2"/>
              </w:tcPr>
            </w:tcPrChange>
          </w:tcPr>
          <w:p w14:paraId="443AC36C" w14:textId="1F3549E9" w:rsidR="00E42B99" w:rsidRPr="00E42B99" w:rsidRDefault="00E42B99">
            <w:pPr>
              <w:kinsoku w:val="0"/>
              <w:overflowPunct w:val="0"/>
              <w:spacing w:line="400" w:lineRule="exact"/>
              <w:rPr>
                <w:rFonts w:ascii="Times New Roman" w:hAnsi="Times New Roman"/>
                <w:szCs w:val="28"/>
              </w:rPr>
              <w:pPrChange w:id="919"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920" w:author="11046017_鄭兆媗" w:date="2024-03-31T16:31:00Z">
              <w:tcPr>
                <w:tcW w:w="2686" w:type="dxa"/>
                <w:gridSpan w:val="3"/>
              </w:tcPr>
            </w:tcPrChange>
          </w:tcPr>
          <w:p w14:paraId="15539CE8" w14:textId="2CFFBA8E" w:rsidR="00E42B99" w:rsidRPr="00E42B99" w:rsidRDefault="00E42B99">
            <w:pPr>
              <w:kinsoku w:val="0"/>
              <w:overflowPunct w:val="0"/>
              <w:spacing w:line="400" w:lineRule="exact"/>
              <w:rPr>
                <w:rFonts w:ascii="Times New Roman" w:hAnsi="Times New Roman"/>
                <w:szCs w:val="28"/>
              </w:rPr>
              <w:pPrChange w:id="921"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922" w:author="11046017_鄭兆媗" w:date="2024-03-31T16:31:00Z">
              <w:tcPr>
                <w:tcW w:w="7502" w:type="dxa"/>
                <w:gridSpan w:val="2"/>
              </w:tcPr>
            </w:tcPrChange>
          </w:tcPr>
          <w:p w14:paraId="43B733F1" w14:textId="2EDC492F" w:rsidR="00E42B99" w:rsidRPr="00E42B99" w:rsidRDefault="00E42B99">
            <w:pPr>
              <w:kinsoku w:val="0"/>
              <w:overflowPunct w:val="0"/>
              <w:spacing w:line="400" w:lineRule="exact"/>
              <w:rPr>
                <w:rFonts w:ascii="Times New Roman" w:hAnsi="Times New Roman"/>
                <w:szCs w:val="28"/>
              </w:rPr>
              <w:pPrChange w:id="923"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924" w:author="11046017_鄭兆媗" w:date="2024-03-31T16:31:00Z">
              <w:tcPr>
                <w:tcW w:w="2686" w:type="dxa"/>
                <w:gridSpan w:val="3"/>
              </w:tcPr>
            </w:tcPrChange>
          </w:tcPr>
          <w:p w14:paraId="30DD9DC5" w14:textId="596757C9" w:rsidR="00E42B99" w:rsidRPr="00E42B99" w:rsidRDefault="00E42B99">
            <w:pPr>
              <w:kinsoku w:val="0"/>
              <w:overflowPunct w:val="0"/>
              <w:spacing w:line="400" w:lineRule="exact"/>
              <w:rPr>
                <w:rFonts w:ascii="Times New Roman" w:hAnsi="Times New Roman"/>
                <w:szCs w:val="28"/>
              </w:rPr>
              <w:pPrChange w:id="925"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926" w:author="11046017_鄭兆媗" w:date="2024-03-31T16:31:00Z">
              <w:tcPr>
                <w:tcW w:w="7502" w:type="dxa"/>
                <w:gridSpan w:val="2"/>
              </w:tcPr>
            </w:tcPrChange>
          </w:tcPr>
          <w:p w14:paraId="40FA614A" w14:textId="1C11E093" w:rsidR="00E42B99" w:rsidRPr="00E42B99" w:rsidRDefault="00E42B99">
            <w:pPr>
              <w:kinsoku w:val="0"/>
              <w:overflowPunct w:val="0"/>
              <w:spacing w:line="400" w:lineRule="exact"/>
              <w:rPr>
                <w:rFonts w:ascii="Times New Roman" w:hAnsi="Times New Roman"/>
                <w:szCs w:val="28"/>
              </w:rPr>
              <w:pPrChange w:id="927"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928" w:author="11046017_鄭兆媗" w:date="2024-03-31T16:31:00Z">
            <w:trPr>
              <w:gridBefore w:val="1"/>
            </w:trPr>
          </w:trPrChange>
        </w:trPr>
        <w:tc>
          <w:tcPr>
            <w:tcW w:w="10103" w:type="dxa"/>
            <w:gridSpan w:val="2"/>
            <w:shd w:val="clear" w:color="auto" w:fill="E8E8E8" w:themeFill="background2"/>
            <w:tcPrChange w:id="929" w:author="11046017_鄭兆媗" w:date="2024-03-31T16:31:00Z">
              <w:tcPr>
                <w:tcW w:w="10188" w:type="dxa"/>
                <w:gridSpan w:val="4"/>
                <w:shd w:val="clear" w:color="auto" w:fill="E8E8E8" w:themeFill="background2"/>
              </w:tcPr>
            </w:tcPrChange>
          </w:tcPr>
          <w:p w14:paraId="2E84A3C5" w14:textId="7434ED09" w:rsidR="00E42B99" w:rsidRPr="00E42B99" w:rsidRDefault="00E42B99">
            <w:pPr>
              <w:kinsoku w:val="0"/>
              <w:overflowPunct w:val="0"/>
              <w:spacing w:line="400" w:lineRule="exact"/>
              <w:rPr>
                <w:rFonts w:ascii="Times New Roman" w:hAnsi="Times New Roman"/>
                <w:szCs w:val="28"/>
              </w:rPr>
              <w:pPrChange w:id="930"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931" w:author="11046017_鄭兆媗" w:date="2024-03-31T16:31:00Z">
              <w:tcPr>
                <w:tcW w:w="2686" w:type="dxa"/>
                <w:gridSpan w:val="3"/>
              </w:tcPr>
            </w:tcPrChange>
          </w:tcPr>
          <w:p w14:paraId="1FE85D2A" w14:textId="7E0ADD2A" w:rsidR="00E42B99" w:rsidRPr="00E42B99" w:rsidRDefault="00E42B99">
            <w:pPr>
              <w:kinsoku w:val="0"/>
              <w:overflowPunct w:val="0"/>
              <w:spacing w:line="400" w:lineRule="exact"/>
              <w:rPr>
                <w:rFonts w:ascii="Times New Roman" w:hAnsi="Times New Roman"/>
                <w:szCs w:val="28"/>
              </w:rPr>
              <w:pPrChange w:id="932"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933" w:author="11046017_鄭兆媗" w:date="2024-03-31T16:31:00Z">
              <w:tcPr>
                <w:tcW w:w="7502" w:type="dxa"/>
                <w:gridSpan w:val="2"/>
              </w:tcPr>
            </w:tcPrChange>
          </w:tcPr>
          <w:p w14:paraId="304ACB1B" w14:textId="4A0122A3" w:rsidR="00E42B99" w:rsidRPr="00E42B99" w:rsidRDefault="00E42B99">
            <w:pPr>
              <w:kinsoku w:val="0"/>
              <w:overflowPunct w:val="0"/>
              <w:spacing w:line="400" w:lineRule="exact"/>
              <w:rPr>
                <w:rFonts w:ascii="Times New Roman" w:hAnsi="Times New Roman"/>
                <w:szCs w:val="28"/>
              </w:rPr>
              <w:pPrChange w:id="934"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935" w:author="11046017_鄭兆媗" w:date="2024-03-31T16:31:00Z">
              <w:tcPr>
                <w:tcW w:w="2686" w:type="dxa"/>
                <w:gridSpan w:val="3"/>
              </w:tcPr>
            </w:tcPrChange>
          </w:tcPr>
          <w:p w14:paraId="30BD0E2C" w14:textId="2651E68D" w:rsidR="00E42B99" w:rsidRPr="00E42B99" w:rsidRDefault="00E42B99">
            <w:pPr>
              <w:kinsoku w:val="0"/>
              <w:overflowPunct w:val="0"/>
              <w:spacing w:line="400" w:lineRule="exact"/>
              <w:rPr>
                <w:rFonts w:ascii="Times New Roman" w:hAnsi="Times New Roman"/>
                <w:szCs w:val="28"/>
              </w:rPr>
              <w:pPrChange w:id="936"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937" w:author="11046017_鄭兆媗" w:date="2024-03-31T16:31:00Z">
              <w:tcPr>
                <w:tcW w:w="7502" w:type="dxa"/>
                <w:gridSpan w:val="2"/>
              </w:tcPr>
            </w:tcPrChange>
          </w:tcPr>
          <w:p w14:paraId="5FD583ED" w14:textId="7D034935" w:rsidR="00E42B99" w:rsidRPr="00E42B99" w:rsidRDefault="00E42B99">
            <w:pPr>
              <w:kinsoku w:val="0"/>
              <w:overflowPunct w:val="0"/>
              <w:spacing w:line="400" w:lineRule="exact"/>
              <w:rPr>
                <w:rFonts w:ascii="Times New Roman" w:hAnsi="Times New Roman"/>
                <w:szCs w:val="28"/>
              </w:rPr>
              <w:pPrChange w:id="938"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939" w:author="11046017_鄭兆媗" w:date="2024-03-31T16:31:00Z">
              <w:tcPr>
                <w:tcW w:w="2686" w:type="dxa"/>
                <w:gridSpan w:val="3"/>
              </w:tcPr>
            </w:tcPrChange>
          </w:tcPr>
          <w:p w14:paraId="7A180045" w14:textId="627D5B78" w:rsidR="00E42B99" w:rsidRPr="00E42B99" w:rsidRDefault="00E42B99">
            <w:pPr>
              <w:kinsoku w:val="0"/>
              <w:overflowPunct w:val="0"/>
              <w:spacing w:line="400" w:lineRule="exact"/>
              <w:rPr>
                <w:rFonts w:ascii="Times New Roman" w:hAnsi="Times New Roman"/>
                <w:szCs w:val="28"/>
              </w:rPr>
              <w:pPrChange w:id="940"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941" w:author="11046017_鄭兆媗" w:date="2024-03-31T16:31:00Z">
              <w:tcPr>
                <w:tcW w:w="7502" w:type="dxa"/>
                <w:gridSpan w:val="2"/>
              </w:tcPr>
            </w:tcPrChange>
          </w:tcPr>
          <w:p w14:paraId="05CF4870" w14:textId="6C25503D" w:rsidR="00E42B99" w:rsidRPr="00E42B99" w:rsidRDefault="00E42B99">
            <w:pPr>
              <w:kinsoku w:val="0"/>
              <w:overflowPunct w:val="0"/>
              <w:spacing w:line="400" w:lineRule="exact"/>
              <w:rPr>
                <w:rFonts w:ascii="Times New Roman" w:hAnsi="Times New Roman"/>
                <w:szCs w:val="28"/>
              </w:rPr>
              <w:pPrChange w:id="942"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943" w:author="11046017_鄭兆媗" w:date="2024-03-31T16:31:00Z">
              <w:tcPr>
                <w:tcW w:w="2686" w:type="dxa"/>
                <w:gridSpan w:val="3"/>
              </w:tcPr>
            </w:tcPrChange>
          </w:tcPr>
          <w:p w14:paraId="2BC582F9" w14:textId="47852E39" w:rsidR="00E42B99" w:rsidRPr="00E42B99" w:rsidRDefault="00E42B99">
            <w:pPr>
              <w:kinsoku w:val="0"/>
              <w:overflowPunct w:val="0"/>
              <w:spacing w:line="400" w:lineRule="exact"/>
              <w:rPr>
                <w:rFonts w:ascii="Times New Roman" w:hAnsi="Times New Roman"/>
                <w:szCs w:val="28"/>
              </w:rPr>
              <w:pPrChange w:id="944"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945" w:author="11046017_鄭兆媗" w:date="2024-03-31T16:31:00Z">
              <w:tcPr>
                <w:tcW w:w="7502" w:type="dxa"/>
                <w:gridSpan w:val="2"/>
              </w:tcPr>
            </w:tcPrChange>
          </w:tcPr>
          <w:p w14:paraId="533E44E7" w14:textId="270D4CBB" w:rsidR="00E42B99" w:rsidRPr="00E42B99" w:rsidRDefault="00E42B99">
            <w:pPr>
              <w:kinsoku w:val="0"/>
              <w:overflowPunct w:val="0"/>
              <w:spacing w:line="400" w:lineRule="exact"/>
              <w:rPr>
                <w:rFonts w:ascii="Times New Roman" w:hAnsi="Times New Roman"/>
                <w:szCs w:val="28"/>
              </w:rPr>
              <w:pPrChange w:id="946"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E43A36">
      <w:pPr>
        <w:kinsoku w:val="0"/>
        <w:overflowPunct w:val="0"/>
        <w:rPr>
          <w:ins w:id="947" w:author="11046014_劉育彤" w:date="2024-03-25T15:00:00Z"/>
          <w:del w:id="948" w:author="11046017_鄭兆媗" w:date="2024-03-31T16:32:00Z"/>
          <w:szCs w:val="28"/>
          <w:rPrChange w:id="949" w:author="11046014_劉育彤" w:date="2024-03-25T20:17:00Z">
            <w:rPr>
              <w:ins w:id="950" w:author="11046014_劉育彤" w:date="2024-03-25T15:00:00Z"/>
              <w:del w:id="951" w:author="11046017_鄭兆媗" w:date="2024-03-31T16:32:00Z"/>
              <w:rFonts w:ascii="標楷體" w:hAnsi="標楷體"/>
              <w:szCs w:val="28"/>
            </w:rPr>
          </w:rPrChange>
        </w:rPr>
      </w:pPr>
    </w:p>
    <w:p w14:paraId="2904131F" w14:textId="77777777" w:rsidR="00C84132" w:rsidRPr="003E7632" w:rsidRDefault="00C84132" w:rsidP="00E43A36">
      <w:pPr>
        <w:widowControl/>
        <w:kinsoku w:val="0"/>
        <w:overflowPunct w:val="0"/>
        <w:rPr>
          <w:ins w:id="952" w:author="11046014_劉育彤" w:date="2024-03-25T15:00:00Z"/>
          <w:szCs w:val="28"/>
          <w:rPrChange w:id="953" w:author="11046014_劉育彤" w:date="2024-03-25T20:17:00Z">
            <w:rPr>
              <w:ins w:id="954" w:author="11046014_劉育彤" w:date="2024-03-25T15:00:00Z"/>
              <w:rFonts w:ascii="標楷體" w:hAnsi="標楷體"/>
              <w:szCs w:val="28"/>
            </w:rPr>
          </w:rPrChange>
        </w:rPr>
      </w:pPr>
      <w:ins w:id="955" w:author="11046014_劉育彤" w:date="2024-03-25T15:00:00Z">
        <w:r w:rsidRPr="003E7632">
          <w:rPr>
            <w:szCs w:val="28"/>
            <w:rPrChange w:id="956" w:author="11046014_劉育彤" w:date="2024-03-25T20:17:00Z">
              <w:rPr>
                <w:rFonts w:ascii="標楷體" w:hAnsi="標楷體"/>
                <w:szCs w:val="28"/>
              </w:rPr>
            </w:rPrChange>
          </w:rPr>
          <w:br w:type="page"/>
        </w:r>
      </w:ins>
    </w:p>
    <w:p w14:paraId="59153110" w14:textId="0D5C39B3" w:rsidR="00C84132" w:rsidRPr="00FB1867" w:rsidRDefault="00C84132">
      <w:pPr>
        <w:pStyle w:val="1"/>
        <w:kinsoku w:val="0"/>
        <w:overflowPunct w:val="0"/>
        <w:ind w:left="0" w:firstLine="0"/>
        <w:rPr>
          <w:ins w:id="957" w:author="11046014_劉育彤" w:date="2024-03-25T15:00:00Z"/>
        </w:rPr>
        <w:pPrChange w:id="958" w:author="11046017_鄭兆媗" w:date="2024-03-25T20:17:00Z">
          <w:pPr>
            <w:jc w:val="center"/>
          </w:pPr>
        </w:pPrChange>
      </w:pPr>
      <w:ins w:id="959" w:author="11046014_劉育彤" w:date="2024-03-25T15:00:00Z">
        <w:del w:id="960"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961" w:name="_Toc166433936"/>
      <w:bookmarkStart w:id="962" w:name="_Toc167669360"/>
      <w:ins w:id="963" w:author="11046014_劉育彤" w:date="2024-03-25T15:01:00Z">
        <w:r w:rsidRPr="00FB1867">
          <w:rPr>
            <w:rFonts w:hint="eastAsia"/>
          </w:rPr>
          <w:t>專案時程與組織分工</w:t>
        </w:r>
      </w:ins>
      <w:bookmarkEnd w:id="961"/>
      <w:bookmarkEnd w:id="962"/>
    </w:p>
    <w:p w14:paraId="1D081FFC" w14:textId="185DF9D4" w:rsidR="00C84132" w:rsidRPr="008B471C" w:rsidRDefault="00135C39">
      <w:pPr>
        <w:pStyle w:val="2"/>
        <w:kinsoku w:val="0"/>
        <w:overflowPunct w:val="0"/>
        <w:rPr>
          <w:ins w:id="964" w:author="11046014_劉育彤" w:date="2024-03-25T15:00:00Z"/>
        </w:rPr>
        <w:pPrChange w:id="965" w:author="11046021_蔡元振" w:date="2024-03-26T14:25:00Z">
          <w:pPr>
            <w:ind w:firstLineChars="50" w:firstLine="140"/>
          </w:pPr>
        </w:pPrChange>
      </w:pPr>
      <w:ins w:id="966" w:author="11046017_鄭兆媗" w:date="2024-03-25T20:56:00Z">
        <w:r>
          <w:rPr>
            <w:rFonts w:hint="eastAsia"/>
          </w:rPr>
          <w:t xml:space="preserve"> </w:t>
        </w:r>
      </w:ins>
      <w:ins w:id="967" w:author="11046014_劉育彤" w:date="2024-03-25T15:01:00Z">
        <w:del w:id="968" w:author="11046017_鄭兆媗" w:date="2024-03-25T17:16:00Z">
          <w:r w:rsidR="00D0120F" w:rsidRPr="008B471C">
            <w:rPr>
              <w:rFonts w:hint="eastAsia"/>
            </w:rPr>
            <w:delText>4</w:delText>
          </w:r>
        </w:del>
      </w:ins>
      <w:ins w:id="969" w:author="11046014_劉育彤" w:date="2024-03-25T15:00:00Z">
        <w:del w:id="970" w:author="11046017_鄭兆媗" w:date="2024-03-25T17:16:00Z">
          <w:r w:rsidR="00C84132" w:rsidRPr="008B471C">
            <w:rPr>
              <w:rFonts w:hint="eastAsia"/>
            </w:rPr>
            <w:delText>-1</w:delText>
          </w:r>
          <w:r w:rsidR="00C84132" w:rsidRPr="008B471C">
            <w:delText xml:space="preserve"> </w:delText>
          </w:r>
        </w:del>
      </w:ins>
      <w:bookmarkStart w:id="971" w:name="_Toc166433937"/>
      <w:bookmarkStart w:id="972" w:name="_Toc167669361"/>
      <w:ins w:id="973" w:author="11046014_劉育彤" w:date="2024-03-25T15:01:00Z">
        <w:r w:rsidR="00D0120F" w:rsidRPr="008B471C">
          <w:rPr>
            <w:rFonts w:hint="eastAsia"/>
          </w:rPr>
          <w:t>專案時程</w:t>
        </w:r>
      </w:ins>
      <w:bookmarkEnd w:id="971"/>
      <w:bookmarkEnd w:id="972"/>
    </w:p>
    <w:p w14:paraId="0F9D6C42" w14:textId="77777777" w:rsidR="0029566D" w:rsidRDefault="00E61BE4" w:rsidP="0029566D">
      <w:pPr>
        <w:keepNext/>
        <w:kinsoku w:val="0"/>
        <w:overflowPunct w:val="0"/>
        <w:jc w:val="center"/>
      </w:pPr>
      <w:r w:rsidRPr="00E61BE4">
        <w:rPr>
          <w:noProof/>
          <w:szCs w:val="28"/>
        </w:rPr>
        <w:drawing>
          <wp:inline distT="0" distB="0" distL="0" distR="0" wp14:anchorId="449E1FDF" wp14:editId="71208CF9">
            <wp:extent cx="6479540" cy="6414770"/>
            <wp:effectExtent l="0" t="0" r="0" b="5080"/>
            <wp:docPr id="1090706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632" name=""/>
                    <pic:cNvPicPr/>
                  </pic:nvPicPr>
                  <pic:blipFill>
                    <a:blip r:embed="rId24"/>
                    <a:stretch>
                      <a:fillRect/>
                    </a:stretch>
                  </pic:blipFill>
                  <pic:spPr>
                    <a:xfrm>
                      <a:off x="0" y="0"/>
                      <a:ext cx="6479540" cy="6414770"/>
                    </a:xfrm>
                    <a:prstGeom prst="rect">
                      <a:avLst/>
                    </a:prstGeom>
                  </pic:spPr>
                </pic:pic>
              </a:graphicData>
            </a:graphic>
          </wp:inline>
        </w:drawing>
      </w:r>
    </w:p>
    <w:p w14:paraId="556BB1C9" w14:textId="4477AD70" w:rsidR="001925B6" w:rsidRDefault="0029566D" w:rsidP="0029566D">
      <w:pPr>
        <w:pStyle w:val="af0"/>
        <w:jc w:val="center"/>
        <w:rPr>
          <w:szCs w:val="28"/>
        </w:rPr>
      </w:pPr>
      <w:bookmarkStart w:id="974" w:name="_Toc167675408"/>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38404C">
        <w:rPr>
          <w:rFonts w:hint="eastAsia"/>
          <w:lang w:eastAsia="zh-TW"/>
        </w:rPr>
        <w:t>專案時程甘特圖</w:t>
      </w:r>
      <w:bookmarkEnd w:id="974"/>
    </w:p>
    <w:p w14:paraId="25DCE3D4" w14:textId="77777777" w:rsidR="00921BB3" w:rsidRDefault="00921BB3" w:rsidP="00E43A36">
      <w:pPr>
        <w:widowControl/>
        <w:kinsoku w:val="0"/>
        <w:overflowPunct w:val="0"/>
        <w:rPr>
          <w:ins w:id="975" w:author="11046017_鄭兆媗" w:date="2024-03-25T16:48:00Z"/>
          <w:szCs w:val="28"/>
        </w:rPr>
      </w:pPr>
      <w:ins w:id="976" w:author="11046017_鄭兆媗" w:date="2024-03-25T16:48:00Z">
        <w:r>
          <w:rPr>
            <w:szCs w:val="28"/>
          </w:rPr>
          <w:br w:type="page"/>
        </w:r>
      </w:ins>
    </w:p>
    <w:p w14:paraId="16E224B4" w14:textId="09057581" w:rsidR="00C84132" w:rsidRPr="003E7632" w:rsidDel="008B471C" w:rsidRDefault="00C84132">
      <w:pPr>
        <w:pStyle w:val="2"/>
        <w:kinsoku w:val="0"/>
        <w:overflowPunct w:val="0"/>
        <w:rPr>
          <w:ins w:id="977" w:author="11046014_劉育彤" w:date="2024-03-25T15:00:00Z"/>
          <w:del w:id="978" w:author="11046017_鄭兆媗" w:date="2024-03-25T17:29:00Z"/>
          <w:rPrChange w:id="979" w:author="11046014_劉育彤" w:date="2024-03-25T15:57:00Z">
            <w:rPr>
              <w:ins w:id="980" w:author="11046014_劉育彤" w:date="2024-03-25T15:00:00Z"/>
              <w:del w:id="981" w:author="11046017_鄭兆媗" w:date="2024-03-25T17:29:00Z"/>
              <w:rFonts w:ascii="標楷體" w:hAnsi="標楷體"/>
              <w:szCs w:val="28"/>
            </w:rPr>
          </w:rPrChange>
        </w:rPr>
        <w:pPrChange w:id="982" w:author="11046021_蔡元振" w:date="2024-03-26T14:25:00Z">
          <w:pPr>
            <w:ind w:firstLineChars="200" w:firstLine="560"/>
          </w:pPr>
        </w:pPrChange>
      </w:pPr>
      <w:bookmarkStart w:id="983" w:name="_Toc162302609"/>
      <w:bookmarkStart w:id="984" w:name="_Toc162302662"/>
      <w:bookmarkStart w:id="985" w:name="_Toc162303286"/>
      <w:bookmarkStart w:id="986" w:name="_Toc166433938"/>
      <w:bookmarkStart w:id="987" w:name="_Toc167669120"/>
      <w:bookmarkStart w:id="988" w:name="_Toc167669362"/>
      <w:bookmarkEnd w:id="983"/>
      <w:bookmarkEnd w:id="984"/>
      <w:bookmarkEnd w:id="985"/>
      <w:bookmarkEnd w:id="986"/>
      <w:bookmarkEnd w:id="987"/>
      <w:bookmarkEnd w:id="988"/>
    </w:p>
    <w:p w14:paraId="690D7EC9" w14:textId="1F541C88" w:rsidR="00C84132" w:rsidRPr="008B471C" w:rsidRDefault="00D0120F" w:rsidP="00E43A36">
      <w:pPr>
        <w:pStyle w:val="2"/>
        <w:kinsoku w:val="0"/>
        <w:overflowPunct w:val="0"/>
        <w:rPr>
          <w:del w:id="989" w:author="11046017_鄭兆媗" w:date="2024-03-25T17:27:00Z"/>
        </w:rPr>
      </w:pPr>
      <w:ins w:id="990" w:author="11046014_劉育彤" w:date="2024-03-25T15:01:00Z">
        <w:del w:id="991" w:author="11046017_鄭兆媗" w:date="2024-03-25T17:16:00Z">
          <w:r w:rsidRPr="008B471C">
            <w:rPr>
              <w:rFonts w:hint="eastAsia"/>
            </w:rPr>
            <w:delText>4</w:delText>
          </w:r>
        </w:del>
      </w:ins>
      <w:ins w:id="992" w:author="11046014_劉育彤" w:date="2024-03-25T15:00:00Z">
        <w:del w:id="993" w:author="11046017_鄭兆媗" w:date="2024-03-25T17:16:00Z">
          <w:r w:rsidR="00C84132" w:rsidRPr="008B471C">
            <w:rPr>
              <w:rFonts w:hint="eastAsia"/>
            </w:rPr>
            <w:delText xml:space="preserve">-2 </w:delText>
          </w:r>
        </w:del>
      </w:ins>
      <w:ins w:id="994" w:author="11046014_劉育彤" w:date="2024-03-25T15:01:00Z">
        <w:del w:id="995" w:author="11046017_鄭兆媗" w:date="2024-03-25T17:28:00Z">
          <w:r w:rsidRPr="008B471C">
            <w:rPr>
              <w:rFonts w:hint="eastAsia"/>
            </w:rPr>
            <w:delText>專案組織與</w:delText>
          </w:r>
        </w:del>
      </w:ins>
      <w:ins w:id="996" w:author="11046014_劉育彤" w:date="2024-03-25T15:02:00Z">
        <w:del w:id="997" w:author="11046017_鄭兆媗" w:date="2024-03-25T17:28:00Z">
          <w:r w:rsidRPr="008B471C">
            <w:rPr>
              <w:rFonts w:hint="eastAsia"/>
            </w:rPr>
            <w:delText>分工</w:delText>
          </w:r>
        </w:del>
      </w:ins>
      <w:bookmarkStart w:id="998" w:name="_Toc162302610"/>
      <w:bookmarkStart w:id="999" w:name="_Toc162302663"/>
      <w:bookmarkStart w:id="1000" w:name="_Toc162303287"/>
      <w:bookmarkStart w:id="1001" w:name="_Toc166433939"/>
      <w:bookmarkStart w:id="1002" w:name="_Toc167669121"/>
      <w:bookmarkStart w:id="1003" w:name="_Toc167669363"/>
      <w:bookmarkEnd w:id="998"/>
      <w:bookmarkEnd w:id="999"/>
      <w:bookmarkEnd w:id="1000"/>
      <w:bookmarkEnd w:id="1001"/>
      <w:bookmarkEnd w:id="1002"/>
      <w:bookmarkEnd w:id="1003"/>
    </w:p>
    <w:p w14:paraId="45C5C72D" w14:textId="467D6BCF" w:rsidR="00C84132" w:rsidRPr="00184190" w:rsidRDefault="00C84132">
      <w:pPr>
        <w:pStyle w:val="2"/>
        <w:kinsoku w:val="0"/>
        <w:overflowPunct w:val="0"/>
        <w:rPr>
          <w:ins w:id="1004" w:author="11046014_劉育彤" w:date="2024-03-25T15:00:00Z"/>
          <w:del w:id="1005" w:author="11046017_鄭兆媗" w:date="2024-03-25T16:46:00Z"/>
          <w:rPrChange w:id="1006" w:author="11046017_鄭兆媗" w:date="2024-03-25T20:17:00Z">
            <w:rPr>
              <w:ins w:id="1007" w:author="11046014_劉育彤" w:date="2024-03-25T15:00:00Z"/>
              <w:del w:id="1008" w:author="11046017_鄭兆媗" w:date="2024-03-25T16:46:00Z"/>
              <w:rFonts w:ascii="標楷體" w:hAnsi="標楷體"/>
              <w:szCs w:val="28"/>
            </w:rPr>
          </w:rPrChange>
        </w:rPr>
        <w:pPrChange w:id="1009" w:author="11046021_蔡元振" w:date="2024-03-26T14:25:00Z">
          <w:pPr>
            <w:ind w:firstLineChars="200" w:firstLine="560"/>
          </w:pPr>
        </w:pPrChange>
      </w:pPr>
      <w:ins w:id="1010" w:author="11046014_劉育彤" w:date="2024-03-25T15:00:00Z">
        <w:del w:id="1011" w:author="11046017_鄭兆媗" w:date="2024-03-25T16:46:00Z">
          <w:r w:rsidRPr="00184190">
            <w:rPr>
              <w:rFonts w:hint="eastAsia"/>
              <w:rPrChange w:id="1012" w:author="11046017_鄭兆媗" w:date="2024-03-25T20:17:00Z">
                <w:rPr>
                  <w:rFonts w:ascii="標楷體" w:hAnsi="標楷體" w:hint="eastAsia"/>
                  <w:szCs w:val="28"/>
                </w:rPr>
              </w:rPrChange>
            </w:rPr>
            <w:delText>內</w:delText>
          </w:r>
          <w:r w:rsidRPr="00184190">
            <w:rPr>
              <w:rPrChange w:id="1013" w:author="11046017_鄭兆媗" w:date="2024-03-25T20:17:00Z">
                <w:rPr>
                  <w:rFonts w:ascii="標楷體" w:hAnsi="標楷體"/>
                  <w:szCs w:val="28"/>
                </w:rPr>
              </w:rPrChange>
            </w:rPr>
            <w:delText>文</w:delText>
          </w:r>
          <w:r w:rsidRPr="00184190">
            <w:rPr>
              <w:rFonts w:hint="eastAsia"/>
              <w:rPrChange w:id="1014" w:author="11046017_鄭兆媗" w:date="2024-03-25T20:17:00Z">
                <w:rPr>
                  <w:rFonts w:ascii="標楷體" w:hAnsi="標楷體" w:hint="eastAsia"/>
                  <w:szCs w:val="28"/>
                </w:rPr>
              </w:rPrChange>
            </w:rPr>
            <w:delText>撰</w:delText>
          </w:r>
          <w:r w:rsidRPr="00184190">
            <w:rPr>
              <w:rPrChange w:id="1015" w:author="11046017_鄭兆媗" w:date="2024-03-25T20:17:00Z">
                <w:rPr>
                  <w:rFonts w:ascii="標楷體" w:hAnsi="標楷體"/>
                  <w:szCs w:val="28"/>
                </w:rPr>
              </w:rPrChange>
            </w:rPr>
            <w:delText>寫</w:delText>
          </w:r>
          <w:r w:rsidRPr="00184190">
            <w:rPr>
              <w:rPrChange w:id="1016" w:author="11046017_鄭兆媗" w:date="2024-03-25T20:17:00Z">
                <w:rPr>
                  <w:rFonts w:ascii="標楷體" w:hAnsi="標楷體"/>
                  <w:szCs w:val="28"/>
                </w:rPr>
              </w:rPrChange>
            </w:rPr>
            <w:delText>…</w:delText>
          </w:r>
          <w:bookmarkStart w:id="1017" w:name="_Toc162302611"/>
          <w:bookmarkStart w:id="1018" w:name="_Toc162302664"/>
          <w:bookmarkStart w:id="1019" w:name="_Toc162303288"/>
          <w:bookmarkStart w:id="1020" w:name="_Toc166433940"/>
          <w:bookmarkStart w:id="1021" w:name="_Toc167669122"/>
          <w:bookmarkStart w:id="1022" w:name="_Toc167669364"/>
          <w:bookmarkEnd w:id="1017"/>
          <w:bookmarkEnd w:id="1018"/>
          <w:bookmarkEnd w:id="1019"/>
          <w:bookmarkEnd w:id="1020"/>
          <w:bookmarkEnd w:id="1021"/>
          <w:bookmarkEnd w:id="1022"/>
        </w:del>
      </w:ins>
    </w:p>
    <w:p w14:paraId="1F01C31F" w14:textId="77777777" w:rsidR="00C30C21" w:rsidRPr="00B303A6" w:rsidRDefault="00C30C21">
      <w:pPr>
        <w:pStyle w:val="2"/>
        <w:kinsoku w:val="0"/>
        <w:overflowPunct w:val="0"/>
        <w:rPr>
          <w:ins w:id="1023" w:author="11046014_劉育彤" w:date="2024-03-25T14:50:00Z"/>
          <w:del w:id="1024" w:author="11046017_鄭兆媗" w:date="2024-03-25T16:46:00Z"/>
          <w:rPrChange w:id="1025" w:author="11046017_鄭兆媗" w:date="2024-03-25T20:17:00Z">
            <w:rPr>
              <w:ins w:id="1026" w:author="11046014_劉育彤" w:date="2024-03-25T14:50:00Z"/>
              <w:del w:id="1027" w:author="11046017_鄭兆媗" w:date="2024-03-25T16:46:00Z"/>
              <w:rFonts w:ascii="標楷體" w:hAnsi="標楷體"/>
              <w:szCs w:val="28"/>
            </w:rPr>
          </w:rPrChange>
        </w:rPr>
        <w:pPrChange w:id="1028" w:author="11046021_蔡元振" w:date="2024-03-26T14:25:00Z">
          <w:pPr>
            <w:ind w:firstLineChars="200" w:firstLine="560"/>
          </w:pPr>
        </w:pPrChange>
      </w:pPr>
      <w:bookmarkStart w:id="1029" w:name="_Toc162302612"/>
      <w:bookmarkStart w:id="1030" w:name="_Toc162302665"/>
      <w:bookmarkStart w:id="1031" w:name="_Toc162303289"/>
      <w:bookmarkStart w:id="1032" w:name="_Toc166433941"/>
      <w:bookmarkStart w:id="1033" w:name="_Toc167669123"/>
      <w:bookmarkStart w:id="1034" w:name="_Toc167669365"/>
      <w:bookmarkEnd w:id="1029"/>
      <w:bookmarkEnd w:id="1030"/>
      <w:bookmarkEnd w:id="1031"/>
      <w:bookmarkEnd w:id="1032"/>
      <w:bookmarkEnd w:id="1033"/>
      <w:bookmarkEnd w:id="1034"/>
    </w:p>
    <w:p w14:paraId="1006E55B" w14:textId="4C9DD04E" w:rsidR="00CD5906" w:rsidRPr="00B303A6" w:rsidDel="00C30C21" w:rsidRDefault="00CD5906">
      <w:pPr>
        <w:pStyle w:val="2"/>
        <w:kinsoku w:val="0"/>
        <w:overflowPunct w:val="0"/>
        <w:rPr>
          <w:del w:id="1035" w:author="11046017_鄭兆媗" w:date="2024-03-25T17:28:00Z"/>
          <w:rPrChange w:id="1036" w:author="11046014_劉育彤" w:date="2024-03-25T20:38:00Z">
            <w:rPr>
              <w:del w:id="1037" w:author="11046017_鄭兆媗" w:date="2024-03-25T17:28:00Z"/>
              <w:rFonts w:ascii="標楷體" w:hAnsi="標楷體"/>
              <w:sz w:val="32"/>
              <w:szCs w:val="32"/>
            </w:rPr>
          </w:rPrChange>
        </w:rPr>
        <w:pPrChange w:id="1038" w:author="11046021_蔡元振" w:date="2024-03-26T14:25:00Z">
          <w:pPr>
            <w:ind w:firstLineChars="50" w:firstLine="160"/>
          </w:pPr>
        </w:pPrChange>
      </w:pPr>
      <w:del w:id="1039" w:author="11046017_鄭兆媗" w:date="2024-03-25T17:28:00Z">
        <w:r w:rsidRPr="00B303A6" w:rsidDel="00C30C21">
          <w:rPr>
            <w:rPrChange w:id="1040" w:author="11046017_鄭兆媗" w:date="2024-03-25T20:17:00Z">
              <w:rPr>
                <w:rFonts w:ascii="標楷體" w:hAnsi="標楷體"/>
                <w:sz w:val="32"/>
                <w:szCs w:val="32"/>
              </w:rPr>
            </w:rPrChange>
          </w:rPr>
          <w:delText>1-1</w:delText>
        </w:r>
        <w:r w:rsidRPr="00B303A6" w:rsidDel="00C30C21">
          <w:rPr>
            <w:rPrChange w:id="1041" w:author="11046014_劉育彤" w:date="2024-03-25T20:38:00Z">
              <w:rPr>
                <w:rFonts w:ascii="標楷體" w:hAnsi="標楷體"/>
                <w:sz w:val="32"/>
                <w:szCs w:val="32"/>
              </w:rPr>
            </w:rPrChange>
          </w:rPr>
          <w:delText xml:space="preserve"> </w:delText>
        </w:r>
        <w:r w:rsidR="00940676" w:rsidRPr="00B303A6" w:rsidDel="00C30C21">
          <w:rPr>
            <w:rFonts w:hint="eastAsia"/>
            <w:rPrChange w:id="1042" w:author="11046014_劉育彤" w:date="2024-03-25T20:38:00Z">
              <w:rPr>
                <w:rFonts w:ascii="標楷體" w:hAnsi="標楷體" w:hint="eastAsia"/>
                <w:sz w:val="32"/>
                <w:szCs w:val="32"/>
              </w:rPr>
            </w:rPrChange>
          </w:rPr>
          <w:delText>背景</w:delText>
        </w:r>
        <w:r w:rsidR="00940676" w:rsidRPr="00B303A6" w:rsidDel="00C30C21">
          <w:rPr>
            <w:rPrChange w:id="1043" w:author="11046014_劉育彤" w:date="2024-03-25T20:38:00Z">
              <w:rPr>
                <w:rFonts w:ascii="標楷體" w:hAnsi="標楷體"/>
                <w:sz w:val="32"/>
                <w:szCs w:val="32"/>
              </w:rPr>
            </w:rPrChange>
          </w:rPr>
          <w:delText>介</w:delText>
        </w:r>
        <w:r w:rsidR="00940676" w:rsidRPr="00B303A6" w:rsidDel="00C30C21">
          <w:rPr>
            <w:rFonts w:hint="eastAsia"/>
            <w:rPrChange w:id="1044" w:author="11046014_劉育彤" w:date="2024-03-25T20:38:00Z">
              <w:rPr>
                <w:rFonts w:ascii="標楷體" w:hAnsi="標楷體" w:hint="eastAsia"/>
                <w:sz w:val="32"/>
                <w:szCs w:val="32"/>
              </w:rPr>
            </w:rPrChange>
          </w:rPr>
          <w:delText>紹</w:delText>
        </w:r>
        <w:bookmarkStart w:id="1045" w:name="_Toc162302613"/>
        <w:bookmarkStart w:id="1046" w:name="_Toc162302666"/>
        <w:bookmarkStart w:id="1047" w:name="_Toc162303290"/>
        <w:bookmarkStart w:id="1048" w:name="_Toc166433942"/>
        <w:bookmarkStart w:id="1049" w:name="_Toc167669124"/>
        <w:bookmarkStart w:id="1050" w:name="_Toc167669366"/>
        <w:bookmarkEnd w:id="1045"/>
        <w:bookmarkEnd w:id="1046"/>
        <w:bookmarkEnd w:id="1047"/>
        <w:bookmarkEnd w:id="1048"/>
        <w:bookmarkEnd w:id="1049"/>
        <w:bookmarkEnd w:id="1050"/>
      </w:del>
    </w:p>
    <w:p w14:paraId="73997F11" w14:textId="6970BFB1" w:rsidR="00CD5906" w:rsidRPr="00B303A6" w:rsidDel="00C30C21" w:rsidRDefault="00CD5906">
      <w:pPr>
        <w:pStyle w:val="2"/>
        <w:kinsoku w:val="0"/>
        <w:overflowPunct w:val="0"/>
        <w:rPr>
          <w:del w:id="1051" w:author="11046017_鄭兆媗" w:date="2024-03-25T17:28:00Z"/>
          <w:rPrChange w:id="1052" w:author="11046017_鄭兆媗" w:date="2024-03-25T20:17:00Z">
            <w:rPr>
              <w:del w:id="1053" w:author="11046017_鄭兆媗" w:date="2024-03-25T17:28:00Z"/>
              <w:rFonts w:ascii="標楷體" w:hAnsi="標楷體"/>
              <w:szCs w:val="28"/>
            </w:rPr>
          </w:rPrChange>
        </w:rPr>
        <w:pPrChange w:id="1054" w:author="11046021_蔡元振" w:date="2024-03-26T14:25:00Z">
          <w:pPr>
            <w:ind w:firstLineChars="200" w:firstLine="560"/>
          </w:pPr>
        </w:pPrChange>
      </w:pPr>
      <w:del w:id="1055" w:author="11046017_鄭兆媗" w:date="2024-03-25T17:28:00Z">
        <w:r w:rsidRPr="00B303A6" w:rsidDel="00C30C21">
          <w:rPr>
            <w:rPrChange w:id="1056" w:author="11046017_鄭兆媗" w:date="2024-03-25T20:17:00Z">
              <w:rPr>
                <w:rFonts w:ascii="標楷體" w:hAnsi="標楷體"/>
                <w:szCs w:val="28"/>
              </w:rPr>
            </w:rPrChange>
          </w:rPr>
          <w:delText xml:space="preserve">  </w:delText>
        </w:r>
        <w:r w:rsidRPr="00B303A6" w:rsidDel="00C30C21">
          <w:rPr>
            <w:rFonts w:hint="eastAsia"/>
            <w:rPrChange w:id="1057" w:author="11046017_鄭兆媗" w:date="2024-03-25T20:17:00Z">
              <w:rPr>
                <w:rFonts w:ascii="標楷體" w:hAnsi="標楷體" w:hint="eastAsia"/>
                <w:szCs w:val="28"/>
              </w:rPr>
            </w:rPrChange>
          </w:rPr>
          <w:delText>內</w:delText>
        </w:r>
        <w:r w:rsidRPr="00B303A6" w:rsidDel="00C30C21">
          <w:rPr>
            <w:rPrChange w:id="1058" w:author="11046017_鄭兆媗" w:date="2024-03-25T20:17:00Z">
              <w:rPr>
                <w:rFonts w:ascii="標楷體" w:hAnsi="標楷體"/>
                <w:szCs w:val="28"/>
              </w:rPr>
            </w:rPrChange>
          </w:rPr>
          <w:delText>文</w:delText>
        </w:r>
        <w:r w:rsidRPr="00B303A6" w:rsidDel="00C30C21">
          <w:rPr>
            <w:rFonts w:hint="eastAsia"/>
            <w:rPrChange w:id="1059" w:author="11046017_鄭兆媗" w:date="2024-03-25T20:17:00Z">
              <w:rPr>
                <w:rFonts w:ascii="標楷體" w:hAnsi="標楷體" w:hint="eastAsia"/>
                <w:szCs w:val="28"/>
              </w:rPr>
            </w:rPrChange>
          </w:rPr>
          <w:delText>撰</w:delText>
        </w:r>
        <w:r w:rsidRPr="00B303A6" w:rsidDel="00C30C21">
          <w:rPr>
            <w:rPrChange w:id="1060" w:author="11046017_鄭兆媗" w:date="2024-03-25T20:17:00Z">
              <w:rPr>
                <w:rFonts w:ascii="標楷體" w:hAnsi="標楷體"/>
                <w:szCs w:val="28"/>
              </w:rPr>
            </w:rPrChange>
          </w:rPr>
          <w:delText>寫</w:delText>
        </w:r>
        <w:r w:rsidRPr="00B303A6" w:rsidDel="00C30C21">
          <w:rPr>
            <w:rPrChange w:id="1061" w:author="11046017_鄭兆媗" w:date="2024-03-25T20:17:00Z">
              <w:rPr>
                <w:rFonts w:ascii="標楷體" w:hAnsi="標楷體"/>
                <w:szCs w:val="28"/>
              </w:rPr>
            </w:rPrChange>
          </w:rPr>
          <w:delText>…</w:delText>
        </w:r>
        <w:bookmarkStart w:id="1062" w:name="_Toc162302614"/>
        <w:bookmarkStart w:id="1063" w:name="_Toc162302667"/>
        <w:bookmarkStart w:id="1064" w:name="_Toc162303291"/>
        <w:bookmarkStart w:id="1065" w:name="_Toc166433943"/>
        <w:bookmarkStart w:id="1066" w:name="_Toc167669125"/>
        <w:bookmarkStart w:id="1067" w:name="_Toc167669367"/>
        <w:bookmarkEnd w:id="1062"/>
        <w:bookmarkEnd w:id="1063"/>
        <w:bookmarkEnd w:id="1064"/>
        <w:bookmarkEnd w:id="1065"/>
        <w:bookmarkEnd w:id="1066"/>
        <w:bookmarkEnd w:id="1067"/>
      </w:del>
    </w:p>
    <w:p w14:paraId="62AC930E" w14:textId="591EA525" w:rsidR="000226E4" w:rsidRPr="008E1EC9" w:rsidRDefault="000226E4">
      <w:pPr>
        <w:pStyle w:val="2"/>
        <w:kinsoku w:val="0"/>
        <w:overflowPunct w:val="0"/>
        <w:rPr>
          <w:del w:id="1068" w:author="11046017_鄭兆媗" w:date="2024-03-25T16:46:00Z"/>
          <w:sz w:val="24"/>
          <w:szCs w:val="24"/>
          <w:rPrChange w:id="1069" w:author="11046017_鄭兆媗" w:date="2024-03-25T20:17:00Z">
            <w:rPr>
              <w:del w:id="1070" w:author="11046017_鄭兆媗" w:date="2024-03-25T16:46:00Z"/>
              <w:b/>
              <w:color w:val="FF0000"/>
              <w:sz w:val="32"/>
              <w:szCs w:val="32"/>
            </w:rPr>
          </w:rPrChange>
        </w:rPr>
        <w:pPrChange w:id="1071" w:author="11046021_蔡元振" w:date="2024-03-26T14:25:00Z">
          <w:pPr>
            <w:widowControl/>
            <w:jc w:val="center"/>
          </w:pPr>
        </w:pPrChange>
      </w:pPr>
      <w:del w:id="1072" w:author="11046017_鄭兆媗" w:date="2024-03-25T16:46:00Z">
        <w:r w:rsidRPr="00B303A6">
          <w:rPr>
            <w:rPrChange w:id="1073" w:author="11046017_鄭兆媗" w:date="2024-03-25T20:17:00Z">
              <w:rPr>
                <w:rFonts w:ascii="標楷體" w:hAnsi="標楷體"/>
                <w:szCs w:val="28"/>
              </w:rPr>
            </w:rPrChange>
          </w:rPr>
          <w:br w:type="page"/>
        </w:r>
        <w:r w:rsidRPr="00B303A6">
          <w:rPr>
            <w:rFonts w:hint="eastAsia"/>
            <w:rPrChange w:id="1074" w:author="11046017_鄭兆媗" w:date="2024-03-25T20:17:00Z">
              <w:rPr>
                <w:rFonts w:hint="eastAsia"/>
                <w:b/>
                <w:color w:val="FF0000"/>
                <w:sz w:val="32"/>
                <w:szCs w:val="32"/>
                <w:u w:val="single"/>
              </w:rPr>
            </w:rPrChange>
          </w:rPr>
          <w:delText>表</w:delText>
        </w:r>
        <w:r w:rsidRPr="00B303A6">
          <w:rPr>
            <w:rPrChange w:id="1075" w:author="11046017_鄭兆媗" w:date="2024-03-25T20:17:00Z">
              <w:rPr>
                <w:b/>
                <w:color w:val="FF0000"/>
                <w:sz w:val="32"/>
                <w:szCs w:val="32"/>
                <w:u w:val="single"/>
              </w:rPr>
            </w:rPrChange>
          </w:rPr>
          <w:delText xml:space="preserve">4-2 </w:delText>
        </w:r>
        <w:r w:rsidRPr="00B303A6">
          <w:rPr>
            <w:rFonts w:hint="eastAsia"/>
            <w:rPrChange w:id="1076" w:author="11046017_鄭兆媗" w:date="2024-03-25T20:17:00Z">
              <w:rPr>
                <w:rFonts w:hint="eastAsia"/>
                <w:b/>
                <w:color w:val="FF0000"/>
                <w:sz w:val="32"/>
                <w:szCs w:val="32"/>
                <w:u w:val="single"/>
              </w:rPr>
            </w:rPrChange>
          </w:rPr>
          <w:delText>專案組織與分工</w:delText>
        </w:r>
        <w:r w:rsidRPr="00B303A6">
          <w:rPr>
            <w:rFonts w:hint="eastAsia"/>
            <w:rPrChange w:id="1077"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kinsoku w:val="0"/>
        <w:overflowPunct w:val="0"/>
        <w:rPr>
          <w:del w:id="1078" w:author="11046017_鄭兆媗" w:date="2024-03-25T17:29:00Z"/>
        </w:rPr>
        <w:pPrChange w:id="1079" w:author="11046021_蔡元振" w:date="2024-03-26T14:25:00Z">
          <w:pPr>
            <w:jc w:val="right"/>
          </w:pPr>
        </w:pPrChange>
      </w:pPr>
      <w:del w:id="1080" w:author="11046017_鄭兆媗" w:date="2024-03-25T16:46:00Z">
        <w:r w:rsidRPr="003E7632">
          <w:rPr>
            <w:rFonts w:hint="eastAsia"/>
            <w:rPrChange w:id="1081"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082" w:name="_Toc162302615"/>
      <w:bookmarkStart w:id="1083" w:name="_Toc162302668"/>
      <w:bookmarkStart w:id="1084" w:name="_Toc162303292"/>
      <w:bookmarkStart w:id="1085" w:name="_Toc166433944"/>
      <w:bookmarkStart w:id="1086" w:name="_Toc167669126"/>
      <w:bookmarkStart w:id="1087" w:name="_Toc167669368"/>
      <w:bookmarkEnd w:id="1082"/>
      <w:bookmarkEnd w:id="1083"/>
      <w:bookmarkEnd w:id="1084"/>
      <w:bookmarkEnd w:id="1085"/>
      <w:bookmarkEnd w:id="1086"/>
      <w:bookmarkEnd w:id="1087"/>
    </w:p>
    <w:p w14:paraId="0B3C8CDC" w14:textId="1E5045A8" w:rsidR="008D1382" w:rsidRDefault="00135C39">
      <w:pPr>
        <w:pStyle w:val="2"/>
        <w:kinsoku w:val="0"/>
        <w:overflowPunct w:val="0"/>
        <w:rPr>
          <w:ins w:id="1088" w:author="11046017_鄭兆媗" w:date="2024-03-25T17:30:00Z"/>
        </w:rPr>
        <w:pPrChange w:id="1089" w:author="11046021_蔡元振" w:date="2024-03-26T14:25:00Z">
          <w:pPr>
            <w:widowControl/>
          </w:pPr>
        </w:pPrChange>
      </w:pPr>
      <w:ins w:id="1090" w:author="11046017_鄭兆媗" w:date="2024-03-25T20:56:00Z">
        <w:r>
          <w:rPr>
            <w:rFonts w:hint="eastAsia"/>
          </w:rPr>
          <w:t xml:space="preserve"> </w:t>
        </w:r>
      </w:ins>
      <w:bookmarkStart w:id="1091" w:name="_Toc166433945"/>
      <w:bookmarkStart w:id="1092" w:name="_Toc167669369"/>
      <w:ins w:id="1093" w:author="11046017_鄭兆媗" w:date="2024-03-25T17:30:00Z">
        <w:r w:rsidR="008D1382">
          <w:rPr>
            <w:rFonts w:hint="eastAsia"/>
          </w:rPr>
          <w:t>專案組織與分工</w:t>
        </w:r>
        <w:bookmarkEnd w:id="1091"/>
        <w:bookmarkEnd w:id="1092"/>
      </w:ins>
    </w:p>
    <w:p w14:paraId="2E2F1341" w14:textId="729F331C" w:rsidR="0029566D" w:rsidRDefault="0029566D" w:rsidP="0029566D">
      <w:pPr>
        <w:pStyle w:val="af0"/>
        <w:keepNext/>
        <w:jc w:val="center"/>
      </w:pPr>
      <w:bookmarkStart w:id="1094" w:name="_Toc167697573"/>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4-2</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1</w:t>
      </w:r>
      <w:r w:rsidR="003E0E6E">
        <w:fldChar w:fldCharType="end"/>
      </w:r>
      <w:r>
        <w:rPr>
          <w:rFonts w:hint="eastAsia"/>
          <w:lang w:eastAsia="zh-TW"/>
        </w:rPr>
        <w:t xml:space="preserve"> </w:t>
      </w:r>
      <w:r w:rsidRPr="008D53C7">
        <w:rPr>
          <w:rFonts w:hint="eastAsia"/>
          <w:lang w:eastAsia="zh-TW"/>
        </w:rPr>
        <w:t>專題組織與分工</w:t>
      </w:r>
      <w:bookmarkEnd w:id="109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095"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0"/>
        <w:gridCol w:w="3083"/>
        <w:gridCol w:w="1547"/>
        <w:gridCol w:w="1549"/>
        <w:gridCol w:w="1549"/>
        <w:gridCol w:w="1540"/>
        <w:tblGridChange w:id="1096">
          <w:tblGrid>
            <w:gridCol w:w="920"/>
            <w:gridCol w:w="2"/>
            <w:gridCol w:w="2"/>
            <w:gridCol w:w="3079"/>
            <w:gridCol w:w="1547"/>
            <w:gridCol w:w="1549"/>
            <w:gridCol w:w="1549"/>
            <w:gridCol w:w="1540"/>
          </w:tblGrid>
        </w:tblGridChange>
      </w:tblGrid>
      <w:tr w:rsidR="000226E4" w14:paraId="1BA8EA96" w14:textId="77777777" w:rsidTr="00812B00">
        <w:trPr>
          <w:tblHeader/>
          <w:jc w:val="center"/>
          <w:trPrChange w:id="1097" w:author="11046017_鄭兆媗" w:date="2024-03-31T15:42:00Z">
            <w:trPr>
              <w:jc w:val="center"/>
            </w:trPr>
          </w:trPrChange>
        </w:trPr>
        <w:tc>
          <w:tcPr>
            <w:tcW w:w="1965" w:type="pct"/>
            <w:gridSpan w:val="2"/>
            <w:shd w:val="clear" w:color="auto" w:fill="auto"/>
            <w:vAlign w:val="center"/>
            <w:tcPrChange w:id="1098" w:author="11046017_鄭兆媗" w:date="2024-03-31T15:42:00Z">
              <w:tcPr>
                <w:tcW w:w="1965" w:type="pct"/>
                <w:gridSpan w:val="4"/>
                <w:shd w:val="clear" w:color="auto" w:fill="auto"/>
                <w:vAlign w:val="center"/>
              </w:tcPr>
            </w:tcPrChange>
          </w:tcPr>
          <w:p w14:paraId="374E623C" w14:textId="77777777" w:rsidR="000226E4" w:rsidRPr="00E436C8" w:rsidRDefault="000226E4">
            <w:pPr>
              <w:kinsoku w:val="0"/>
              <w:overflowPunct w:val="0"/>
              <w:spacing w:line="360" w:lineRule="exact"/>
              <w:jc w:val="center"/>
              <w:rPr>
                <w:szCs w:val="22"/>
              </w:rPr>
              <w:pPrChange w:id="1099"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100" w:author="11046017_鄭兆媗" w:date="2024-03-31T15:42:00Z">
              <w:tcPr>
                <w:tcW w:w="759" w:type="pct"/>
                <w:shd w:val="clear" w:color="auto" w:fill="auto"/>
              </w:tcPr>
            </w:tcPrChange>
          </w:tcPr>
          <w:p w14:paraId="758330A5" w14:textId="77777777" w:rsidR="00874E17" w:rsidRDefault="00874E17">
            <w:pPr>
              <w:kinsoku w:val="0"/>
              <w:overflowPunct w:val="0"/>
              <w:spacing w:line="360" w:lineRule="exact"/>
              <w:jc w:val="center"/>
              <w:rPr>
                <w:ins w:id="1101" w:author="11046017_鄭兆媗" w:date="2024-03-25T14:39:00Z"/>
                <w:szCs w:val="22"/>
              </w:rPr>
              <w:pPrChange w:id="1102" w:author="11046017_鄭兆媗" w:date="2024-03-25T20:17:00Z">
                <w:pPr>
                  <w:jc w:val="center"/>
                </w:pPr>
              </w:pPrChange>
            </w:pPr>
            <w:ins w:id="1103" w:author="11046017_鄭兆媗" w:date="2024-03-25T14:39:00Z">
              <w:r>
                <w:rPr>
                  <w:rFonts w:hint="eastAsia"/>
                  <w:szCs w:val="22"/>
                </w:rPr>
                <w:t>11046004</w:t>
              </w:r>
            </w:ins>
            <w:del w:id="1104"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kinsoku w:val="0"/>
              <w:overflowPunct w:val="0"/>
              <w:spacing w:line="360" w:lineRule="exact"/>
              <w:jc w:val="center"/>
              <w:rPr>
                <w:szCs w:val="28"/>
                <w:rPrChange w:id="1105" w:author="11046017_鄭兆媗" w:date="2024-03-25T20:51:00Z">
                  <w:rPr>
                    <w:sz w:val="22"/>
                    <w:szCs w:val="22"/>
                  </w:rPr>
                </w:rPrChange>
              </w:rPr>
              <w:pPrChange w:id="1106" w:author="11046017_鄭兆媗" w:date="2024-03-25T20:17:00Z">
                <w:pPr>
                  <w:jc w:val="center"/>
                </w:pPr>
              </w:pPrChange>
            </w:pPr>
            <w:ins w:id="1107" w:author="11046017_鄭兆媗" w:date="2024-03-25T14:40:00Z">
              <w:r>
                <w:rPr>
                  <w:rFonts w:hint="eastAsia"/>
                  <w:szCs w:val="22"/>
                </w:rPr>
                <w:t>陳冠廷</w:t>
              </w:r>
            </w:ins>
            <w:del w:id="1108" w:author="11046017_鄭兆媗" w:date="2024-03-25T14:39:00Z">
              <w:r w:rsidR="000226E4" w:rsidRPr="00E436C8">
                <w:rPr>
                  <w:szCs w:val="22"/>
                </w:rPr>
                <w:delText>姓名</w:delText>
              </w:r>
            </w:del>
          </w:p>
        </w:tc>
        <w:tc>
          <w:tcPr>
            <w:tcW w:w="760" w:type="pct"/>
            <w:shd w:val="clear" w:color="auto" w:fill="auto"/>
            <w:vAlign w:val="center"/>
            <w:tcPrChange w:id="1109" w:author="11046017_鄭兆媗" w:date="2024-03-31T15:42:00Z">
              <w:tcPr>
                <w:tcW w:w="760" w:type="pct"/>
                <w:shd w:val="clear" w:color="auto" w:fill="auto"/>
                <w:vAlign w:val="center"/>
              </w:tcPr>
            </w:tcPrChange>
          </w:tcPr>
          <w:p w14:paraId="5D23101A" w14:textId="77777777" w:rsidR="008E65E3" w:rsidRDefault="000226E4">
            <w:pPr>
              <w:kinsoku w:val="0"/>
              <w:overflowPunct w:val="0"/>
              <w:spacing w:line="360" w:lineRule="exact"/>
              <w:jc w:val="center"/>
              <w:rPr>
                <w:ins w:id="1110" w:author="11046017_鄭兆媗" w:date="2024-03-25T14:39:00Z"/>
                <w:szCs w:val="22"/>
              </w:rPr>
              <w:pPrChange w:id="1111" w:author="11046017_鄭兆媗" w:date="2024-03-25T20:17:00Z">
                <w:pPr>
                  <w:jc w:val="center"/>
                </w:pPr>
              </w:pPrChange>
            </w:pPr>
            <w:del w:id="1112" w:author="11046017_鄭兆媗" w:date="2024-03-25T14:39:00Z">
              <w:r w:rsidRPr="00E436C8">
                <w:rPr>
                  <w:szCs w:val="22"/>
                </w:rPr>
                <w:delText>學號</w:delText>
              </w:r>
            </w:del>
            <w:ins w:id="1113" w:author="11046017_鄭兆媗" w:date="2024-03-25T14:39:00Z">
              <w:r w:rsidR="00874E17">
                <w:rPr>
                  <w:rFonts w:hint="eastAsia"/>
                  <w:szCs w:val="22"/>
                </w:rPr>
                <w:t>11046014</w:t>
              </w:r>
            </w:ins>
            <w:r w:rsidRPr="00E436C8">
              <w:rPr>
                <w:szCs w:val="22"/>
              </w:rPr>
              <w:t>/</w:t>
            </w:r>
            <w:del w:id="1114" w:author="11046017_鄭兆媗" w:date="2024-03-25T14:39:00Z">
              <w:r w:rsidRPr="00E436C8">
                <w:rPr>
                  <w:szCs w:val="22"/>
                </w:rPr>
                <w:delText>姓名</w:delText>
              </w:r>
            </w:del>
          </w:p>
          <w:p w14:paraId="184DD29D" w14:textId="4C3699DB" w:rsidR="008E65E3" w:rsidRPr="00E436C8" w:rsidRDefault="00874E17">
            <w:pPr>
              <w:kinsoku w:val="0"/>
              <w:overflowPunct w:val="0"/>
              <w:spacing w:line="360" w:lineRule="exact"/>
              <w:jc w:val="center"/>
              <w:rPr>
                <w:szCs w:val="22"/>
              </w:rPr>
              <w:pPrChange w:id="1115" w:author="11046017_鄭兆媗" w:date="2024-03-25T20:17:00Z">
                <w:pPr>
                  <w:jc w:val="center"/>
                </w:pPr>
              </w:pPrChange>
            </w:pPr>
            <w:ins w:id="1116" w:author="11046017_鄭兆媗" w:date="2024-03-25T14:40:00Z">
              <w:r>
                <w:rPr>
                  <w:rFonts w:hint="eastAsia"/>
                  <w:szCs w:val="22"/>
                </w:rPr>
                <w:t>劉育彤</w:t>
              </w:r>
            </w:ins>
          </w:p>
        </w:tc>
        <w:tc>
          <w:tcPr>
            <w:tcW w:w="760" w:type="pct"/>
            <w:shd w:val="clear" w:color="auto" w:fill="auto"/>
            <w:vAlign w:val="center"/>
            <w:tcPrChange w:id="1117" w:author="11046017_鄭兆媗" w:date="2024-03-31T15:42:00Z">
              <w:tcPr>
                <w:tcW w:w="760" w:type="pct"/>
                <w:shd w:val="clear" w:color="auto" w:fill="auto"/>
                <w:vAlign w:val="center"/>
              </w:tcPr>
            </w:tcPrChange>
          </w:tcPr>
          <w:p w14:paraId="5BC93F98" w14:textId="77777777" w:rsidR="008E65E3" w:rsidRDefault="000226E4">
            <w:pPr>
              <w:kinsoku w:val="0"/>
              <w:overflowPunct w:val="0"/>
              <w:spacing w:line="360" w:lineRule="exact"/>
              <w:jc w:val="center"/>
              <w:rPr>
                <w:ins w:id="1118" w:author="11046017_鄭兆媗" w:date="2024-03-25T14:40:00Z"/>
                <w:szCs w:val="22"/>
              </w:rPr>
              <w:pPrChange w:id="1119" w:author="11046017_鄭兆媗" w:date="2024-03-25T20:17:00Z">
                <w:pPr>
                  <w:jc w:val="center"/>
                </w:pPr>
              </w:pPrChange>
            </w:pPr>
            <w:del w:id="1120" w:author="11046017_鄭兆媗" w:date="2024-03-25T14:39:00Z">
              <w:r w:rsidRPr="00E436C8">
                <w:rPr>
                  <w:szCs w:val="22"/>
                </w:rPr>
                <w:delText>學號</w:delText>
              </w:r>
            </w:del>
            <w:ins w:id="1121" w:author="11046017_鄭兆媗" w:date="2024-03-25T14:39:00Z">
              <w:r w:rsidR="00874E17">
                <w:rPr>
                  <w:rFonts w:hint="eastAsia"/>
                  <w:szCs w:val="22"/>
                </w:rPr>
                <w:t>11046017</w:t>
              </w:r>
            </w:ins>
            <w:r w:rsidRPr="00E436C8">
              <w:rPr>
                <w:szCs w:val="22"/>
              </w:rPr>
              <w:t>/</w:t>
            </w:r>
            <w:del w:id="1122" w:author="11046017_鄭兆媗" w:date="2024-03-25T14:40:00Z">
              <w:r w:rsidRPr="00E436C8">
                <w:rPr>
                  <w:szCs w:val="22"/>
                </w:rPr>
                <w:delText>姓名</w:delText>
              </w:r>
            </w:del>
          </w:p>
          <w:p w14:paraId="7C959A89" w14:textId="069CD711" w:rsidR="008E65E3" w:rsidRPr="00E436C8" w:rsidRDefault="00874E17">
            <w:pPr>
              <w:kinsoku w:val="0"/>
              <w:overflowPunct w:val="0"/>
              <w:spacing w:line="360" w:lineRule="exact"/>
              <w:jc w:val="center"/>
              <w:rPr>
                <w:szCs w:val="22"/>
              </w:rPr>
              <w:pPrChange w:id="1123" w:author="11046017_鄭兆媗" w:date="2024-03-25T20:17:00Z">
                <w:pPr>
                  <w:jc w:val="center"/>
                </w:pPr>
              </w:pPrChange>
            </w:pPr>
            <w:ins w:id="1124"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125" w:author="11046017_鄭兆媗" w:date="2024-03-31T15:42:00Z">
              <w:tcPr>
                <w:tcW w:w="756" w:type="pct"/>
                <w:shd w:val="clear" w:color="auto" w:fill="auto"/>
                <w:vAlign w:val="center"/>
              </w:tcPr>
            </w:tcPrChange>
          </w:tcPr>
          <w:p w14:paraId="1EB5C0CD" w14:textId="77777777" w:rsidR="00874E17" w:rsidRDefault="000226E4">
            <w:pPr>
              <w:kinsoku w:val="0"/>
              <w:overflowPunct w:val="0"/>
              <w:spacing w:line="360" w:lineRule="exact"/>
              <w:jc w:val="center"/>
              <w:rPr>
                <w:ins w:id="1126" w:author="11046017_鄭兆媗" w:date="2024-03-25T14:40:00Z"/>
                <w:szCs w:val="22"/>
              </w:rPr>
              <w:pPrChange w:id="1127" w:author="11046017_鄭兆媗" w:date="2024-03-25T20:17:00Z">
                <w:pPr>
                  <w:jc w:val="center"/>
                </w:pPr>
              </w:pPrChange>
            </w:pPr>
            <w:del w:id="1128" w:author="11046017_鄭兆媗" w:date="2024-03-25T14:40:00Z">
              <w:r w:rsidRPr="00E436C8">
                <w:rPr>
                  <w:szCs w:val="22"/>
                </w:rPr>
                <w:delText>學號</w:delText>
              </w:r>
            </w:del>
            <w:ins w:id="1129"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kinsoku w:val="0"/>
              <w:overflowPunct w:val="0"/>
              <w:spacing w:line="360" w:lineRule="exact"/>
              <w:jc w:val="center"/>
              <w:rPr>
                <w:szCs w:val="22"/>
              </w:rPr>
              <w:pPrChange w:id="1130" w:author="11046017_鄭兆媗" w:date="2024-03-25T20:17:00Z">
                <w:pPr>
                  <w:jc w:val="center"/>
                </w:pPr>
              </w:pPrChange>
            </w:pPr>
            <w:ins w:id="1131" w:author="11046017_鄭兆媗" w:date="2024-03-25T14:40:00Z">
              <w:r>
                <w:rPr>
                  <w:rFonts w:hint="eastAsia"/>
                  <w:szCs w:val="22"/>
                </w:rPr>
                <w:t>蔡元振</w:t>
              </w:r>
            </w:ins>
            <w:del w:id="1132" w:author="11046017_鄭兆媗" w:date="2024-03-25T14:40:00Z">
              <w:r w:rsidR="000226E4" w:rsidRPr="00E436C8">
                <w:rPr>
                  <w:szCs w:val="22"/>
                </w:rPr>
                <w:delText>姓名</w:delText>
              </w:r>
            </w:del>
          </w:p>
        </w:tc>
      </w:tr>
      <w:tr w:rsidR="008366AC" w14:paraId="25620E4E" w14:textId="77777777" w:rsidTr="0029566D">
        <w:trPr>
          <w:jc w:val="center"/>
          <w:trPrChange w:id="1133" w:author="11046017_鄭兆媗" w:date="2024-03-31T15:51:00Z">
            <w:trPr>
              <w:jc w:val="center"/>
            </w:trPr>
          </w:trPrChange>
        </w:trPr>
        <w:tc>
          <w:tcPr>
            <w:tcW w:w="452" w:type="pct"/>
            <w:vMerge w:val="restart"/>
            <w:shd w:val="clear" w:color="auto" w:fill="auto"/>
            <w:textDirection w:val="tbRlV"/>
            <w:vAlign w:val="center"/>
            <w:tcPrChange w:id="1134" w:author="11046017_鄭兆媗" w:date="2024-03-31T15:51:00Z">
              <w:tcPr>
                <w:tcW w:w="454" w:type="pct"/>
                <w:gridSpan w:val="3"/>
                <w:vMerge w:val="restart"/>
                <w:shd w:val="clear" w:color="auto" w:fill="auto"/>
                <w:textDirection w:val="tbRlV"/>
                <w:vAlign w:val="center"/>
              </w:tcPr>
            </w:tcPrChange>
          </w:tcPr>
          <w:p w14:paraId="3A3C45C6" w14:textId="77777777" w:rsidR="008366AC" w:rsidRPr="00E436C8" w:rsidRDefault="008366AC">
            <w:pPr>
              <w:kinsoku w:val="0"/>
              <w:overflowPunct w:val="0"/>
              <w:spacing w:line="360" w:lineRule="exact"/>
              <w:jc w:val="center"/>
              <w:rPr>
                <w:szCs w:val="22"/>
              </w:rPr>
              <w:pPrChange w:id="1135" w:author="11046017_鄭兆媗" w:date="2024-03-25T14:44:00Z">
                <w:pPr>
                  <w:jc w:val="center"/>
                </w:pPr>
              </w:pPrChange>
            </w:pPr>
            <w:r w:rsidRPr="00E436C8">
              <w:rPr>
                <w:rFonts w:hint="eastAsia"/>
                <w:szCs w:val="22"/>
              </w:rPr>
              <w:t>後端開發</w:t>
            </w:r>
          </w:p>
        </w:tc>
        <w:tc>
          <w:tcPr>
            <w:tcW w:w="1513" w:type="pct"/>
            <w:shd w:val="clear" w:color="auto" w:fill="auto"/>
            <w:vAlign w:val="center"/>
            <w:tcPrChange w:id="1136" w:author="11046017_鄭兆媗" w:date="2024-03-31T15:51:00Z">
              <w:tcPr>
                <w:tcW w:w="1510" w:type="pct"/>
                <w:shd w:val="clear" w:color="auto" w:fill="auto"/>
              </w:tcPr>
            </w:tcPrChange>
          </w:tcPr>
          <w:p w14:paraId="354D8922" w14:textId="77777777" w:rsidR="008366AC" w:rsidRPr="00E436C8" w:rsidRDefault="008366AC">
            <w:pPr>
              <w:kinsoku w:val="0"/>
              <w:overflowPunct w:val="0"/>
              <w:spacing w:line="360" w:lineRule="exact"/>
              <w:rPr>
                <w:szCs w:val="22"/>
              </w:rPr>
              <w:pPrChange w:id="1137" w:author="11046017_鄭兆媗" w:date="2024-03-25T20:51:00Z">
                <w:pPr/>
              </w:pPrChange>
            </w:pPr>
            <w:r w:rsidRPr="00E436C8">
              <w:rPr>
                <w:rFonts w:hint="eastAsia"/>
                <w:szCs w:val="22"/>
              </w:rPr>
              <w:t>資料庫建置</w:t>
            </w:r>
          </w:p>
        </w:tc>
        <w:tc>
          <w:tcPr>
            <w:tcW w:w="759" w:type="pct"/>
            <w:shd w:val="clear" w:color="auto" w:fill="auto"/>
            <w:vAlign w:val="center"/>
            <w:tcPrChange w:id="1138" w:author="11046017_鄭兆媗" w:date="2024-03-31T15:51:00Z">
              <w:tcPr>
                <w:tcW w:w="759" w:type="pct"/>
                <w:shd w:val="clear" w:color="auto" w:fill="auto"/>
              </w:tcPr>
            </w:tcPrChange>
          </w:tcPr>
          <w:p w14:paraId="7A92ACC6" w14:textId="77777777" w:rsidR="008366AC" w:rsidRPr="00E436C8" w:rsidRDefault="008366AC">
            <w:pPr>
              <w:kinsoku w:val="0"/>
              <w:overflowPunct w:val="0"/>
              <w:spacing w:line="360" w:lineRule="exact"/>
              <w:jc w:val="center"/>
              <w:rPr>
                <w:szCs w:val="22"/>
              </w:rPr>
              <w:pPrChange w:id="1139" w:author="11046017_鄭兆媗" w:date="2024-03-25T20:51:00Z">
                <w:pPr/>
              </w:pPrChange>
            </w:pPr>
          </w:p>
        </w:tc>
        <w:tc>
          <w:tcPr>
            <w:tcW w:w="760" w:type="pct"/>
            <w:shd w:val="clear" w:color="auto" w:fill="auto"/>
            <w:vAlign w:val="center"/>
            <w:tcPrChange w:id="1140" w:author="11046017_鄭兆媗" w:date="2024-03-31T15:51:00Z">
              <w:tcPr>
                <w:tcW w:w="760" w:type="pct"/>
                <w:shd w:val="clear" w:color="auto" w:fill="auto"/>
              </w:tcPr>
            </w:tcPrChange>
          </w:tcPr>
          <w:p w14:paraId="67FB1672" w14:textId="129420EF" w:rsidR="008366AC" w:rsidRPr="00E436C8" w:rsidRDefault="00917EEB">
            <w:pPr>
              <w:kinsoku w:val="0"/>
              <w:overflowPunct w:val="0"/>
              <w:spacing w:line="360" w:lineRule="exact"/>
              <w:jc w:val="center"/>
              <w:rPr>
                <w:szCs w:val="22"/>
              </w:rPr>
              <w:pPrChange w:id="1141" w:author="11046017_鄭兆媗" w:date="2024-03-25T20:51:00Z">
                <w:pPr/>
              </w:pPrChange>
            </w:pPr>
            <w:ins w:id="1142"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143" w:author="11046017_鄭兆媗" w:date="2024-03-31T15:51:00Z">
              <w:tcPr>
                <w:tcW w:w="760" w:type="pct"/>
                <w:shd w:val="clear" w:color="auto" w:fill="auto"/>
              </w:tcPr>
            </w:tcPrChange>
          </w:tcPr>
          <w:p w14:paraId="2699109F" w14:textId="11CCF971" w:rsidR="008366AC" w:rsidRPr="00E436C8" w:rsidRDefault="00C544D6">
            <w:pPr>
              <w:kinsoku w:val="0"/>
              <w:overflowPunct w:val="0"/>
              <w:spacing w:line="360" w:lineRule="exact"/>
              <w:jc w:val="center"/>
              <w:rPr>
                <w:szCs w:val="22"/>
              </w:rPr>
              <w:pPrChange w:id="1144" w:author="11046017_鄭兆媗" w:date="2024-03-25T20:51:00Z">
                <w:pPr/>
              </w:pPrChange>
            </w:pPr>
            <w:ins w:id="1145" w:author="11046017_鄭兆媗" w:date="2024-03-25T14:43:00Z">
              <w:r w:rsidRPr="003E7632">
                <w:rPr>
                  <w:rFonts w:hint="eastAsia"/>
                  <w:rPrChange w:id="1146" w:author="11046014_劉育彤" w:date="2024-03-25T20:17:00Z">
                    <w:rPr>
                      <w:rFonts w:ascii="標楷體" w:hAnsi="標楷體" w:hint="eastAsia"/>
                    </w:rPr>
                  </w:rPrChange>
                </w:rPr>
                <w:t>●</w:t>
              </w:r>
            </w:ins>
          </w:p>
        </w:tc>
        <w:tc>
          <w:tcPr>
            <w:tcW w:w="756" w:type="pct"/>
            <w:shd w:val="clear" w:color="auto" w:fill="auto"/>
            <w:vAlign w:val="center"/>
            <w:tcPrChange w:id="1147" w:author="11046017_鄭兆媗" w:date="2024-03-31T15:51:00Z">
              <w:tcPr>
                <w:tcW w:w="756" w:type="pct"/>
                <w:shd w:val="clear" w:color="auto" w:fill="auto"/>
              </w:tcPr>
            </w:tcPrChange>
          </w:tcPr>
          <w:p w14:paraId="591F6B3E" w14:textId="77777777" w:rsidR="008366AC" w:rsidRPr="00E436C8" w:rsidRDefault="008366AC">
            <w:pPr>
              <w:kinsoku w:val="0"/>
              <w:overflowPunct w:val="0"/>
              <w:spacing w:line="360" w:lineRule="exact"/>
              <w:jc w:val="center"/>
              <w:rPr>
                <w:szCs w:val="22"/>
              </w:rPr>
              <w:pPrChange w:id="1148" w:author="11046017_鄭兆媗" w:date="2024-03-25T20:51:00Z">
                <w:pPr/>
              </w:pPrChange>
            </w:pPr>
          </w:p>
        </w:tc>
      </w:tr>
      <w:tr w:rsidR="008366AC" w14:paraId="0C74C5D0" w14:textId="77777777" w:rsidTr="0029566D">
        <w:trPr>
          <w:jc w:val="center"/>
          <w:trPrChange w:id="1149" w:author="11046017_鄭兆媗" w:date="2024-03-31T15:51:00Z">
            <w:trPr>
              <w:jc w:val="center"/>
            </w:trPr>
          </w:trPrChange>
        </w:trPr>
        <w:tc>
          <w:tcPr>
            <w:tcW w:w="452" w:type="pct"/>
            <w:vMerge/>
            <w:shd w:val="clear" w:color="auto" w:fill="auto"/>
            <w:vAlign w:val="center"/>
            <w:tcPrChange w:id="1150" w:author="11046017_鄭兆媗" w:date="2024-03-31T15:51:00Z">
              <w:tcPr>
                <w:tcW w:w="454" w:type="pct"/>
                <w:gridSpan w:val="3"/>
                <w:vMerge/>
                <w:shd w:val="clear" w:color="auto" w:fill="auto"/>
                <w:vAlign w:val="center"/>
              </w:tcPr>
            </w:tcPrChange>
          </w:tcPr>
          <w:p w14:paraId="3DCB8593" w14:textId="77777777" w:rsidR="008366AC" w:rsidRPr="00E436C8" w:rsidRDefault="008366AC">
            <w:pPr>
              <w:kinsoku w:val="0"/>
              <w:overflowPunct w:val="0"/>
              <w:spacing w:line="360" w:lineRule="exact"/>
              <w:jc w:val="center"/>
              <w:rPr>
                <w:szCs w:val="22"/>
              </w:rPr>
              <w:pPrChange w:id="1151" w:author="11046017_鄭兆媗" w:date="2024-03-25T20:17:00Z">
                <w:pPr>
                  <w:jc w:val="center"/>
                </w:pPr>
              </w:pPrChange>
            </w:pPr>
          </w:p>
        </w:tc>
        <w:tc>
          <w:tcPr>
            <w:tcW w:w="1513" w:type="pct"/>
            <w:shd w:val="clear" w:color="auto" w:fill="auto"/>
            <w:vAlign w:val="center"/>
            <w:tcPrChange w:id="1152" w:author="11046017_鄭兆媗" w:date="2024-03-31T15:51:00Z">
              <w:tcPr>
                <w:tcW w:w="1510" w:type="pct"/>
                <w:shd w:val="clear" w:color="auto" w:fill="auto"/>
              </w:tcPr>
            </w:tcPrChange>
          </w:tcPr>
          <w:p w14:paraId="43D03DEE" w14:textId="77777777" w:rsidR="008366AC" w:rsidRPr="00E436C8" w:rsidRDefault="008366AC">
            <w:pPr>
              <w:kinsoku w:val="0"/>
              <w:overflowPunct w:val="0"/>
              <w:spacing w:line="360" w:lineRule="exact"/>
              <w:rPr>
                <w:szCs w:val="22"/>
              </w:rPr>
              <w:pPrChange w:id="1153" w:author="11046017_鄭兆媗" w:date="2024-03-25T20:51:00Z">
                <w:pPr/>
              </w:pPrChange>
            </w:pPr>
            <w:r w:rsidRPr="00E436C8">
              <w:rPr>
                <w:rFonts w:hint="eastAsia"/>
                <w:szCs w:val="22"/>
              </w:rPr>
              <w:t>伺服器架設</w:t>
            </w:r>
          </w:p>
        </w:tc>
        <w:tc>
          <w:tcPr>
            <w:tcW w:w="759" w:type="pct"/>
            <w:shd w:val="clear" w:color="auto" w:fill="auto"/>
            <w:vAlign w:val="center"/>
            <w:tcPrChange w:id="1154" w:author="11046017_鄭兆媗" w:date="2024-03-31T15:51:00Z">
              <w:tcPr>
                <w:tcW w:w="759" w:type="pct"/>
                <w:shd w:val="clear" w:color="auto" w:fill="auto"/>
              </w:tcPr>
            </w:tcPrChange>
          </w:tcPr>
          <w:p w14:paraId="26E4B206" w14:textId="77777777" w:rsidR="008366AC" w:rsidRPr="00E436C8" w:rsidRDefault="008366AC">
            <w:pPr>
              <w:kinsoku w:val="0"/>
              <w:overflowPunct w:val="0"/>
              <w:spacing w:line="360" w:lineRule="exact"/>
              <w:jc w:val="center"/>
              <w:rPr>
                <w:szCs w:val="22"/>
              </w:rPr>
              <w:pPrChange w:id="1155" w:author="11046017_鄭兆媗" w:date="2024-03-25T20:51:00Z">
                <w:pPr/>
              </w:pPrChange>
            </w:pPr>
          </w:p>
        </w:tc>
        <w:tc>
          <w:tcPr>
            <w:tcW w:w="760" w:type="pct"/>
            <w:shd w:val="clear" w:color="auto" w:fill="auto"/>
            <w:vAlign w:val="center"/>
            <w:tcPrChange w:id="1156" w:author="11046017_鄭兆媗" w:date="2024-03-31T15:51:00Z">
              <w:tcPr>
                <w:tcW w:w="760" w:type="pct"/>
                <w:shd w:val="clear" w:color="auto" w:fill="auto"/>
              </w:tcPr>
            </w:tcPrChange>
          </w:tcPr>
          <w:p w14:paraId="2E8E4C80" w14:textId="57C0395B" w:rsidR="008366AC" w:rsidRPr="00E436C8" w:rsidRDefault="00917EEB">
            <w:pPr>
              <w:kinsoku w:val="0"/>
              <w:overflowPunct w:val="0"/>
              <w:spacing w:line="360" w:lineRule="exact"/>
              <w:jc w:val="center"/>
              <w:rPr>
                <w:szCs w:val="22"/>
              </w:rPr>
              <w:pPrChange w:id="1157" w:author="11046017_鄭兆媗" w:date="2024-03-25T20:51:00Z">
                <w:pPr/>
              </w:pPrChange>
            </w:pPr>
            <w:ins w:id="115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159" w:author="11046017_鄭兆媗" w:date="2024-03-31T15:51:00Z">
              <w:tcPr>
                <w:tcW w:w="760" w:type="pct"/>
                <w:shd w:val="clear" w:color="auto" w:fill="auto"/>
              </w:tcPr>
            </w:tcPrChange>
          </w:tcPr>
          <w:p w14:paraId="24198672" w14:textId="221956B5" w:rsidR="008366AC" w:rsidRPr="00E436C8" w:rsidRDefault="00C544D6">
            <w:pPr>
              <w:kinsoku w:val="0"/>
              <w:overflowPunct w:val="0"/>
              <w:spacing w:line="360" w:lineRule="exact"/>
              <w:jc w:val="center"/>
              <w:rPr>
                <w:szCs w:val="22"/>
              </w:rPr>
              <w:pPrChange w:id="1160" w:author="11046017_鄭兆媗" w:date="2024-03-25T20:51:00Z">
                <w:pPr/>
              </w:pPrChange>
            </w:pPr>
            <w:ins w:id="1161" w:author="11046017_鄭兆媗" w:date="2024-03-25T14:43:00Z">
              <w:r w:rsidRPr="003E7632">
                <w:rPr>
                  <w:rFonts w:hint="eastAsia"/>
                  <w:rPrChange w:id="1162" w:author="11046014_劉育彤" w:date="2024-03-25T20:17:00Z">
                    <w:rPr>
                      <w:rFonts w:ascii="標楷體" w:hAnsi="標楷體" w:hint="eastAsia"/>
                    </w:rPr>
                  </w:rPrChange>
                </w:rPr>
                <w:t>●</w:t>
              </w:r>
            </w:ins>
          </w:p>
        </w:tc>
        <w:tc>
          <w:tcPr>
            <w:tcW w:w="756" w:type="pct"/>
            <w:shd w:val="clear" w:color="auto" w:fill="auto"/>
            <w:vAlign w:val="center"/>
            <w:tcPrChange w:id="1163" w:author="11046017_鄭兆媗" w:date="2024-03-31T15:51:00Z">
              <w:tcPr>
                <w:tcW w:w="756" w:type="pct"/>
                <w:shd w:val="clear" w:color="auto" w:fill="auto"/>
              </w:tcPr>
            </w:tcPrChange>
          </w:tcPr>
          <w:p w14:paraId="024782E2" w14:textId="77777777" w:rsidR="008366AC" w:rsidRPr="00E436C8" w:rsidRDefault="008366AC">
            <w:pPr>
              <w:kinsoku w:val="0"/>
              <w:overflowPunct w:val="0"/>
              <w:spacing w:line="360" w:lineRule="exact"/>
              <w:jc w:val="center"/>
              <w:rPr>
                <w:szCs w:val="22"/>
              </w:rPr>
              <w:pPrChange w:id="1164" w:author="11046017_鄭兆媗" w:date="2024-03-25T20:51:00Z">
                <w:pPr/>
              </w:pPrChange>
            </w:pPr>
          </w:p>
        </w:tc>
      </w:tr>
      <w:tr w:rsidR="008366AC" w14:paraId="65A6D430" w14:textId="77777777" w:rsidTr="0029566D">
        <w:trPr>
          <w:jc w:val="center"/>
          <w:trPrChange w:id="1165" w:author="11046017_鄭兆媗" w:date="2024-03-31T15:51:00Z">
            <w:trPr>
              <w:jc w:val="center"/>
            </w:trPr>
          </w:trPrChange>
        </w:trPr>
        <w:tc>
          <w:tcPr>
            <w:tcW w:w="452" w:type="pct"/>
            <w:vMerge/>
            <w:shd w:val="clear" w:color="auto" w:fill="auto"/>
            <w:vAlign w:val="center"/>
            <w:tcPrChange w:id="1166" w:author="11046017_鄭兆媗" w:date="2024-03-31T15:51:00Z">
              <w:tcPr>
                <w:tcW w:w="454" w:type="pct"/>
                <w:gridSpan w:val="3"/>
                <w:vMerge/>
                <w:shd w:val="clear" w:color="auto" w:fill="auto"/>
                <w:vAlign w:val="center"/>
              </w:tcPr>
            </w:tcPrChange>
          </w:tcPr>
          <w:p w14:paraId="76D56865" w14:textId="77777777" w:rsidR="008366AC" w:rsidRPr="00E436C8" w:rsidRDefault="008366AC">
            <w:pPr>
              <w:kinsoku w:val="0"/>
              <w:overflowPunct w:val="0"/>
              <w:spacing w:line="360" w:lineRule="exact"/>
              <w:jc w:val="center"/>
              <w:rPr>
                <w:szCs w:val="22"/>
              </w:rPr>
              <w:pPrChange w:id="1167" w:author="11046017_鄭兆媗" w:date="2024-03-25T20:17:00Z">
                <w:pPr>
                  <w:jc w:val="center"/>
                </w:pPr>
              </w:pPrChange>
            </w:pPr>
          </w:p>
        </w:tc>
        <w:tc>
          <w:tcPr>
            <w:tcW w:w="1513" w:type="pct"/>
            <w:shd w:val="clear" w:color="auto" w:fill="auto"/>
            <w:vAlign w:val="center"/>
            <w:tcPrChange w:id="1168" w:author="11046017_鄭兆媗" w:date="2024-03-31T15:51:00Z">
              <w:tcPr>
                <w:tcW w:w="1510" w:type="pct"/>
                <w:shd w:val="clear" w:color="auto" w:fill="auto"/>
              </w:tcPr>
            </w:tcPrChange>
          </w:tcPr>
          <w:p w14:paraId="7412E57D" w14:textId="78E4EAB1" w:rsidR="008366AC" w:rsidRPr="00E436C8" w:rsidRDefault="00A812D7">
            <w:pPr>
              <w:kinsoku w:val="0"/>
              <w:overflowPunct w:val="0"/>
              <w:spacing w:line="360" w:lineRule="exact"/>
              <w:rPr>
                <w:szCs w:val="22"/>
              </w:rPr>
              <w:pPrChange w:id="1169" w:author="11046017_鄭兆媗" w:date="2024-03-25T20:51:00Z">
                <w:pPr/>
              </w:pPrChange>
            </w:pPr>
            <w:ins w:id="1170"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171"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172" w:author="11046017_鄭兆媗" w:date="2024-03-31T15:51:00Z">
              <w:tcPr>
                <w:tcW w:w="759" w:type="pct"/>
                <w:shd w:val="clear" w:color="auto" w:fill="auto"/>
              </w:tcPr>
            </w:tcPrChange>
          </w:tcPr>
          <w:p w14:paraId="13FAD23E" w14:textId="77777777" w:rsidR="008366AC" w:rsidRPr="00E436C8" w:rsidRDefault="008366AC">
            <w:pPr>
              <w:kinsoku w:val="0"/>
              <w:overflowPunct w:val="0"/>
              <w:spacing w:line="360" w:lineRule="exact"/>
              <w:jc w:val="center"/>
              <w:rPr>
                <w:szCs w:val="22"/>
              </w:rPr>
              <w:pPrChange w:id="1173" w:author="11046017_鄭兆媗" w:date="2024-03-25T20:51:00Z">
                <w:pPr/>
              </w:pPrChange>
            </w:pPr>
          </w:p>
        </w:tc>
        <w:tc>
          <w:tcPr>
            <w:tcW w:w="760" w:type="pct"/>
            <w:shd w:val="clear" w:color="auto" w:fill="auto"/>
            <w:vAlign w:val="center"/>
            <w:tcPrChange w:id="1174" w:author="11046017_鄭兆媗" w:date="2024-03-31T15:51:00Z">
              <w:tcPr>
                <w:tcW w:w="760" w:type="pct"/>
                <w:shd w:val="clear" w:color="auto" w:fill="auto"/>
              </w:tcPr>
            </w:tcPrChange>
          </w:tcPr>
          <w:p w14:paraId="1860424F" w14:textId="0F8481ED" w:rsidR="008366AC" w:rsidRPr="00E436C8" w:rsidRDefault="00484BD0">
            <w:pPr>
              <w:kinsoku w:val="0"/>
              <w:overflowPunct w:val="0"/>
              <w:spacing w:line="360" w:lineRule="exact"/>
              <w:jc w:val="center"/>
              <w:rPr>
                <w:szCs w:val="22"/>
              </w:rPr>
              <w:pPrChange w:id="1175" w:author="11046017_鄭兆媗" w:date="2024-03-25T20:51:00Z">
                <w:pPr/>
              </w:pPrChange>
            </w:pPr>
            <w:ins w:id="117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177" w:author="11046017_鄭兆媗" w:date="2024-03-31T15:51:00Z">
              <w:tcPr>
                <w:tcW w:w="760" w:type="pct"/>
                <w:shd w:val="clear" w:color="auto" w:fill="auto"/>
              </w:tcPr>
            </w:tcPrChange>
          </w:tcPr>
          <w:p w14:paraId="3FDC8380" w14:textId="6A344163" w:rsidR="008366AC" w:rsidRPr="00E436C8" w:rsidRDefault="00484BD0">
            <w:pPr>
              <w:kinsoku w:val="0"/>
              <w:overflowPunct w:val="0"/>
              <w:spacing w:line="360" w:lineRule="exact"/>
              <w:jc w:val="center"/>
              <w:rPr>
                <w:szCs w:val="22"/>
              </w:rPr>
              <w:pPrChange w:id="1178" w:author="11046017_鄭兆媗" w:date="2024-03-25T20:51:00Z">
                <w:pPr/>
              </w:pPrChange>
            </w:pPr>
            <w:ins w:id="1179" w:author="11046017_鄭兆媗" w:date="2024-03-25T14:44:00Z">
              <w:r w:rsidRPr="003E7632">
                <w:rPr>
                  <w:rFonts w:hint="eastAsia"/>
                  <w:rPrChange w:id="1180" w:author="11046014_劉育彤" w:date="2024-03-25T20:17:00Z">
                    <w:rPr>
                      <w:rFonts w:ascii="標楷體" w:hAnsi="標楷體" w:hint="eastAsia"/>
                    </w:rPr>
                  </w:rPrChange>
                </w:rPr>
                <w:t>●</w:t>
              </w:r>
            </w:ins>
          </w:p>
        </w:tc>
        <w:tc>
          <w:tcPr>
            <w:tcW w:w="756" w:type="pct"/>
            <w:shd w:val="clear" w:color="auto" w:fill="auto"/>
            <w:vAlign w:val="center"/>
            <w:tcPrChange w:id="1181" w:author="11046017_鄭兆媗" w:date="2024-03-31T15:51:00Z">
              <w:tcPr>
                <w:tcW w:w="756" w:type="pct"/>
                <w:shd w:val="clear" w:color="auto" w:fill="auto"/>
              </w:tcPr>
            </w:tcPrChange>
          </w:tcPr>
          <w:p w14:paraId="09ADA530" w14:textId="1413DC2B" w:rsidR="008366AC" w:rsidRPr="00E436C8" w:rsidRDefault="008366AC">
            <w:pPr>
              <w:kinsoku w:val="0"/>
              <w:overflowPunct w:val="0"/>
              <w:spacing w:line="360" w:lineRule="exact"/>
              <w:jc w:val="center"/>
              <w:rPr>
                <w:szCs w:val="22"/>
              </w:rPr>
              <w:pPrChange w:id="1182" w:author="11046017_鄭兆媗" w:date="2024-03-25T20:51:00Z">
                <w:pPr/>
              </w:pPrChange>
            </w:pPr>
          </w:p>
        </w:tc>
      </w:tr>
      <w:tr w:rsidR="008366AC" w14:paraId="5D3A665E" w14:textId="77777777" w:rsidTr="0029566D">
        <w:trPr>
          <w:jc w:val="center"/>
          <w:trPrChange w:id="1183" w:author="11046017_鄭兆媗" w:date="2024-03-31T15:51:00Z">
            <w:trPr>
              <w:jc w:val="center"/>
            </w:trPr>
          </w:trPrChange>
        </w:trPr>
        <w:tc>
          <w:tcPr>
            <w:tcW w:w="452" w:type="pct"/>
            <w:vMerge/>
            <w:shd w:val="clear" w:color="auto" w:fill="auto"/>
            <w:vAlign w:val="center"/>
            <w:tcPrChange w:id="1184" w:author="11046017_鄭兆媗" w:date="2024-03-31T15:51:00Z">
              <w:tcPr>
                <w:tcW w:w="454" w:type="pct"/>
                <w:gridSpan w:val="3"/>
                <w:vMerge/>
                <w:shd w:val="clear" w:color="auto" w:fill="auto"/>
                <w:vAlign w:val="center"/>
              </w:tcPr>
            </w:tcPrChange>
          </w:tcPr>
          <w:p w14:paraId="4C2726A7" w14:textId="77777777" w:rsidR="008366AC" w:rsidRPr="00E436C8" w:rsidRDefault="008366AC">
            <w:pPr>
              <w:kinsoku w:val="0"/>
              <w:overflowPunct w:val="0"/>
              <w:spacing w:line="360" w:lineRule="exact"/>
              <w:jc w:val="center"/>
              <w:rPr>
                <w:szCs w:val="22"/>
              </w:rPr>
              <w:pPrChange w:id="1185" w:author="11046017_鄭兆媗" w:date="2024-03-25T20:17:00Z">
                <w:pPr>
                  <w:jc w:val="center"/>
                </w:pPr>
              </w:pPrChange>
            </w:pPr>
          </w:p>
        </w:tc>
        <w:tc>
          <w:tcPr>
            <w:tcW w:w="1513" w:type="pct"/>
            <w:shd w:val="clear" w:color="auto" w:fill="auto"/>
            <w:vAlign w:val="center"/>
            <w:tcPrChange w:id="1186" w:author="11046017_鄭兆媗" w:date="2024-03-31T15:51:00Z">
              <w:tcPr>
                <w:tcW w:w="1510" w:type="pct"/>
                <w:shd w:val="clear" w:color="auto" w:fill="auto"/>
              </w:tcPr>
            </w:tcPrChange>
          </w:tcPr>
          <w:p w14:paraId="1502C01E" w14:textId="6CF11888" w:rsidR="008366AC" w:rsidRPr="00E436C8" w:rsidRDefault="00484BD0">
            <w:pPr>
              <w:kinsoku w:val="0"/>
              <w:overflowPunct w:val="0"/>
              <w:spacing w:line="360" w:lineRule="exact"/>
              <w:rPr>
                <w:szCs w:val="22"/>
              </w:rPr>
              <w:pPrChange w:id="1187" w:author="11046017_鄭兆媗" w:date="2024-03-25T20:51:00Z">
                <w:pPr/>
              </w:pPrChange>
            </w:pPr>
            <w:r>
              <w:rPr>
                <w:rFonts w:hint="eastAsia"/>
                <w:szCs w:val="22"/>
              </w:rPr>
              <w:t>會員資料</w:t>
            </w:r>
            <w:del w:id="1188"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189" w:author="11046017_鄭兆媗" w:date="2024-03-31T15:51:00Z">
              <w:tcPr>
                <w:tcW w:w="759" w:type="pct"/>
                <w:shd w:val="clear" w:color="auto" w:fill="auto"/>
              </w:tcPr>
            </w:tcPrChange>
          </w:tcPr>
          <w:p w14:paraId="25910482" w14:textId="77777777" w:rsidR="008366AC" w:rsidRPr="00E436C8" w:rsidRDefault="008366AC">
            <w:pPr>
              <w:kinsoku w:val="0"/>
              <w:overflowPunct w:val="0"/>
              <w:spacing w:line="360" w:lineRule="exact"/>
              <w:jc w:val="center"/>
              <w:rPr>
                <w:szCs w:val="22"/>
              </w:rPr>
              <w:pPrChange w:id="1190" w:author="11046017_鄭兆媗" w:date="2024-03-25T20:51:00Z">
                <w:pPr/>
              </w:pPrChange>
            </w:pPr>
          </w:p>
        </w:tc>
        <w:tc>
          <w:tcPr>
            <w:tcW w:w="760" w:type="pct"/>
            <w:shd w:val="clear" w:color="auto" w:fill="auto"/>
            <w:vAlign w:val="center"/>
            <w:tcPrChange w:id="1191" w:author="11046017_鄭兆媗" w:date="2024-03-31T15:51:00Z">
              <w:tcPr>
                <w:tcW w:w="760" w:type="pct"/>
                <w:shd w:val="clear" w:color="auto" w:fill="auto"/>
              </w:tcPr>
            </w:tcPrChange>
          </w:tcPr>
          <w:p w14:paraId="4766BF40" w14:textId="36A5F3CC" w:rsidR="008366AC" w:rsidRPr="00E436C8" w:rsidRDefault="00484BD0">
            <w:pPr>
              <w:kinsoku w:val="0"/>
              <w:overflowPunct w:val="0"/>
              <w:spacing w:line="360" w:lineRule="exact"/>
              <w:jc w:val="center"/>
              <w:rPr>
                <w:szCs w:val="22"/>
              </w:rPr>
              <w:pPrChange w:id="1192" w:author="11046017_鄭兆媗" w:date="2024-03-25T20:51:00Z">
                <w:pPr/>
              </w:pPrChange>
            </w:pPr>
            <w:ins w:id="1193" w:author="11046017_鄭兆媗" w:date="2024-03-25T14:44:00Z">
              <w:r w:rsidRPr="003E7632">
                <w:rPr>
                  <w:rFonts w:hint="eastAsia"/>
                  <w:rPrChange w:id="1194" w:author="11046014_劉育彤" w:date="2024-03-25T20:17:00Z">
                    <w:rPr>
                      <w:rFonts w:ascii="標楷體" w:hAnsi="標楷體" w:hint="eastAsia"/>
                    </w:rPr>
                  </w:rPrChange>
                </w:rPr>
                <w:t>●</w:t>
              </w:r>
            </w:ins>
          </w:p>
        </w:tc>
        <w:tc>
          <w:tcPr>
            <w:tcW w:w="760" w:type="pct"/>
            <w:shd w:val="clear" w:color="auto" w:fill="auto"/>
            <w:vAlign w:val="center"/>
            <w:tcPrChange w:id="1195" w:author="11046017_鄭兆媗" w:date="2024-03-31T15:51:00Z">
              <w:tcPr>
                <w:tcW w:w="760" w:type="pct"/>
                <w:shd w:val="clear" w:color="auto" w:fill="auto"/>
              </w:tcPr>
            </w:tcPrChange>
          </w:tcPr>
          <w:p w14:paraId="4BC3D3CA" w14:textId="0709F27E" w:rsidR="008366AC" w:rsidRPr="00E436C8" w:rsidRDefault="00484BD0">
            <w:pPr>
              <w:kinsoku w:val="0"/>
              <w:overflowPunct w:val="0"/>
              <w:spacing w:line="360" w:lineRule="exact"/>
              <w:jc w:val="center"/>
              <w:rPr>
                <w:szCs w:val="22"/>
              </w:rPr>
              <w:pPrChange w:id="1196" w:author="11046017_鄭兆媗" w:date="2024-03-25T20:51:00Z">
                <w:pPr/>
              </w:pPrChange>
            </w:pPr>
            <w:ins w:id="119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198" w:author="11046017_鄭兆媗" w:date="2024-03-31T15:51:00Z">
              <w:tcPr>
                <w:tcW w:w="756" w:type="pct"/>
                <w:shd w:val="clear" w:color="auto" w:fill="auto"/>
              </w:tcPr>
            </w:tcPrChange>
          </w:tcPr>
          <w:p w14:paraId="32A0C88C" w14:textId="02591B22" w:rsidR="008366AC" w:rsidRPr="00E436C8" w:rsidRDefault="008366AC">
            <w:pPr>
              <w:kinsoku w:val="0"/>
              <w:overflowPunct w:val="0"/>
              <w:spacing w:line="360" w:lineRule="exact"/>
              <w:jc w:val="center"/>
              <w:rPr>
                <w:szCs w:val="22"/>
              </w:rPr>
              <w:pPrChange w:id="1199" w:author="11046017_鄭兆媗" w:date="2024-03-25T20:51:00Z">
                <w:pPr/>
              </w:pPrChange>
            </w:pPr>
          </w:p>
        </w:tc>
      </w:tr>
      <w:tr w:rsidR="00484BD0" w14:paraId="6F948C38" w14:textId="77777777" w:rsidTr="0029566D">
        <w:trPr>
          <w:jc w:val="center"/>
        </w:trPr>
        <w:tc>
          <w:tcPr>
            <w:tcW w:w="452" w:type="pct"/>
            <w:vMerge/>
            <w:shd w:val="clear" w:color="auto" w:fill="auto"/>
            <w:vAlign w:val="center"/>
          </w:tcPr>
          <w:p w14:paraId="0787ECE6" w14:textId="77777777" w:rsidR="00484BD0" w:rsidRPr="00E436C8" w:rsidRDefault="00484BD0">
            <w:pPr>
              <w:kinsoku w:val="0"/>
              <w:overflowPunct w:val="0"/>
              <w:spacing w:line="360" w:lineRule="exact"/>
              <w:jc w:val="center"/>
              <w:rPr>
                <w:szCs w:val="22"/>
              </w:rPr>
            </w:pPr>
          </w:p>
        </w:tc>
        <w:tc>
          <w:tcPr>
            <w:tcW w:w="1513" w:type="pct"/>
            <w:shd w:val="clear" w:color="auto" w:fill="auto"/>
            <w:vAlign w:val="center"/>
          </w:tcPr>
          <w:p w14:paraId="0497DA5F" w14:textId="0CFAF994" w:rsidR="00484BD0" w:rsidRDefault="00484BD0">
            <w:pPr>
              <w:kinsoku w:val="0"/>
              <w:overflowPunct w:val="0"/>
              <w:spacing w:line="360" w:lineRule="exact"/>
              <w:rPr>
                <w:szCs w:val="22"/>
              </w:rPr>
            </w:pPr>
            <w:r>
              <w:rPr>
                <w:rFonts w:hint="eastAsia"/>
                <w:szCs w:val="22"/>
              </w:rPr>
              <w:t>社群空間</w:t>
            </w:r>
          </w:p>
        </w:tc>
        <w:tc>
          <w:tcPr>
            <w:tcW w:w="759" w:type="pct"/>
            <w:shd w:val="clear" w:color="auto" w:fill="auto"/>
            <w:vAlign w:val="center"/>
          </w:tcPr>
          <w:p w14:paraId="50A1256F" w14:textId="77777777" w:rsidR="00484BD0" w:rsidRPr="00E436C8" w:rsidRDefault="00484BD0">
            <w:pPr>
              <w:kinsoku w:val="0"/>
              <w:overflowPunct w:val="0"/>
              <w:spacing w:line="360" w:lineRule="exact"/>
              <w:jc w:val="center"/>
              <w:rPr>
                <w:szCs w:val="22"/>
              </w:rPr>
            </w:pPr>
          </w:p>
        </w:tc>
        <w:tc>
          <w:tcPr>
            <w:tcW w:w="760" w:type="pct"/>
            <w:shd w:val="clear" w:color="auto" w:fill="auto"/>
            <w:vAlign w:val="center"/>
          </w:tcPr>
          <w:p w14:paraId="5125F2A2" w14:textId="77777777" w:rsidR="00484BD0" w:rsidRPr="00E436C8" w:rsidRDefault="00484BD0">
            <w:pPr>
              <w:kinsoku w:val="0"/>
              <w:overflowPunct w:val="0"/>
              <w:spacing w:line="360" w:lineRule="exact"/>
              <w:jc w:val="center"/>
              <w:rPr>
                <w:szCs w:val="22"/>
              </w:rPr>
            </w:pPr>
          </w:p>
        </w:tc>
        <w:tc>
          <w:tcPr>
            <w:tcW w:w="760" w:type="pct"/>
            <w:shd w:val="clear" w:color="auto" w:fill="auto"/>
            <w:vAlign w:val="center"/>
          </w:tcPr>
          <w:p w14:paraId="37DA0C7D" w14:textId="036B603B" w:rsidR="00484BD0" w:rsidRPr="0075669A" w:rsidRDefault="00484BD0">
            <w:pPr>
              <w:kinsoku w:val="0"/>
              <w:overflowPunct w:val="0"/>
              <w:spacing w:line="360" w:lineRule="exact"/>
              <w:jc w:val="center"/>
              <w:rPr>
                <w:rFonts w:ascii="新細明體" w:eastAsia="新細明體" w:hAnsi="新細明體" w:cs="新細明體"/>
              </w:rPr>
            </w:pPr>
            <w:ins w:id="120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
          <w:p w14:paraId="431DF6DE" w14:textId="2F72A11F" w:rsidR="00484BD0" w:rsidRPr="003E7632" w:rsidRDefault="00484BD0">
            <w:pPr>
              <w:kinsoku w:val="0"/>
              <w:overflowPunct w:val="0"/>
              <w:spacing w:line="360" w:lineRule="exact"/>
              <w:jc w:val="center"/>
            </w:pPr>
            <w:ins w:id="1201" w:author="11046017_鄭兆媗" w:date="2024-03-25T14:44:00Z">
              <w:r w:rsidRPr="003E7632">
                <w:rPr>
                  <w:rFonts w:hint="eastAsia"/>
                  <w:rPrChange w:id="1202" w:author="11046014_劉育彤" w:date="2024-03-25T20:17:00Z">
                    <w:rPr>
                      <w:rFonts w:ascii="標楷體" w:hAnsi="標楷體" w:hint="eastAsia"/>
                    </w:rPr>
                  </w:rPrChange>
                </w:rPr>
                <w:t>●</w:t>
              </w:r>
            </w:ins>
          </w:p>
        </w:tc>
      </w:tr>
      <w:tr w:rsidR="008366AC" w14:paraId="30785A02" w14:textId="77777777" w:rsidTr="0029566D">
        <w:trPr>
          <w:jc w:val="center"/>
          <w:trPrChange w:id="1203" w:author="11046017_鄭兆媗" w:date="2024-03-31T15:51:00Z">
            <w:trPr>
              <w:jc w:val="center"/>
            </w:trPr>
          </w:trPrChange>
        </w:trPr>
        <w:tc>
          <w:tcPr>
            <w:tcW w:w="452" w:type="pct"/>
            <w:vMerge/>
            <w:shd w:val="clear" w:color="auto" w:fill="auto"/>
            <w:vAlign w:val="center"/>
            <w:tcPrChange w:id="1204" w:author="11046017_鄭兆媗" w:date="2024-03-31T15:51:00Z">
              <w:tcPr>
                <w:tcW w:w="454" w:type="pct"/>
                <w:gridSpan w:val="3"/>
                <w:vMerge/>
                <w:shd w:val="clear" w:color="auto" w:fill="auto"/>
                <w:vAlign w:val="center"/>
              </w:tcPr>
            </w:tcPrChange>
          </w:tcPr>
          <w:p w14:paraId="2476173E" w14:textId="77777777" w:rsidR="008366AC" w:rsidRPr="00E436C8" w:rsidRDefault="008366AC">
            <w:pPr>
              <w:kinsoku w:val="0"/>
              <w:overflowPunct w:val="0"/>
              <w:spacing w:line="360" w:lineRule="exact"/>
              <w:jc w:val="center"/>
              <w:rPr>
                <w:szCs w:val="22"/>
              </w:rPr>
              <w:pPrChange w:id="1205" w:author="11046017_鄭兆媗" w:date="2024-03-25T20:17:00Z">
                <w:pPr>
                  <w:jc w:val="center"/>
                </w:pPr>
              </w:pPrChange>
            </w:pPr>
          </w:p>
        </w:tc>
        <w:tc>
          <w:tcPr>
            <w:tcW w:w="1513" w:type="pct"/>
            <w:shd w:val="clear" w:color="auto" w:fill="auto"/>
            <w:vAlign w:val="center"/>
            <w:tcPrChange w:id="1206" w:author="11046017_鄭兆媗" w:date="2024-03-31T15:51:00Z">
              <w:tcPr>
                <w:tcW w:w="1510" w:type="pct"/>
                <w:shd w:val="clear" w:color="auto" w:fill="auto"/>
              </w:tcPr>
            </w:tcPrChange>
          </w:tcPr>
          <w:p w14:paraId="616658FF" w14:textId="51FAC762" w:rsidR="008366AC" w:rsidRPr="00E436C8" w:rsidRDefault="00A812D7">
            <w:pPr>
              <w:kinsoku w:val="0"/>
              <w:overflowPunct w:val="0"/>
              <w:spacing w:line="360" w:lineRule="exact"/>
              <w:rPr>
                <w:szCs w:val="22"/>
              </w:rPr>
              <w:pPrChange w:id="1207" w:author="11046017_鄭兆媗" w:date="2024-03-25T20:51:00Z">
                <w:pPr/>
              </w:pPrChange>
            </w:pPr>
            <w:ins w:id="1208" w:author="11046017_鄭兆媗" w:date="2024-03-31T15:52:00Z">
              <w:r>
                <w:rPr>
                  <w:rFonts w:hint="eastAsia"/>
                  <w:szCs w:val="22"/>
                </w:rPr>
                <w:t>報名課程</w:t>
              </w:r>
            </w:ins>
            <w:del w:id="1209"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210" w:author="11046017_鄭兆媗" w:date="2024-03-31T15:51:00Z">
              <w:tcPr>
                <w:tcW w:w="759" w:type="pct"/>
                <w:shd w:val="clear" w:color="auto" w:fill="auto"/>
              </w:tcPr>
            </w:tcPrChange>
          </w:tcPr>
          <w:p w14:paraId="2E7126AC" w14:textId="5854B0F8" w:rsidR="008366AC" w:rsidRPr="00E436C8" w:rsidRDefault="00484BD0">
            <w:pPr>
              <w:kinsoku w:val="0"/>
              <w:overflowPunct w:val="0"/>
              <w:spacing w:line="360" w:lineRule="exact"/>
              <w:jc w:val="center"/>
              <w:rPr>
                <w:szCs w:val="22"/>
              </w:rPr>
              <w:pPrChange w:id="1211" w:author="11046017_鄭兆媗" w:date="2024-03-25T20:51:00Z">
                <w:pPr/>
              </w:pPrChange>
            </w:pPr>
            <w:ins w:id="1212" w:author="11046017_鄭兆媗" w:date="2024-03-25T14:44:00Z">
              <w:r w:rsidRPr="003E7632">
                <w:rPr>
                  <w:rFonts w:hint="eastAsia"/>
                  <w:rPrChange w:id="1213" w:author="11046014_劉育彤" w:date="2024-03-25T20:17:00Z">
                    <w:rPr>
                      <w:rFonts w:ascii="標楷體" w:hAnsi="標楷體" w:hint="eastAsia"/>
                    </w:rPr>
                  </w:rPrChange>
                </w:rPr>
                <w:t>●</w:t>
              </w:r>
            </w:ins>
          </w:p>
        </w:tc>
        <w:tc>
          <w:tcPr>
            <w:tcW w:w="760" w:type="pct"/>
            <w:shd w:val="clear" w:color="auto" w:fill="auto"/>
            <w:vAlign w:val="center"/>
            <w:tcPrChange w:id="1214" w:author="11046017_鄭兆媗" w:date="2024-03-31T15:51:00Z">
              <w:tcPr>
                <w:tcW w:w="760" w:type="pct"/>
                <w:shd w:val="clear" w:color="auto" w:fill="auto"/>
              </w:tcPr>
            </w:tcPrChange>
          </w:tcPr>
          <w:p w14:paraId="45E56DE0" w14:textId="60162E5F" w:rsidR="008366AC" w:rsidRPr="00E436C8" w:rsidRDefault="008366AC">
            <w:pPr>
              <w:kinsoku w:val="0"/>
              <w:overflowPunct w:val="0"/>
              <w:spacing w:line="360" w:lineRule="exact"/>
              <w:jc w:val="center"/>
              <w:rPr>
                <w:szCs w:val="22"/>
              </w:rPr>
              <w:pPrChange w:id="1215" w:author="11046017_鄭兆媗" w:date="2024-03-25T20:51:00Z">
                <w:pPr/>
              </w:pPrChange>
            </w:pPr>
          </w:p>
        </w:tc>
        <w:tc>
          <w:tcPr>
            <w:tcW w:w="760" w:type="pct"/>
            <w:shd w:val="clear" w:color="auto" w:fill="auto"/>
            <w:vAlign w:val="center"/>
            <w:tcPrChange w:id="1216" w:author="11046017_鄭兆媗" w:date="2024-03-31T15:51:00Z">
              <w:tcPr>
                <w:tcW w:w="760" w:type="pct"/>
                <w:shd w:val="clear" w:color="auto" w:fill="auto"/>
              </w:tcPr>
            </w:tcPrChange>
          </w:tcPr>
          <w:p w14:paraId="0DB4F89B" w14:textId="16603203" w:rsidR="008366AC" w:rsidRPr="00E436C8" w:rsidRDefault="00484BD0">
            <w:pPr>
              <w:kinsoku w:val="0"/>
              <w:overflowPunct w:val="0"/>
              <w:spacing w:line="360" w:lineRule="exact"/>
              <w:jc w:val="center"/>
              <w:rPr>
                <w:szCs w:val="22"/>
              </w:rPr>
              <w:pPrChange w:id="1217" w:author="11046017_鄭兆媗" w:date="2024-03-25T20:51:00Z">
                <w:pPr/>
              </w:pPrChange>
            </w:pPr>
            <w:ins w:id="121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219" w:author="11046017_鄭兆媗" w:date="2024-03-31T15:51:00Z">
              <w:tcPr>
                <w:tcW w:w="756" w:type="pct"/>
                <w:shd w:val="clear" w:color="auto" w:fill="auto"/>
              </w:tcPr>
            </w:tcPrChange>
          </w:tcPr>
          <w:p w14:paraId="72B1F7B2" w14:textId="77777777" w:rsidR="008366AC" w:rsidRPr="00E436C8" w:rsidRDefault="008366AC">
            <w:pPr>
              <w:kinsoku w:val="0"/>
              <w:overflowPunct w:val="0"/>
              <w:spacing w:line="360" w:lineRule="exact"/>
              <w:jc w:val="center"/>
              <w:rPr>
                <w:szCs w:val="22"/>
              </w:rPr>
              <w:pPrChange w:id="1220" w:author="11046017_鄭兆媗" w:date="2024-03-25T20:51:00Z">
                <w:pPr/>
              </w:pPrChange>
            </w:pPr>
          </w:p>
        </w:tc>
      </w:tr>
      <w:tr w:rsidR="000226E4" w14:paraId="34000E5B" w14:textId="77777777" w:rsidTr="0029566D">
        <w:trPr>
          <w:jc w:val="center"/>
          <w:trPrChange w:id="1221" w:author="11046017_鄭兆媗" w:date="2024-03-31T15:51:00Z">
            <w:trPr>
              <w:jc w:val="center"/>
            </w:trPr>
          </w:trPrChange>
        </w:trPr>
        <w:tc>
          <w:tcPr>
            <w:tcW w:w="452" w:type="pct"/>
            <w:vMerge w:val="restart"/>
            <w:shd w:val="clear" w:color="auto" w:fill="auto"/>
            <w:textDirection w:val="tbRlV"/>
            <w:vAlign w:val="center"/>
            <w:tcPrChange w:id="1222" w:author="11046017_鄭兆媗" w:date="2024-03-31T15:51:00Z">
              <w:tcPr>
                <w:tcW w:w="454" w:type="pct"/>
                <w:gridSpan w:val="3"/>
                <w:vMerge w:val="restart"/>
                <w:shd w:val="clear" w:color="auto" w:fill="auto"/>
                <w:textDirection w:val="tbRlV"/>
                <w:vAlign w:val="center"/>
              </w:tcPr>
            </w:tcPrChange>
          </w:tcPr>
          <w:p w14:paraId="1421B966" w14:textId="77777777" w:rsidR="000226E4" w:rsidRPr="00E436C8" w:rsidRDefault="000226E4">
            <w:pPr>
              <w:kinsoku w:val="0"/>
              <w:overflowPunct w:val="0"/>
              <w:spacing w:line="360" w:lineRule="exact"/>
              <w:jc w:val="center"/>
              <w:rPr>
                <w:szCs w:val="22"/>
              </w:rPr>
              <w:pPrChange w:id="1223" w:author="11046017_鄭兆媗" w:date="2024-03-25T14:44:00Z">
                <w:pPr>
                  <w:jc w:val="center"/>
                </w:pPr>
              </w:pPrChange>
            </w:pPr>
            <w:r w:rsidRPr="00E436C8">
              <w:rPr>
                <w:rFonts w:hint="eastAsia"/>
                <w:szCs w:val="22"/>
              </w:rPr>
              <w:t>前端開發</w:t>
            </w:r>
          </w:p>
        </w:tc>
        <w:tc>
          <w:tcPr>
            <w:tcW w:w="1513" w:type="pct"/>
            <w:shd w:val="clear" w:color="auto" w:fill="auto"/>
            <w:vAlign w:val="center"/>
            <w:tcPrChange w:id="1224" w:author="11046017_鄭兆媗" w:date="2024-03-31T15:51:00Z">
              <w:tcPr>
                <w:tcW w:w="1510" w:type="pct"/>
                <w:shd w:val="clear" w:color="auto" w:fill="auto"/>
              </w:tcPr>
            </w:tcPrChange>
          </w:tcPr>
          <w:p w14:paraId="6CD23A25" w14:textId="7241799D" w:rsidR="000226E4" w:rsidRPr="00E436C8" w:rsidRDefault="007F1008">
            <w:pPr>
              <w:kinsoku w:val="0"/>
              <w:overflowPunct w:val="0"/>
              <w:spacing w:line="360" w:lineRule="exact"/>
              <w:rPr>
                <w:szCs w:val="22"/>
              </w:rPr>
              <w:pPrChange w:id="1225" w:author="11046017_鄭兆媗" w:date="2024-03-25T20:51:00Z">
                <w:pPr/>
              </w:pPrChange>
            </w:pPr>
            <w:ins w:id="1226" w:author="11046017_鄭兆媗" w:date="2024-03-25T14:43:00Z">
              <w:r>
                <w:rPr>
                  <w:rFonts w:hint="eastAsia"/>
                  <w:szCs w:val="22"/>
                </w:rPr>
                <w:t>首頁</w:t>
              </w:r>
            </w:ins>
            <w:del w:id="1227" w:author="11046017_鄭兆媗" w:date="2024-03-25T14:43:00Z">
              <w:r w:rsidR="000226E4" w:rsidRPr="00E436C8">
                <w:rPr>
                  <w:szCs w:val="22"/>
                </w:rPr>
                <w:delText>Template A</w:delText>
              </w:r>
            </w:del>
          </w:p>
        </w:tc>
        <w:tc>
          <w:tcPr>
            <w:tcW w:w="759" w:type="pct"/>
            <w:shd w:val="clear" w:color="auto" w:fill="auto"/>
            <w:vAlign w:val="center"/>
            <w:tcPrChange w:id="1228" w:author="11046017_鄭兆媗" w:date="2024-03-31T15:51:00Z">
              <w:tcPr>
                <w:tcW w:w="759" w:type="pct"/>
                <w:shd w:val="clear" w:color="auto" w:fill="auto"/>
              </w:tcPr>
            </w:tcPrChange>
          </w:tcPr>
          <w:p w14:paraId="580D9134" w14:textId="680C2309" w:rsidR="000226E4" w:rsidRPr="00E436C8" w:rsidRDefault="0038035C">
            <w:pPr>
              <w:kinsoku w:val="0"/>
              <w:overflowPunct w:val="0"/>
              <w:spacing w:line="360" w:lineRule="exact"/>
              <w:jc w:val="center"/>
              <w:rPr>
                <w:szCs w:val="22"/>
              </w:rPr>
              <w:pPrChange w:id="1229" w:author="11046017_鄭兆媗" w:date="2024-03-25T20:51:00Z">
                <w:pPr/>
              </w:pPrChange>
            </w:pPr>
            <w:ins w:id="1230" w:author="11046004_陳冠廷" w:date="2024-03-25T23:36:00Z">
              <w:del w:id="1231"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232" w:author="11046017_鄭兆媗" w:date="2024-03-31T15:51:00Z">
              <w:tcPr>
                <w:tcW w:w="760" w:type="pct"/>
                <w:shd w:val="clear" w:color="auto" w:fill="auto"/>
              </w:tcPr>
            </w:tcPrChange>
          </w:tcPr>
          <w:p w14:paraId="1B886A29" w14:textId="1F90E0EB" w:rsidR="000226E4" w:rsidRPr="00E436C8" w:rsidRDefault="00917EEB">
            <w:pPr>
              <w:kinsoku w:val="0"/>
              <w:overflowPunct w:val="0"/>
              <w:spacing w:line="360" w:lineRule="exact"/>
              <w:jc w:val="center"/>
              <w:rPr>
                <w:szCs w:val="22"/>
              </w:rPr>
              <w:pPrChange w:id="1233" w:author="11046017_鄭兆媗" w:date="2024-03-25T20:51:00Z">
                <w:pPr/>
              </w:pPrChange>
            </w:pPr>
            <w:ins w:id="123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35" w:author="11046017_鄭兆媗" w:date="2024-03-31T15:51:00Z">
              <w:tcPr>
                <w:tcW w:w="760" w:type="pct"/>
                <w:shd w:val="clear" w:color="auto" w:fill="auto"/>
              </w:tcPr>
            </w:tcPrChange>
          </w:tcPr>
          <w:p w14:paraId="5B5D5A72" w14:textId="11631589" w:rsidR="000226E4" w:rsidRPr="00E436C8" w:rsidRDefault="006A68A0">
            <w:pPr>
              <w:kinsoku w:val="0"/>
              <w:overflowPunct w:val="0"/>
              <w:spacing w:line="360" w:lineRule="exact"/>
              <w:jc w:val="center"/>
              <w:rPr>
                <w:szCs w:val="22"/>
              </w:rPr>
              <w:pPrChange w:id="1236" w:author="11046017_鄭兆媗" w:date="2024-03-25T20:51:00Z">
                <w:pPr/>
              </w:pPrChange>
            </w:pPr>
            <w:ins w:id="1237" w:author="11046017_鄭兆媗" w:date="2024-03-25T14:44:00Z">
              <w:r w:rsidRPr="003E7632">
                <w:rPr>
                  <w:rFonts w:hint="eastAsia"/>
                  <w:rPrChange w:id="1238" w:author="11046014_劉育彤" w:date="2024-03-25T20:17:00Z">
                    <w:rPr>
                      <w:rFonts w:ascii="標楷體" w:hAnsi="標楷體" w:hint="eastAsia"/>
                    </w:rPr>
                  </w:rPrChange>
                </w:rPr>
                <w:t>●</w:t>
              </w:r>
            </w:ins>
          </w:p>
        </w:tc>
        <w:tc>
          <w:tcPr>
            <w:tcW w:w="756" w:type="pct"/>
            <w:shd w:val="clear" w:color="auto" w:fill="auto"/>
            <w:vAlign w:val="center"/>
            <w:tcPrChange w:id="1239" w:author="11046017_鄭兆媗" w:date="2024-03-31T15:51:00Z">
              <w:tcPr>
                <w:tcW w:w="756" w:type="pct"/>
                <w:shd w:val="clear" w:color="auto" w:fill="auto"/>
              </w:tcPr>
            </w:tcPrChange>
          </w:tcPr>
          <w:p w14:paraId="2763A00E" w14:textId="77777777" w:rsidR="000226E4" w:rsidRPr="00E436C8" w:rsidRDefault="000226E4">
            <w:pPr>
              <w:kinsoku w:val="0"/>
              <w:overflowPunct w:val="0"/>
              <w:spacing w:line="360" w:lineRule="exact"/>
              <w:jc w:val="center"/>
              <w:rPr>
                <w:szCs w:val="22"/>
              </w:rPr>
              <w:pPrChange w:id="1240" w:author="11046017_鄭兆媗" w:date="2024-03-25T20:51:00Z">
                <w:pPr/>
              </w:pPrChange>
            </w:pPr>
          </w:p>
        </w:tc>
      </w:tr>
      <w:tr w:rsidR="000226E4" w14:paraId="2FAB8BB8" w14:textId="77777777" w:rsidTr="0029566D">
        <w:trPr>
          <w:jc w:val="center"/>
          <w:trPrChange w:id="1241" w:author="11046017_鄭兆媗" w:date="2024-03-31T15:51:00Z">
            <w:trPr>
              <w:jc w:val="center"/>
            </w:trPr>
          </w:trPrChange>
        </w:trPr>
        <w:tc>
          <w:tcPr>
            <w:tcW w:w="452" w:type="pct"/>
            <w:vMerge/>
            <w:shd w:val="clear" w:color="auto" w:fill="auto"/>
            <w:vAlign w:val="center"/>
            <w:tcPrChange w:id="1242" w:author="11046017_鄭兆媗" w:date="2024-03-31T15:51:00Z">
              <w:tcPr>
                <w:tcW w:w="454" w:type="pct"/>
                <w:gridSpan w:val="3"/>
                <w:vMerge/>
                <w:shd w:val="clear" w:color="auto" w:fill="auto"/>
                <w:vAlign w:val="center"/>
              </w:tcPr>
            </w:tcPrChange>
          </w:tcPr>
          <w:p w14:paraId="013387AA" w14:textId="77777777" w:rsidR="000226E4" w:rsidRPr="00E436C8" w:rsidRDefault="000226E4">
            <w:pPr>
              <w:kinsoku w:val="0"/>
              <w:overflowPunct w:val="0"/>
              <w:spacing w:line="360" w:lineRule="exact"/>
              <w:jc w:val="center"/>
              <w:rPr>
                <w:szCs w:val="22"/>
              </w:rPr>
              <w:pPrChange w:id="1243" w:author="11046017_鄭兆媗" w:date="2024-03-25T20:17:00Z">
                <w:pPr>
                  <w:jc w:val="center"/>
                </w:pPr>
              </w:pPrChange>
            </w:pPr>
          </w:p>
        </w:tc>
        <w:tc>
          <w:tcPr>
            <w:tcW w:w="1513" w:type="pct"/>
            <w:shd w:val="clear" w:color="auto" w:fill="auto"/>
            <w:vAlign w:val="center"/>
            <w:tcPrChange w:id="1244" w:author="11046017_鄭兆媗" w:date="2024-03-31T15:51:00Z">
              <w:tcPr>
                <w:tcW w:w="1510" w:type="pct"/>
                <w:shd w:val="clear" w:color="auto" w:fill="auto"/>
              </w:tcPr>
            </w:tcPrChange>
          </w:tcPr>
          <w:p w14:paraId="30E826A0" w14:textId="172DE1C8" w:rsidR="000226E4" w:rsidRPr="00E436C8" w:rsidRDefault="00812B00">
            <w:pPr>
              <w:kinsoku w:val="0"/>
              <w:overflowPunct w:val="0"/>
              <w:spacing w:line="360" w:lineRule="exact"/>
              <w:rPr>
                <w:szCs w:val="22"/>
              </w:rPr>
              <w:pPrChange w:id="1245" w:author="11046017_鄭兆媗" w:date="2024-03-25T20:51:00Z">
                <w:pPr/>
              </w:pPrChange>
            </w:pPr>
            <w:ins w:id="1246" w:author="11046017_鄭兆媗" w:date="2024-03-31T15:49:00Z">
              <w:r>
                <w:rPr>
                  <w:rFonts w:hint="eastAsia"/>
                  <w:szCs w:val="22"/>
                </w:rPr>
                <w:t>主畫面</w:t>
              </w:r>
            </w:ins>
            <w:del w:id="1247"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248" w:author="11046017_鄭兆媗" w:date="2024-03-31T15:51:00Z">
              <w:tcPr>
                <w:tcW w:w="759" w:type="pct"/>
                <w:shd w:val="clear" w:color="auto" w:fill="auto"/>
              </w:tcPr>
            </w:tcPrChange>
          </w:tcPr>
          <w:p w14:paraId="551EA5DC" w14:textId="34A901A3" w:rsidR="000226E4" w:rsidRPr="00E436C8" w:rsidRDefault="00EF07AA">
            <w:pPr>
              <w:kinsoku w:val="0"/>
              <w:overflowPunct w:val="0"/>
              <w:spacing w:line="360" w:lineRule="exact"/>
              <w:jc w:val="center"/>
              <w:rPr>
                <w:szCs w:val="22"/>
              </w:rPr>
              <w:pPrChange w:id="1249" w:author="11046017_鄭兆媗" w:date="2024-03-25T20:51:00Z">
                <w:pPr/>
              </w:pPrChange>
            </w:pPr>
            <w:ins w:id="125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51" w:author="11046017_鄭兆媗" w:date="2024-03-31T15:51:00Z">
              <w:tcPr>
                <w:tcW w:w="760" w:type="pct"/>
                <w:shd w:val="clear" w:color="auto" w:fill="auto"/>
              </w:tcPr>
            </w:tcPrChange>
          </w:tcPr>
          <w:p w14:paraId="13CDD72F" w14:textId="75B23F12" w:rsidR="000226E4" w:rsidRPr="00E436C8" w:rsidRDefault="00EF07AA">
            <w:pPr>
              <w:kinsoku w:val="0"/>
              <w:overflowPunct w:val="0"/>
              <w:spacing w:line="360" w:lineRule="exact"/>
              <w:jc w:val="center"/>
              <w:rPr>
                <w:szCs w:val="22"/>
              </w:rPr>
              <w:pPrChange w:id="1252" w:author="11046017_鄭兆媗" w:date="2024-03-25T20:51:00Z">
                <w:pPr/>
              </w:pPrChange>
            </w:pPr>
            <w:ins w:id="125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54" w:author="11046017_鄭兆媗" w:date="2024-03-31T15:51:00Z">
              <w:tcPr>
                <w:tcW w:w="760" w:type="pct"/>
                <w:shd w:val="clear" w:color="auto" w:fill="auto"/>
              </w:tcPr>
            </w:tcPrChange>
          </w:tcPr>
          <w:p w14:paraId="5AC4D13B" w14:textId="66755A0B" w:rsidR="000226E4" w:rsidRPr="00E436C8" w:rsidRDefault="006A68A0">
            <w:pPr>
              <w:kinsoku w:val="0"/>
              <w:overflowPunct w:val="0"/>
              <w:spacing w:line="360" w:lineRule="exact"/>
              <w:jc w:val="center"/>
              <w:rPr>
                <w:szCs w:val="22"/>
              </w:rPr>
              <w:pPrChange w:id="1255" w:author="11046017_鄭兆媗" w:date="2024-03-25T20:51:00Z">
                <w:pPr/>
              </w:pPrChange>
            </w:pPr>
            <w:ins w:id="1256" w:author="11046017_鄭兆媗" w:date="2024-03-25T14:44:00Z">
              <w:r w:rsidRPr="003E7632">
                <w:rPr>
                  <w:rFonts w:hint="eastAsia"/>
                  <w:rPrChange w:id="1257" w:author="11046014_劉育彤" w:date="2024-03-25T20:17:00Z">
                    <w:rPr>
                      <w:rFonts w:ascii="標楷體" w:hAnsi="標楷體" w:hint="eastAsia"/>
                    </w:rPr>
                  </w:rPrChange>
                </w:rPr>
                <w:t>●</w:t>
              </w:r>
            </w:ins>
          </w:p>
        </w:tc>
        <w:tc>
          <w:tcPr>
            <w:tcW w:w="756" w:type="pct"/>
            <w:shd w:val="clear" w:color="auto" w:fill="auto"/>
            <w:vAlign w:val="center"/>
            <w:tcPrChange w:id="1258" w:author="11046017_鄭兆媗" w:date="2024-03-31T15:51:00Z">
              <w:tcPr>
                <w:tcW w:w="756" w:type="pct"/>
                <w:shd w:val="clear" w:color="auto" w:fill="auto"/>
              </w:tcPr>
            </w:tcPrChange>
          </w:tcPr>
          <w:p w14:paraId="4B9BB640" w14:textId="77777777" w:rsidR="000226E4" w:rsidRPr="00E436C8" w:rsidRDefault="000226E4">
            <w:pPr>
              <w:kinsoku w:val="0"/>
              <w:overflowPunct w:val="0"/>
              <w:spacing w:line="360" w:lineRule="exact"/>
              <w:jc w:val="center"/>
              <w:rPr>
                <w:szCs w:val="22"/>
              </w:rPr>
              <w:pPrChange w:id="1259" w:author="11046017_鄭兆媗" w:date="2024-03-25T20:51:00Z">
                <w:pPr/>
              </w:pPrChange>
            </w:pPr>
          </w:p>
        </w:tc>
      </w:tr>
      <w:tr w:rsidR="00812B00" w14:paraId="036C1388" w14:textId="77777777" w:rsidTr="0029566D">
        <w:trPr>
          <w:jc w:val="center"/>
          <w:ins w:id="1260" w:author="11046017_鄭兆媗" w:date="2024-03-31T15:49:00Z"/>
          <w:trPrChange w:id="1261" w:author="11046017_鄭兆媗" w:date="2024-03-31T15:50:00Z">
            <w:trPr>
              <w:jc w:val="center"/>
            </w:trPr>
          </w:trPrChange>
        </w:trPr>
        <w:tc>
          <w:tcPr>
            <w:tcW w:w="452" w:type="pct"/>
            <w:vMerge/>
            <w:shd w:val="clear" w:color="auto" w:fill="auto"/>
            <w:vAlign w:val="center"/>
            <w:tcPrChange w:id="1262" w:author="11046017_鄭兆媗" w:date="2024-03-31T15:50:00Z">
              <w:tcPr>
                <w:tcW w:w="453" w:type="pct"/>
                <w:gridSpan w:val="2"/>
                <w:vMerge/>
                <w:shd w:val="clear" w:color="auto" w:fill="auto"/>
                <w:vAlign w:val="center"/>
              </w:tcPr>
            </w:tcPrChange>
          </w:tcPr>
          <w:p w14:paraId="3790C256" w14:textId="77777777" w:rsidR="00812B00" w:rsidRPr="00E436C8" w:rsidRDefault="00812B00" w:rsidP="00E43A36">
            <w:pPr>
              <w:kinsoku w:val="0"/>
              <w:overflowPunct w:val="0"/>
              <w:spacing w:line="360" w:lineRule="exact"/>
              <w:jc w:val="center"/>
              <w:rPr>
                <w:ins w:id="1263" w:author="11046017_鄭兆媗" w:date="2024-03-31T15:49:00Z"/>
                <w:szCs w:val="22"/>
              </w:rPr>
            </w:pPr>
          </w:p>
        </w:tc>
        <w:tc>
          <w:tcPr>
            <w:tcW w:w="1513" w:type="pct"/>
            <w:shd w:val="clear" w:color="auto" w:fill="auto"/>
            <w:vAlign w:val="center"/>
            <w:tcPrChange w:id="1264" w:author="11046017_鄭兆媗" w:date="2024-03-31T15:50:00Z">
              <w:tcPr>
                <w:tcW w:w="1511" w:type="pct"/>
                <w:gridSpan w:val="2"/>
                <w:shd w:val="clear" w:color="auto" w:fill="auto"/>
              </w:tcPr>
            </w:tcPrChange>
          </w:tcPr>
          <w:p w14:paraId="477C3F06" w14:textId="39AC044D" w:rsidR="00812B00" w:rsidRDefault="00812B00">
            <w:pPr>
              <w:kinsoku w:val="0"/>
              <w:overflowPunct w:val="0"/>
              <w:spacing w:line="360" w:lineRule="exact"/>
              <w:rPr>
                <w:ins w:id="1265" w:author="11046017_鄭兆媗" w:date="2024-03-31T15:49:00Z"/>
                <w:szCs w:val="22"/>
              </w:rPr>
              <w:pPrChange w:id="1266" w:author="11046017_鄭兆媗" w:date="2024-03-31T15:50:00Z">
                <w:pPr>
                  <w:spacing w:line="360" w:lineRule="exact"/>
                  <w:jc w:val="left"/>
                </w:pPr>
              </w:pPrChange>
            </w:pPr>
            <w:ins w:id="1267"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268" w:author="11046017_鄭兆媗" w:date="2024-03-31T15:50:00Z">
              <w:tcPr>
                <w:tcW w:w="759" w:type="pct"/>
                <w:shd w:val="clear" w:color="auto" w:fill="auto"/>
              </w:tcPr>
            </w:tcPrChange>
          </w:tcPr>
          <w:p w14:paraId="048AA499" w14:textId="40AF0000" w:rsidR="00812B00" w:rsidRPr="00E436C8" w:rsidRDefault="004867F3" w:rsidP="00E43A36">
            <w:pPr>
              <w:kinsoku w:val="0"/>
              <w:overflowPunct w:val="0"/>
              <w:spacing w:line="360" w:lineRule="exact"/>
              <w:jc w:val="center"/>
              <w:rPr>
                <w:ins w:id="1269" w:author="11046017_鄭兆媗" w:date="2024-03-31T15:49:00Z"/>
                <w:szCs w:val="22"/>
              </w:rPr>
            </w:pPr>
            <w:ins w:id="1270" w:author="11046017_鄭兆媗" w:date="2024-03-25T14:44:00Z">
              <w:r w:rsidRPr="003E7632">
                <w:rPr>
                  <w:rFonts w:hint="eastAsia"/>
                  <w:rPrChange w:id="1271" w:author="11046014_劉育彤" w:date="2024-03-25T20:17:00Z">
                    <w:rPr>
                      <w:rFonts w:ascii="標楷體" w:hAnsi="標楷體" w:hint="eastAsia"/>
                    </w:rPr>
                  </w:rPrChange>
                </w:rPr>
                <w:t>●</w:t>
              </w:r>
            </w:ins>
          </w:p>
        </w:tc>
        <w:tc>
          <w:tcPr>
            <w:tcW w:w="760" w:type="pct"/>
            <w:shd w:val="clear" w:color="auto" w:fill="auto"/>
            <w:vAlign w:val="center"/>
            <w:tcPrChange w:id="1272" w:author="11046017_鄭兆媗" w:date="2024-03-31T15:50:00Z">
              <w:tcPr>
                <w:tcW w:w="760" w:type="pct"/>
                <w:shd w:val="clear" w:color="auto" w:fill="auto"/>
              </w:tcPr>
            </w:tcPrChange>
          </w:tcPr>
          <w:p w14:paraId="55D925C5" w14:textId="7045CBF9" w:rsidR="00812B00" w:rsidRPr="008E1EC9" w:rsidRDefault="004867F3" w:rsidP="00E43A36">
            <w:pPr>
              <w:kinsoku w:val="0"/>
              <w:overflowPunct w:val="0"/>
              <w:spacing w:line="360" w:lineRule="exact"/>
              <w:jc w:val="center"/>
              <w:rPr>
                <w:ins w:id="1273" w:author="11046017_鄭兆媗" w:date="2024-03-31T15:49:00Z"/>
                <w:rFonts w:cs="新細明體"/>
              </w:rPr>
            </w:pPr>
            <w:ins w:id="1274"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275" w:author="11046017_鄭兆媗" w:date="2024-03-31T15:50:00Z">
              <w:tcPr>
                <w:tcW w:w="760" w:type="pct"/>
                <w:shd w:val="clear" w:color="auto" w:fill="auto"/>
              </w:tcPr>
            </w:tcPrChange>
          </w:tcPr>
          <w:p w14:paraId="068AEC82" w14:textId="5AD8F08C" w:rsidR="00812B00" w:rsidRPr="00812B00" w:rsidRDefault="00917EEB" w:rsidP="00E43A36">
            <w:pPr>
              <w:kinsoku w:val="0"/>
              <w:overflowPunct w:val="0"/>
              <w:spacing w:line="360" w:lineRule="exact"/>
              <w:jc w:val="center"/>
              <w:rPr>
                <w:ins w:id="1276" w:author="11046017_鄭兆媗" w:date="2024-03-31T15:49:00Z"/>
              </w:rPr>
            </w:pPr>
            <w:ins w:id="1277"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278" w:author="11046017_鄭兆媗" w:date="2024-03-31T15:50:00Z">
              <w:tcPr>
                <w:tcW w:w="756" w:type="pct"/>
                <w:shd w:val="clear" w:color="auto" w:fill="auto"/>
              </w:tcPr>
            </w:tcPrChange>
          </w:tcPr>
          <w:p w14:paraId="1A9FE6F5" w14:textId="77777777" w:rsidR="00812B00" w:rsidRPr="00E436C8" w:rsidRDefault="00812B00" w:rsidP="00E43A36">
            <w:pPr>
              <w:kinsoku w:val="0"/>
              <w:overflowPunct w:val="0"/>
              <w:spacing w:line="360" w:lineRule="exact"/>
              <w:jc w:val="center"/>
              <w:rPr>
                <w:ins w:id="1279" w:author="11046017_鄭兆媗" w:date="2024-03-31T15:49:00Z"/>
                <w:szCs w:val="22"/>
              </w:rPr>
            </w:pPr>
          </w:p>
        </w:tc>
      </w:tr>
      <w:tr w:rsidR="000226E4" w14:paraId="3CEC7DA0" w14:textId="77777777" w:rsidTr="0029566D">
        <w:trPr>
          <w:jc w:val="center"/>
          <w:trPrChange w:id="1280" w:author="11046017_鄭兆媗" w:date="2024-03-31T15:51:00Z">
            <w:trPr>
              <w:jc w:val="center"/>
            </w:trPr>
          </w:trPrChange>
        </w:trPr>
        <w:tc>
          <w:tcPr>
            <w:tcW w:w="452" w:type="pct"/>
            <w:vMerge/>
            <w:shd w:val="clear" w:color="auto" w:fill="auto"/>
            <w:vAlign w:val="center"/>
            <w:tcPrChange w:id="1281" w:author="11046017_鄭兆媗" w:date="2024-03-31T15:51:00Z">
              <w:tcPr>
                <w:tcW w:w="454" w:type="pct"/>
                <w:gridSpan w:val="3"/>
                <w:vMerge/>
                <w:shd w:val="clear" w:color="auto" w:fill="auto"/>
                <w:vAlign w:val="center"/>
              </w:tcPr>
            </w:tcPrChange>
          </w:tcPr>
          <w:p w14:paraId="631BDCD8" w14:textId="77777777" w:rsidR="000226E4" w:rsidRPr="00E436C8" w:rsidRDefault="000226E4">
            <w:pPr>
              <w:kinsoku w:val="0"/>
              <w:overflowPunct w:val="0"/>
              <w:spacing w:line="360" w:lineRule="exact"/>
              <w:jc w:val="center"/>
              <w:rPr>
                <w:szCs w:val="22"/>
              </w:rPr>
              <w:pPrChange w:id="1282" w:author="11046017_鄭兆媗" w:date="2024-03-25T20:17:00Z">
                <w:pPr>
                  <w:jc w:val="center"/>
                </w:pPr>
              </w:pPrChange>
            </w:pPr>
          </w:p>
        </w:tc>
        <w:tc>
          <w:tcPr>
            <w:tcW w:w="1513" w:type="pct"/>
            <w:shd w:val="clear" w:color="auto" w:fill="auto"/>
            <w:vAlign w:val="center"/>
            <w:tcPrChange w:id="1283" w:author="11046017_鄭兆媗" w:date="2024-03-31T15:51:00Z">
              <w:tcPr>
                <w:tcW w:w="1510" w:type="pct"/>
                <w:shd w:val="clear" w:color="auto" w:fill="auto"/>
              </w:tcPr>
            </w:tcPrChange>
          </w:tcPr>
          <w:p w14:paraId="3EF443DA" w14:textId="3A724CE2" w:rsidR="000226E4" w:rsidRPr="00E436C8" w:rsidRDefault="00641C91">
            <w:pPr>
              <w:kinsoku w:val="0"/>
              <w:overflowPunct w:val="0"/>
              <w:spacing w:line="360" w:lineRule="exact"/>
              <w:rPr>
                <w:szCs w:val="22"/>
              </w:rPr>
              <w:pPrChange w:id="1284" w:author="11046017_鄭兆媗" w:date="2024-03-25T20:51:00Z">
                <w:pPr/>
              </w:pPrChange>
            </w:pPr>
            <w:ins w:id="1285" w:author="11046017_鄭兆媗" w:date="2024-03-31T15:42:00Z">
              <w:r>
                <w:rPr>
                  <w:rFonts w:hint="eastAsia"/>
                  <w:szCs w:val="22"/>
                </w:rPr>
                <w:t>課程詳情</w:t>
              </w:r>
            </w:ins>
            <w:del w:id="1286"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287" w:author="11046017_鄭兆媗" w:date="2024-03-31T15:51:00Z">
              <w:tcPr>
                <w:tcW w:w="759" w:type="pct"/>
                <w:shd w:val="clear" w:color="auto" w:fill="auto"/>
              </w:tcPr>
            </w:tcPrChange>
          </w:tcPr>
          <w:p w14:paraId="3BDBE5ED" w14:textId="2DBBD8AF" w:rsidR="000226E4" w:rsidRPr="00E436C8" w:rsidRDefault="00917EEB">
            <w:pPr>
              <w:kinsoku w:val="0"/>
              <w:overflowPunct w:val="0"/>
              <w:spacing w:line="360" w:lineRule="exact"/>
              <w:jc w:val="center"/>
              <w:rPr>
                <w:szCs w:val="22"/>
              </w:rPr>
              <w:pPrChange w:id="1288" w:author="11046017_鄭兆媗" w:date="2024-03-25T20:51:00Z">
                <w:pPr/>
              </w:pPrChange>
            </w:pPr>
            <w:ins w:id="1289" w:author="11046017_鄭兆媗" w:date="2024-03-25T14:44:00Z">
              <w:r w:rsidRPr="003E7632">
                <w:rPr>
                  <w:rFonts w:hint="eastAsia"/>
                  <w:rPrChange w:id="1290" w:author="11046014_劉育彤" w:date="2024-03-25T20:17:00Z">
                    <w:rPr>
                      <w:rFonts w:ascii="標楷體" w:hAnsi="標楷體" w:hint="eastAsia"/>
                    </w:rPr>
                  </w:rPrChange>
                </w:rPr>
                <w:t>●</w:t>
              </w:r>
            </w:ins>
          </w:p>
        </w:tc>
        <w:tc>
          <w:tcPr>
            <w:tcW w:w="760" w:type="pct"/>
            <w:shd w:val="clear" w:color="auto" w:fill="auto"/>
            <w:vAlign w:val="center"/>
            <w:tcPrChange w:id="1291" w:author="11046017_鄭兆媗" w:date="2024-03-31T15:51:00Z">
              <w:tcPr>
                <w:tcW w:w="760" w:type="pct"/>
                <w:shd w:val="clear" w:color="auto" w:fill="auto"/>
              </w:tcPr>
            </w:tcPrChange>
          </w:tcPr>
          <w:p w14:paraId="7E1085DE" w14:textId="77777777" w:rsidR="000226E4" w:rsidRPr="00E436C8" w:rsidRDefault="000226E4">
            <w:pPr>
              <w:kinsoku w:val="0"/>
              <w:overflowPunct w:val="0"/>
              <w:spacing w:line="360" w:lineRule="exact"/>
              <w:jc w:val="center"/>
              <w:rPr>
                <w:szCs w:val="22"/>
              </w:rPr>
              <w:pPrChange w:id="1292" w:author="11046017_鄭兆媗" w:date="2024-03-25T20:51:00Z">
                <w:pPr/>
              </w:pPrChange>
            </w:pPr>
          </w:p>
        </w:tc>
        <w:tc>
          <w:tcPr>
            <w:tcW w:w="760" w:type="pct"/>
            <w:shd w:val="clear" w:color="auto" w:fill="auto"/>
            <w:vAlign w:val="center"/>
            <w:tcPrChange w:id="1293" w:author="11046017_鄭兆媗" w:date="2024-03-31T15:51:00Z">
              <w:tcPr>
                <w:tcW w:w="760" w:type="pct"/>
                <w:shd w:val="clear" w:color="auto" w:fill="auto"/>
              </w:tcPr>
            </w:tcPrChange>
          </w:tcPr>
          <w:p w14:paraId="5AEC8E82" w14:textId="2A392B83" w:rsidR="000226E4" w:rsidRPr="00E436C8" w:rsidRDefault="00917EEB">
            <w:pPr>
              <w:kinsoku w:val="0"/>
              <w:overflowPunct w:val="0"/>
              <w:spacing w:line="360" w:lineRule="exact"/>
              <w:jc w:val="center"/>
              <w:rPr>
                <w:szCs w:val="22"/>
              </w:rPr>
              <w:pPrChange w:id="1294" w:author="11046017_鄭兆媗" w:date="2024-03-25T20:51:00Z">
                <w:pPr/>
              </w:pPrChange>
            </w:pPr>
            <w:ins w:id="129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296" w:author="11046017_鄭兆媗" w:date="2024-03-31T15:51:00Z">
              <w:tcPr>
                <w:tcW w:w="756" w:type="pct"/>
                <w:shd w:val="clear" w:color="auto" w:fill="auto"/>
              </w:tcPr>
            </w:tcPrChange>
          </w:tcPr>
          <w:p w14:paraId="4023EA9E" w14:textId="77777777" w:rsidR="000226E4" w:rsidRPr="00E436C8" w:rsidRDefault="000226E4">
            <w:pPr>
              <w:kinsoku w:val="0"/>
              <w:overflowPunct w:val="0"/>
              <w:spacing w:line="360" w:lineRule="exact"/>
              <w:jc w:val="center"/>
              <w:rPr>
                <w:szCs w:val="22"/>
              </w:rPr>
              <w:pPrChange w:id="1297" w:author="11046017_鄭兆媗" w:date="2024-03-25T20:51:00Z">
                <w:pPr/>
              </w:pPrChange>
            </w:pPr>
          </w:p>
        </w:tc>
      </w:tr>
      <w:tr w:rsidR="000226E4" w14:paraId="48B38F54" w14:textId="77777777" w:rsidTr="0029566D">
        <w:trPr>
          <w:jc w:val="center"/>
          <w:trPrChange w:id="1298" w:author="11046017_鄭兆媗" w:date="2024-03-31T15:51:00Z">
            <w:trPr>
              <w:jc w:val="center"/>
            </w:trPr>
          </w:trPrChange>
        </w:trPr>
        <w:tc>
          <w:tcPr>
            <w:tcW w:w="452" w:type="pct"/>
            <w:vMerge/>
            <w:shd w:val="clear" w:color="auto" w:fill="auto"/>
            <w:vAlign w:val="center"/>
            <w:tcPrChange w:id="1299" w:author="11046017_鄭兆媗" w:date="2024-03-31T15:51:00Z">
              <w:tcPr>
                <w:tcW w:w="454" w:type="pct"/>
                <w:gridSpan w:val="3"/>
                <w:vMerge/>
                <w:shd w:val="clear" w:color="auto" w:fill="auto"/>
                <w:vAlign w:val="center"/>
              </w:tcPr>
            </w:tcPrChange>
          </w:tcPr>
          <w:p w14:paraId="579C2EE0" w14:textId="77777777" w:rsidR="000226E4" w:rsidRPr="00E436C8" w:rsidRDefault="000226E4">
            <w:pPr>
              <w:kinsoku w:val="0"/>
              <w:overflowPunct w:val="0"/>
              <w:spacing w:line="360" w:lineRule="exact"/>
              <w:jc w:val="center"/>
              <w:rPr>
                <w:szCs w:val="22"/>
              </w:rPr>
              <w:pPrChange w:id="1300" w:author="11046017_鄭兆媗" w:date="2024-03-25T20:17:00Z">
                <w:pPr>
                  <w:jc w:val="center"/>
                </w:pPr>
              </w:pPrChange>
            </w:pPr>
          </w:p>
        </w:tc>
        <w:tc>
          <w:tcPr>
            <w:tcW w:w="1513" w:type="pct"/>
            <w:shd w:val="clear" w:color="auto" w:fill="auto"/>
            <w:vAlign w:val="center"/>
            <w:tcPrChange w:id="1301" w:author="11046017_鄭兆媗" w:date="2024-03-31T15:51:00Z">
              <w:tcPr>
                <w:tcW w:w="1510" w:type="pct"/>
                <w:shd w:val="clear" w:color="auto" w:fill="auto"/>
              </w:tcPr>
            </w:tcPrChange>
          </w:tcPr>
          <w:p w14:paraId="1DBF39B8" w14:textId="63AD49E4" w:rsidR="000226E4" w:rsidRPr="00E436C8" w:rsidRDefault="00E0697B">
            <w:pPr>
              <w:kinsoku w:val="0"/>
              <w:overflowPunct w:val="0"/>
              <w:spacing w:line="360" w:lineRule="exact"/>
              <w:rPr>
                <w:szCs w:val="22"/>
              </w:rPr>
              <w:pPrChange w:id="1302" w:author="11046017_鄭兆媗" w:date="2024-03-25T20:51:00Z">
                <w:pPr/>
              </w:pPrChange>
            </w:pPr>
            <w:ins w:id="1303" w:author="11046017_鄭兆媗" w:date="2024-03-31T15:48:00Z">
              <w:r>
                <w:rPr>
                  <w:rFonts w:hint="eastAsia"/>
                  <w:szCs w:val="22"/>
                </w:rPr>
                <w:t>教練團隊詳情</w:t>
              </w:r>
            </w:ins>
            <w:del w:id="1304"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305" w:author="11046017_鄭兆媗" w:date="2024-03-31T15:51:00Z">
              <w:tcPr>
                <w:tcW w:w="759" w:type="pct"/>
                <w:shd w:val="clear" w:color="auto" w:fill="auto"/>
              </w:tcPr>
            </w:tcPrChange>
          </w:tcPr>
          <w:p w14:paraId="4C16025D" w14:textId="00402A00" w:rsidR="000226E4" w:rsidRPr="00E436C8" w:rsidRDefault="00917EEB">
            <w:pPr>
              <w:kinsoku w:val="0"/>
              <w:overflowPunct w:val="0"/>
              <w:spacing w:line="360" w:lineRule="exact"/>
              <w:jc w:val="center"/>
              <w:rPr>
                <w:szCs w:val="22"/>
              </w:rPr>
              <w:pPrChange w:id="1306" w:author="11046017_鄭兆媗" w:date="2024-03-25T20:51:00Z">
                <w:pPr/>
              </w:pPrChange>
            </w:pPr>
            <w:ins w:id="130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308" w:author="11046017_鄭兆媗" w:date="2024-03-31T15:51:00Z">
              <w:tcPr>
                <w:tcW w:w="760" w:type="pct"/>
                <w:shd w:val="clear" w:color="auto" w:fill="auto"/>
              </w:tcPr>
            </w:tcPrChange>
          </w:tcPr>
          <w:p w14:paraId="03657E4F" w14:textId="77777777" w:rsidR="000226E4" w:rsidRPr="00E436C8" w:rsidRDefault="000226E4">
            <w:pPr>
              <w:kinsoku w:val="0"/>
              <w:overflowPunct w:val="0"/>
              <w:spacing w:line="360" w:lineRule="exact"/>
              <w:jc w:val="center"/>
              <w:rPr>
                <w:szCs w:val="22"/>
              </w:rPr>
              <w:pPrChange w:id="1309" w:author="11046017_鄭兆媗" w:date="2024-03-25T20:51:00Z">
                <w:pPr/>
              </w:pPrChange>
            </w:pPr>
          </w:p>
        </w:tc>
        <w:tc>
          <w:tcPr>
            <w:tcW w:w="760" w:type="pct"/>
            <w:shd w:val="clear" w:color="auto" w:fill="auto"/>
            <w:vAlign w:val="center"/>
            <w:tcPrChange w:id="1310" w:author="11046017_鄭兆媗" w:date="2024-03-31T15:51:00Z">
              <w:tcPr>
                <w:tcW w:w="760" w:type="pct"/>
                <w:shd w:val="clear" w:color="auto" w:fill="auto"/>
              </w:tcPr>
            </w:tcPrChange>
          </w:tcPr>
          <w:p w14:paraId="67AB4BFA" w14:textId="3897E31E" w:rsidR="000226E4" w:rsidRPr="00E436C8" w:rsidRDefault="000226E4">
            <w:pPr>
              <w:kinsoku w:val="0"/>
              <w:overflowPunct w:val="0"/>
              <w:spacing w:line="360" w:lineRule="exact"/>
              <w:jc w:val="center"/>
              <w:rPr>
                <w:szCs w:val="22"/>
              </w:rPr>
              <w:pPrChange w:id="1311" w:author="11046017_鄭兆媗" w:date="2024-03-25T20:51:00Z">
                <w:pPr/>
              </w:pPrChange>
            </w:pPr>
          </w:p>
        </w:tc>
        <w:tc>
          <w:tcPr>
            <w:tcW w:w="756" w:type="pct"/>
            <w:shd w:val="clear" w:color="auto" w:fill="auto"/>
            <w:vAlign w:val="center"/>
            <w:tcPrChange w:id="1312" w:author="11046017_鄭兆媗" w:date="2024-03-31T15:51:00Z">
              <w:tcPr>
                <w:tcW w:w="756" w:type="pct"/>
                <w:shd w:val="clear" w:color="auto" w:fill="auto"/>
              </w:tcPr>
            </w:tcPrChange>
          </w:tcPr>
          <w:p w14:paraId="318EA743" w14:textId="70716043" w:rsidR="000226E4" w:rsidRPr="00E436C8" w:rsidRDefault="00917EEB">
            <w:pPr>
              <w:kinsoku w:val="0"/>
              <w:overflowPunct w:val="0"/>
              <w:spacing w:line="360" w:lineRule="exact"/>
              <w:jc w:val="center"/>
              <w:rPr>
                <w:szCs w:val="22"/>
              </w:rPr>
              <w:pPrChange w:id="1313" w:author="11046017_鄭兆媗" w:date="2024-03-25T20:51:00Z">
                <w:pPr/>
              </w:pPrChange>
            </w:pPr>
            <w:ins w:id="1314" w:author="11046017_鄭兆媗" w:date="2024-03-25T14:44:00Z">
              <w:r w:rsidRPr="003E7632">
                <w:rPr>
                  <w:rFonts w:hint="eastAsia"/>
                  <w:rPrChange w:id="1315" w:author="11046014_劉育彤" w:date="2024-03-25T20:17:00Z">
                    <w:rPr>
                      <w:rFonts w:ascii="標楷體" w:hAnsi="標楷體" w:hint="eastAsia"/>
                    </w:rPr>
                  </w:rPrChange>
                </w:rPr>
                <w:t>●</w:t>
              </w:r>
            </w:ins>
          </w:p>
        </w:tc>
      </w:tr>
      <w:tr w:rsidR="00475370" w14:paraId="7C1C260B" w14:textId="77777777" w:rsidTr="0029566D">
        <w:trPr>
          <w:jc w:val="center"/>
          <w:ins w:id="1316" w:author="11046017_鄭兆媗" w:date="2024-03-31T15:44:00Z"/>
          <w:trPrChange w:id="1317" w:author="11046017_鄭兆媗" w:date="2024-03-31T15:51:00Z">
            <w:trPr>
              <w:jc w:val="center"/>
            </w:trPr>
          </w:trPrChange>
        </w:trPr>
        <w:tc>
          <w:tcPr>
            <w:tcW w:w="452" w:type="pct"/>
            <w:vMerge/>
            <w:shd w:val="clear" w:color="auto" w:fill="auto"/>
            <w:vAlign w:val="center"/>
            <w:tcPrChange w:id="1318" w:author="11046017_鄭兆媗" w:date="2024-03-31T15:51:00Z">
              <w:tcPr>
                <w:tcW w:w="454" w:type="pct"/>
                <w:gridSpan w:val="3"/>
                <w:vMerge/>
                <w:shd w:val="clear" w:color="auto" w:fill="auto"/>
                <w:vAlign w:val="center"/>
              </w:tcPr>
            </w:tcPrChange>
          </w:tcPr>
          <w:p w14:paraId="1D7A8BAE" w14:textId="77777777" w:rsidR="00475370" w:rsidRPr="00E436C8" w:rsidRDefault="00475370" w:rsidP="00E43A36">
            <w:pPr>
              <w:kinsoku w:val="0"/>
              <w:overflowPunct w:val="0"/>
              <w:spacing w:line="360" w:lineRule="exact"/>
              <w:jc w:val="center"/>
              <w:rPr>
                <w:ins w:id="1319" w:author="11046017_鄭兆媗" w:date="2024-03-31T15:44:00Z"/>
                <w:szCs w:val="22"/>
              </w:rPr>
            </w:pPr>
          </w:p>
        </w:tc>
        <w:tc>
          <w:tcPr>
            <w:tcW w:w="1513" w:type="pct"/>
            <w:shd w:val="clear" w:color="auto" w:fill="auto"/>
            <w:vAlign w:val="center"/>
            <w:tcPrChange w:id="1320" w:author="11046017_鄭兆媗" w:date="2024-03-31T15:51:00Z">
              <w:tcPr>
                <w:tcW w:w="1510" w:type="pct"/>
                <w:shd w:val="clear" w:color="auto" w:fill="auto"/>
              </w:tcPr>
            </w:tcPrChange>
          </w:tcPr>
          <w:p w14:paraId="014D635D" w14:textId="2B433514" w:rsidR="00475370" w:rsidRDefault="00812B00">
            <w:pPr>
              <w:kinsoku w:val="0"/>
              <w:overflowPunct w:val="0"/>
              <w:spacing w:line="360" w:lineRule="exact"/>
              <w:rPr>
                <w:ins w:id="1321" w:author="11046017_鄭兆媗" w:date="2024-03-31T15:44:00Z"/>
                <w:szCs w:val="22"/>
              </w:rPr>
              <w:pPrChange w:id="1322" w:author="11046017_鄭兆媗" w:date="2024-03-31T15:51:00Z">
                <w:pPr>
                  <w:spacing w:line="360" w:lineRule="exact"/>
                  <w:jc w:val="left"/>
                </w:pPr>
              </w:pPrChange>
            </w:pPr>
            <w:ins w:id="1323" w:author="11046017_鄭兆媗" w:date="2024-03-31T15:49:00Z">
              <w:r>
                <w:rPr>
                  <w:rFonts w:hint="eastAsia"/>
                  <w:szCs w:val="22"/>
                </w:rPr>
                <w:t>教學影片詳情</w:t>
              </w:r>
            </w:ins>
          </w:p>
        </w:tc>
        <w:tc>
          <w:tcPr>
            <w:tcW w:w="759" w:type="pct"/>
            <w:shd w:val="clear" w:color="auto" w:fill="auto"/>
            <w:vAlign w:val="center"/>
            <w:tcPrChange w:id="1324" w:author="11046017_鄭兆媗" w:date="2024-03-31T15:51:00Z">
              <w:tcPr>
                <w:tcW w:w="759" w:type="pct"/>
                <w:shd w:val="clear" w:color="auto" w:fill="auto"/>
              </w:tcPr>
            </w:tcPrChange>
          </w:tcPr>
          <w:p w14:paraId="10E98F66" w14:textId="77777777" w:rsidR="00475370" w:rsidRPr="00E436C8" w:rsidRDefault="00475370" w:rsidP="00E43A36">
            <w:pPr>
              <w:kinsoku w:val="0"/>
              <w:overflowPunct w:val="0"/>
              <w:spacing w:line="360" w:lineRule="exact"/>
              <w:jc w:val="center"/>
              <w:rPr>
                <w:ins w:id="1325" w:author="11046017_鄭兆媗" w:date="2024-03-31T15:44:00Z"/>
                <w:szCs w:val="22"/>
              </w:rPr>
            </w:pPr>
          </w:p>
        </w:tc>
        <w:tc>
          <w:tcPr>
            <w:tcW w:w="760" w:type="pct"/>
            <w:shd w:val="clear" w:color="auto" w:fill="auto"/>
            <w:vAlign w:val="center"/>
            <w:tcPrChange w:id="1326" w:author="11046017_鄭兆媗" w:date="2024-03-31T15:51:00Z">
              <w:tcPr>
                <w:tcW w:w="760" w:type="pct"/>
                <w:shd w:val="clear" w:color="auto" w:fill="auto"/>
              </w:tcPr>
            </w:tcPrChange>
          </w:tcPr>
          <w:p w14:paraId="6B2F00C3" w14:textId="2425F67F" w:rsidR="00475370" w:rsidRPr="00E436C8" w:rsidRDefault="00917EEB" w:rsidP="00E43A36">
            <w:pPr>
              <w:kinsoku w:val="0"/>
              <w:overflowPunct w:val="0"/>
              <w:spacing w:line="360" w:lineRule="exact"/>
              <w:jc w:val="center"/>
              <w:rPr>
                <w:ins w:id="1327" w:author="11046017_鄭兆媗" w:date="2024-03-31T15:44:00Z"/>
                <w:szCs w:val="22"/>
              </w:rPr>
            </w:pPr>
            <w:ins w:id="132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329" w:author="11046017_鄭兆媗" w:date="2024-03-31T15:51:00Z">
              <w:tcPr>
                <w:tcW w:w="760" w:type="pct"/>
                <w:shd w:val="clear" w:color="auto" w:fill="auto"/>
              </w:tcPr>
            </w:tcPrChange>
          </w:tcPr>
          <w:p w14:paraId="053D33D7" w14:textId="5F6E1EB5" w:rsidR="00475370" w:rsidRPr="00475370" w:rsidRDefault="00475370" w:rsidP="00E43A36">
            <w:pPr>
              <w:kinsoku w:val="0"/>
              <w:overflowPunct w:val="0"/>
              <w:spacing w:line="360" w:lineRule="exact"/>
              <w:jc w:val="center"/>
              <w:rPr>
                <w:ins w:id="1330" w:author="11046017_鄭兆媗" w:date="2024-03-31T15:44:00Z"/>
              </w:rPr>
            </w:pPr>
          </w:p>
        </w:tc>
        <w:tc>
          <w:tcPr>
            <w:tcW w:w="756" w:type="pct"/>
            <w:shd w:val="clear" w:color="auto" w:fill="auto"/>
            <w:vAlign w:val="center"/>
            <w:tcPrChange w:id="1331" w:author="11046017_鄭兆媗" w:date="2024-03-31T15:51:00Z">
              <w:tcPr>
                <w:tcW w:w="756" w:type="pct"/>
                <w:shd w:val="clear" w:color="auto" w:fill="auto"/>
              </w:tcPr>
            </w:tcPrChange>
          </w:tcPr>
          <w:p w14:paraId="17FA65B2" w14:textId="0E997C7A" w:rsidR="00475370" w:rsidRPr="00E436C8" w:rsidRDefault="00917EEB" w:rsidP="00E43A36">
            <w:pPr>
              <w:kinsoku w:val="0"/>
              <w:overflowPunct w:val="0"/>
              <w:spacing w:line="360" w:lineRule="exact"/>
              <w:jc w:val="center"/>
              <w:rPr>
                <w:ins w:id="1332" w:author="11046017_鄭兆媗" w:date="2024-03-31T15:44:00Z"/>
                <w:szCs w:val="22"/>
              </w:rPr>
            </w:pPr>
            <w:ins w:id="1333" w:author="11046017_鄭兆媗" w:date="2024-03-25T14:44:00Z">
              <w:r w:rsidRPr="003E7632">
                <w:rPr>
                  <w:rFonts w:hint="eastAsia"/>
                  <w:rPrChange w:id="1334" w:author="11046014_劉育彤" w:date="2024-03-25T20:17:00Z">
                    <w:rPr>
                      <w:rFonts w:ascii="標楷體" w:hAnsi="標楷體" w:hint="eastAsia"/>
                    </w:rPr>
                  </w:rPrChange>
                </w:rPr>
                <w:t>●</w:t>
              </w:r>
            </w:ins>
          </w:p>
        </w:tc>
      </w:tr>
      <w:tr w:rsidR="008521A7" w14:paraId="73A18932" w14:textId="77777777" w:rsidTr="0029566D">
        <w:trPr>
          <w:jc w:val="center"/>
          <w:ins w:id="1335" w:author="11046017_鄭兆媗" w:date="2024-03-31T15:48:00Z"/>
          <w:trPrChange w:id="1336" w:author="11046017_鄭兆媗" w:date="2024-03-31T15:51:00Z">
            <w:trPr>
              <w:jc w:val="center"/>
            </w:trPr>
          </w:trPrChange>
        </w:trPr>
        <w:tc>
          <w:tcPr>
            <w:tcW w:w="452" w:type="pct"/>
            <w:vMerge/>
            <w:shd w:val="clear" w:color="auto" w:fill="auto"/>
            <w:vAlign w:val="center"/>
            <w:tcPrChange w:id="1337" w:author="11046017_鄭兆媗" w:date="2024-03-31T15:51:00Z">
              <w:tcPr>
                <w:tcW w:w="454" w:type="pct"/>
                <w:gridSpan w:val="3"/>
                <w:vMerge/>
                <w:shd w:val="clear" w:color="auto" w:fill="auto"/>
                <w:vAlign w:val="center"/>
              </w:tcPr>
            </w:tcPrChange>
          </w:tcPr>
          <w:p w14:paraId="6E04B808" w14:textId="77777777" w:rsidR="008521A7" w:rsidRPr="00E436C8" w:rsidRDefault="008521A7" w:rsidP="00E43A36">
            <w:pPr>
              <w:kinsoku w:val="0"/>
              <w:overflowPunct w:val="0"/>
              <w:spacing w:line="360" w:lineRule="exact"/>
              <w:jc w:val="center"/>
              <w:rPr>
                <w:ins w:id="1338" w:author="11046017_鄭兆媗" w:date="2024-03-31T15:48:00Z"/>
                <w:szCs w:val="22"/>
              </w:rPr>
            </w:pPr>
          </w:p>
        </w:tc>
        <w:tc>
          <w:tcPr>
            <w:tcW w:w="1513" w:type="pct"/>
            <w:shd w:val="clear" w:color="auto" w:fill="auto"/>
            <w:vAlign w:val="center"/>
            <w:tcPrChange w:id="1339" w:author="11046017_鄭兆媗" w:date="2024-03-31T15:51:00Z">
              <w:tcPr>
                <w:tcW w:w="1510" w:type="pct"/>
                <w:shd w:val="clear" w:color="auto" w:fill="auto"/>
              </w:tcPr>
            </w:tcPrChange>
          </w:tcPr>
          <w:p w14:paraId="4614F348" w14:textId="1DA1CCAB" w:rsidR="008521A7" w:rsidRDefault="008521A7">
            <w:pPr>
              <w:kinsoku w:val="0"/>
              <w:overflowPunct w:val="0"/>
              <w:spacing w:line="360" w:lineRule="exact"/>
              <w:rPr>
                <w:ins w:id="1340" w:author="11046017_鄭兆媗" w:date="2024-03-31T15:48:00Z"/>
                <w:szCs w:val="22"/>
              </w:rPr>
              <w:pPrChange w:id="1341" w:author="11046017_鄭兆媗" w:date="2024-03-31T15:51:00Z">
                <w:pPr>
                  <w:spacing w:line="360" w:lineRule="exact"/>
                  <w:jc w:val="left"/>
                </w:pPr>
              </w:pPrChange>
            </w:pPr>
            <w:ins w:id="1342" w:author="11046017_鄭兆媗" w:date="2024-03-31T15:48:00Z">
              <w:r>
                <w:rPr>
                  <w:rFonts w:hint="eastAsia"/>
                  <w:szCs w:val="22"/>
                </w:rPr>
                <w:t>會員資料編輯</w:t>
              </w:r>
            </w:ins>
          </w:p>
        </w:tc>
        <w:tc>
          <w:tcPr>
            <w:tcW w:w="759" w:type="pct"/>
            <w:shd w:val="clear" w:color="auto" w:fill="auto"/>
            <w:vAlign w:val="center"/>
            <w:tcPrChange w:id="1343" w:author="11046017_鄭兆媗" w:date="2024-03-31T15:51:00Z">
              <w:tcPr>
                <w:tcW w:w="759" w:type="pct"/>
                <w:shd w:val="clear" w:color="auto" w:fill="auto"/>
              </w:tcPr>
            </w:tcPrChange>
          </w:tcPr>
          <w:p w14:paraId="2CC5EC0C" w14:textId="77777777" w:rsidR="008521A7" w:rsidRPr="00E436C8" w:rsidRDefault="008521A7" w:rsidP="00E43A36">
            <w:pPr>
              <w:kinsoku w:val="0"/>
              <w:overflowPunct w:val="0"/>
              <w:spacing w:line="360" w:lineRule="exact"/>
              <w:jc w:val="center"/>
              <w:rPr>
                <w:ins w:id="1344" w:author="11046017_鄭兆媗" w:date="2024-03-31T15:48:00Z"/>
                <w:szCs w:val="22"/>
              </w:rPr>
            </w:pPr>
          </w:p>
        </w:tc>
        <w:tc>
          <w:tcPr>
            <w:tcW w:w="760" w:type="pct"/>
            <w:shd w:val="clear" w:color="auto" w:fill="auto"/>
            <w:vAlign w:val="center"/>
            <w:tcPrChange w:id="1345" w:author="11046017_鄭兆媗" w:date="2024-03-31T15:51:00Z">
              <w:tcPr>
                <w:tcW w:w="760" w:type="pct"/>
                <w:shd w:val="clear" w:color="auto" w:fill="auto"/>
              </w:tcPr>
            </w:tcPrChange>
          </w:tcPr>
          <w:p w14:paraId="3FFD4880" w14:textId="2C894879" w:rsidR="008521A7" w:rsidRPr="00E436C8" w:rsidRDefault="00917EEB" w:rsidP="00E43A36">
            <w:pPr>
              <w:kinsoku w:val="0"/>
              <w:overflowPunct w:val="0"/>
              <w:spacing w:line="360" w:lineRule="exact"/>
              <w:jc w:val="center"/>
              <w:rPr>
                <w:ins w:id="1346" w:author="11046017_鄭兆媗" w:date="2024-03-31T15:48:00Z"/>
                <w:szCs w:val="22"/>
              </w:rPr>
            </w:pPr>
            <w:ins w:id="1347" w:author="11046017_鄭兆媗" w:date="2024-03-25T14:44:00Z">
              <w:r w:rsidRPr="003E7632">
                <w:rPr>
                  <w:rFonts w:hint="eastAsia"/>
                  <w:rPrChange w:id="1348" w:author="11046014_劉育彤" w:date="2024-03-25T20:17:00Z">
                    <w:rPr>
                      <w:rFonts w:ascii="標楷體" w:hAnsi="標楷體" w:hint="eastAsia"/>
                    </w:rPr>
                  </w:rPrChange>
                </w:rPr>
                <w:t>●</w:t>
              </w:r>
            </w:ins>
          </w:p>
        </w:tc>
        <w:tc>
          <w:tcPr>
            <w:tcW w:w="760" w:type="pct"/>
            <w:shd w:val="clear" w:color="auto" w:fill="auto"/>
            <w:vAlign w:val="center"/>
            <w:tcPrChange w:id="1349" w:author="11046017_鄭兆媗" w:date="2024-03-31T15:51:00Z">
              <w:tcPr>
                <w:tcW w:w="760" w:type="pct"/>
                <w:shd w:val="clear" w:color="auto" w:fill="auto"/>
              </w:tcPr>
            </w:tcPrChange>
          </w:tcPr>
          <w:p w14:paraId="72D31C8E" w14:textId="3DAEE6FB" w:rsidR="008521A7" w:rsidRPr="00475370" w:rsidRDefault="00917EEB" w:rsidP="00E43A36">
            <w:pPr>
              <w:kinsoku w:val="0"/>
              <w:overflowPunct w:val="0"/>
              <w:spacing w:line="360" w:lineRule="exact"/>
              <w:jc w:val="center"/>
              <w:rPr>
                <w:ins w:id="1350" w:author="11046017_鄭兆媗" w:date="2024-03-31T15:48:00Z"/>
              </w:rPr>
            </w:pPr>
            <w:ins w:id="1351"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352" w:author="11046017_鄭兆媗" w:date="2024-03-31T15:51:00Z">
              <w:tcPr>
                <w:tcW w:w="756" w:type="pct"/>
                <w:shd w:val="clear" w:color="auto" w:fill="auto"/>
              </w:tcPr>
            </w:tcPrChange>
          </w:tcPr>
          <w:p w14:paraId="27FB6D6C" w14:textId="77777777" w:rsidR="008521A7" w:rsidRPr="00E436C8" w:rsidRDefault="008521A7" w:rsidP="00E43A36">
            <w:pPr>
              <w:kinsoku w:val="0"/>
              <w:overflowPunct w:val="0"/>
              <w:spacing w:line="360" w:lineRule="exact"/>
              <w:jc w:val="center"/>
              <w:rPr>
                <w:ins w:id="1353" w:author="11046017_鄭兆媗" w:date="2024-03-31T15:48:00Z"/>
                <w:szCs w:val="22"/>
              </w:rPr>
            </w:pPr>
          </w:p>
        </w:tc>
      </w:tr>
      <w:tr w:rsidR="00475370" w14:paraId="2BDF48D7" w14:textId="77777777" w:rsidTr="0029566D">
        <w:trPr>
          <w:jc w:val="center"/>
          <w:ins w:id="1354" w:author="11046017_鄭兆媗" w:date="2024-03-31T15:44:00Z"/>
          <w:trPrChange w:id="1355" w:author="11046017_鄭兆媗" w:date="2024-03-31T15:51:00Z">
            <w:trPr>
              <w:jc w:val="center"/>
            </w:trPr>
          </w:trPrChange>
        </w:trPr>
        <w:tc>
          <w:tcPr>
            <w:tcW w:w="452" w:type="pct"/>
            <w:vMerge/>
            <w:shd w:val="clear" w:color="auto" w:fill="auto"/>
            <w:vAlign w:val="center"/>
            <w:tcPrChange w:id="1356" w:author="11046017_鄭兆媗" w:date="2024-03-31T15:51:00Z">
              <w:tcPr>
                <w:tcW w:w="454" w:type="pct"/>
                <w:gridSpan w:val="3"/>
                <w:vMerge/>
                <w:shd w:val="clear" w:color="auto" w:fill="auto"/>
                <w:vAlign w:val="center"/>
              </w:tcPr>
            </w:tcPrChange>
          </w:tcPr>
          <w:p w14:paraId="54838899" w14:textId="77777777" w:rsidR="00475370" w:rsidRPr="00E436C8" w:rsidRDefault="00475370" w:rsidP="00E43A36">
            <w:pPr>
              <w:kinsoku w:val="0"/>
              <w:overflowPunct w:val="0"/>
              <w:spacing w:line="360" w:lineRule="exact"/>
              <w:jc w:val="center"/>
              <w:rPr>
                <w:ins w:id="1357" w:author="11046017_鄭兆媗" w:date="2024-03-31T15:44:00Z"/>
                <w:szCs w:val="22"/>
              </w:rPr>
            </w:pPr>
          </w:p>
        </w:tc>
        <w:tc>
          <w:tcPr>
            <w:tcW w:w="1513" w:type="pct"/>
            <w:shd w:val="clear" w:color="auto" w:fill="auto"/>
            <w:vAlign w:val="center"/>
            <w:tcPrChange w:id="1358" w:author="11046017_鄭兆媗" w:date="2024-03-31T15:51:00Z">
              <w:tcPr>
                <w:tcW w:w="1510" w:type="pct"/>
                <w:shd w:val="clear" w:color="auto" w:fill="auto"/>
              </w:tcPr>
            </w:tcPrChange>
          </w:tcPr>
          <w:p w14:paraId="551C32A4" w14:textId="3B8B3A3A" w:rsidR="00475370" w:rsidRDefault="008A2E90">
            <w:pPr>
              <w:kinsoku w:val="0"/>
              <w:overflowPunct w:val="0"/>
              <w:spacing w:line="360" w:lineRule="exact"/>
              <w:rPr>
                <w:ins w:id="1359" w:author="11046017_鄭兆媗" w:date="2024-03-31T15:44:00Z"/>
                <w:szCs w:val="22"/>
              </w:rPr>
              <w:pPrChange w:id="1360" w:author="11046017_鄭兆媗" w:date="2024-03-31T15:51:00Z">
                <w:pPr>
                  <w:spacing w:line="360" w:lineRule="exact"/>
                  <w:jc w:val="left"/>
                </w:pPr>
              </w:pPrChange>
            </w:pPr>
            <w:ins w:id="1361" w:author="11046017_鄭兆媗" w:date="2024-03-31T15:45:00Z">
              <w:r>
                <w:rPr>
                  <w:rFonts w:hint="eastAsia"/>
                  <w:szCs w:val="22"/>
                </w:rPr>
                <w:t>報名課程</w:t>
              </w:r>
            </w:ins>
          </w:p>
        </w:tc>
        <w:tc>
          <w:tcPr>
            <w:tcW w:w="759" w:type="pct"/>
            <w:shd w:val="clear" w:color="auto" w:fill="auto"/>
            <w:vAlign w:val="center"/>
            <w:tcPrChange w:id="1362" w:author="11046017_鄭兆媗" w:date="2024-03-31T15:51:00Z">
              <w:tcPr>
                <w:tcW w:w="759" w:type="pct"/>
                <w:shd w:val="clear" w:color="auto" w:fill="auto"/>
              </w:tcPr>
            </w:tcPrChange>
          </w:tcPr>
          <w:p w14:paraId="35CFAE59" w14:textId="77777777" w:rsidR="00475370" w:rsidRPr="00E436C8" w:rsidRDefault="00475370" w:rsidP="00E43A36">
            <w:pPr>
              <w:kinsoku w:val="0"/>
              <w:overflowPunct w:val="0"/>
              <w:spacing w:line="360" w:lineRule="exact"/>
              <w:jc w:val="center"/>
              <w:rPr>
                <w:ins w:id="1363" w:author="11046017_鄭兆媗" w:date="2024-03-31T15:44:00Z"/>
                <w:szCs w:val="22"/>
              </w:rPr>
            </w:pPr>
          </w:p>
        </w:tc>
        <w:tc>
          <w:tcPr>
            <w:tcW w:w="760" w:type="pct"/>
            <w:shd w:val="clear" w:color="auto" w:fill="auto"/>
            <w:vAlign w:val="center"/>
            <w:tcPrChange w:id="1364" w:author="11046017_鄭兆媗" w:date="2024-03-31T15:51:00Z">
              <w:tcPr>
                <w:tcW w:w="760" w:type="pct"/>
                <w:shd w:val="clear" w:color="auto" w:fill="auto"/>
              </w:tcPr>
            </w:tcPrChange>
          </w:tcPr>
          <w:p w14:paraId="7B604DF7" w14:textId="37B1F424" w:rsidR="00475370" w:rsidRPr="00E436C8" w:rsidRDefault="00917EEB" w:rsidP="00E43A36">
            <w:pPr>
              <w:kinsoku w:val="0"/>
              <w:overflowPunct w:val="0"/>
              <w:spacing w:line="360" w:lineRule="exact"/>
              <w:jc w:val="center"/>
              <w:rPr>
                <w:ins w:id="1365" w:author="11046017_鄭兆媗" w:date="2024-03-31T15:44:00Z"/>
                <w:szCs w:val="22"/>
              </w:rPr>
            </w:pPr>
            <w:ins w:id="136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367" w:author="11046017_鄭兆媗" w:date="2024-03-31T15:51:00Z">
              <w:tcPr>
                <w:tcW w:w="760" w:type="pct"/>
                <w:shd w:val="clear" w:color="auto" w:fill="auto"/>
              </w:tcPr>
            </w:tcPrChange>
          </w:tcPr>
          <w:p w14:paraId="389C016E" w14:textId="2E92C64C" w:rsidR="00475370" w:rsidRPr="00475370" w:rsidRDefault="00917EEB" w:rsidP="00E43A36">
            <w:pPr>
              <w:kinsoku w:val="0"/>
              <w:overflowPunct w:val="0"/>
              <w:spacing w:line="360" w:lineRule="exact"/>
              <w:jc w:val="center"/>
              <w:rPr>
                <w:ins w:id="1368" w:author="11046017_鄭兆媗" w:date="2024-03-31T15:44:00Z"/>
              </w:rPr>
            </w:pPr>
            <w:ins w:id="1369" w:author="11046017_鄭兆媗" w:date="2024-03-25T14:44:00Z">
              <w:r w:rsidRPr="003E7632">
                <w:rPr>
                  <w:rFonts w:hint="eastAsia"/>
                  <w:rPrChange w:id="1370" w:author="11046014_劉育彤" w:date="2024-03-25T20:17:00Z">
                    <w:rPr>
                      <w:rFonts w:ascii="標楷體" w:hAnsi="標楷體" w:hint="eastAsia"/>
                    </w:rPr>
                  </w:rPrChange>
                </w:rPr>
                <w:t>●</w:t>
              </w:r>
            </w:ins>
          </w:p>
        </w:tc>
        <w:tc>
          <w:tcPr>
            <w:tcW w:w="756" w:type="pct"/>
            <w:shd w:val="clear" w:color="auto" w:fill="auto"/>
            <w:vAlign w:val="center"/>
            <w:tcPrChange w:id="1371" w:author="11046017_鄭兆媗" w:date="2024-03-31T15:51:00Z">
              <w:tcPr>
                <w:tcW w:w="756" w:type="pct"/>
                <w:shd w:val="clear" w:color="auto" w:fill="auto"/>
              </w:tcPr>
            </w:tcPrChange>
          </w:tcPr>
          <w:p w14:paraId="53EFA6CF" w14:textId="77777777" w:rsidR="00475370" w:rsidRPr="00E436C8" w:rsidRDefault="00475370" w:rsidP="00E43A36">
            <w:pPr>
              <w:kinsoku w:val="0"/>
              <w:overflowPunct w:val="0"/>
              <w:spacing w:line="360" w:lineRule="exact"/>
              <w:jc w:val="center"/>
              <w:rPr>
                <w:ins w:id="1372" w:author="11046017_鄭兆媗" w:date="2024-03-31T15:44:00Z"/>
                <w:szCs w:val="22"/>
              </w:rPr>
            </w:pPr>
          </w:p>
        </w:tc>
      </w:tr>
      <w:tr w:rsidR="00475370" w14:paraId="5CBB8214" w14:textId="77777777" w:rsidTr="0029566D">
        <w:trPr>
          <w:jc w:val="center"/>
          <w:ins w:id="1373" w:author="11046017_鄭兆媗" w:date="2024-03-31T15:44:00Z"/>
          <w:trPrChange w:id="1374" w:author="11046017_鄭兆媗" w:date="2024-03-31T15:51:00Z">
            <w:trPr>
              <w:jc w:val="center"/>
            </w:trPr>
          </w:trPrChange>
        </w:trPr>
        <w:tc>
          <w:tcPr>
            <w:tcW w:w="452" w:type="pct"/>
            <w:vMerge/>
            <w:shd w:val="clear" w:color="auto" w:fill="auto"/>
            <w:vAlign w:val="center"/>
            <w:tcPrChange w:id="1375" w:author="11046017_鄭兆媗" w:date="2024-03-31T15:51:00Z">
              <w:tcPr>
                <w:tcW w:w="454" w:type="pct"/>
                <w:gridSpan w:val="3"/>
                <w:vMerge/>
                <w:shd w:val="clear" w:color="auto" w:fill="auto"/>
                <w:vAlign w:val="center"/>
              </w:tcPr>
            </w:tcPrChange>
          </w:tcPr>
          <w:p w14:paraId="4D6CF5D9" w14:textId="77777777" w:rsidR="00475370" w:rsidRPr="00E436C8" w:rsidRDefault="00475370" w:rsidP="00E43A36">
            <w:pPr>
              <w:kinsoku w:val="0"/>
              <w:overflowPunct w:val="0"/>
              <w:spacing w:line="360" w:lineRule="exact"/>
              <w:jc w:val="center"/>
              <w:rPr>
                <w:ins w:id="1376" w:author="11046017_鄭兆媗" w:date="2024-03-31T15:44:00Z"/>
                <w:szCs w:val="22"/>
              </w:rPr>
            </w:pPr>
          </w:p>
        </w:tc>
        <w:tc>
          <w:tcPr>
            <w:tcW w:w="1513" w:type="pct"/>
            <w:shd w:val="clear" w:color="auto" w:fill="auto"/>
            <w:vAlign w:val="center"/>
            <w:tcPrChange w:id="1377" w:author="11046017_鄭兆媗" w:date="2024-03-31T15:51:00Z">
              <w:tcPr>
                <w:tcW w:w="1510" w:type="pct"/>
                <w:shd w:val="clear" w:color="auto" w:fill="auto"/>
              </w:tcPr>
            </w:tcPrChange>
          </w:tcPr>
          <w:p w14:paraId="68207639" w14:textId="122D475D" w:rsidR="00475370" w:rsidRDefault="008A2E90">
            <w:pPr>
              <w:kinsoku w:val="0"/>
              <w:overflowPunct w:val="0"/>
              <w:spacing w:line="360" w:lineRule="exact"/>
              <w:rPr>
                <w:ins w:id="1378" w:author="11046017_鄭兆媗" w:date="2024-03-31T15:44:00Z"/>
                <w:szCs w:val="22"/>
              </w:rPr>
              <w:pPrChange w:id="1379" w:author="11046017_鄭兆媗" w:date="2024-03-31T15:51:00Z">
                <w:pPr>
                  <w:spacing w:line="360" w:lineRule="exact"/>
                  <w:jc w:val="left"/>
                </w:pPr>
              </w:pPrChange>
            </w:pPr>
            <w:ins w:id="1380" w:author="11046017_鄭兆媗" w:date="2024-03-31T15:45:00Z">
              <w:r>
                <w:rPr>
                  <w:rFonts w:hint="eastAsia"/>
                  <w:szCs w:val="22"/>
                </w:rPr>
                <w:t>社群空間</w:t>
              </w:r>
            </w:ins>
          </w:p>
        </w:tc>
        <w:tc>
          <w:tcPr>
            <w:tcW w:w="759" w:type="pct"/>
            <w:shd w:val="clear" w:color="auto" w:fill="auto"/>
            <w:vAlign w:val="center"/>
            <w:tcPrChange w:id="1381" w:author="11046017_鄭兆媗" w:date="2024-03-31T15:51:00Z">
              <w:tcPr>
                <w:tcW w:w="759" w:type="pct"/>
                <w:shd w:val="clear" w:color="auto" w:fill="auto"/>
              </w:tcPr>
            </w:tcPrChange>
          </w:tcPr>
          <w:p w14:paraId="4064543B" w14:textId="77777777" w:rsidR="00475370" w:rsidRPr="00E436C8" w:rsidRDefault="00475370" w:rsidP="00E43A36">
            <w:pPr>
              <w:kinsoku w:val="0"/>
              <w:overflowPunct w:val="0"/>
              <w:spacing w:line="360" w:lineRule="exact"/>
              <w:jc w:val="center"/>
              <w:rPr>
                <w:ins w:id="1382" w:author="11046017_鄭兆媗" w:date="2024-03-31T15:44:00Z"/>
                <w:szCs w:val="22"/>
              </w:rPr>
            </w:pPr>
          </w:p>
        </w:tc>
        <w:tc>
          <w:tcPr>
            <w:tcW w:w="760" w:type="pct"/>
            <w:shd w:val="clear" w:color="auto" w:fill="auto"/>
            <w:vAlign w:val="center"/>
            <w:tcPrChange w:id="1383" w:author="11046017_鄭兆媗" w:date="2024-03-31T15:51:00Z">
              <w:tcPr>
                <w:tcW w:w="760" w:type="pct"/>
                <w:shd w:val="clear" w:color="auto" w:fill="auto"/>
              </w:tcPr>
            </w:tcPrChange>
          </w:tcPr>
          <w:p w14:paraId="64002802" w14:textId="39801177" w:rsidR="00475370" w:rsidRPr="00E436C8" w:rsidRDefault="004867F3" w:rsidP="00E43A36">
            <w:pPr>
              <w:kinsoku w:val="0"/>
              <w:overflowPunct w:val="0"/>
              <w:spacing w:line="360" w:lineRule="exact"/>
              <w:jc w:val="center"/>
              <w:rPr>
                <w:ins w:id="1384" w:author="11046017_鄭兆媗" w:date="2024-03-31T15:44:00Z"/>
                <w:szCs w:val="22"/>
              </w:rPr>
            </w:pPr>
            <w:ins w:id="1385" w:author="11046017_鄭兆媗" w:date="2024-03-25T14:44:00Z">
              <w:r w:rsidRPr="003E7632">
                <w:rPr>
                  <w:rFonts w:hint="eastAsia"/>
                  <w:rPrChange w:id="1386" w:author="11046014_劉育彤" w:date="2024-03-25T20:17:00Z">
                    <w:rPr>
                      <w:rFonts w:ascii="標楷體" w:hAnsi="標楷體" w:hint="eastAsia"/>
                    </w:rPr>
                  </w:rPrChange>
                </w:rPr>
                <w:t>●</w:t>
              </w:r>
            </w:ins>
          </w:p>
        </w:tc>
        <w:tc>
          <w:tcPr>
            <w:tcW w:w="760" w:type="pct"/>
            <w:shd w:val="clear" w:color="auto" w:fill="auto"/>
            <w:vAlign w:val="center"/>
            <w:tcPrChange w:id="1387" w:author="11046017_鄭兆媗" w:date="2024-03-31T15:51:00Z">
              <w:tcPr>
                <w:tcW w:w="760" w:type="pct"/>
                <w:shd w:val="clear" w:color="auto" w:fill="auto"/>
              </w:tcPr>
            </w:tcPrChange>
          </w:tcPr>
          <w:p w14:paraId="750BC6FD" w14:textId="13D5CD3B" w:rsidR="00475370" w:rsidRPr="00475370" w:rsidRDefault="004867F3" w:rsidP="00E43A36">
            <w:pPr>
              <w:kinsoku w:val="0"/>
              <w:overflowPunct w:val="0"/>
              <w:spacing w:line="360" w:lineRule="exact"/>
              <w:jc w:val="center"/>
              <w:rPr>
                <w:ins w:id="1388" w:author="11046017_鄭兆媗" w:date="2024-03-31T15:44:00Z"/>
              </w:rPr>
            </w:pPr>
            <w:ins w:id="1389"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390" w:author="11046017_鄭兆媗" w:date="2024-03-31T15:51:00Z">
              <w:tcPr>
                <w:tcW w:w="756" w:type="pct"/>
                <w:shd w:val="clear" w:color="auto" w:fill="auto"/>
              </w:tcPr>
            </w:tcPrChange>
          </w:tcPr>
          <w:p w14:paraId="5FDDD830" w14:textId="77777777" w:rsidR="00475370" w:rsidRPr="00E436C8" w:rsidRDefault="00475370" w:rsidP="00E43A36">
            <w:pPr>
              <w:kinsoku w:val="0"/>
              <w:overflowPunct w:val="0"/>
              <w:spacing w:line="360" w:lineRule="exact"/>
              <w:jc w:val="center"/>
              <w:rPr>
                <w:ins w:id="1391" w:author="11046017_鄭兆媗" w:date="2024-03-31T15:44:00Z"/>
                <w:szCs w:val="22"/>
              </w:rPr>
            </w:pPr>
          </w:p>
        </w:tc>
      </w:tr>
      <w:tr w:rsidR="00CB42D9" w14:paraId="44F97807" w14:textId="77777777" w:rsidTr="0029566D">
        <w:trPr>
          <w:jc w:val="center"/>
          <w:trPrChange w:id="1392" w:author="11046017_鄭兆媗" w:date="2024-03-31T15:51:00Z">
            <w:trPr>
              <w:jc w:val="center"/>
            </w:trPr>
          </w:trPrChange>
        </w:trPr>
        <w:tc>
          <w:tcPr>
            <w:tcW w:w="452" w:type="pct"/>
            <w:vMerge w:val="restart"/>
            <w:shd w:val="clear" w:color="auto" w:fill="auto"/>
            <w:textDirection w:val="tbRlV"/>
            <w:vAlign w:val="center"/>
            <w:tcPrChange w:id="1393" w:author="11046017_鄭兆媗" w:date="2024-03-31T15:51:00Z">
              <w:tcPr>
                <w:tcW w:w="454" w:type="pct"/>
                <w:gridSpan w:val="3"/>
                <w:vMerge w:val="restart"/>
                <w:shd w:val="clear" w:color="auto" w:fill="auto"/>
                <w:textDirection w:val="tbRlV"/>
                <w:vAlign w:val="center"/>
              </w:tcPr>
            </w:tcPrChange>
          </w:tcPr>
          <w:p w14:paraId="2B8E6920" w14:textId="77777777" w:rsidR="00CB42D9" w:rsidRPr="00E436C8" w:rsidRDefault="00CB42D9">
            <w:pPr>
              <w:kinsoku w:val="0"/>
              <w:overflowPunct w:val="0"/>
              <w:spacing w:line="360" w:lineRule="exact"/>
              <w:jc w:val="center"/>
              <w:rPr>
                <w:szCs w:val="22"/>
              </w:rPr>
              <w:pPrChange w:id="1394" w:author="11046017_鄭兆媗" w:date="2024-03-25T14:44:00Z">
                <w:pPr>
                  <w:jc w:val="center"/>
                </w:pPr>
              </w:pPrChange>
            </w:pPr>
            <w:r w:rsidRPr="00E436C8">
              <w:rPr>
                <w:rFonts w:hint="eastAsia"/>
                <w:szCs w:val="22"/>
              </w:rPr>
              <w:t>美術設計</w:t>
            </w:r>
          </w:p>
        </w:tc>
        <w:tc>
          <w:tcPr>
            <w:tcW w:w="1513" w:type="pct"/>
            <w:shd w:val="clear" w:color="auto" w:fill="auto"/>
            <w:vAlign w:val="center"/>
            <w:tcPrChange w:id="1395" w:author="11046017_鄭兆媗" w:date="2024-03-31T15:51:00Z">
              <w:tcPr>
                <w:tcW w:w="1510" w:type="pct"/>
                <w:shd w:val="clear" w:color="auto" w:fill="auto"/>
              </w:tcPr>
            </w:tcPrChange>
          </w:tcPr>
          <w:p w14:paraId="1163C1C7" w14:textId="77777777" w:rsidR="00CB42D9" w:rsidRPr="00E436C8" w:rsidRDefault="00CB42D9">
            <w:pPr>
              <w:kinsoku w:val="0"/>
              <w:overflowPunct w:val="0"/>
              <w:spacing w:line="360" w:lineRule="exact"/>
              <w:rPr>
                <w:szCs w:val="22"/>
              </w:rPr>
              <w:pPrChange w:id="1396"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397" w:author="11046017_鄭兆媗" w:date="2024-03-31T15:51:00Z">
              <w:tcPr>
                <w:tcW w:w="759" w:type="pct"/>
                <w:shd w:val="clear" w:color="auto" w:fill="auto"/>
              </w:tcPr>
            </w:tcPrChange>
          </w:tcPr>
          <w:p w14:paraId="3B0D97E8" w14:textId="23CA544A" w:rsidR="00CB42D9" w:rsidRPr="00E436C8" w:rsidRDefault="00E15FEC">
            <w:pPr>
              <w:kinsoku w:val="0"/>
              <w:overflowPunct w:val="0"/>
              <w:spacing w:line="360" w:lineRule="exact"/>
              <w:jc w:val="center"/>
              <w:rPr>
                <w:szCs w:val="22"/>
              </w:rPr>
              <w:pPrChange w:id="1398" w:author="11046017_鄭兆媗" w:date="2024-03-25T20:51:00Z">
                <w:pPr/>
              </w:pPrChange>
            </w:pPr>
            <w:ins w:id="1399"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400" w:author="11046017_鄭兆媗" w:date="2024-03-31T15:51:00Z">
              <w:tcPr>
                <w:tcW w:w="760" w:type="pct"/>
                <w:shd w:val="clear" w:color="auto" w:fill="auto"/>
              </w:tcPr>
            </w:tcPrChange>
          </w:tcPr>
          <w:p w14:paraId="138963FE" w14:textId="2E05A3AE" w:rsidR="00CB42D9" w:rsidRPr="00E436C8" w:rsidRDefault="00E15FEC">
            <w:pPr>
              <w:kinsoku w:val="0"/>
              <w:overflowPunct w:val="0"/>
              <w:spacing w:line="360" w:lineRule="exact"/>
              <w:jc w:val="center"/>
              <w:rPr>
                <w:szCs w:val="22"/>
              </w:rPr>
              <w:pPrChange w:id="1401" w:author="11046017_鄭兆媗" w:date="2024-03-25T20:51:00Z">
                <w:pPr/>
              </w:pPrChange>
            </w:pPr>
            <w:ins w:id="1402" w:author="11046017_鄭兆媗" w:date="2024-03-29T12:18:00Z">
              <w:r w:rsidRPr="0033435E">
                <w:rPr>
                  <w:rFonts w:hint="eastAsia"/>
                </w:rPr>
                <w:t>●</w:t>
              </w:r>
            </w:ins>
          </w:p>
        </w:tc>
        <w:tc>
          <w:tcPr>
            <w:tcW w:w="760" w:type="pct"/>
            <w:shd w:val="clear" w:color="auto" w:fill="auto"/>
            <w:vAlign w:val="center"/>
            <w:tcPrChange w:id="1403" w:author="11046017_鄭兆媗" w:date="2024-03-31T15:51:00Z">
              <w:tcPr>
                <w:tcW w:w="760" w:type="pct"/>
                <w:shd w:val="clear" w:color="auto" w:fill="auto"/>
              </w:tcPr>
            </w:tcPrChange>
          </w:tcPr>
          <w:p w14:paraId="18CDD068" w14:textId="10D1C585" w:rsidR="00CB42D9" w:rsidRPr="00E436C8" w:rsidRDefault="00E15FEC">
            <w:pPr>
              <w:kinsoku w:val="0"/>
              <w:overflowPunct w:val="0"/>
              <w:spacing w:line="360" w:lineRule="exact"/>
              <w:jc w:val="center"/>
              <w:rPr>
                <w:szCs w:val="22"/>
              </w:rPr>
              <w:pPrChange w:id="1404" w:author="11046017_鄭兆媗" w:date="2024-03-25T20:51:00Z">
                <w:pPr/>
              </w:pPrChange>
            </w:pPr>
            <w:ins w:id="1405"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406" w:author="11046017_鄭兆媗" w:date="2024-03-31T15:51:00Z">
              <w:tcPr>
                <w:tcW w:w="756" w:type="pct"/>
                <w:shd w:val="clear" w:color="auto" w:fill="auto"/>
              </w:tcPr>
            </w:tcPrChange>
          </w:tcPr>
          <w:p w14:paraId="2AC0E40C" w14:textId="77777777" w:rsidR="00CB42D9" w:rsidRPr="00E436C8" w:rsidRDefault="00CB42D9">
            <w:pPr>
              <w:kinsoku w:val="0"/>
              <w:overflowPunct w:val="0"/>
              <w:spacing w:line="360" w:lineRule="exact"/>
              <w:jc w:val="center"/>
              <w:rPr>
                <w:szCs w:val="22"/>
              </w:rPr>
              <w:pPrChange w:id="1407" w:author="11046017_鄭兆媗" w:date="2024-03-25T20:51:00Z">
                <w:pPr/>
              </w:pPrChange>
            </w:pPr>
          </w:p>
        </w:tc>
      </w:tr>
      <w:tr w:rsidR="00CB42D9" w14:paraId="42D659D2" w14:textId="77777777" w:rsidTr="0029566D">
        <w:trPr>
          <w:jc w:val="center"/>
          <w:trPrChange w:id="1408" w:author="11046017_鄭兆媗" w:date="2024-03-31T15:51:00Z">
            <w:trPr>
              <w:jc w:val="center"/>
            </w:trPr>
          </w:trPrChange>
        </w:trPr>
        <w:tc>
          <w:tcPr>
            <w:tcW w:w="452" w:type="pct"/>
            <w:vMerge/>
            <w:shd w:val="clear" w:color="auto" w:fill="auto"/>
            <w:vAlign w:val="center"/>
            <w:tcPrChange w:id="1409" w:author="11046017_鄭兆媗" w:date="2024-03-31T15:51:00Z">
              <w:tcPr>
                <w:tcW w:w="454" w:type="pct"/>
                <w:gridSpan w:val="3"/>
                <w:vMerge/>
                <w:shd w:val="clear" w:color="auto" w:fill="auto"/>
                <w:vAlign w:val="center"/>
              </w:tcPr>
            </w:tcPrChange>
          </w:tcPr>
          <w:p w14:paraId="317E6BF3" w14:textId="77777777" w:rsidR="00CB42D9" w:rsidRPr="00E436C8" w:rsidRDefault="00CB42D9">
            <w:pPr>
              <w:kinsoku w:val="0"/>
              <w:overflowPunct w:val="0"/>
              <w:spacing w:line="360" w:lineRule="exact"/>
              <w:jc w:val="center"/>
              <w:rPr>
                <w:szCs w:val="22"/>
              </w:rPr>
              <w:pPrChange w:id="1410" w:author="11046017_鄭兆媗" w:date="2024-03-25T20:17:00Z">
                <w:pPr>
                  <w:jc w:val="center"/>
                </w:pPr>
              </w:pPrChange>
            </w:pPr>
          </w:p>
        </w:tc>
        <w:tc>
          <w:tcPr>
            <w:tcW w:w="1513" w:type="pct"/>
            <w:shd w:val="clear" w:color="auto" w:fill="auto"/>
            <w:vAlign w:val="center"/>
            <w:tcPrChange w:id="1411" w:author="11046017_鄭兆媗" w:date="2024-03-31T15:51:00Z">
              <w:tcPr>
                <w:tcW w:w="1510" w:type="pct"/>
                <w:shd w:val="clear" w:color="auto" w:fill="auto"/>
              </w:tcPr>
            </w:tcPrChange>
          </w:tcPr>
          <w:p w14:paraId="5A002716" w14:textId="77777777" w:rsidR="00CB42D9" w:rsidRPr="00E436C8" w:rsidRDefault="00CB42D9">
            <w:pPr>
              <w:kinsoku w:val="0"/>
              <w:overflowPunct w:val="0"/>
              <w:spacing w:line="360" w:lineRule="exact"/>
              <w:rPr>
                <w:szCs w:val="22"/>
              </w:rPr>
              <w:pPrChange w:id="1412" w:author="11046017_鄭兆媗" w:date="2024-03-25T20:51:00Z">
                <w:pPr/>
              </w:pPrChange>
            </w:pPr>
            <w:r w:rsidRPr="00E436C8">
              <w:rPr>
                <w:rFonts w:hint="eastAsia"/>
                <w:szCs w:val="22"/>
              </w:rPr>
              <w:t>W</w:t>
            </w:r>
            <w:r w:rsidRPr="00E436C8">
              <w:rPr>
                <w:szCs w:val="22"/>
              </w:rPr>
              <w:t>eb</w:t>
            </w:r>
            <w:del w:id="1413"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414" w:author="11046017_鄭兆媗" w:date="2024-03-31T15:51:00Z">
              <w:tcPr>
                <w:tcW w:w="759" w:type="pct"/>
                <w:shd w:val="clear" w:color="auto" w:fill="auto"/>
              </w:tcPr>
            </w:tcPrChange>
          </w:tcPr>
          <w:p w14:paraId="52E860B7" w14:textId="67353027" w:rsidR="00CB42D9" w:rsidRPr="00E436C8" w:rsidRDefault="005B5068">
            <w:pPr>
              <w:kinsoku w:val="0"/>
              <w:overflowPunct w:val="0"/>
              <w:spacing w:line="360" w:lineRule="exact"/>
              <w:jc w:val="center"/>
              <w:rPr>
                <w:szCs w:val="22"/>
              </w:rPr>
              <w:pPrChange w:id="1415" w:author="11046017_鄭兆媗" w:date="2024-03-25T20:51:00Z">
                <w:pPr/>
              </w:pPrChange>
            </w:pPr>
            <w:ins w:id="1416"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417" w:author="11046017_鄭兆媗" w:date="2024-03-31T15:51:00Z">
              <w:tcPr>
                <w:tcW w:w="760" w:type="pct"/>
                <w:shd w:val="clear" w:color="auto" w:fill="auto"/>
              </w:tcPr>
            </w:tcPrChange>
          </w:tcPr>
          <w:p w14:paraId="37D331A2" w14:textId="228CD9B2" w:rsidR="00CB42D9" w:rsidRPr="00E436C8" w:rsidRDefault="00336C22">
            <w:pPr>
              <w:kinsoku w:val="0"/>
              <w:overflowPunct w:val="0"/>
              <w:spacing w:line="360" w:lineRule="exact"/>
              <w:jc w:val="center"/>
              <w:rPr>
                <w:szCs w:val="22"/>
              </w:rPr>
              <w:pPrChange w:id="1418" w:author="11046017_鄭兆媗" w:date="2024-03-25T20:51:00Z">
                <w:pPr/>
              </w:pPrChange>
            </w:pPr>
            <w:ins w:id="1419" w:author="11046017_鄭兆媗" w:date="2024-03-25T14:45:00Z">
              <w:r w:rsidRPr="003E7632">
                <w:rPr>
                  <w:rFonts w:hint="eastAsia"/>
                  <w:rPrChange w:id="1420" w:author="11046014_劉育彤" w:date="2024-03-25T20:17:00Z">
                    <w:rPr>
                      <w:rFonts w:ascii="標楷體" w:hAnsi="標楷體" w:hint="eastAsia"/>
                    </w:rPr>
                  </w:rPrChange>
                </w:rPr>
                <w:t>●</w:t>
              </w:r>
            </w:ins>
          </w:p>
        </w:tc>
        <w:tc>
          <w:tcPr>
            <w:tcW w:w="760" w:type="pct"/>
            <w:shd w:val="clear" w:color="auto" w:fill="auto"/>
            <w:vAlign w:val="center"/>
            <w:tcPrChange w:id="1421" w:author="11046017_鄭兆媗" w:date="2024-03-31T15:51:00Z">
              <w:tcPr>
                <w:tcW w:w="760" w:type="pct"/>
                <w:shd w:val="clear" w:color="auto" w:fill="auto"/>
              </w:tcPr>
            </w:tcPrChange>
          </w:tcPr>
          <w:p w14:paraId="3C23F5EF" w14:textId="77777777" w:rsidR="00CB42D9" w:rsidRPr="00E436C8" w:rsidRDefault="00CB42D9">
            <w:pPr>
              <w:kinsoku w:val="0"/>
              <w:overflowPunct w:val="0"/>
              <w:spacing w:line="360" w:lineRule="exact"/>
              <w:jc w:val="center"/>
              <w:rPr>
                <w:szCs w:val="22"/>
              </w:rPr>
              <w:pPrChange w:id="1422" w:author="11046017_鄭兆媗" w:date="2024-03-25T20:51:00Z">
                <w:pPr/>
              </w:pPrChange>
            </w:pPr>
          </w:p>
        </w:tc>
        <w:tc>
          <w:tcPr>
            <w:tcW w:w="756" w:type="pct"/>
            <w:shd w:val="clear" w:color="auto" w:fill="auto"/>
            <w:vAlign w:val="center"/>
            <w:tcPrChange w:id="1423" w:author="11046017_鄭兆媗" w:date="2024-03-31T15:51:00Z">
              <w:tcPr>
                <w:tcW w:w="756" w:type="pct"/>
                <w:shd w:val="clear" w:color="auto" w:fill="auto"/>
              </w:tcPr>
            </w:tcPrChange>
          </w:tcPr>
          <w:p w14:paraId="4A9EA2BF" w14:textId="15F74328" w:rsidR="00CB42D9" w:rsidRPr="00E436C8" w:rsidRDefault="005B5068">
            <w:pPr>
              <w:kinsoku w:val="0"/>
              <w:overflowPunct w:val="0"/>
              <w:spacing w:line="360" w:lineRule="exact"/>
              <w:jc w:val="center"/>
              <w:rPr>
                <w:szCs w:val="22"/>
              </w:rPr>
              <w:pPrChange w:id="1424" w:author="11046017_鄭兆媗" w:date="2024-03-25T20:51:00Z">
                <w:pPr/>
              </w:pPrChange>
            </w:pPr>
            <w:ins w:id="1425" w:author="11046017_鄭兆媗" w:date="2024-03-25T14:45:00Z">
              <w:r w:rsidRPr="0075669A">
                <w:rPr>
                  <w:rFonts w:ascii="新細明體" w:eastAsia="新細明體" w:hAnsi="新細明體" w:cs="新細明體" w:hint="eastAsia"/>
                </w:rPr>
                <w:t>〇</w:t>
              </w:r>
            </w:ins>
          </w:p>
        </w:tc>
      </w:tr>
      <w:tr w:rsidR="00CB42D9" w14:paraId="2D975866" w14:textId="77777777" w:rsidTr="0029566D">
        <w:trPr>
          <w:jc w:val="center"/>
          <w:trPrChange w:id="1426" w:author="11046017_鄭兆媗" w:date="2024-03-31T15:51:00Z">
            <w:trPr>
              <w:jc w:val="center"/>
            </w:trPr>
          </w:trPrChange>
        </w:trPr>
        <w:tc>
          <w:tcPr>
            <w:tcW w:w="452" w:type="pct"/>
            <w:vMerge/>
            <w:shd w:val="clear" w:color="auto" w:fill="auto"/>
            <w:vAlign w:val="center"/>
            <w:tcPrChange w:id="1427" w:author="11046017_鄭兆媗" w:date="2024-03-31T15:51:00Z">
              <w:tcPr>
                <w:tcW w:w="454" w:type="pct"/>
                <w:gridSpan w:val="3"/>
                <w:vMerge/>
                <w:shd w:val="clear" w:color="auto" w:fill="auto"/>
                <w:vAlign w:val="center"/>
              </w:tcPr>
            </w:tcPrChange>
          </w:tcPr>
          <w:p w14:paraId="34409E5D" w14:textId="77777777" w:rsidR="00CB42D9" w:rsidRPr="00E436C8" w:rsidRDefault="00CB42D9">
            <w:pPr>
              <w:kinsoku w:val="0"/>
              <w:overflowPunct w:val="0"/>
              <w:spacing w:line="360" w:lineRule="exact"/>
              <w:jc w:val="center"/>
              <w:rPr>
                <w:szCs w:val="22"/>
              </w:rPr>
              <w:pPrChange w:id="1428" w:author="11046017_鄭兆媗" w:date="2024-03-25T20:17:00Z">
                <w:pPr>
                  <w:jc w:val="center"/>
                </w:pPr>
              </w:pPrChange>
            </w:pPr>
          </w:p>
        </w:tc>
        <w:tc>
          <w:tcPr>
            <w:tcW w:w="1513" w:type="pct"/>
            <w:shd w:val="clear" w:color="auto" w:fill="auto"/>
            <w:vAlign w:val="center"/>
            <w:tcPrChange w:id="1429" w:author="11046017_鄭兆媗" w:date="2024-03-31T15:51:00Z">
              <w:tcPr>
                <w:tcW w:w="1510" w:type="pct"/>
                <w:shd w:val="clear" w:color="auto" w:fill="auto"/>
              </w:tcPr>
            </w:tcPrChange>
          </w:tcPr>
          <w:p w14:paraId="2E081DCB" w14:textId="77777777" w:rsidR="00CB42D9" w:rsidRPr="00E436C8" w:rsidRDefault="00CB42D9">
            <w:pPr>
              <w:kinsoku w:val="0"/>
              <w:overflowPunct w:val="0"/>
              <w:spacing w:line="360" w:lineRule="exact"/>
              <w:rPr>
                <w:szCs w:val="22"/>
              </w:rPr>
              <w:pPrChange w:id="1430" w:author="11046017_鄭兆媗" w:date="2024-03-25T20:51:00Z">
                <w:pPr/>
              </w:pPrChange>
            </w:pPr>
            <w:r w:rsidRPr="00E436C8">
              <w:rPr>
                <w:rFonts w:hint="eastAsia"/>
                <w:szCs w:val="22"/>
              </w:rPr>
              <w:t>色彩設計</w:t>
            </w:r>
          </w:p>
        </w:tc>
        <w:tc>
          <w:tcPr>
            <w:tcW w:w="759" w:type="pct"/>
            <w:shd w:val="clear" w:color="auto" w:fill="auto"/>
            <w:vAlign w:val="center"/>
            <w:tcPrChange w:id="1431" w:author="11046017_鄭兆媗" w:date="2024-03-31T15:51:00Z">
              <w:tcPr>
                <w:tcW w:w="759" w:type="pct"/>
                <w:shd w:val="clear" w:color="auto" w:fill="auto"/>
              </w:tcPr>
            </w:tcPrChange>
          </w:tcPr>
          <w:p w14:paraId="086BBD95" w14:textId="4602F9A5" w:rsidR="00CB42D9" w:rsidRPr="00E436C8" w:rsidRDefault="00F21D7A">
            <w:pPr>
              <w:kinsoku w:val="0"/>
              <w:overflowPunct w:val="0"/>
              <w:spacing w:line="360" w:lineRule="exact"/>
              <w:jc w:val="center"/>
              <w:rPr>
                <w:szCs w:val="22"/>
              </w:rPr>
              <w:pPrChange w:id="1432" w:author="11046017_鄭兆媗" w:date="2024-03-25T20:51:00Z">
                <w:pPr/>
              </w:pPrChange>
            </w:pPr>
            <w:ins w:id="1433" w:author="11046017_鄭兆媗" w:date="2024-03-25T14:45:00Z">
              <w:r w:rsidRPr="003E7632">
                <w:rPr>
                  <w:rFonts w:hint="eastAsia"/>
                  <w:rPrChange w:id="1434" w:author="11046014_劉育彤" w:date="2024-03-25T20:17:00Z">
                    <w:rPr>
                      <w:rFonts w:ascii="標楷體" w:hAnsi="標楷體" w:hint="eastAsia"/>
                    </w:rPr>
                  </w:rPrChange>
                </w:rPr>
                <w:t>●</w:t>
              </w:r>
            </w:ins>
          </w:p>
        </w:tc>
        <w:tc>
          <w:tcPr>
            <w:tcW w:w="760" w:type="pct"/>
            <w:shd w:val="clear" w:color="auto" w:fill="auto"/>
            <w:vAlign w:val="center"/>
            <w:tcPrChange w:id="1435" w:author="11046017_鄭兆媗" w:date="2024-03-31T15:51:00Z">
              <w:tcPr>
                <w:tcW w:w="760" w:type="pct"/>
                <w:shd w:val="clear" w:color="auto" w:fill="auto"/>
              </w:tcPr>
            </w:tcPrChange>
          </w:tcPr>
          <w:p w14:paraId="28549F86" w14:textId="7B2FF778" w:rsidR="00CB42D9" w:rsidRPr="00E436C8" w:rsidRDefault="00F21D7A">
            <w:pPr>
              <w:kinsoku w:val="0"/>
              <w:overflowPunct w:val="0"/>
              <w:spacing w:line="360" w:lineRule="exact"/>
              <w:jc w:val="center"/>
              <w:rPr>
                <w:szCs w:val="22"/>
              </w:rPr>
              <w:pPrChange w:id="1436" w:author="11046017_鄭兆媗" w:date="2024-03-25T20:51:00Z">
                <w:pPr/>
              </w:pPrChange>
            </w:pPr>
            <w:ins w:id="1437"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438" w:author="11046017_鄭兆媗" w:date="2024-03-31T15:51:00Z">
              <w:tcPr>
                <w:tcW w:w="760" w:type="pct"/>
                <w:shd w:val="clear" w:color="auto" w:fill="auto"/>
              </w:tcPr>
            </w:tcPrChange>
          </w:tcPr>
          <w:p w14:paraId="51789977" w14:textId="61492B03" w:rsidR="00CB42D9" w:rsidRPr="00E436C8" w:rsidRDefault="005B5068">
            <w:pPr>
              <w:kinsoku w:val="0"/>
              <w:overflowPunct w:val="0"/>
              <w:spacing w:line="360" w:lineRule="exact"/>
              <w:jc w:val="center"/>
              <w:rPr>
                <w:szCs w:val="22"/>
              </w:rPr>
              <w:pPrChange w:id="1439" w:author="11046017_鄭兆媗" w:date="2024-03-25T20:51:00Z">
                <w:pPr/>
              </w:pPrChange>
            </w:pPr>
            <w:ins w:id="1440"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441" w:author="11046017_鄭兆媗" w:date="2024-03-31T15:51:00Z">
              <w:tcPr>
                <w:tcW w:w="756" w:type="pct"/>
                <w:shd w:val="clear" w:color="auto" w:fill="auto"/>
              </w:tcPr>
            </w:tcPrChange>
          </w:tcPr>
          <w:p w14:paraId="1AA45681" w14:textId="77777777" w:rsidR="00CB42D9" w:rsidRPr="00E436C8" w:rsidRDefault="00CB42D9">
            <w:pPr>
              <w:kinsoku w:val="0"/>
              <w:overflowPunct w:val="0"/>
              <w:spacing w:line="360" w:lineRule="exact"/>
              <w:jc w:val="center"/>
              <w:rPr>
                <w:szCs w:val="22"/>
              </w:rPr>
              <w:pPrChange w:id="1442" w:author="11046017_鄭兆媗" w:date="2024-03-25T20:51:00Z">
                <w:pPr/>
              </w:pPrChange>
            </w:pPr>
          </w:p>
        </w:tc>
      </w:tr>
      <w:tr w:rsidR="00CB42D9" w14:paraId="0A4F9604" w14:textId="77777777" w:rsidTr="0029566D">
        <w:trPr>
          <w:jc w:val="center"/>
          <w:trPrChange w:id="1443" w:author="11046017_鄭兆媗" w:date="2024-03-31T15:51:00Z">
            <w:trPr>
              <w:jc w:val="center"/>
            </w:trPr>
          </w:trPrChange>
        </w:trPr>
        <w:tc>
          <w:tcPr>
            <w:tcW w:w="452" w:type="pct"/>
            <w:vMerge/>
            <w:shd w:val="clear" w:color="auto" w:fill="auto"/>
            <w:vAlign w:val="center"/>
            <w:tcPrChange w:id="1444" w:author="11046017_鄭兆媗" w:date="2024-03-31T15:51:00Z">
              <w:tcPr>
                <w:tcW w:w="454" w:type="pct"/>
                <w:gridSpan w:val="3"/>
                <w:vMerge/>
                <w:shd w:val="clear" w:color="auto" w:fill="auto"/>
                <w:vAlign w:val="center"/>
              </w:tcPr>
            </w:tcPrChange>
          </w:tcPr>
          <w:p w14:paraId="22270A1D" w14:textId="77777777" w:rsidR="00CB42D9" w:rsidRPr="00E436C8" w:rsidRDefault="00CB42D9">
            <w:pPr>
              <w:kinsoku w:val="0"/>
              <w:overflowPunct w:val="0"/>
              <w:spacing w:line="360" w:lineRule="exact"/>
              <w:jc w:val="center"/>
              <w:rPr>
                <w:szCs w:val="22"/>
              </w:rPr>
              <w:pPrChange w:id="1445" w:author="11046017_鄭兆媗" w:date="2024-03-25T20:17:00Z">
                <w:pPr>
                  <w:jc w:val="center"/>
                </w:pPr>
              </w:pPrChange>
            </w:pPr>
          </w:p>
        </w:tc>
        <w:tc>
          <w:tcPr>
            <w:tcW w:w="1513" w:type="pct"/>
            <w:shd w:val="clear" w:color="auto" w:fill="auto"/>
            <w:vAlign w:val="center"/>
            <w:tcPrChange w:id="1446" w:author="11046017_鄭兆媗" w:date="2024-03-31T15:51:00Z">
              <w:tcPr>
                <w:tcW w:w="1510" w:type="pct"/>
                <w:shd w:val="clear" w:color="auto" w:fill="auto"/>
              </w:tcPr>
            </w:tcPrChange>
          </w:tcPr>
          <w:p w14:paraId="4EBBB1D5" w14:textId="77777777" w:rsidR="00CB42D9" w:rsidRPr="00E436C8" w:rsidRDefault="00CB42D9">
            <w:pPr>
              <w:kinsoku w:val="0"/>
              <w:overflowPunct w:val="0"/>
              <w:spacing w:line="360" w:lineRule="exact"/>
              <w:rPr>
                <w:szCs w:val="22"/>
              </w:rPr>
              <w:pPrChange w:id="1447"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448" w:author="11046017_鄭兆媗" w:date="2024-03-31T15:51:00Z">
              <w:tcPr>
                <w:tcW w:w="759" w:type="pct"/>
                <w:shd w:val="clear" w:color="auto" w:fill="auto"/>
              </w:tcPr>
            </w:tcPrChange>
          </w:tcPr>
          <w:p w14:paraId="11A2142B" w14:textId="77777777" w:rsidR="00CB42D9" w:rsidRPr="00E436C8" w:rsidRDefault="00CB42D9">
            <w:pPr>
              <w:kinsoku w:val="0"/>
              <w:overflowPunct w:val="0"/>
              <w:spacing w:line="360" w:lineRule="exact"/>
              <w:jc w:val="center"/>
              <w:rPr>
                <w:szCs w:val="22"/>
              </w:rPr>
              <w:pPrChange w:id="1449" w:author="11046017_鄭兆媗" w:date="2024-03-25T20:51:00Z">
                <w:pPr/>
              </w:pPrChange>
            </w:pPr>
          </w:p>
        </w:tc>
        <w:tc>
          <w:tcPr>
            <w:tcW w:w="760" w:type="pct"/>
            <w:shd w:val="clear" w:color="auto" w:fill="auto"/>
            <w:vAlign w:val="center"/>
            <w:tcPrChange w:id="1450" w:author="11046017_鄭兆媗" w:date="2024-03-31T15:51:00Z">
              <w:tcPr>
                <w:tcW w:w="760" w:type="pct"/>
                <w:shd w:val="clear" w:color="auto" w:fill="auto"/>
              </w:tcPr>
            </w:tcPrChange>
          </w:tcPr>
          <w:p w14:paraId="11EC7CA8" w14:textId="47586971" w:rsidR="00CB42D9" w:rsidRPr="00E436C8" w:rsidRDefault="00336C22">
            <w:pPr>
              <w:kinsoku w:val="0"/>
              <w:overflowPunct w:val="0"/>
              <w:spacing w:line="360" w:lineRule="exact"/>
              <w:jc w:val="center"/>
              <w:rPr>
                <w:szCs w:val="22"/>
              </w:rPr>
              <w:pPrChange w:id="1451" w:author="11046017_鄭兆媗" w:date="2024-03-25T20:51:00Z">
                <w:pPr/>
              </w:pPrChange>
            </w:pPr>
            <w:ins w:id="1452" w:author="11046017_鄭兆媗" w:date="2024-03-25T14:45:00Z">
              <w:r w:rsidRPr="003E7632">
                <w:rPr>
                  <w:rFonts w:hint="eastAsia"/>
                  <w:rPrChange w:id="1453" w:author="11046014_劉育彤" w:date="2024-03-25T20:17:00Z">
                    <w:rPr>
                      <w:rFonts w:ascii="標楷體" w:hAnsi="標楷體" w:hint="eastAsia"/>
                    </w:rPr>
                  </w:rPrChange>
                </w:rPr>
                <w:t>●</w:t>
              </w:r>
            </w:ins>
          </w:p>
        </w:tc>
        <w:tc>
          <w:tcPr>
            <w:tcW w:w="760" w:type="pct"/>
            <w:shd w:val="clear" w:color="auto" w:fill="auto"/>
            <w:vAlign w:val="center"/>
            <w:tcPrChange w:id="1454" w:author="11046017_鄭兆媗" w:date="2024-03-31T15:51:00Z">
              <w:tcPr>
                <w:tcW w:w="760" w:type="pct"/>
                <w:shd w:val="clear" w:color="auto" w:fill="auto"/>
              </w:tcPr>
            </w:tcPrChange>
          </w:tcPr>
          <w:p w14:paraId="3876F400" w14:textId="161F95BD" w:rsidR="00CB42D9" w:rsidRPr="00E436C8" w:rsidRDefault="00CB42D9">
            <w:pPr>
              <w:kinsoku w:val="0"/>
              <w:overflowPunct w:val="0"/>
              <w:spacing w:line="360" w:lineRule="exact"/>
              <w:jc w:val="center"/>
              <w:rPr>
                <w:szCs w:val="22"/>
              </w:rPr>
              <w:pPrChange w:id="1455" w:author="11046017_鄭兆媗" w:date="2024-03-25T20:51:00Z">
                <w:pPr/>
              </w:pPrChange>
            </w:pPr>
          </w:p>
        </w:tc>
        <w:tc>
          <w:tcPr>
            <w:tcW w:w="756" w:type="pct"/>
            <w:shd w:val="clear" w:color="auto" w:fill="auto"/>
            <w:vAlign w:val="center"/>
            <w:tcPrChange w:id="1456" w:author="11046017_鄭兆媗" w:date="2024-03-31T15:51:00Z">
              <w:tcPr>
                <w:tcW w:w="756" w:type="pct"/>
                <w:shd w:val="clear" w:color="auto" w:fill="auto"/>
              </w:tcPr>
            </w:tcPrChange>
          </w:tcPr>
          <w:p w14:paraId="467B7BF7" w14:textId="4BD1FF6F" w:rsidR="00CB42D9" w:rsidRPr="00E436C8" w:rsidRDefault="005B5068">
            <w:pPr>
              <w:kinsoku w:val="0"/>
              <w:overflowPunct w:val="0"/>
              <w:spacing w:line="360" w:lineRule="exact"/>
              <w:jc w:val="center"/>
              <w:rPr>
                <w:szCs w:val="22"/>
              </w:rPr>
              <w:pPrChange w:id="1457" w:author="11046017_鄭兆媗" w:date="2024-03-25T20:51:00Z">
                <w:pPr/>
              </w:pPrChange>
            </w:pPr>
            <w:ins w:id="1458" w:author="11046017_鄭兆媗" w:date="2024-03-25T14:46:00Z">
              <w:r w:rsidRPr="0075669A">
                <w:rPr>
                  <w:rFonts w:ascii="新細明體" w:eastAsia="新細明體" w:hAnsi="新細明體" w:cs="新細明體" w:hint="eastAsia"/>
                </w:rPr>
                <w:t>〇</w:t>
              </w:r>
            </w:ins>
          </w:p>
        </w:tc>
      </w:tr>
      <w:tr w:rsidR="00CB42D9" w14:paraId="5B8EDFB1" w14:textId="77777777" w:rsidTr="0029566D">
        <w:trPr>
          <w:jc w:val="center"/>
          <w:trPrChange w:id="1459" w:author="11046017_鄭兆媗" w:date="2024-03-31T15:51:00Z">
            <w:trPr>
              <w:jc w:val="center"/>
            </w:trPr>
          </w:trPrChange>
        </w:trPr>
        <w:tc>
          <w:tcPr>
            <w:tcW w:w="452" w:type="pct"/>
            <w:vMerge/>
            <w:shd w:val="clear" w:color="auto" w:fill="auto"/>
            <w:vAlign w:val="center"/>
            <w:tcPrChange w:id="1460" w:author="11046017_鄭兆媗" w:date="2024-03-31T15:51:00Z">
              <w:tcPr>
                <w:tcW w:w="454" w:type="pct"/>
                <w:gridSpan w:val="3"/>
                <w:vMerge/>
                <w:shd w:val="clear" w:color="auto" w:fill="auto"/>
                <w:vAlign w:val="center"/>
              </w:tcPr>
            </w:tcPrChange>
          </w:tcPr>
          <w:p w14:paraId="2A3ABE6B" w14:textId="77777777" w:rsidR="00CB42D9" w:rsidRPr="00E436C8" w:rsidRDefault="00CB42D9">
            <w:pPr>
              <w:kinsoku w:val="0"/>
              <w:overflowPunct w:val="0"/>
              <w:spacing w:line="360" w:lineRule="exact"/>
              <w:jc w:val="center"/>
              <w:rPr>
                <w:szCs w:val="22"/>
              </w:rPr>
              <w:pPrChange w:id="1461" w:author="11046017_鄭兆媗" w:date="2024-03-25T20:17:00Z">
                <w:pPr>
                  <w:jc w:val="center"/>
                </w:pPr>
              </w:pPrChange>
            </w:pPr>
          </w:p>
        </w:tc>
        <w:tc>
          <w:tcPr>
            <w:tcW w:w="1513" w:type="pct"/>
            <w:shd w:val="clear" w:color="auto" w:fill="auto"/>
            <w:vAlign w:val="center"/>
            <w:tcPrChange w:id="1462" w:author="11046017_鄭兆媗" w:date="2024-03-31T15:51:00Z">
              <w:tcPr>
                <w:tcW w:w="1510" w:type="pct"/>
                <w:shd w:val="clear" w:color="auto" w:fill="auto"/>
              </w:tcPr>
            </w:tcPrChange>
          </w:tcPr>
          <w:p w14:paraId="2AA7D3BB" w14:textId="77777777" w:rsidR="00CB42D9" w:rsidRPr="00E436C8" w:rsidRDefault="00CB42D9">
            <w:pPr>
              <w:kinsoku w:val="0"/>
              <w:overflowPunct w:val="0"/>
              <w:spacing w:line="360" w:lineRule="exact"/>
              <w:rPr>
                <w:szCs w:val="22"/>
              </w:rPr>
              <w:pPrChange w:id="1463" w:author="11046017_鄭兆媗" w:date="2024-03-25T20:51:00Z">
                <w:pPr/>
              </w:pPrChange>
            </w:pPr>
            <w:r w:rsidRPr="00E436C8">
              <w:rPr>
                <w:rFonts w:hint="eastAsia"/>
                <w:szCs w:val="22"/>
              </w:rPr>
              <w:t>素材設計</w:t>
            </w:r>
          </w:p>
        </w:tc>
        <w:tc>
          <w:tcPr>
            <w:tcW w:w="759" w:type="pct"/>
            <w:shd w:val="clear" w:color="auto" w:fill="auto"/>
            <w:vAlign w:val="center"/>
            <w:tcPrChange w:id="1464" w:author="11046017_鄭兆媗" w:date="2024-03-31T15:51:00Z">
              <w:tcPr>
                <w:tcW w:w="759" w:type="pct"/>
                <w:shd w:val="clear" w:color="auto" w:fill="auto"/>
              </w:tcPr>
            </w:tcPrChange>
          </w:tcPr>
          <w:p w14:paraId="03728401" w14:textId="27472295" w:rsidR="00CB42D9" w:rsidRPr="00E436C8" w:rsidRDefault="005B5068">
            <w:pPr>
              <w:kinsoku w:val="0"/>
              <w:overflowPunct w:val="0"/>
              <w:spacing w:line="360" w:lineRule="exact"/>
              <w:jc w:val="center"/>
              <w:rPr>
                <w:szCs w:val="22"/>
              </w:rPr>
              <w:pPrChange w:id="1465" w:author="11046017_鄭兆媗" w:date="2024-03-25T20:51:00Z">
                <w:pPr/>
              </w:pPrChange>
            </w:pPr>
            <w:ins w:id="1466"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467" w:author="11046017_鄭兆媗" w:date="2024-03-31T15:51:00Z">
              <w:tcPr>
                <w:tcW w:w="760" w:type="pct"/>
                <w:shd w:val="clear" w:color="auto" w:fill="auto"/>
              </w:tcPr>
            </w:tcPrChange>
          </w:tcPr>
          <w:p w14:paraId="5B3ED063" w14:textId="20115DAA" w:rsidR="00CB42D9" w:rsidRPr="00E436C8" w:rsidRDefault="005B5068">
            <w:pPr>
              <w:kinsoku w:val="0"/>
              <w:overflowPunct w:val="0"/>
              <w:spacing w:line="360" w:lineRule="exact"/>
              <w:jc w:val="center"/>
              <w:rPr>
                <w:szCs w:val="22"/>
              </w:rPr>
              <w:pPrChange w:id="1468" w:author="11046017_鄭兆媗" w:date="2024-03-25T20:51:00Z">
                <w:pPr/>
              </w:pPrChange>
            </w:pPr>
            <w:ins w:id="1469"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470" w:author="11046017_鄭兆媗" w:date="2024-03-31T15:51:00Z">
              <w:tcPr>
                <w:tcW w:w="760" w:type="pct"/>
                <w:shd w:val="clear" w:color="auto" w:fill="auto"/>
              </w:tcPr>
            </w:tcPrChange>
          </w:tcPr>
          <w:p w14:paraId="13CD3E62" w14:textId="77777777" w:rsidR="00CB42D9" w:rsidRPr="00E436C8" w:rsidRDefault="00CB42D9">
            <w:pPr>
              <w:kinsoku w:val="0"/>
              <w:overflowPunct w:val="0"/>
              <w:spacing w:line="360" w:lineRule="exact"/>
              <w:jc w:val="center"/>
              <w:rPr>
                <w:szCs w:val="22"/>
              </w:rPr>
              <w:pPrChange w:id="1471" w:author="11046017_鄭兆媗" w:date="2024-03-25T20:51:00Z">
                <w:pPr/>
              </w:pPrChange>
            </w:pPr>
          </w:p>
        </w:tc>
        <w:tc>
          <w:tcPr>
            <w:tcW w:w="756" w:type="pct"/>
            <w:shd w:val="clear" w:color="auto" w:fill="auto"/>
            <w:vAlign w:val="center"/>
            <w:tcPrChange w:id="1472" w:author="11046017_鄭兆媗" w:date="2024-03-31T15:51:00Z">
              <w:tcPr>
                <w:tcW w:w="756" w:type="pct"/>
                <w:shd w:val="clear" w:color="auto" w:fill="auto"/>
              </w:tcPr>
            </w:tcPrChange>
          </w:tcPr>
          <w:p w14:paraId="43DEF5F7" w14:textId="0C594EA4" w:rsidR="00CB42D9" w:rsidRPr="00E436C8" w:rsidRDefault="005B5068">
            <w:pPr>
              <w:kinsoku w:val="0"/>
              <w:overflowPunct w:val="0"/>
              <w:spacing w:line="360" w:lineRule="exact"/>
              <w:jc w:val="center"/>
              <w:rPr>
                <w:szCs w:val="22"/>
              </w:rPr>
              <w:pPrChange w:id="1473" w:author="11046017_鄭兆媗" w:date="2024-03-25T20:51:00Z">
                <w:pPr/>
              </w:pPrChange>
            </w:pPr>
            <w:ins w:id="1474" w:author="11046017_鄭兆媗" w:date="2024-03-25T14:45:00Z">
              <w:r w:rsidRPr="003E7632">
                <w:rPr>
                  <w:rFonts w:hint="eastAsia"/>
                  <w:rPrChange w:id="1475" w:author="11046014_劉育彤" w:date="2024-03-25T20:17:00Z">
                    <w:rPr>
                      <w:rFonts w:ascii="標楷體" w:hAnsi="標楷體" w:hint="eastAsia"/>
                    </w:rPr>
                  </w:rPrChange>
                </w:rPr>
                <w:t>●</w:t>
              </w:r>
            </w:ins>
          </w:p>
        </w:tc>
      </w:tr>
      <w:tr w:rsidR="000226E4" w14:paraId="1795640A" w14:textId="77777777" w:rsidTr="0029566D">
        <w:trPr>
          <w:jc w:val="center"/>
          <w:trPrChange w:id="1476" w:author="11046017_鄭兆媗" w:date="2024-03-31T15:51:00Z">
            <w:trPr>
              <w:jc w:val="center"/>
            </w:trPr>
          </w:trPrChange>
        </w:trPr>
        <w:tc>
          <w:tcPr>
            <w:tcW w:w="452" w:type="pct"/>
            <w:vMerge w:val="restart"/>
            <w:shd w:val="clear" w:color="auto" w:fill="auto"/>
            <w:textDirection w:val="tbRlV"/>
            <w:vAlign w:val="center"/>
            <w:tcPrChange w:id="1477" w:author="11046017_鄭兆媗" w:date="2024-03-31T15:51:00Z">
              <w:tcPr>
                <w:tcW w:w="454" w:type="pct"/>
                <w:gridSpan w:val="3"/>
                <w:vMerge w:val="restart"/>
                <w:shd w:val="clear" w:color="auto" w:fill="auto"/>
                <w:textDirection w:val="tbRlV"/>
                <w:vAlign w:val="center"/>
              </w:tcPr>
            </w:tcPrChange>
          </w:tcPr>
          <w:p w14:paraId="0AE36537" w14:textId="77777777" w:rsidR="000226E4" w:rsidRPr="00E436C8" w:rsidRDefault="000226E4">
            <w:pPr>
              <w:kinsoku w:val="0"/>
              <w:overflowPunct w:val="0"/>
              <w:spacing w:line="360" w:lineRule="exact"/>
              <w:jc w:val="center"/>
              <w:rPr>
                <w:szCs w:val="22"/>
              </w:rPr>
              <w:pPrChange w:id="1478" w:author="11046017_鄭兆媗" w:date="2024-03-25T14:44:00Z">
                <w:pPr>
                  <w:jc w:val="center"/>
                </w:pPr>
              </w:pPrChange>
            </w:pPr>
            <w:r w:rsidRPr="00E436C8">
              <w:rPr>
                <w:rFonts w:hint="eastAsia"/>
                <w:szCs w:val="22"/>
              </w:rPr>
              <w:t>文件撰寫</w:t>
            </w:r>
          </w:p>
        </w:tc>
        <w:tc>
          <w:tcPr>
            <w:tcW w:w="1513" w:type="pct"/>
            <w:shd w:val="clear" w:color="auto" w:fill="auto"/>
            <w:vAlign w:val="center"/>
            <w:tcPrChange w:id="1479" w:author="11046017_鄭兆媗" w:date="2024-03-31T15:51:00Z">
              <w:tcPr>
                <w:tcW w:w="1510" w:type="pct"/>
                <w:shd w:val="clear" w:color="auto" w:fill="auto"/>
              </w:tcPr>
            </w:tcPrChange>
          </w:tcPr>
          <w:p w14:paraId="50AEAD18" w14:textId="77777777" w:rsidR="000226E4" w:rsidRPr="00E436C8" w:rsidRDefault="000226E4">
            <w:pPr>
              <w:kinsoku w:val="0"/>
              <w:overflowPunct w:val="0"/>
              <w:spacing w:line="360" w:lineRule="exact"/>
              <w:rPr>
                <w:szCs w:val="22"/>
              </w:rPr>
              <w:pPrChange w:id="1480" w:author="11046017_鄭兆媗" w:date="2024-03-25T20:51:00Z">
                <w:pPr/>
              </w:pPrChange>
            </w:pPr>
            <w:r w:rsidRPr="00E436C8">
              <w:rPr>
                <w:rFonts w:hint="eastAsia"/>
                <w:szCs w:val="22"/>
              </w:rPr>
              <w:t>統整</w:t>
            </w:r>
          </w:p>
        </w:tc>
        <w:tc>
          <w:tcPr>
            <w:tcW w:w="759" w:type="pct"/>
            <w:shd w:val="clear" w:color="auto" w:fill="auto"/>
            <w:vAlign w:val="center"/>
            <w:tcPrChange w:id="1481" w:author="11046017_鄭兆媗" w:date="2024-03-31T15:51:00Z">
              <w:tcPr>
                <w:tcW w:w="759" w:type="pct"/>
                <w:shd w:val="clear" w:color="auto" w:fill="auto"/>
              </w:tcPr>
            </w:tcPrChange>
          </w:tcPr>
          <w:p w14:paraId="583361CF" w14:textId="77777777" w:rsidR="000226E4" w:rsidRPr="00E436C8" w:rsidRDefault="000226E4">
            <w:pPr>
              <w:kinsoku w:val="0"/>
              <w:overflowPunct w:val="0"/>
              <w:spacing w:line="360" w:lineRule="exact"/>
              <w:jc w:val="center"/>
              <w:rPr>
                <w:szCs w:val="22"/>
              </w:rPr>
              <w:pPrChange w:id="1482" w:author="11046017_鄭兆媗" w:date="2024-03-25T20:51:00Z">
                <w:pPr/>
              </w:pPrChange>
            </w:pPr>
          </w:p>
        </w:tc>
        <w:tc>
          <w:tcPr>
            <w:tcW w:w="760" w:type="pct"/>
            <w:shd w:val="clear" w:color="auto" w:fill="auto"/>
            <w:vAlign w:val="center"/>
            <w:tcPrChange w:id="1483" w:author="11046017_鄭兆媗" w:date="2024-03-31T15:51:00Z">
              <w:tcPr>
                <w:tcW w:w="760" w:type="pct"/>
                <w:shd w:val="clear" w:color="auto" w:fill="auto"/>
              </w:tcPr>
            </w:tcPrChange>
          </w:tcPr>
          <w:p w14:paraId="463C3836" w14:textId="3F653562" w:rsidR="000226E4" w:rsidRPr="00E436C8" w:rsidRDefault="00E15FEC">
            <w:pPr>
              <w:kinsoku w:val="0"/>
              <w:overflowPunct w:val="0"/>
              <w:spacing w:line="360" w:lineRule="exact"/>
              <w:jc w:val="center"/>
              <w:rPr>
                <w:szCs w:val="22"/>
              </w:rPr>
              <w:pPrChange w:id="1484" w:author="11046017_鄭兆媗" w:date="2024-03-25T20:51:00Z">
                <w:pPr/>
              </w:pPrChange>
            </w:pPr>
            <w:ins w:id="1485" w:author="11046017_鄭兆媗" w:date="2024-03-29T12:18:00Z">
              <w:r w:rsidRPr="00205A1F">
                <w:rPr>
                  <w:rFonts w:hint="eastAsia"/>
                </w:rPr>
                <w:t>●</w:t>
              </w:r>
            </w:ins>
          </w:p>
        </w:tc>
        <w:tc>
          <w:tcPr>
            <w:tcW w:w="760" w:type="pct"/>
            <w:shd w:val="clear" w:color="auto" w:fill="auto"/>
            <w:vAlign w:val="center"/>
            <w:tcPrChange w:id="1486" w:author="11046017_鄭兆媗" w:date="2024-03-31T15:51:00Z">
              <w:tcPr>
                <w:tcW w:w="760" w:type="pct"/>
                <w:shd w:val="clear" w:color="auto" w:fill="auto"/>
              </w:tcPr>
            </w:tcPrChange>
          </w:tcPr>
          <w:p w14:paraId="0F454CAE" w14:textId="48A387B3" w:rsidR="000226E4" w:rsidRPr="00E436C8" w:rsidRDefault="00E15FEC">
            <w:pPr>
              <w:kinsoku w:val="0"/>
              <w:overflowPunct w:val="0"/>
              <w:spacing w:line="360" w:lineRule="exact"/>
              <w:jc w:val="center"/>
              <w:rPr>
                <w:szCs w:val="22"/>
              </w:rPr>
              <w:pPrChange w:id="1487" w:author="11046017_鄭兆媗" w:date="2024-03-25T20:51:00Z">
                <w:pPr/>
              </w:pPrChange>
            </w:pPr>
            <w:ins w:id="1488"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489" w:author="11046017_鄭兆媗" w:date="2024-03-31T15:51:00Z">
              <w:tcPr>
                <w:tcW w:w="756" w:type="pct"/>
                <w:shd w:val="clear" w:color="auto" w:fill="auto"/>
              </w:tcPr>
            </w:tcPrChange>
          </w:tcPr>
          <w:p w14:paraId="709B799D" w14:textId="77777777" w:rsidR="000226E4" w:rsidRPr="00E436C8" w:rsidRDefault="000226E4">
            <w:pPr>
              <w:kinsoku w:val="0"/>
              <w:overflowPunct w:val="0"/>
              <w:spacing w:line="360" w:lineRule="exact"/>
              <w:jc w:val="center"/>
              <w:rPr>
                <w:szCs w:val="22"/>
              </w:rPr>
              <w:pPrChange w:id="1490" w:author="11046017_鄭兆媗" w:date="2024-03-25T20:51:00Z">
                <w:pPr/>
              </w:pPrChange>
            </w:pPr>
          </w:p>
        </w:tc>
      </w:tr>
      <w:tr w:rsidR="000226E4" w14:paraId="1C8F5374" w14:textId="77777777" w:rsidTr="0029566D">
        <w:trPr>
          <w:jc w:val="center"/>
          <w:trPrChange w:id="1491" w:author="11046017_鄭兆媗" w:date="2024-03-31T15:51:00Z">
            <w:trPr>
              <w:jc w:val="center"/>
            </w:trPr>
          </w:trPrChange>
        </w:trPr>
        <w:tc>
          <w:tcPr>
            <w:tcW w:w="452" w:type="pct"/>
            <w:vMerge/>
            <w:shd w:val="clear" w:color="auto" w:fill="auto"/>
            <w:textDirection w:val="tbRlV"/>
            <w:vAlign w:val="center"/>
            <w:tcPrChange w:id="1492" w:author="11046017_鄭兆媗" w:date="2024-03-31T15:51:00Z">
              <w:tcPr>
                <w:tcW w:w="454" w:type="pct"/>
                <w:gridSpan w:val="3"/>
                <w:vMerge/>
                <w:shd w:val="clear" w:color="auto" w:fill="auto"/>
                <w:textDirection w:val="tbRlV"/>
                <w:vAlign w:val="center"/>
              </w:tcPr>
            </w:tcPrChange>
          </w:tcPr>
          <w:p w14:paraId="592B8B9A" w14:textId="77777777" w:rsidR="000226E4" w:rsidRPr="00E436C8" w:rsidRDefault="000226E4">
            <w:pPr>
              <w:kinsoku w:val="0"/>
              <w:overflowPunct w:val="0"/>
              <w:spacing w:line="360" w:lineRule="exact"/>
              <w:jc w:val="center"/>
              <w:rPr>
                <w:szCs w:val="22"/>
              </w:rPr>
              <w:pPrChange w:id="1493" w:author="11046017_鄭兆媗" w:date="2024-03-25T20:17:00Z">
                <w:pPr>
                  <w:ind w:left="113" w:right="113"/>
                  <w:jc w:val="center"/>
                </w:pPr>
              </w:pPrChange>
            </w:pPr>
          </w:p>
        </w:tc>
        <w:tc>
          <w:tcPr>
            <w:tcW w:w="1513" w:type="pct"/>
            <w:shd w:val="clear" w:color="auto" w:fill="auto"/>
            <w:vAlign w:val="center"/>
            <w:tcPrChange w:id="1494" w:author="11046017_鄭兆媗" w:date="2024-03-31T15:51:00Z">
              <w:tcPr>
                <w:tcW w:w="1510" w:type="pct"/>
                <w:shd w:val="clear" w:color="auto" w:fill="auto"/>
              </w:tcPr>
            </w:tcPrChange>
          </w:tcPr>
          <w:p w14:paraId="76978715" w14:textId="77777777" w:rsidR="000226E4" w:rsidRPr="00E436C8" w:rsidRDefault="000226E4">
            <w:pPr>
              <w:kinsoku w:val="0"/>
              <w:overflowPunct w:val="0"/>
              <w:spacing w:line="360" w:lineRule="exact"/>
              <w:rPr>
                <w:szCs w:val="22"/>
              </w:rPr>
              <w:pPrChange w:id="1495"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496" w:author="11046017_鄭兆媗" w:date="2024-03-31T15:51:00Z">
              <w:tcPr>
                <w:tcW w:w="759" w:type="pct"/>
                <w:shd w:val="clear" w:color="auto" w:fill="auto"/>
              </w:tcPr>
            </w:tcPrChange>
          </w:tcPr>
          <w:p w14:paraId="2E261F4D" w14:textId="2EA8848C" w:rsidR="000226E4" w:rsidRPr="00E436C8" w:rsidRDefault="00AF4668">
            <w:pPr>
              <w:kinsoku w:val="0"/>
              <w:overflowPunct w:val="0"/>
              <w:spacing w:line="360" w:lineRule="exact"/>
              <w:jc w:val="center"/>
              <w:rPr>
                <w:szCs w:val="22"/>
              </w:rPr>
              <w:pPrChange w:id="1497" w:author="11046017_鄭兆媗" w:date="2024-03-25T20:51:00Z">
                <w:pPr/>
              </w:pPrChange>
            </w:pPr>
            <w:ins w:id="1498"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499" w:author="11046017_鄭兆媗" w:date="2024-03-31T15:51:00Z">
              <w:tcPr>
                <w:tcW w:w="760" w:type="pct"/>
                <w:shd w:val="clear" w:color="auto" w:fill="auto"/>
              </w:tcPr>
            </w:tcPrChange>
          </w:tcPr>
          <w:p w14:paraId="078B8B64" w14:textId="0B97AEDF" w:rsidR="000226E4" w:rsidRPr="00E436C8" w:rsidRDefault="00EC5434">
            <w:pPr>
              <w:kinsoku w:val="0"/>
              <w:overflowPunct w:val="0"/>
              <w:spacing w:line="360" w:lineRule="exact"/>
              <w:jc w:val="center"/>
              <w:rPr>
                <w:szCs w:val="22"/>
              </w:rPr>
              <w:pPrChange w:id="1500" w:author="11046017_鄭兆媗" w:date="2024-03-25T20:51:00Z">
                <w:pPr/>
              </w:pPrChange>
            </w:pPr>
            <w:ins w:id="1501"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502" w:author="11046017_鄭兆媗" w:date="2024-03-31T15:51:00Z">
              <w:tcPr>
                <w:tcW w:w="760" w:type="pct"/>
                <w:shd w:val="clear" w:color="auto" w:fill="auto"/>
              </w:tcPr>
            </w:tcPrChange>
          </w:tcPr>
          <w:p w14:paraId="0F6F3A92" w14:textId="77777777" w:rsidR="000226E4" w:rsidRPr="00E436C8" w:rsidRDefault="000226E4">
            <w:pPr>
              <w:kinsoku w:val="0"/>
              <w:overflowPunct w:val="0"/>
              <w:spacing w:line="360" w:lineRule="exact"/>
              <w:jc w:val="center"/>
              <w:rPr>
                <w:szCs w:val="22"/>
              </w:rPr>
              <w:pPrChange w:id="1503" w:author="11046017_鄭兆媗" w:date="2024-03-25T20:51:00Z">
                <w:pPr/>
              </w:pPrChange>
            </w:pPr>
          </w:p>
        </w:tc>
        <w:tc>
          <w:tcPr>
            <w:tcW w:w="756" w:type="pct"/>
            <w:shd w:val="clear" w:color="auto" w:fill="auto"/>
            <w:vAlign w:val="center"/>
            <w:tcPrChange w:id="1504" w:author="11046017_鄭兆媗" w:date="2024-03-31T15:51:00Z">
              <w:tcPr>
                <w:tcW w:w="756" w:type="pct"/>
                <w:shd w:val="clear" w:color="auto" w:fill="auto"/>
              </w:tcPr>
            </w:tcPrChange>
          </w:tcPr>
          <w:p w14:paraId="3926B234" w14:textId="0C6B0B6B" w:rsidR="000226E4" w:rsidRPr="00E436C8" w:rsidRDefault="00EC5434">
            <w:pPr>
              <w:kinsoku w:val="0"/>
              <w:overflowPunct w:val="0"/>
              <w:spacing w:line="360" w:lineRule="exact"/>
              <w:jc w:val="center"/>
              <w:rPr>
                <w:szCs w:val="22"/>
              </w:rPr>
              <w:pPrChange w:id="1505" w:author="11046017_鄭兆媗" w:date="2024-03-25T20:51:00Z">
                <w:pPr/>
              </w:pPrChange>
            </w:pPr>
            <w:ins w:id="1506" w:author="11046017_鄭兆媗" w:date="2024-03-25T23:37:00Z">
              <w:r w:rsidRPr="00205A1F">
                <w:rPr>
                  <w:rFonts w:hint="eastAsia"/>
                </w:rPr>
                <w:t>●</w:t>
              </w:r>
            </w:ins>
          </w:p>
        </w:tc>
      </w:tr>
      <w:tr w:rsidR="000226E4" w14:paraId="345BC5C6" w14:textId="77777777" w:rsidTr="0029566D">
        <w:trPr>
          <w:jc w:val="center"/>
          <w:trPrChange w:id="1507" w:author="11046017_鄭兆媗" w:date="2024-03-31T15:51:00Z">
            <w:trPr>
              <w:jc w:val="center"/>
            </w:trPr>
          </w:trPrChange>
        </w:trPr>
        <w:tc>
          <w:tcPr>
            <w:tcW w:w="452" w:type="pct"/>
            <w:vMerge/>
            <w:shd w:val="clear" w:color="auto" w:fill="auto"/>
            <w:textDirection w:val="tbRlV"/>
            <w:vAlign w:val="center"/>
            <w:tcPrChange w:id="1508" w:author="11046017_鄭兆媗" w:date="2024-03-31T15:51:00Z">
              <w:tcPr>
                <w:tcW w:w="454" w:type="pct"/>
                <w:gridSpan w:val="3"/>
                <w:vMerge/>
                <w:shd w:val="clear" w:color="auto" w:fill="auto"/>
                <w:textDirection w:val="tbRlV"/>
                <w:vAlign w:val="center"/>
              </w:tcPr>
            </w:tcPrChange>
          </w:tcPr>
          <w:p w14:paraId="41814575" w14:textId="77777777" w:rsidR="000226E4" w:rsidRPr="00E436C8" w:rsidRDefault="000226E4">
            <w:pPr>
              <w:kinsoku w:val="0"/>
              <w:overflowPunct w:val="0"/>
              <w:spacing w:line="360" w:lineRule="exact"/>
              <w:jc w:val="center"/>
              <w:rPr>
                <w:szCs w:val="22"/>
              </w:rPr>
              <w:pPrChange w:id="1509" w:author="11046017_鄭兆媗" w:date="2024-03-25T20:17:00Z">
                <w:pPr>
                  <w:ind w:left="113" w:right="113"/>
                  <w:jc w:val="center"/>
                </w:pPr>
              </w:pPrChange>
            </w:pPr>
          </w:p>
        </w:tc>
        <w:tc>
          <w:tcPr>
            <w:tcW w:w="1513" w:type="pct"/>
            <w:shd w:val="clear" w:color="auto" w:fill="auto"/>
            <w:vAlign w:val="center"/>
            <w:tcPrChange w:id="1510" w:author="11046017_鄭兆媗" w:date="2024-03-31T15:51:00Z">
              <w:tcPr>
                <w:tcW w:w="1510" w:type="pct"/>
                <w:shd w:val="clear" w:color="auto" w:fill="auto"/>
              </w:tcPr>
            </w:tcPrChange>
          </w:tcPr>
          <w:p w14:paraId="17527BD0" w14:textId="77777777" w:rsidR="000226E4" w:rsidRPr="00E436C8" w:rsidRDefault="000226E4">
            <w:pPr>
              <w:kinsoku w:val="0"/>
              <w:overflowPunct w:val="0"/>
              <w:spacing w:line="360" w:lineRule="exact"/>
              <w:rPr>
                <w:szCs w:val="22"/>
              </w:rPr>
              <w:pPrChange w:id="1511"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512" w:author="11046017_鄭兆媗" w:date="2024-03-31T15:51:00Z">
              <w:tcPr>
                <w:tcW w:w="759" w:type="pct"/>
                <w:shd w:val="clear" w:color="auto" w:fill="auto"/>
              </w:tcPr>
            </w:tcPrChange>
          </w:tcPr>
          <w:p w14:paraId="52649A07" w14:textId="21E2F03D" w:rsidR="000226E4" w:rsidRPr="00E436C8" w:rsidRDefault="00EC5434">
            <w:pPr>
              <w:kinsoku w:val="0"/>
              <w:overflowPunct w:val="0"/>
              <w:spacing w:line="360" w:lineRule="exact"/>
              <w:jc w:val="center"/>
              <w:rPr>
                <w:szCs w:val="22"/>
              </w:rPr>
              <w:pPrChange w:id="1513" w:author="11046017_鄭兆媗" w:date="2024-03-25T20:51:00Z">
                <w:pPr/>
              </w:pPrChange>
            </w:pPr>
            <w:ins w:id="1514" w:author="11046017_鄭兆媗" w:date="2024-03-25T23:37:00Z">
              <w:r w:rsidRPr="00205A1F">
                <w:rPr>
                  <w:rFonts w:hint="eastAsia"/>
                </w:rPr>
                <w:t>●</w:t>
              </w:r>
            </w:ins>
          </w:p>
        </w:tc>
        <w:tc>
          <w:tcPr>
            <w:tcW w:w="760" w:type="pct"/>
            <w:shd w:val="clear" w:color="auto" w:fill="auto"/>
            <w:vAlign w:val="center"/>
            <w:tcPrChange w:id="1515" w:author="11046017_鄭兆媗" w:date="2024-03-31T15:51:00Z">
              <w:tcPr>
                <w:tcW w:w="760" w:type="pct"/>
                <w:shd w:val="clear" w:color="auto" w:fill="auto"/>
              </w:tcPr>
            </w:tcPrChange>
          </w:tcPr>
          <w:p w14:paraId="7875D29C" w14:textId="0A6114C3" w:rsidR="000226E4" w:rsidRPr="00E436C8" w:rsidRDefault="00AF4668">
            <w:pPr>
              <w:kinsoku w:val="0"/>
              <w:overflowPunct w:val="0"/>
              <w:spacing w:line="360" w:lineRule="exact"/>
              <w:jc w:val="center"/>
              <w:rPr>
                <w:szCs w:val="22"/>
              </w:rPr>
              <w:pPrChange w:id="1516" w:author="11046017_鄭兆媗" w:date="2024-03-25T20:51:00Z">
                <w:pPr/>
              </w:pPrChange>
            </w:pPr>
            <w:ins w:id="1517"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518" w:author="11046017_鄭兆媗" w:date="2024-03-31T15:51:00Z">
              <w:tcPr>
                <w:tcW w:w="760" w:type="pct"/>
                <w:shd w:val="clear" w:color="auto" w:fill="auto"/>
              </w:tcPr>
            </w:tcPrChange>
          </w:tcPr>
          <w:p w14:paraId="5B1DA33B" w14:textId="77777777" w:rsidR="000226E4" w:rsidRPr="00E436C8" w:rsidRDefault="000226E4">
            <w:pPr>
              <w:kinsoku w:val="0"/>
              <w:overflowPunct w:val="0"/>
              <w:spacing w:line="360" w:lineRule="exact"/>
              <w:jc w:val="center"/>
              <w:rPr>
                <w:szCs w:val="22"/>
              </w:rPr>
              <w:pPrChange w:id="1519" w:author="11046017_鄭兆媗" w:date="2024-03-25T20:51:00Z">
                <w:pPr/>
              </w:pPrChange>
            </w:pPr>
          </w:p>
        </w:tc>
        <w:tc>
          <w:tcPr>
            <w:tcW w:w="756" w:type="pct"/>
            <w:shd w:val="clear" w:color="auto" w:fill="auto"/>
            <w:vAlign w:val="center"/>
            <w:tcPrChange w:id="1520" w:author="11046017_鄭兆媗" w:date="2024-03-31T15:51:00Z">
              <w:tcPr>
                <w:tcW w:w="756" w:type="pct"/>
                <w:shd w:val="clear" w:color="auto" w:fill="auto"/>
              </w:tcPr>
            </w:tcPrChange>
          </w:tcPr>
          <w:p w14:paraId="1B0BF251" w14:textId="540281D2" w:rsidR="000226E4" w:rsidRPr="00E436C8" w:rsidRDefault="00EC5434">
            <w:pPr>
              <w:kinsoku w:val="0"/>
              <w:overflowPunct w:val="0"/>
              <w:spacing w:line="360" w:lineRule="exact"/>
              <w:jc w:val="center"/>
              <w:rPr>
                <w:szCs w:val="22"/>
              </w:rPr>
              <w:pPrChange w:id="1521" w:author="11046017_鄭兆媗" w:date="2024-03-25T20:51:00Z">
                <w:pPr/>
              </w:pPrChange>
            </w:pPr>
            <w:ins w:id="1522" w:author="11046017_鄭兆媗" w:date="2024-03-25T23:37:00Z">
              <w:r w:rsidRPr="0075669A">
                <w:rPr>
                  <w:rFonts w:ascii="新細明體" w:eastAsia="新細明體" w:hAnsi="新細明體" w:cs="新細明體" w:hint="eastAsia"/>
                </w:rPr>
                <w:t>〇</w:t>
              </w:r>
            </w:ins>
          </w:p>
        </w:tc>
      </w:tr>
      <w:tr w:rsidR="000226E4" w14:paraId="7779315B" w14:textId="77777777" w:rsidTr="0029566D">
        <w:trPr>
          <w:jc w:val="center"/>
          <w:trPrChange w:id="1523" w:author="11046017_鄭兆媗" w:date="2024-03-31T15:51:00Z">
            <w:trPr>
              <w:jc w:val="center"/>
            </w:trPr>
          </w:trPrChange>
        </w:trPr>
        <w:tc>
          <w:tcPr>
            <w:tcW w:w="452" w:type="pct"/>
            <w:vMerge/>
            <w:shd w:val="clear" w:color="auto" w:fill="auto"/>
            <w:textDirection w:val="tbRlV"/>
            <w:vAlign w:val="center"/>
            <w:tcPrChange w:id="1524" w:author="11046017_鄭兆媗" w:date="2024-03-31T15:51:00Z">
              <w:tcPr>
                <w:tcW w:w="454" w:type="pct"/>
                <w:gridSpan w:val="3"/>
                <w:vMerge/>
                <w:shd w:val="clear" w:color="auto" w:fill="auto"/>
                <w:textDirection w:val="tbRlV"/>
                <w:vAlign w:val="center"/>
              </w:tcPr>
            </w:tcPrChange>
          </w:tcPr>
          <w:p w14:paraId="3FBF072F" w14:textId="77777777" w:rsidR="000226E4" w:rsidRPr="00E436C8" w:rsidRDefault="000226E4">
            <w:pPr>
              <w:kinsoku w:val="0"/>
              <w:overflowPunct w:val="0"/>
              <w:spacing w:line="360" w:lineRule="exact"/>
              <w:jc w:val="center"/>
              <w:rPr>
                <w:szCs w:val="22"/>
              </w:rPr>
              <w:pPrChange w:id="1525" w:author="11046017_鄭兆媗" w:date="2024-03-25T20:17:00Z">
                <w:pPr>
                  <w:ind w:left="113" w:right="113"/>
                  <w:jc w:val="center"/>
                </w:pPr>
              </w:pPrChange>
            </w:pPr>
          </w:p>
        </w:tc>
        <w:tc>
          <w:tcPr>
            <w:tcW w:w="1513" w:type="pct"/>
            <w:shd w:val="clear" w:color="auto" w:fill="auto"/>
            <w:vAlign w:val="center"/>
            <w:tcPrChange w:id="1526" w:author="11046017_鄭兆媗" w:date="2024-03-31T15:51:00Z">
              <w:tcPr>
                <w:tcW w:w="1510" w:type="pct"/>
                <w:shd w:val="clear" w:color="auto" w:fill="auto"/>
              </w:tcPr>
            </w:tcPrChange>
          </w:tcPr>
          <w:p w14:paraId="1E837024" w14:textId="77777777" w:rsidR="000226E4" w:rsidRPr="00E436C8" w:rsidRDefault="000226E4">
            <w:pPr>
              <w:kinsoku w:val="0"/>
              <w:overflowPunct w:val="0"/>
              <w:spacing w:line="360" w:lineRule="exact"/>
              <w:rPr>
                <w:szCs w:val="22"/>
              </w:rPr>
              <w:pPrChange w:id="1527"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528" w:author="11046017_鄭兆媗" w:date="2024-03-31T15:51:00Z">
              <w:tcPr>
                <w:tcW w:w="759" w:type="pct"/>
                <w:shd w:val="clear" w:color="auto" w:fill="auto"/>
              </w:tcPr>
            </w:tcPrChange>
          </w:tcPr>
          <w:p w14:paraId="3371D54B" w14:textId="77777777" w:rsidR="000226E4" w:rsidRPr="00E436C8" w:rsidRDefault="000226E4">
            <w:pPr>
              <w:kinsoku w:val="0"/>
              <w:overflowPunct w:val="0"/>
              <w:spacing w:line="360" w:lineRule="exact"/>
              <w:jc w:val="center"/>
              <w:rPr>
                <w:szCs w:val="22"/>
              </w:rPr>
              <w:pPrChange w:id="1529" w:author="11046017_鄭兆媗" w:date="2024-03-25T20:51:00Z">
                <w:pPr/>
              </w:pPrChange>
            </w:pPr>
          </w:p>
        </w:tc>
        <w:tc>
          <w:tcPr>
            <w:tcW w:w="760" w:type="pct"/>
            <w:shd w:val="clear" w:color="auto" w:fill="auto"/>
            <w:vAlign w:val="center"/>
            <w:tcPrChange w:id="1530" w:author="11046017_鄭兆媗" w:date="2024-03-31T15:51:00Z">
              <w:tcPr>
                <w:tcW w:w="760" w:type="pct"/>
                <w:shd w:val="clear" w:color="auto" w:fill="auto"/>
              </w:tcPr>
            </w:tcPrChange>
          </w:tcPr>
          <w:p w14:paraId="31106B46" w14:textId="34DCE61C" w:rsidR="000226E4" w:rsidRPr="00E436C8" w:rsidRDefault="00323100">
            <w:pPr>
              <w:kinsoku w:val="0"/>
              <w:overflowPunct w:val="0"/>
              <w:spacing w:line="360" w:lineRule="exact"/>
              <w:jc w:val="center"/>
              <w:rPr>
                <w:szCs w:val="22"/>
              </w:rPr>
              <w:pPrChange w:id="1531" w:author="11046017_鄭兆媗" w:date="2024-03-25T20:51:00Z">
                <w:pPr/>
              </w:pPrChange>
            </w:pPr>
            <w:ins w:id="1532"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33" w:author="11046017_鄭兆媗" w:date="2024-03-31T15:51:00Z">
              <w:tcPr>
                <w:tcW w:w="760" w:type="pct"/>
                <w:shd w:val="clear" w:color="auto" w:fill="auto"/>
              </w:tcPr>
            </w:tcPrChange>
          </w:tcPr>
          <w:p w14:paraId="5DF02BC7" w14:textId="3244538D" w:rsidR="000226E4" w:rsidRPr="00E436C8" w:rsidRDefault="00323100">
            <w:pPr>
              <w:kinsoku w:val="0"/>
              <w:overflowPunct w:val="0"/>
              <w:spacing w:line="360" w:lineRule="exact"/>
              <w:jc w:val="center"/>
              <w:rPr>
                <w:szCs w:val="22"/>
              </w:rPr>
              <w:pPrChange w:id="1534" w:author="11046017_鄭兆媗" w:date="2024-03-25T20:51:00Z">
                <w:pPr/>
              </w:pPrChange>
            </w:pPr>
            <w:ins w:id="1535" w:author="11046017_鄭兆媗" w:date="2024-03-29T12:29:00Z">
              <w:r w:rsidRPr="00205A1F">
                <w:rPr>
                  <w:rFonts w:hint="eastAsia"/>
                </w:rPr>
                <w:t>●</w:t>
              </w:r>
            </w:ins>
          </w:p>
        </w:tc>
        <w:tc>
          <w:tcPr>
            <w:tcW w:w="756" w:type="pct"/>
            <w:shd w:val="clear" w:color="auto" w:fill="auto"/>
            <w:vAlign w:val="center"/>
            <w:tcPrChange w:id="1536" w:author="11046017_鄭兆媗" w:date="2024-03-31T15:51:00Z">
              <w:tcPr>
                <w:tcW w:w="756" w:type="pct"/>
                <w:shd w:val="clear" w:color="auto" w:fill="auto"/>
              </w:tcPr>
            </w:tcPrChange>
          </w:tcPr>
          <w:p w14:paraId="61CC58D8" w14:textId="77777777" w:rsidR="000226E4" w:rsidRPr="00E436C8" w:rsidRDefault="000226E4">
            <w:pPr>
              <w:kinsoku w:val="0"/>
              <w:overflowPunct w:val="0"/>
              <w:spacing w:line="360" w:lineRule="exact"/>
              <w:jc w:val="center"/>
              <w:rPr>
                <w:szCs w:val="22"/>
              </w:rPr>
              <w:pPrChange w:id="1537" w:author="11046017_鄭兆媗" w:date="2024-03-25T20:51:00Z">
                <w:pPr/>
              </w:pPrChange>
            </w:pPr>
          </w:p>
        </w:tc>
      </w:tr>
      <w:tr w:rsidR="000226E4" w14:paraId="7CC5D12D" w14:textId="77777777" w:rsidTr="0029566D">
        <w:trPr>
          <w:jc w:val="center"/>
          <w:trPrChange w:id="1538" w:author="11046017_鄭兆媗" w:date="2024-03-31T15:51:00Z">
            <w:trPr>
              <w:jc w:val="center"/>
            </w:trPr>
          </w:trPrChange>
        </w:trPr>
        <w:tc>
          <w:tcPr>
            <w:tcW w:w="452" w:type="pct"/>
            <w:vMerge/>
            <w:shd w:val="clear" w:color="auto" w:fill="auto"/>
            <w:textDirection w:val="tbRlV"/>
            <w:vAlign w:val="center"/>
            <w:tcPrChange w:id="1539" w:author="11046017_鄭兆媗" w:date="2024-03-31T15:51:00Z">
              <w:tcPr>
                <w:tcW w:w="454" w:type="pct"/>
                <w:gridSpan w:val="3"/>
                <w:vMerge/>
                <w:shd w:val="clear" w:color="auto" w:fill="auto"/>
                <w:textDirection w:val="tbRlV"/>
                <w:vAlign w:val="center"/>
              </w:tcPr>
            </w:tcPrChange>
          </w:tcPr>
          <w:p w14:paraId="7F67568F" w14:textId="77777777" w:rsidR="000226E4" w:rsidRPr="00E436C8" w:rsidRDefault="000226E4">
            <w:pPr>
              <w:kinsoku w:val="0"/>
              <w:overflowPunct w:val="0"/>
              <w:spacing w:line="360" w:lineRule="exact"/>
              <w:jc w:val="center"/>
              <w:rPr>
                <w:szCs w:val="22"/>
              </w:rPr>
              <w:pPrChange w:id="1540" w:author="11046017_鄭兆媗" w:date="2024-03-25T20:17:00Z">
                <w:pPr>
                  <w:ind w:left="113" w:right="113"/>
                  <w:jc w:val="center"/>
                </w:pPr>
              </w:pPrChange>
            </w:pPr>
          </w:p>
        </w:tc>
        <w:tc>
          <w:tcPr>
            <w:tcW w:w="1513" w:type="pct"/>
            <w:shd w:val="clear" w:color="auto" w:fill="auto"/>
            <w:vAlign w:val="center"/>
            <w:tcPrChange w:id="1541" w:author="11046017_鄭兆媗" w:date="2024-03-31T15:51:00Z">
              <w:tcPr>
                <w:tcW w:w="1510" w:type="pct"/>
                <w:shd w:val="clear" w:color="auto" w:fill="auto"/>
              </w:tcPr>
            </w:tcPrChange>
          </w:tcPr>
          <w:p w14:paraId="3A70985F" w14:textId="77777777" w:rsidR="000226E4" w:rsidRPr="00E436C8" w:rsidRDefault="000226E4">
            <w:pPr>
              <w:kinsoku w:val="0"/>
              <w:overflowPunct w:val="0"/>
              <w:spacing w:line="360" w:lineRule="exact"/>
              <w:rPr>
                <w:szCs w:val="22"/>
              </w:rPr>
              <w:pPrChange w:id="1542"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543" w:author="11046017_鄭兆媗" w:date="2024-03-31T15:51:00Z">
              <w:tcPr>
                <w:tcW w:w="759" w:type="pct"/>
                <w:shd w:val="clear" w:color="auto" w:fill="auto"/>
              </w:tcPr>
            </w:tcPrChange>
          </w:tcPr>
          <w:p w14:paraId="0C92480F" w14:textId="29C89A34" w:rsidR="000226E4" w:rsidRPr="00E436C8" w:rsidRDefault="00AF5629">
            <w:pPr>
              <w:kinsoku w:val="0"/>
              <w:overflowPunct w:val="0"/>
              <w:spacing w:line="360" w:lineRule="exact"/>
              <w:jc w:val="center"/>
              <w:rPr>
                <w:szCs w:val="22"/>
              </w:rPr>
              <w:pPrChange w:id="1544" w:author="11046017_鄭兆媗" w:date="2024-03-25T20:51:00Z">
                <w:pPr/>
              </w:pPrChange>
            </w:pPr>
            <w:ins w:id="154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46" w:author="11046017_鄭兆媗" w:date="2024-03-31T15:51:00Z">
              <w:tcPr>
                <w:tcW w:w="760" w:type="pct"/>
                <w:shd w:val="clear" w:color="auto" w:fill="auto"/>
              </w:tcPr>
            </w:tcPrChange>
          </w:tcPr>
          <w:p w14:paraId="62E32F3B" w14:textId="5BE7082C" w:rsidR="000226E4" w:rsidRPr="00E436C8" w:rsidRDefault="000226E4">
            <w:pPr>
              <w:kinsoku w:val="0"/>
              <w:overflowPunct w:val="0"/>
              <w:spacing w:line="360" w:lineRule="exact"/>
              <w:jc w:val="center"/>
              <w:rPr>
                <w:szCs w:val="22"/>
              </w:rPr>
              <w:pPrChange w:id="1547" w:author="11046017_鄭兆媗" w:date="2024-03-25T20:51:00Z">
                <w:pPr/>
              </w:pPrChange>
            </w:pPr>
          </w:p>
        </w:tc>
        <w:tc>
          <w:tcPr>
            <w:tcW w:w="760" w:type="pct"/>
            <w:shd w:val="clear" w:color="auto" w:fill="auto"/>
            <w:vAlign w:val="center"/>
            <w:tcPrChange w:id="1548" w:author="11046017_鄭兆媗" w:date="2024-03-31T15:51:00Z">
              <w:tcPr>
                <w:tcW w:w="760" w:type="pct"/>
                <w:shd w:val="clear" w:color="auto" w:fill="auto"/>
              </w:tcPr>
            </w:tcPrChange>
          </w:tcPr>
          <w:p w14:paraId="4097C4B9" w14:textId="4D6ADAB4" w:rsidR="000226E4" w:rsidRPr="00E436C8" w:rsidRDefault="00EC5434">
            <w:pPr>
              <w:kinsoku w:val="0"/>
              <w:overflowPunct w:val="0"/>
              <w:spacing w:line="360" w:lineRule="exact"/>
              <w:jc w:val="center"/>
              <w:rPr>
                <w:szCs w:val="22"/>
              </w:rPr>
              <w:pPrChange w:id="1549" w:author="11046017_鄭兆媗" w:date="2024-03-25T20:51:00Z">
                <w:pPr/>
              </w:pPrChange>
            </w:pPr>
            <w:ins w:id="1550" w:author="11046017_鄭兆媗" w:date="2024-03-25T23:38:00Z">
              <w:r w:rsidRPr="00205A1F">
                <w:rPr>
                  <w:rFonts w:hint="eastAsia"/>
                </w:rPr>
                <w:t>●</w:t>
              </w:r>
            </w:ins>
          </w:p>
        </w:tc>
        <w:tc>
          <w:tcPr>
            <w:tcW w:w="756" w:type="pct"/>
            <w:shd w:val="clear" w:color="auto" w:fill="auto"/>
            <w:vAlign w:val="center"/>
            <w:tcPrChange w:id="1551" w:author="11046017_鄭兆媗" w:date="2024-03-31T15:51:00Z">
              <w:tcPr>
                <w:tcW w:w="756" w:type="pct"/>
                <w:shd w:val="clear" w:color="auto" w:fill="auto"/>
              </w:tcPr>
            </w:tcPrChange>
          </w:tcPr>
          <w:p w14:paraId="1962C254" w14:textId="1F76581C" w:rsidR="000226E4" w:rsidRPr="00E436C8" w:rsidRDefault="00AF4668">
            <w:pPr>
              <w:kinsoku w:val="0"/>
              <w:overflowPunct w:val="0"/>
              <w:spacing w:line="360" w:lineRule="exact"/>
              <w:jc w:val="center"/>
              <w:rPr>
                <w:szCs w:val="22"/>
              </w:rPr>
              <w:pPrChange w:id="1552" w:author="11046017_鄭兆媗" w:date="2024-03-25T20:51:00Z">
                <w:pPr/>
              </w:pPrChange>
            </w:pPr>
            <w:ins w:id="1553" w:author="11046017_鄭兆媗" w:date="2024-03-29T14:49:00Z">
              <w:r w:rsidRPr="0075669A">
                <w:rPr>
                  <w:rFonts w:ascii="新細明體" w:eastAsia="新細明體" w:hAnsi="新細明體" w:cs="新細明體" w:hint="eastAsia"/>
                </w:rPr>
                <w:t>〇</w:t>
              </w:r>
            </w:ins>
          </w:p>
        </w:tc>
      </w:tr>
      <w:tr w:rsidR="000226E4" w14:paraId="647E7569" w14:textId="77777777" w:rsidTr="0029566D">
        <w:trPr>
          <w:jc w:val="center"/>
          <w:trPrChange w:id="1554" w:author="11046017_鄭兆媗" w:date="2024-03-31T15:51:00Z">
            <w:trPr>
              <w:jc w:val="center"/>
            </w:trPr>
          </w:trPrChange>
        </w:trPr>
        <w:tc>
          <w:tcPr>
            <w:tcW w:w="452" w:type="pct"/>
            <w:vMerge/>
            <w:shd w:val="clear" w:color="auto" w:fill="auto"/>
            <w:textDirection w:val="tbRlV"/>
            <w:vAlign w:val="center"/>
            <w:tcPrChange w:id="1555" w:author="11046017_鄭兆媗" w:date="2024-03-31T15:51:00Z">
              <w:tcPr>
                <w:tcW w:w="454" w:type="pct"/>
                <w:gridSpan w:val="3"/>
                <w:vMerge/>
                <w:shd w:val="clear" w:color="auto" w:fill="auto"/>
                <w:textDirection w:val="tbRlV"/>
                <w:vAlign w:val="center"/>
              </w:tcPr>
            </w:tcPrChange>
          </w:tcPr>
          <w:p w14:paraId="4BF6A22F" w14:textId="77777777" w:rsidR="000226E4" w:rsidRPr="00E436C8" w:rsidRDefault="000226E4">
            <w:pPr>
              <w:kinsoku w:val="0"/>
              <w:overflowPunct w:val="0"/>
              <w:spacing w:line="360" w:lineRule="exact"/>
              <w:jc w:val="center"/>
              <w:rPr>
                <w:szCs w:val="22"/>
              </w:rPr>
              <w:pPrChange w:id="1556" w:author="11046017_鄭兆媗" w:date="2024-03-25T20:17:00Z">
                <w:pPr>
                  <w:ind w:left="113" w:right="113"/>
                  <w:jc w:val="center"/>
                </w:pPr>
              </w:pPrChange>
            </w:pPr>
          </w:p>
        </w:tc>
        <w:tc>
          <w:tcPr>
            <w:tcW w:w="1513" w:type="pct"/>
            <w:shd w:val="clear" w:color="auto" w:fill="auto"/>
            <w:vAlign w:val="center"/>
            <w:tcPrChange w:id="1557" w:author="11046017_鄭兆媗" w:date="2024-03-31T15:51:00Z">
              <w:tcPr>
                <w:tcW w:w="1510" w:type="pct"/>
                <w:shd w:val="clear" w:color="auto" w:fill="auto"/>
              </w:tcPr>
            </w:tcPrChange>
          </w:tcPr>
          <w:p w14:paraId="4FB8C236" w14:textId="77777777" w:rsidR="000226E4" w:rsidRPr="00E436C8" w:rsidRDefault="000226E4">
            <w:pPr>
              <w:kinsoku w:val="0"/>
              <w:overflowPunct w:val="0"/>
              <w:spacing w:line="360" w:lineRule="exact"/>
              <w:rPr>
                <w:szCs w:val="22"/>
              </w:rPr>
              <w:pPrChange w:id="1558"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559" w:author="11046017_鄭兆媗" w:date="2024-03-31T15:51:00Z">
              <w:tcPr>
                <w:tcW w:w="759" w:type="pct"/>
                <w:shd w:val="clear" w:color="auto" w:fill="auto"/>
              </w:tcPr>
            </w:tcPrChange>
          </w:tcPr>
          <w:p w14:paraId="7DFF62FC" w14:textId="791FA446" w:rsidR="000226E4" w:rsidRPr="00E436C8" w:rsidRDefault="007F21E7">
            <w:pPr>
              <w:kinsoku w:val="0"/>
              <w:overflowPunct w:val="0"/>
              <w:spacing w:line="360" w:lineRule="exact"/>
              <w:jc w:val="center"/>
              <w:rPr>
                <w:szCs w:val="22"/>
              </w:rPr>
              <w:pPrChange w:id="1560" w:author="11046017_鄭兆媗" w:date="2024-03-25T20:51:00Z">
                <w:pPr/>
              </w:pPrChange>
            </w:pPr>
            <w:ins w:id="156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62" w:author="11046017_鄭兆媗" w:date="2024-03-31T15:51:00Z">
              <w:tcPr>
                <w:tcW w:w="760" w:type="pct"/>
                <w:shd w:val="clear" w:color="auto" w:fill="auto"/>
              </w:tcPr>
            </w:tcPrChange>
          </w:tcPr>
          <w:p w14:paraId="498567CA" w14:textId="70F75EA9" w:rsidR="000226E4" w:rsidRPr="00E436C8" w:rsidRDefault="00917EEB">
            <w:pPr>
              <w:kinsoku w:val="0"/>
              <w:overflowPunct w:val="0"/>
              <w:spacing w:line="360" w:lineRule="exact"/>
              <w:jc w:val="center"/>
              <w:rPr>
                <w:szCs w:val="22"/>
              </w:rPr>
              <w:pPrChange w:id="1563" w:author="11046017_鄭兆媗" w:date="2024-03-25T20:51:00Z">
                <w:pPr/>
              </w:pPrChange>
            </w:pPr>
            <w:ins w:id="1564" w:author="11046017_鄭兆媗" w:date="2024-03-25T23:38:00Z">
              <w:r w:rsidRPr="00205A1F">
                <w:rPr>
                  <w:rFonts w:hint="eastAsia"/>
                </w:rPr>
                <w:t>●</w:t>
              </w:r>
            </w:ins>
          </w:p>
        </w:tc>
        <w:tc>
          <w:tcPr>
            <w:tcW w:w="760" w:type="pct"/>
            <w:shd w:val="clear" w:color="auto" w:fill="auto"/>
            <w:vAlign w:val="center"/>
            <w:tcPrChange w:id="1565" w:author="11046017_鄭兆媗" w:date="2024-03-31T15:51:00Z">
              <w:tcPr>
                <w:tcW w:w="760" w:type="pct"/>
                <w:shd w:val="clear" w:color="auto" w:fill="auto"/>
              </w:tcPr>
            </w:tcPrChange>
          </w:tcPr>
          <w:p w14:paraId="1DEB8F2B" w14:textId="0BEC19B8" w:rsidR="000226E4" w:rsidRPr="00E436C8" w:rsidRDefault="00917EEB">
            <w:pPr>
              <w:kinsoku w:val="0"/>
              <w:overflowPunct w:val="0"/>
              <w:spacing w:line="360" w:lineRule="exact"/>
              <w:jc w:val="center"/>
              <w:rPr>
                <w:szCs w:val="22"/>
              </w:rPr>
              <w:pPrChange w:id="1566" w:author="11046017_鄭兆媗" w:date="2024-03-25T20:51:00Z">
                <w:pPr/>
              </w:pPrChange>
            </w:pPr>
            <w:ins w:id="1567"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568" w:author="11046017_鄭兆媗" w:date="2024-03-31T15:51:00Z">
              <w:tcPr>
                <w:tcW w:w="756" w:type="pct"/>
                <w:shd w:val="clear" w:color="auto" w:fill="auto"/>
              </w:tcPr>
            </w:tcPrChange>
          </w:tcPr>
          <w:p w14:paraId="70E035D7" w14:textId="77777777" w:rsidR="000226E4" w:rsidRPr="00E436C8" w:rsidRDefault="000226E4">
            <w:pPr>
              <w:kinsoku w:val="0"/>
              <w:overflowPunct w:val="0"/>
              <w:spacing w:line="360" w:lineRule="exact"/>
              <w:jc w:val="center"/>
              <w:rPr>
                <w:szCs w:val="22"/>
              </w:rPr>
              <w:pPrChange w:id="1569" w:author="11046017_鄭兆媗" w:date="2024-03-25T20:51:00Z">
                <w:pPr/>
              </w:pPrChange>
            </w:pPr>
          </w:p>
        </w:tc>
      </w:tr>
      <w:tr w:rsidR="000226E4" w14:paraId="2A2801E9" w14:textId="77777777" w:rsidTr="0029566D">
        <w:trPr>
          <w:jc w:val="center"/>
          <w:trPrChange w:id="1570" w:author="11046017_鄭兆媗" w:date="2024-03-31T15:51:00Z">
            <w:trPr>
              <w:jc w:val="center"/>
            </w:trPr>
          </w:trPrChange>
        </w:trPr>
        <w:tc>
          <w:tcPr>
            <w:tcW w:w="452" w:type="pct"/>
            <w:vMerge/>
            <w:shd w:val="clear" w:color="auto" w:fill="auto"/>
            <w:textDirection w:val="tbRlV"/>
            <w:vAlign w:val="center"/>
            <w:tcPrChange w:id="1571" w:author="11046017_鄭兆媗" w:date="2024-03-31T15:51:00Z">
              <w:tcPr>
                <w:tcW w:w="454" w:type="pct"/>
                <w:gridSpan w:val="3"/>
                <w:vMerge/>
                <w:shd w:val="clear" w:color="auto" w:fill="auto"/>
                <w:textDirection w:val="tbRlV"/>
                <w:vAlign w:val="center"/>
              </w:tcPr>
            </w:tcPrChange>
          </w:tcPr>
          <w:p w14:paraId="626B242B" w14:textId="77777777" w:rsidR="000226E4" w:rsidRPr="00E436C8" w:rsidRDefault="000226E4">
            <w:pPr>
              <w:kinsoku w:val="0"/>
              <w:overflowPunct w:val="0"/>
              <w:spacing w:line="360" w:lineRule="exact"/>
              <w:jc w:val="center"/>
              <w:rPr>
                <w:szCs w:val="22"/>
              </w:rPr>
              <w:pPrChange w:id="1572" w:author="11046017_鄭兆媗" w:date="2024-03-25T20:17:00Z">
                <w:pPr>
                  <w:ind w:left="113" w:right="113"/>
                  <w:jc w:val="center"/>
                </w:pPr>
              </w:pPrChange>
            </w:pPr>
          </w:p>
        </w:tc>
        <w:tc>
          <w:tcPr>
            <w:tcW w:w="1513" w:type="pct"/>
            <w:shd w:val="clear" w:color="auto" w:fill="auto"/>
            <w:vAlign w:val="center"/>
            <w:tcPrChange w:id="1573" w:author="11046017_鄭兆媗" w:date="2024-03-31T15:51:00Z">
              <w:tcPr>
                <w:tcW w:w="1510" w:type="pct"/>
                <w:shd w:val="clear" w:color="auto" w:fill="auto"/>
              </w:tcPr>
            </w:tcPrChange>
          </w:tcPr>
          <w:p w14:paraId="43577C75" w14:textId="0F1F11AD" w:rsidR="000226E4" w:rsidRPr="00E436C8" w:rsidRDefault="000226E4">
            <w:pPr>
              <w:kinsoku w:val="0"/>
              <w:overflowPunct w:val="0"/>
              <w:spacing w:line="360" w:lineRule="exact"/>
              <w:rPr>
                <w:szCs w:val="22"/>
              </w:rPr>
              <w:pPrChange w:id="1574"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575" w:author="11046017_鄭兆媗" w:date="2024-03-29T12:28:00Z">
              <w:r w:rsidRPr="00E436C8">
                <w:rPr>
                  <w:rFonts w:hint="eastAsia"/>
                  <w:szCs w:val="22"/>
                </w:rPr>
                <w:delText xml:space="preserve"> </w:delText>
              </w:r>
            </w:del>
            <w:ins w:id="1576" w:author="11046017_鄭兆媗" w:date="2024-03-29T12:28:00Z">
              <w:r w:rsidR="00357786">
                <w:rPr>
                  <w:rFonts w:hint="eastAsia"/>
                  <w:szCs w:val="22"/>
                </w:rPr>
                <w:t xml:space="preserve"> </w:t>
              </w:r>
            </w:ins>
            <w:del w:id="1577" w:author="11046017_鄭兆媗" w:date="2024-03-29T12:28:00Z">
              <w:r w:rsidR="009C205E" w:rsidRPr="00357786">
                <w:rPr>
                  <w:rFonts w:hint="eastAsia"/>
                  <w:szCs w:val="22"/>
                  <w:rPrChange w:id="1578"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579"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580" w:author="11046017_鄭兆媗" w:date="2024-03-31T15:51:00Z">
              <w:tcPr>
                <w:tcW w:w="759" w:type="pct"/>
                <w:shd w:val="clear" w:color="auto" w:fill="auto"/>
              </w:tcPr>
            </w:tcPrChange>
          </w:tcPr>
          <w:p w14:paraId="0E4E717E" w14:textId="56FFEF99" w:rsidR="000226E4" w:rsidRPr="00E436C8" w:rsidRDefault="00917EEB">
            <w:pPr>
              <w:kinsoku w:val="0"/>
              <w:overflowPunct w:val="0"/>
              <w:spacing w:line="360" w:lineRule="exact"/>
              <w:jc w:val="center"/>
              <w:rPr>
                <w:szCs w:val="22"/>
              </w:rPr>
              <w:pPrChange w:id="1581" w:author="11046017_鄭兆媗" w:date="2024-03-25T20:51:00Z">
                <w:pPr/>
              </w:pPrChange>
            </w:pPr>
            <w:ins w:id="1582" w:author="11046017_鄭兆媗" w:date="2024-03-25T23:37:00Z">
              <w:r w:rsidRPr="00205A1F">
                <w:rPr>
                  <w:rFonts w:hint="eastAsia"/>
                </w:rPr>
                <w:t>●</w:t>
              </w:r>
            </w:ins>
          </w:p>
        </w:tc>
        <w:tc>
          <w:tcPr>
            <w:tcW w:w="760" w:type="pct"/>
            <w:shd w:val="clear" w:color="auto" w:fill="auto"/>
            <w:vAlign w:val="center"/>
            <w:tcPrChange w:id="1583" w:author="11046017_鄭兆媗" w:date="2024-03-31T15:51:00Z">
              <w:tcPr>
                <w:tcW w:w="760" w:type="pct"/>
                <w:shd w:val="clear" w:color="auto" w:fill="auto"/>
              </w:tcPr>
            </w:tcPrChange>
          </w:tcPr>
          <w:p w14:paraId="7264B235" w14:textId="31D9ADB8" w:rsidR="000226E4" w:rsidRPr="00E436C8" w:rsidRDefault="00917EEB">
            <w:pPr>
              <w:kinsoku w:val="0"/>
              <w:overflowPunct w:val="0"/>
              <w:spacing w:line="360" w:lineRule="exact"/>
              <w:jc w:val="center"/>
              <w:rPr>
                <w:szCs w:val="22"/>
              </w:rPr>
              <w:pPrChange w:id="1584" w:author="11046017_鄭兆媗" w:date="2024-03-25T20:51:00Z">
                <w:pPr/>
              </w:pPrChange>
            </w:pPr>
            <w:ins w:id="158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586" w:author="11046017_鄭兆媗" w:date="2024-03-31T15:51:00Z">
              <w:tcPr>
                <w:tcW w:w="760" w:type="pct"/>
                <w:shd w:val="clear" w:color="auto" w:fill="auto"/>
              </w:tcPr>
            </w:tcPrChange>
          </w:tcPr>
          <w:p w14:paraId="1C158761" w14:textId="77777777" w:rsidR="000226E4" w:rsidRPr="00E436C8" w:rsidRDefault="000226E4">
            <w:pPr>
              <w:kinsoku w:val="0"/>
              <w:overflowPunct w:val="0"/>
              <w:spacing w:line="360" w:lineRule="exact"/>
              <w:jc w:val="center"/>
              <w:rPr>
                <w:szCs w:val="22"/>
              </w:rPr>
              <w:pPrChange w:id="1587" w:author="11046017_鄭兆媗" w:date="2024-03-25T20:51:00Z">
                <w:pPr/>
              </w:pPrChange>
            </w:pPr>
          </w:p>
        </w:tc>
        <w:tc>
          <w:tcPr>
            <w:tcW w:w="756" w:type="pct"/>
            <w:shd w:val="clear" w:color="auto" w:fill="auto"/>
            <w:vAlign w:val="center"/>
            <w:tcPrChange w:id="1588" w:author="11046017_鄭兆媗" w:date="2024-03-31T15:51:00Z">
              <w:tcPr>
                <w:tcW w:w="756" w:type="pct"/>
                <w:shd w:val="clear" w:color="auto" w:fill="auto"/>
              </w:tcPr>
            </w:tcPrChange>
          </w:tcPr>
          <w:p w14:paraId="00F74BEA" w14:textId="77777777" w:rsidR="000226E4" w:rsidRPr="00E436C8" w:rsidRDefault="000226E4">
            <w:pPr>
              <w:kinsoku w:val="0"/>
              <w:overflowPunct w:val="0"/>
              <w:spacing w:line="360" w:lineRule="exact"/>
              <w:jc w:val="center"/>
              <w:rPr>
                <w:szCs w:val="22"/>
              </w:rPr>
              <w:pPrChange w:id="1589" w:author="11046017_鄭兆媗" w:date="2024-03-25T20:51:00Z">
                <w:pPr/>
              </w:pPrChange>
            </w:pPr>
          </w:p>
        </w:tc>
      </w:tr>
      <w:tr w:rsidR="000226E4" w14:paraId="069BDE0E" w14:textId="77777777" w:rsidTr="0029566D">
        <w:trPr>
          <w:jc w:val="center"/>
          <w:trPrChange w:id="1590" w:author="11046017_鄭兆媗" w:date="2024-03-31T15:51:00Z">
            <w:trPr>
              <w:jc w:val="center"/>
            </w:trPr>
          </w:trPrChange>
        </w:trPr>
        <w:tc>
          <w:tcPr>
            <w:tcW w:w="452" w:type="pct"/>
            <w:vMerge/>
            <w:shd w:val="clear" w:color="auto" w:fill="auto"/>
            <w:textDirection w:val="tbRlV"/>
            <w:vAlign w:val="center"/>
            <w:tcPrChange w:id="1591" w:author="11046017_鄭兆媗" w:date="2024-03-31T15:51:00Z">
              <w:tcPr>
                <w:tcW w:w="454" w:type="pct"/>
                <w:gridSpan w:val="3"/>
                <w:vMerge/>
                <w:shd w:val="clear" w:color="auto" w:fill="auto"/>
                <w:textDirection w:val="tbRlV"/>
                <w:vAlign w:val="center"/>
              </w:tcPr>
            </w:tcPrChange>
          </w:tcPr>
          <w:p w14:paraId="5BDE206F" w14:textId="77777777" w:rsidR="000226E4" w:rsidRPr="00E436C8" w:rsidRDefault="000226E4">
            <w:pPr>
              <w:kinsoku w:val="0"/>
              <w:overflowPunct w:val="0"/>
              <w:spacing w:line="360" w:lineRule="exact"/>
              <w:jc w:val="center"/>
              <w:rPr>
                <w:szCs w:val="22"/>
              </w:rPr>
              <w:pPrChange w:id="1592" w:author="11046017_鄭兆媗" w:date="2024-03-25T20:17:00Z">
                <w:pPr>
                  <w:ind w:left="113" w:right="113"/>
                  <w:jc w:val="center"/>
                </w:pPr>
              </w:pPrChange>
            </w:pPr>
          </w:p>
        </w:tc>
        <w:tc>
          <w:tcPr>
            <w:tcW w:w="1513" w:type="pct"/>
            <w:shd w:val="clear" w:color="auto" w:fill="auto"/>
            <w:vAlign w:val="center"/>
            <w:tcPrChange w:id="1593" w:author="11046017_鄭兆媗" w:date="2024-03-31T15:51:00Z">
              <w:tcPr>
                <w:tcW w:w="1510" w:type="pct"/>
                <w:shd w:val="clear" w:color="auto" w:fill="auto"/>
              </w:tcPr>
            </w:tcPrChange>
          </w:tcPr>
          <w:p w14:paraId="738F3107" w14:textId="700C770D" w:rsidR="000226E4" w:rsidRPr="00E436C8" w:rsidRDefault="000226E4">
            <w:pPr>
              <w:kinsoku w:val="0"/>
              <w:overflowPunct w:val="0"/>
              <w:spacing w:line="360" w:lineRule="exact"/>
              <w:rPr>
                <w:szCs w:val="22"/>
              </w:rPr>
              <w:pPrChange w:id="1594"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595" w:author="11046017_鄭兆媗" w:date="2024-03-29T12:26:00Z">
              <w:r w:rsidRPr="00E436C8">
                <w:rPr>
                  <w:rFonts w:hint="eastAsia"/>
                  <w:szCs w:val="22"/>
                </w:rPr>
                <w:delText xml:space="preserve"> </w:delText>
              </w:r>
            </w:del>
            <w:ins w:id="1596" w:author="11046017_鄭兆媗" w:date="2024-03-29T12:26:00Z">
              <w:r w:rsidR="00AC644C">
                <w:rPr>
                  <w:rFonts w:hint="eastAsia"/>
                  <w:szCs w:val="22"/>
                </w:rPr>
                <w:t xml:space="preserve"> </w:t>
              </w:r>
            </w:ins>
            <w:del w:id="1597" w:author="11046017_鄭兆媗" w:date="2024-03-29T12:26:00Z">
              <w:r w:rsidR="009C205E" w:rsidRPr="00AC644C">
                <w:rPr>
                  <w:rFonts w:hint="eastAsia"/>
                  <w:szCs w:val="22"/>
                  <w:rPrChange w:id="1598"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599"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600" w:author="11046017_鄭兆媗" w:date="2024-03-31T15:51:00Z">
              <w:tcPr>
                <w:tcW w:w="759" w:type="pct"/>
                <w:shd w:val="clear" w:color="auto" w:fill="auto"/>
              </w:tcPr>
            </w:tcPrChange>
          </w:tcPr>
          <w:p w14:paraId="5758D4E0" w14:textId="3397B6D2" w:rsidR="000226E4" w:rsidRPr="00E436C8" w:rsidRDefault="00917EEB">
            <w:pPr>
              <w:kinsoku w:val="0"/>
              <w:overflowPunct w:val="0"/>
              <w:spacing w:line="360" w:lineRule="exact"/>
              <w:jc w:val="center"/>
              <w:rPr>
                <w:szCs w:val="22"/>
              </w:rPr>
              <w:pPrChange w:id="1601" w:author="11046017_鄭兆媗" w:date="2024-03-25T20:51:00Z">
                <w:pPr/>
              </w:pPrChange>
            </w:pPr>
            <w:ins w:id="1602" w:author="11046017_鄭兆媗" w:date="2024-03-25T23:37:00Z">
              <w:r w:rsidRPr="00205A1F">
                <w:rPr>
                  <w:rFonts w:hint="eastAsia"/>
                </w:rPr>
                <w:t>●</w:t>
              </w:r>
            </w:ins>
          </w:p>
        </w:tc>
        <w:tc>
          <w:tcPr>
            <w:tcW w:w="760" w:type="pct"/>
            <w:shd w:val="clear" w:color="auto" w:fill="auto"/>
            <w:vAlign w:val="center"/>
            <w:tcPrChange w:id="1603" w:author="11046017_鄭兆媗" w:date="2024-03-31T15:51:00Z">
              <w:tcPr>
                <w:tcW w:w="760" w:type="pct"/>
                <w:shd w:val="clear" w:color="auto" w:fill="auto"/>
              </w:tcPr>
            </w:tcPrChange>
          </w:tcPr>
          <w:p w14:paraId="05EB6E9E" w14:textId="0C54C912" w:rsidR="000226E4" w:rsidRPr="00E436C8" w:rsidRDefault="00826B45">
            <w:pPr>
              <w:kinsoku w:val="0"/>
              <w:overflowPunct w:val="0"/>
              <w:spacing w:line="360" w:lineRule="exact"/>
              <w:jc w:val="center"/>
              <w:rPr>
                <w:szCs w:val="22"/>
              </w:rPr>
              <w:pPrChange w:id="1604" w:author="11046017_鄭兆媗" w:date="2024-03-25T20:51:00Z">
                <w:pPr/>
              </w:pPrChange>
            </w:pPr>
            <w:ins w:id="160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606" w:author="11046017_鄭兆媗" w:date="2024-03-31T15:51:00Z">
              <w:tcPr>
                <w:tcW w:w="760" w:type="pct"/>
                <w:shd w:val="clear" w:color="auto" w:fill="auto"/>
              </w:tcPr>
            </w:tcPrChange>
          </w:tcPr>
          <w:p w14:paraId="33FF63B0" w14:textId="03AEA66C" w:rsidR="000226E4" w:rsidRPr="00E436C8" w:rsidRDefault="00917EEB">
            <w:pPr>
              <w:kinsoku w:val="0"/>
              <w:overflowPunct w:val="0"/>
              <w:spacing w:line="360" w:lineRule="exact"/>
              <w:jc w:val="center"/>
              <w:rPr>
                <w:szCs w:val="22"/>
              </w:rPr>
              <w:pPrChange w:id="1607" w:author="11046017_鄭兆媗" w:date="2024-03-25T20:51:00Z">
                <w:pPr/>
              </w:pPrChange>
            </w:pPr>
            <w:ins w:id="1608"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609" w:author="11046017_鄭兆媗" w:date="2024-03-31T15:51:00Z">
              <w:tcPr>
                <w:tcW w:w="756" w:type="pct"/>
                <w:shd w:val="clear" w:color="auto" w:fill="auto"/>
              </w:tcPr>
            </w:tcPrChange>
          </w:tcPr>
          <w:p w14:paraId="67A02AEE" w14:textId="77777777" w:rsidR="000226E4" w:rsidRPr="00E436C8" w:rsidRDefault="000226E4">
            <w:pPr>
              <w:kinsoku w:val="0"/>
              <w:overflowPunct w:val="0"/>
              <w:spacing w:line="360" w:lineRule="exact"/>
              <w:jc w:val="center"/>
              <w:rPr>
                <w:szCs w:val="22"/>
              </w:rPr>
              <w:pPrChange w:id="1610" w:author="11046017_鄭兆媗" w:date="2024-03-25T20:51:00Z">
                <w:pPr/>
              </w:pPrChange>
            </w:pPr>
          </w:p>
        </w:tc>
      </w:tr>
      <w:tr w:rsidR="000226E4" w14:paraId="64D25558" w14:textId="77777777" w:rsidTr="0029566D">
        <w:trPr>
          <w:jc w:val="center"/>
          <w:trPrChange w:id="1611" w:author="11046017_鄭兆媗" w:date="2024-03-31T15:51:00Z">
            <w:trPr>
              <w:jc w:val="center"/>
            </w:trPr>
          </w:trPrChange>
        </w:trPr>
        <w:tc>
          <w:tcPr>
            <w:tcW w:w="452" w:type="pct"/>
            <w:vMerge/>
            <w:shd w:val="clear" w:color="auto" w:fill="auto"/>
            <w:textDirection w:val="tbRlV"/>
            <w:vAlign w:val="center"/>
            <w:tcPrChange w:id="1612" w:author="11046017_鄭兆媗" w:date="2024-03-31T15:51:00Z">
              <w:tcPr>
                <w:tcW w:w="454" w:type="pct"/>
                <w:gridSpan w:val="3"/>
                <w:vMerge/>
                <w:shd w:val="clear" w:color="auto" w:fill="auto"/>
                <w:textDirection w:val="tbRlV"/>
                <w:vAlign w:val="center"/>
              </w:tcPr>
            </w:tcPrChange>
          </w:tcPr>
          <w:p w14:paraId="24A280A6" w14:textId="77777777" w:rsidR="000226E4" w:rsidRPr="00E436C8" w:rsidRDefault="000226E4">
            <w:pPr>
              <w:kinsoku w:val="0"/>
              <w:overflowPunct w:val="0"/>
              <w:spacing w:line="360" w:lineRule="exact"/>
              <w:jc w:val="center"/>
              <w:rPr>
                <w:szCs w:val="22"/>
              </w:rPr>
              <w:pPrChange w:id="1613" w:author="11046017_鄭兆媗" w:date="2024-03-25T20:17:00Z">
                <w:pPr>
                  <w:ind w:left="113" w:right="113"/>
                  <w:jc w:val="center"/>
                </w:pPr>
              </w:pPrChange>
            </w:pPr>
          </w:p>
        </w:tc>
        <w:tc>
          <w:tcPr>
            <w:tcW w:w="1513" w:type="pct"/>
            <w:shd w:val="clear" w:color="auto" w:fill="auto"/>
            <w:vAlign w:val="center"/>
            <w:tcPrChange w:id="1614" w:author="11046017_鄭兆媗" w:date="2024-03-31T15:51:00Z">
              <w:tcPr>
                <w:tcW w:w="1510" w:type="pct"/>
                <w:shd w:val="clear" w:color="auto" w:fill="auto"/>
              </w:tcPr>
            </w:tcPrChange>
          </w:tcPr>
          <w:p w14:paraId="092E37AD" w14:textId="77777777" w:rsidR="000226E4" w:rsidRPr="00E436C8" w:rsidRDefault="000226E4">
            <w:pPr>
              <w:kinsoku w:val="0"/>
              <w:overflowPunct w:val="0"/>
              <w:spacing w:line="360" w:lineRule="exact"/>
              <w:rPr>
                <w:szCs w:val="22"/>
              </w:rPr>
              <w:pPrChange w:id="1615"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616" w:author="11046017_鄭兆媗" w:date="2024-03-31T15:51:00Z">
              <w:tcPr>
                <w:tcW w:w="759" w:type="pct"/>
                <w:shd w:val="clear" w:color="auto" w:fill="auto"/>
              </w:tcPr>
            </w:tcPrChange>
          </w:tcPr>
          <w:p w14:paraId="4D1A9361" w14:textId="5E333428" w:rsidR="000226E4" w:rsidRPr="00E436C8" w:rsidRDefault="00917EEB">
            <w:pPr>
              <w:kinsoku w:val="0"/>
              <w:overflowPunct w:val="0"/>
              <w:spacing w:line="360" w:lineRule="exact"/>
              <w:jc w:val="center"/>
              <w:rPr>
                <w:szCs w:val="22"/>
              </w:rPr>
              <w:pPrChange w:id="1617" w:author="11046017_鄭兆媗" w:date="2024-03-25T20:51:00Z">
                <w:pPr/>
              </w:pPrChange>
            </w:pPr>
            <w:ins w:id="161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619" w:author="11046017_鄭兆媗" w:date="2024-03-31T15:51:00Z">
              <w:tcPr>
                <w:tcW w:w="760" w:type="pct"/>
                <w:shd w:val="clear" w:color="auto" w:fill="auto"/>
              </w:tcPr>
            </w:tcPrChange>
          </w:tcPr>
          <w:p w14:paraId="0F94DE89" w14:textId="77777777" w:rsidR="000226E4" w:rsidRPr="00E436C8" w:rsidRDefault="000226E4">
            <w:pPr>
              <w:kinsoku w:val="0"/>
              <w:overflowPunct w:val="0"/>
              <w:spacing w:line="360" w:lineRule="exact"/>
              <w:jc w:val="center"/>
              <w:rPr>
                <w:szCs w:val="22"/>
              </w:rPr>
              <w:pPrChange w:id="1620" w:author="11046017_鄭兆媗" w:date="2024-03-25T20:51:00Z">
                <w:pPr/>
              </w:pPrChange>
            </w:pPr>
          </w:p>
        </w:tc>
        <w:tc>
          <w:tcPr>
            <w:tcW w:w="760" w:type="pct"/>
            <w:shd w:val="clear" w:color="auto" w:fill="auto"/>
            <w:vAlign w:val="center"/>
            <w:tcPrChange w:id="1621" w:author="11046017_鄭兆媗" w:date="2024-03-31T15:51:00Z">
              <w:tcPr>
                <w:tcW w:w="760" w:type="pct"/>
                <w:shd w:val="clear" w:color="auto" w:fill="auto"/>
              </w:tcPr>
            </w:tcPrChange>
          </w:tcPr>
          <w:p w14:paraId="5D29EFA1" w14:textId="5E4D61E4" w:rsidR="000226E4" w:rsidRPr="00E436C8" w:rsidRDefault="00917EEB">
            <w:pPr>
              <w:kinsoku w:val="0"/>
              <w:overflowPunct w:val="0"/>
              <w:spacing w:line="360" w:lineRule="exact"/>
              <w:jc w:val="center"/>
              <w:rPr>
                <w:szCs w:val="22"/>
              </w:rPr>
              <w:pPrChange w:id="1622" w:author="11046017_鄭兆媗" w:date="2024-03-25T20:51:00Z">
                <w:pPr/>
              </w:pPrChange>
            </w:pPr>
            <w:ins w:id="1623" w:author="11046017_鄭兆媗" w:date="2024-03-25T23:37:00Z">
              <w:r w:rsidRPr="00205A1F">
                <w:rPr>
                  <w:rFonts w:hint="eastAsia"/>
                </w:rPr>
                <w:t>●</w:t>
              </w:r>
            </w:ins>
          </w:p>
        </w:tc>
        <w:tc>
          <w:tcPr>
            <w:tcW w:w="756" w:type="pct"/>
            <w:shd w:val="clear" w:color="auto" w:fill="auto"/>
            <w:vAlign w:val="center"/>
            <w:tcPrChange w:id="1624" w:author="11046017_鄭兆媗" w:date="2024-03-31T15:51:00Z">
              <w:tcPr>
                <w:tcW w:w="756" w:type="pct"/>
                <w:shd w:val="clear" w:color="auto" w:fill="auto"/>
              </w:tcPr>
            </w:tcPrChange>
          </w:tcPr>
          <w:p w14:paraId="2CDAE6BB" w14:textId="34DFE4AE" w:rsidR="000226E4" w:rsidRPr="00E436C8" w:rsidRDefault="00826B45">
            <w:pPr>
              <w:kinsoku w:val="0"/>
              <w:overflowPunct w:val="0"/>
              <w:spacing w:line="360" w:lineRule="exact"/>
              <w:jc w:val="center"/>
              <w:rPr>
                <w:szCs w:val="22"/>
              </w:rPr>
              <w:pPrChange w:id="1625" w:author="11046017_鄭兆媗" w:date="2024-03-25T20:51:00Z">
                <w:pPr/>
              </w:pPrChange>
            </w:pPr>
            <w:ins w:id="1626" w:author="11046017_鄭兆媗" w:date="2024-03-29T12:29:00Z">
              <w:r w:rsidRPr="0075669A">
                <w:rPr>
                  <w:rFonts w:ascii="新細明體" w:eastAsia="新細明體" w:hAnsi="新細明體" w:cs="新細明體" w:hint="eastAsia"/>
                </w:rPr>
                <w:t>〇</w:t>
              </w:r>
            </w:ins>
          </w:p>
        </w:tc>
      </w:tr>
      <w:tr w:rsidR="000226E4" w14:paraId="18BDEB17" w14:textId="77777777" w:rsidTr="0029566D">
        <w:trPr>
          <w:jc w:val="center"/>
          <w:trPrChange w:id="1627" w:author="11046017_鄭兆媗" w:date="2024-03-31T15:51:00Z">
            <w:trPr>
              <w:jc w:val="center"/>
            </w:trPr>
          </w:trPrChange>
        </w:trPr>
        <w:tc>
          <w:tcPr>
            <w:tcW w:w="452" w:type="pct"/>
            <w:vMerge/>
            <w:shd w:val="clear" w:color="auto" w:fill="auto"/>
            <w:textDirection w:val="tbRlV"/>
            <w:vAlign w:val="center"/>
            <w:tcPrChange w:id="1628" w:author="11046017_鄭兆媗" w:date="2024-03-31T15:51:00Z">
              <w:tcPr>
                <w:tcW w:w="454" w:type="pct"/>
                <w:gridSpan w:val="3"/>
                <w:vMerge/>
                <w:shd w:val="clear" w:color="auto" w:fill="auto"/>
                <w:textDirection w:val="tbRlV"/>
                <w:vAlign w:val="center"/>
              </w:tcPr>
            </w:tcPrChange>
          </w:tcPr>
          <w:p w14:paraId="742100C2" w14:textId="77777777" w:rsidR="000226E4" w:rsidRPr="00E436C8" w:rsidRDefault="000226E4">
            <w:pPr>
              <w:kinsoku w:val="0"/>
              <w:overflowPunct w:val="0"/>
              <w:spacing w:line="360" w:lineRule="exact"/>
              <w:jc w:val="center"/>
              <w:rPr>
                <w:szCs w:val="22"/>
              </w:rPr>
              <w:pPrChange w:id="1629" w:author="11046017_鄭兆媗" w:date="2024-03-25T20:17:00Z">
                <w:pPr>
                  <w:ind w:left="113" w:right="113"/>
                  <w:jc w:val="center"/>
                </w:pPr>
              </w:pPrChange>
            </w:pPr>
          </w:p>
        </w:tc>
        <w:tc>
          <w:tcPr>
            <w:tcW w:w="1513" w:type="pct"/>
            <w:shd w:val="clear" w:color="auto" w:fill="auto"/>
            <w:vAlign w:val="center"/>
            <w:tcPrChange w:id="1630" w:author="11046017_鄭兆媗" w:date="2024-03-31T15:51:00Z">
              <w:tcPr>
                <w:tcW w:w="1510" w:type="pct"/>
                <w:shd w:val="clear" w:color="auto" w:fill="auto"/>
              </w:tcPr>
            </w:tcPrChange>
          </w:tcPr>
          <w:p w14:paraId="312712FB" w14:textId="77777777" w:rsidR="000226E4" w:rsidRPr="00E436C8" w:rsidRDefault="000226E4">
            <w:pPr>
              <w:kinsoku w:val="0"/>
              <w:overflowPunct w:val="0"/>
              <w:spacing w:line="360" w:lineRule="exact"/>
              <w:rPr>
                <w:szCs w:val="22"/>
              </w:rPr>
              <w:pPrChange w:id="1631"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632" w:author="11046017_鄭兆媗" w:date="2024-03-31T15:51:00Z">
              <w:tcPr>
                <w:tcW w:w="759" w:type="pct"/>
                <w:shd w:val="clear" w:color="auto" w:fill="auto"/>
              </w:tcPr>
            </w:tcPrChange>
          </w:tcPr>
          <w:p w14:paraId="430FEE71" w14:textId="77777777" w:rsidR="000226E4" w:rsidRPr="00E436C8" w:rsidRDefault="000226E4">
            <w:pPr>
              <w:kinsoku w:val="0"/>
              <w:overflowPunct w:val="0"/>
              <w:spacing w:line="360" w:lineRule="exact"/>
              <w:jc w:val="center"/>
              <w:rPr>
                <w:szCs w:val="22"/>
              </w:rPr>
              <w:pPrChange w:id="1633" w:author="11046017_鄭兆媗" w:date="2024-03-25T20:51:00Z">
                <w:pPr/>
              </w:pPrChange>
            </w:pPr>
          </w:p>
        </w:tc>
        <w:tc>
          <w:tcPr>
            <w:tcW w:w="760" w:type="pct"/>
            <w:shd w:val="clear" w:color="auto" w:fill="auto"/>
            <w:vAlign w:val="center"/>
            <w:tcPrChange w:id="1634" w:author="11046017_鄭兆媗" w:date="2024-03-31T15:51:00Z">
              <w:tcPr>
                <w:tcW w:w="760" w:type="pct"/>
                <w:shd w:val="clear" w:color="auto" w:fill="auto"/>
              </w:tcPr>
            </w:tcPrChange>
          </w:tcPr>
          <w:p w14:paraId="553B34EC" w14:textId="77777777" w:rsidR="000226E4" w:rsidRPr="00E436C8" w:rsidRDefault="000226E4">
            <w:pPr>
              <w:kinsoku w:val="0"/>
              <w:overflowPunct w:val="0"/>
              <w:spacing w:line="360" w:lineRule="exact"/>
              <w:jc w:val="center"/>
              <w:rPr>
                <w:szCs w:val="22"/>
              </w:rPr>
              <w:pPrChange w:id="1635" w:author="11046017_鄭兆媗" w:date="2024-03-25T20:51:00Z">
                <w:pPr/>
              </w:pPrChange>
            </w:pPr>
          </w:p>
        </w:tc>
        <w:tc>
          <w:tcPr>
            <w:tcW w:w="760" w:type="pct"/>
            <w:shd w:val="clear" w:color="auto" w:fill="auto"/>
            <w:vAlign w:val="center"/>
            <w:tcPrChange w:id="1636" w:author="11046017_鄭兆媗" w:date="2024-03-31T15:51:00Z">
              <w:tcPr>
                <w:tcW w:w="760" w:type="pct"/>
                <w:shd w:val="clear" w:color="auto" w:fill="auto"/>
              </w:tcPr>
            </w:tcPrChange>
          </w:tcPr>
          <w:p w14:paraId="5B6A33B3" w14:textId="77777777" w:rsidR="000226E4" w:rsidRPr="00E436C8" w:rsidRDefault="000226E4">
            <w:pPr>
              <w:kinsoku w:val="0"/>
              <w:overflowPunct w:val="0"/>
              <w:spacing w:line="360" w:lineRule="exact"/>
              <w:jc w:val="center"/>
              <w:rPr>
                <w:szCs w:val="22"/>
              </w:rPr>
              <w:pPrChange w:id="1637" w:author="11046017_鄭兆媗" w:date="2024-03-25T20:51:00Z">
                <w:pPr/>
              </w:pPrChange>
            </w:pPr>
          </w:p>
        </w:tc>
        <w:tc>
          <w:tcPr>
            <w:tcW w:w="756" w:type="pct"/>
            <w:shd w:val="clear" w:color="auto" w:fill="auto"/>
            <w:vAlign w:val="center"/>
            <w:tcPrChange w:id="1638" w:author="11046017_鄭兆媗" w:date="2024-03-31T15:51:00Z">
              <w:tcPr>
                <w:tcW w:w="756" w:type="pct"/>
                <w:shd w:val="clear" w:color="auto" w:fill="auto"/>
              </w:tcPr>
            </w:tcPrChange>
          </w:tcPr>
          <w:p w14:paraId="144E3E6F" w14:textId="77777777" w:rsidR="000226E4" w:rsidRPr="00E436C8" w:rsidRDefault="000226E4">
            <w:pPr>
              <w:kinsoku w:val="0"/>
              <w:overflowPunct w:val="0"/>
              <w:spacing w:line="360" w:lineRule="exact"/>
              <w:jc w:val="center"/>
              <w:rPr>
                <w:szCs w:val="22"/>
              </w:rPr>
              <w:pPrChange w:id="1639" w:author="11046017_鄭兆媗" w:date="2024-03-25T20:51:00Z">
                <w:pPr/>
              </w:pPrChange>
            </w:pPr>
          </w:p>
        </w:tc>
      </w:tr>
      <w:tr w:rsidR="000226E4" w14:paraId="0455448A" w14:textId="77777777" w:rsidTr="0029566D">
        <w:trPr>
          <w:jc w:val="center"/>
          <w:trPrChange w:id="1640" w:author="11046017_鄭兆媗" w:date="2024-03-31T15:51:00Z">
            <w:trPr>
              <w:jc w:val="center"/>
            </w:trPr>
          </w:trPrChange>
        </w:trPr>
        <w:tc>
          <w:tcPr>
            <w:tcW w:w="452" w:type="pct"/>
            <w:vMerge/>
            <w:shd w:val="clear" w:color="auto" w:fill="auto"/>
            <w:textDirection w:val="tbRlV"/>
            <w:vAlign w:val="center"/>
            <w:tcPrChange w:id="1641" w:author="11046017_鄭兆媗" w:date="2024-03-31T15:51:00Z">
              <w:tcPr>
                <w:tcW w:w="454" w:type="pct"/>
                <w:gridSpan w:val="3"/>
                <w:vMerge/>
                <w:shd w:val="clear" w:color="auto" w:fill="auto"/>
                <w:textDirection w:val="tbRlV"/>
                <w:vAlign w:val="center"/>
              </w:tcPr>
            </w:tcPrChange>
          </w:tcPr>
          <w:p w14:paraId="48F07EC3" w14:textId="77777777" w:rsidR="000226E4" w:rsidRPr="00E436C8" w:rsidRDefault="000226E4">
            <w:pPr>
              <w:kinsoku w:val="0"/>
              <w:overflowPunct w:val="0"/>
              <w:spacing w:line="360" w:lineRule="exact"/>
              <w:jc w:val="center"/>
              <w:rPr>
                <w:szCs w:val="22"/>
              </w:rPr>
              <w:pPrChange w:id="1642" w:author="11046017_鄭兆媗" w:date="2024-03-25T20:17:00Z">
                <w:pPr>
                  <w:ind w:left="113" w:right="113"/>
                  <w:jc w:val="center"/>
                </w:pPr>
              </w:pPrChange>
            </w:pPr>
          </w:p>
        </w:tc>
        <w:tc>
          <w:tcPr>
            <w:tcW w:w="1513" w:type="pct"/>
            <w:shd w:val="clear" w:color="auto" w:fill="auto"/>
            <w:vAlign w:val="center"/>
            <w:tcPrChange w:id="1643" w:author="11046017_鄭兆媗" w:date="2024-03-31T15:51:00Z">
              <w:tcPr>
                <w:tcW w:w="1510" w:type="pct"/>
                <w:shd w:val="clear" w:color="auto" w:fill="auto"/>
              </w:tcPr>
            </w:tcPrChange>
          </w:tcPr>
          <w:p w14:paraId="4D3BDB87" w14:textId="77777777" w:rsidR="000226E4" w:rsidRPr="00E436C8" w:rsidRDefault="000226E4">
            <w:pPr>
              <w:kinsoku w:val="0"/>
              <w:overflowPunct w:val="0"/>
              <w:spacing w:line="360" w:lineRule="exact"/>
              <w:rPr>
                <w:szCs w:val="22"/>
              </w:rPr>
              <w:pPrChange w:id="1644"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645" w:author="11046017_鄭兆媗" w:date="2024-03-31T15:51:00Z">
              <w:tcPr>
                <w:tcW w:w="759" w:type="pct"/>
                <w:shd w:val="clear" w:color="auto" w:fill="auto"/>
              </w:tcPr>
            </w:tcPrChange>
          </w:tcPr>
          <w:p w14:paraId="0C6197F9" w14:textId="77777777" w:rsidR="000226E4" w:rsidRPr="00E436C8" w:rsidRDefault="000226E4">
            <w:pPr>
              <w:kinsoku w:val="0"/>
              <w:overflowPunct w:val="0"/>
              <w:spacing w:line="360" w:lineRule="exact"/>
              <w:jc w:val="center"/>
              <w:rPr>
                <w:szCs w:val="22"/>
              </w:rPr>
              <w:pPrChange w:id="1646" w:author="11046017_鄭兆媗" w:date="2024-03-25T20:51:00Z">
                <w:pPr/>
              </w:pPrChange>
            </w:pPr>
          </w:p>
        </w:tc>
        <w:tc>
          <w:tcPr>
            <w:tcW w:w="760" w:type="pct"/>
            <w:shd w:val="clear" w:color="auto" w:fill="auto"/>
            <w:vAlign w:val="center"/>
            <w:tcPrChange w:id="1647" w:author="11046017_鄭兆媗" w:date="2024-03-31T15:51:00Z">
              <w:tcPr>
                <w:tcW w:w="760" w:type="pct"/>
                <w:shd w:val="clear" w:color="auto" w:fill="auto"/>
              </w:tcPr>
            </w:tcPrChange>
          </w:tcPr>
          <w:p w14:paraId="170FDB57" w14:textId="77777777" w:rsidR="000226E4" w:rsidRPr="00E436C8" w:rsidRDefault="000226E4">
            <w:pPr>
              <w:kinsoku w:val="0"/>
              <w:overflowPunct w:val="0"/>
              <w:spacing w:line="360" w:lineRule="exact"/>
              <w:jc w:val="center"/>
              <w:rPr>
                <w:szCs w:val="22"/>
              </w:rPr>
              <w:pPrChange w:id="1648" w:author="11046017_鄭兆媗" w:date="2024-03-25T20:51:00Z">
                <w:pPr/>
              </w:pPrChange>
            </w:pPr>
          </w:p>
        </w:tc>
        <w:tc>
          <w:tcPr>
            <w:tcW w:w="760" w:type="pct"/>
            <w:shd w:val="clear" w:color="auto" w:fill="auto"/>
            <w:vAlign w:val="center"/>
            <w:tcPrChange w:id="1649" w:author="11046017_鄭兆媗" w:date="2024-03-31T15:51:00Z">
              <w:tcPr>
                <w:tcW w:w="760" w:type="pct"/>
                <w:shd w:val="clear" w:color="auto" w:fill="auto"/>
              </w:tcPr>
            </w:tcPrChange>
          </w:tcPr>
          <w:p w14:paraId="565E4EB4" w14:textId="77777777" w:rsidR="000226E4" w:rsidRPr="00E436C8" w:rsidRDefault="000226E4">
            <w:pPr>
              <w:kinsoku w:val="0"/>
              <w:overflowPunct w:val="0"/>
              <w:spacing w:line="360" w:lineRule="exact"/>
              <w:jc w:val="center"/>
              <w:rPr>
                <w:szCs w:val="22"/>
              </w:rPr>
              <w:pPrChange w:id="1650" w:author="11046017_鄭兆媗" w:date="2024-03-25T20:51:00Z">
                <w:pPr/>
              </w:pPrChange>
            </w:pPr>
          </w:p>
        </w:tc>
        <w:tc>
          <w:tcPr>
            <w:tcW w:w="756" w:type="pct"/>
            <w:shd w:val="clear" w:color="auto" w:fill="auto"/>
            <w:vAlign w:val="center"/>
            <w:tcPrChange w:id="1651" w:author="11046017_鄭兆媗" w:date="2024-03-31T15:51:00Z">
              <w:tcPr>
                <w:tcW w:w="756" w:type="pct"/>
                <w:shd w:val="clear" w:color="auto" w:fill="auto"/>
              </w:tcPr>
            </w:tcPrChange>
          </w:tcPr>
          <w:p w14:paraId="7AFE2EC5" w14:textId="77777777" w:rsidR="000226E4" w:rsidRPr="00E436C8" w:rsidRDefault="000226E4">
            <w:pPr>
              <w:kinsoku w:val="0"/>
              <w:overflowPunct w:val="0"/>
              <w:spacing w:line="360" w:lineRule="exact"/>
              <w:jc w:val="center"/>
              <w:rPr>
                <w:szCs w:val="22"/>
              </w:rPr>
              <w:pPrChange w:id="1652" w:author="11046017_鄭兆媗" w:date="2024-03-25T20:51:00Z">
                <w:pPr/>
              </w:pPrChange>
            </w:pPr>
          </w:p>
        </w:tc>
      </w:tr>
      <w:tr w:rsidR="000226E4" w14:paraId="585EE520" w14:textId="77777777" w:rsidTr="0029566D">
        <w:trPr>
          <w:jc w:val="center"/>
          <w:trPrChange w:id="1653" w:author="11046017_鄭兆媗" w:date="2024-03-31T15:51:00Z">
            <w:trPr>
              <w:jc w:val="center"/>
            </w:trPr>
          </w:trPrChange>
        </w:trPr>
        <w:tc>
          <w:tcPr>
            <w:tcW w:w="452" w:type="pct"/>
            <w:vMerge/>
            <w:shd w:val="clear" w:color="auto" w:fill="auto"/>
            <w:textDirection w:val="tbRlV"/>
            <w:vAlign w:val="center"/>
            <w:tcPrChange w:id="1654" w:author="11046017_鄭兆媗" w:date="2024-03-31T15:51:00Z">
              <w:tcPr>
                <w:tcW w:w="454" w:type="pct"/>
                <w:gridSpan w:val="3"/>
                <w:vMerge/>
                <w:shd w:val="clear" w:color="auto" w:fill="auto"/>
                <w:textDirection w:val="tbRlV"/>
                <w:vAlign w:val="center"/>
              </w:tcPr>
            </w:tcPrChange>
          </w:tcPr>
          <w:p w14:paraId="5633171B" w14:textId="77777777" w:rsidR="000226E4" w:rsidRPr="00E436C8" w:rsidRDefault="000226E4">
            <w:pPr>
              <w:kinsoku w:val="0"/>
              <w:overflowPunct w:val="0"/>
              <w:spacing w:line="360" w:lineRule="exact"/>
              <w:jc w:val="center"/>
              <w:rPr>
                <w:szCs w:val="22"/>
              </w:rPr>
              <w:pPrChange w:id="1655" w:author="11046017_鄭兆媗" w:date="2024-03-25T20:17:00Z">
                <w:pPr>
                  <w:ind w:left="113" w:right="113"/>
                  <w:jc w:val="center"/>
                </w:pPr>
              </w:pPrChange>
            </w:pPr>
          </w:p>
        </w:tc>
        <w:tc>
          <w:tcPr>
            <w:tcW w:w="1513" w:type="pct"/>
            <w:shd w:val="clear" w:color="auto" w:fill="auto"/>
            <w:vAlign w:val="center"/>
            <w:tcPrChange w:id="1656" w:author="11046017_鄭兆媗" w:date="2024-03-31T15:51:00Z">
              <w:tcPr>
                <w:tcW w:w="1510" w:type="pct"/>
                <w:shd w:val="clear" w:color="auto" w:fill="auto"/>
              </w:tcPr>
            </w:tcPrChange>
          </w:tcPr>
          <w:p w14:paraId="010A50C3" w14:textId="77777777" w:rsidR="000226E4" w:rsidRPr="00E436C8" w:rsidRDefault="000226E4">
            <w:pPr>
              <w:kinsoku w:val="0"/>
              <w:overflowPunct w:val="0"/>
              <w:spacing w:line="360" w:lineRule="exact"/>
              <w:rPr>
                <w:szCs w:val="22"/>
              </w:rPr>
              <w:pPrChange w:id="1657"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658" w:author="11046017_鄭兆媗" w:date="2024-03-31T15:51:00Z">
              <w:tcPr>
                <w:tcW w:w="759" w:type="pct"/>
                <w:shd w:val="clear" w:color="auto" w:fill="auto"/>
              </w:tcPr>
            </w:tcPrChange>
          </w:tcPr>
          <w:p w14:paraId="03C8F62D" w14:textId="77777777" w:rsidR="000226E4" w:rsidRPr="00E436C8" w:rsidRDefault="000226E4">
            <w:pPr>
              <w:kinsoku w:val="0"/>
              <w:overflowPunct w:val="0"/>
              <w:spacing w:line="360" w:lineRule="exact"/>
              <w:jc w:val="center"/>
              <w:rPr>
                <w:szCs w:val="22"/>
              </w:rPr>
              <w:pPrChange w:id="1659" w:author="11046017_鄭兆媗" w:date="2024-03-25T20:51:00Z">
                <w:pPr/>
              </w:pPrChange>
            </w:pPr>
          </w:p>
        </w:tc>
        <w:tc>
          <w:tcPr>
            <w:tcW w:w="760" w:type="pct"/>
            <w:shd w:val="clear" w:color="auto" w:fill="auto"/>
            <w:vAlign w:val="center"/>
            <w:tcPrChange w:id="1660" w:author="11046017_鄭兆媗" w:date="2024-03-31T15:51:00Z">
              <w:tcPr>
                <w:tcW w:w="760" w:type="pct"/>
                <w:shd w:val="clear" w:color="auto" w:fill="auto"/>
              </w:tcPr>
            </w:tcPrChange>
          </w:tcPr>
          <w:p w14:paraId="4F98CBB4" w14:textId="77777777" w:rsidR="000226E4" w:rsidRPr="00E436C8" w:rsidRDefault="000226E4">
            <w:pPr>
              <w:kinsoku w:val="0"/>
              <w:overflowPunct w:val="0"/>
              <w:spacing w:line="360" w:lineRule="exact"/>
              <w:jc w:val="center"/>
              <w:rPr>
                <w:szCs w:val="22"/>
              </w:rPr>
              <w:pPrChange w:id="1661" w:author="11046017_鄭兆媗" w:date="2024-03-25T20:51:00Z">
                <w:pPr/>
              </w:pPrChange>
            </w:pPr>
          </w:p>
        </w:tc>
        <w:tc>
          <w:tcPr>
            <w:tcW w:w="760" w:type="pct"/>
            <w:shd w:val="clear" w:color="auto" w:fill="auto"/>
            <w:vAlign w:val="center"/>
            <w:tcPrChange w:id="1662" w:author="11046017_鄭兆媗" w:date="2024-03-31T15:51:00Z">
              <w:tcPr>
                <w:tcW w:w="760" w:type="pct"/>
                <w:shd w:val="clear" w:color="auto" w:fill="auto"/>
              </w:tcPr>
            </w:tcPrChange>
          </w:tcPr>
          <w:p w14:paraId="33CB95EF" w14:textId="77777777" w:rsidR="000226E4" w:rsidRPr="00E436C8" w:rsidRDefault="000226E4">
            <w:pPr>
              <w:kinsoku w:val="0"/>
              <w:overflowPunct w:val="0"/>
              <w:spacing w:line="360" w:lineRule="exact"/>
              <w:jc w:val="center"/>
              <w:rPr>
                <w:szCs w:val="22"/>
              </w:rPr>
              <w:pPrChange w:id="1663" w:author="11046017_鄭兆媗" w:date="2024-03-25T20:51:00Z">
                <w:pPr/>
              </w:pPrChange>
            </w:pPr>
          </w:p>
        </w:tc>
        <w:tc>
          <w:tcPr>
            <w:tcW w:w="756" w:type="pct"/>
            <w:shd w:val="clear" w:color="auto" w:fill="auto"/>
            <w:vAlign w:val="center"/>
            <w:tcPrChange w:id="1664" w:author="11046017_鄭兆媗" w:date="2024-03-31T15:51:00Z">
              <w:tcPr>
                <w:tcW w:w="756" w:type="pct"/>
                <w:shd w:val="clear" w:color="auto" w:fill="auto"/>
              </w:tcPr>
            </w:tcPrChange>
          </w:tcPr>
          <w:p w14:paraId="2443CEBD" w14:textId="77777777" w:rsidR="000226E4" w:rsidRPr="00E436C8" w:rsidRDefault="000226E4">
            <w:pPr>
              <w:kinsoku w:val="0"/>
              <w:overflowPunct w:val="0"/>
              <w:spacing w:line="360" w:lineRule="exact"/>
              <w:jc w:val="center"/>
              <w:rPr>
                <w:szCs w:val="22"/>
              </w:rPr>
              <w:pPrChange w:id="1665" w:author="11046017_鄭兆媗" w:date="2024-03-25T20:51:00Z">
                <w:pPr/>
              </w:pPrChange>
            </w:pPr>
          </w:p>
        </w:tc>
      </w:tr>
      <w:tr w:rsidR="000226E4" w14:paraId="3B80180D" w14:textId="77777777" w:rsidTr="0029566D">
        <w:trPr>
          <w:jc w:val="center"/>
          <w:trPrChange w:id="1666" w:author="11046017_鄭兆媗" w:date="2024-03-31T15:51:00Z">
            <w:trPr>
              <w:jc w:val="center"/>
            </w:trPr>
          </w:trPrChange>
        </w:trPr>
        <w:tc>
          <w:tcPr>
            <w:tcW w:w="452" w:type="pct"/>
            <w:vMerge/>
            <w:shd w:val="clear" w:color="auto" w:fill="auto"/>
            <w:textDirection w:val="tbRlV"/>
            <w:vAlign w:val="center"/>
            <w:tcPrChange w:id="1667" w:author="11046017_鄭兆媗" w:date="2024-03-31T15:51:00Z">
              <w:tcPr>
                <w:tcW w:w="454" w:type="pct"/>
                <w:gridSpan w:val="3"/>
                <w:vMerge/>
                <w:shd w:val="clear" w:color="auto" w:fill="auto"/>
                <w:textDirection w:val="tbRlV"/>
                <w:vAlign w:val="center"/>
              </w:tcPr>
            </w:tcPrChange>
          </w:tcPr>
          <w:p w14:paraId="4B88ECDE" w14:textId="77777777" w:rsidR="000226E4" w:rsidRPr="00E436C8" w:rsidRDefault="000226E4">
            <w:pPr>
              <w:kinsoku w:val="0"/>
              <w:overflowPunct w:val="0"/>
              <w:spacing w:line="360" w:lineRule="exact"/>
              <w:jc w:val="center"/>
              <w:rPr>
                <w:szCs w:val="22"/>
              </w:rPr>
              <w:pPrChange w:id="1668" w:author="11046017_鄭兆媗" w:date="2024-03-25T20:17:00Z">
                <w:pPr>
                  <w:ind w:left="113" w:right="113"/>
                  <w:jc w:val="center"/>
                </w:pPr>
              </w:pPrChange>
            </w:pPr>
          </w:p>
        </w:tc>
        <w:tc>
          <w:tcPr>
            <w:tcW w:w="1513" w:type="pct"/>
            <w:shd w:val="clear" w:color="auto" w:fill="auto"/>
            <w:vAlign w:val="center"/>
            <w:tcPrChange w:id="1669" w:author="11046017_鄭兆媗" w:date="2024-03-31T15:51:00Z">
              <w:tcPr>
                <w:tcW w:w="1510" w:type="pct"/>
                <w:shd w:val="clear" w:color="auto" w:fill="auto"/>
              </w:tcPr>
            </w:tcPrChange>
          </w:tcPr>
          <w:p w14:paraId="5EF3DE3B" w14:textId="77777777" w:rsidR="000226E4" w:rsidRPr="00E436C8" w:rsidRDefault="000226E4">
            <w:pPr>
              <w:kinsoku w:val="0"/>
              <w:overflowPunct w:val="0"/>
              <w:spacing w:line="360" w:lineRule="exact"/>
              <w:rPr>
                <w:szCs w:val="22"/>
              </w:rPr>
              <w:pPrChange w:id="1670"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671" w:author="11046017_鄭兆媗" w:date="2024-03-31T15:51:00Z">
              <w:tcPr>
                <w:tcW w:w="759" w:type="pct"/>
                <w:shd w:val="clear" w:color="auto" w:fill="auto"/>
              </w:tcPr>
            </w:tcPrChange>
          </w:tcPr>
          <w:p w14:paraId="4CA1789E" w14:textId="77777777" w:rsidR="000226E4" w:rsidRPr="00E436C8" w:rsidRDefault="000226E4">
            <w:pPr>
              <w:kinsoku w:val="0"/>
              <w:overflowPunct w:val="0"/>
              <w:spacing w:line="360" w:lineRule="exact"/>
              <w:jc w:val="center"/>
              <w:rPr>
                <w:szCs w:val="22"/>
              </w:rPr>
              <w:pPrChange w:id="1672" w:author="11046017_鄭兆媗" w:date="2024-03-25T20:51:00Z">
                <w:pPr/>
              </w:pPrChange>
            </w:pPr>
          </w:p>
        </w:tc>
        <w:tc>
          <w:tcPr>
            <w:tcW w:w="760" w:type="pct"/>
            <w:shd w:val="clear" w:color="auto" w:fill="auto"/>
            <w:vAlign w:val="center"/>
            <w:tcPrChange w:id="1673" w:author="11046017_鄭兆媗" w:date="2024-03-31T15:51:00Z">
              <w:tcPr>
                <w:tcW w:w="760" w:type="pct"/>
                <w:shd w:val="clear" w:color="auto" w:fill="auto"/>
              </w:tcPr>
            </w:tcPrChange>
          </w:tcPr>
          <w:p w14:paraId="699D108D" w14:textId="77777777" w:rsidR="000226E4" w:rsidRPr="00E436C8" w:rsidRDefault="000226E4">
            <w:pPr>
              <w:kinsoku w:val="0"/>
              <w:overflowPunct w:val="0"/>
              <w:spacing w:line="360" w:lineRule="exact"/>
              <w:jc w:val="center"/>
              <w:rPr>
                <w:szCs w:val="22"/>
              </w:rPr>
              <w:pPrChange w:id="1674" w:author="11046017_鄭兆媗" w:date="2024-03-25T20:51:00Z">
                <w:pPr/>
              </w:pPrChange>
            </w:pPr>
          </w:p>
        </w:tc>
        <w:tc>
          <w:tcPr>
            <w:tcW w:w="760" w:type="pct"/>
            <w:shd w:val="clear" w:color="auto" w:fill="auto"/>
            <w:vAlign w:val="center"/>
            <w:tcPrChange w:id="1675" w:author="11046017_鄭兆媗" w:date="2024-03-31T15:51:00Z">
              <w:tcPr>
                <w:tcW w:w="760" w:type="pct"/>
                <w:shd w:val="clear" w:color="auto" w:fill="auto"/>
              </w:tcPr>
            </w:tcPrChange>
          </w:tcPr>
          <w:p w14:paraId="4990D22E" w14:textId="77777777" w:rsidR="000226E4" w:rsidRPr="00E436C8" w:rsidRDefault="000226E4">
            <w:pPr>
              <w:kinsoku w:val="0"/>
              <w:overflowPunct w:val="0"/>
              <w:spacing w:line="360" w:lineRule="exact"/>
              <w:jc w:val="center"/>
              <w:rPr>
                <w:szCs w:val="22"/>
              </w:rPr>
              <w:pPrChange w:id="1676" w:author="11046017_鄭兆媗" w:date="2024-03-25T20:51:00Z">
                <w:pPr/>
              </w:pPrChange>
            </w:pPr>
          </w:p>
        </w:tc>
        <w:tc>
          <w:tcPr>
            <w:tcW w:w="756" w:type="pct"/>
            <w:shd w:val="clear" w:color="auto" w:fill="auto"/>
            <w:vAlign w:val="center"/>
            <w:tcPrChange w:id="1677" w:author="11046017_鄭兆媗" w:date="2024-03-31T15:51:00Z">
              <w:tcPr>
                <w:tcW w:w="756" w:type="pct"/>
                <w:shd w:val="clear" w:color="auto" w:fill="auto"/>
              </w:tcPr>
            </w:tcPrChange>
          </w:tcPr>
          <w:p w14:paraId="53DC0A33" w14:textId="77777777" w:rsidR="000226E4" w:rsidRPr="00E436C8" w:rsidRDefault="000226E4">
            <w:pPr>
              <w:kinsoku w:val="0"/>
              <w:overflowPunct w:val="0"/>
              <w:spacing w:line="360" w:lineRule="exact"/>
              <w:jc w:val="center"/>
              <w:rPr>
                <w:szCs w:val="22"/>
              </w:rPr>
              <w:pPrChange w:id="1678" w:author="11046017_鄭兆媗" w:date="2024-03-25T20:51:00Z">
                <w:pPr/>
              </w:pPrChange>
            </w:pPr>
          </w:p>
        </w:tc>
      </w:tr>
      <w:tr w:rsidR="000226E4" w14:paraId="76A6BC85" w14:textId="77777777" w:rsidTr="0029566D">
        <w:trPr>
          <w:trHeight w:val="536"/>
          <w:jc w:val="center"/>
        </w:trPr>
        <w:tc>
          <w:tcPr>
            <w:tcW w:w="452" w:type="pct"/>
            <w:shd w:val="clear" w:color="auto" w:fill="auto"/>
            <w:vAlign w:val="center"/>
          </w:tcPr>
          <w:p w14:paraId="3C27762D" w14:textId="77777777" w:rsidR="000226E4" w:rsidRPr="00E436C8" w:rsidRDefault="000226E4">
            <w:pPr>
              <w:kinsoku w:val="0"/>
              <w:overflowPunct w:val="0"/>
              <w:spacing w:line="360" w:lineRule="exact"/>
              <w:jc w:val="center"/>
              <w:rPr>
                <w:szCs w:val="22"/>
              </w:rPr>
              <w:pPrChange w:id="1679" w:author="11046017_鄭兆媗" w:date="2024-03-25T20:17:00Z">
                <w:pPr>
                  <w:jc w:val="center"/>
                </w:pPr>
              </w:pPrChange>
            </w:pPr>
            <w:r w:rsidRPr="00E436C8">
              <w:rPr>
                <w:rFonts w:hint="eastAsia"/>
                <w:szCs w:val="22"/>
              </w:rPr>
              <w:lastRenderedPageBreak/>
              <w:t>報告</w:t>
            </w:r>
          </w:p>
        </w:tc>
        <w:tc>
          <w:tcPr>
            <w:tcW w:w="1513" w:type="pct"/>
            <w:shd w:val="clear" w:color="auto" w:fill="auto"/>
            <w:vAlign w:val="center"/>
          </w:tcPr>
          <w:p w14:paraId="50ED72D0" w14:textId="77777777" w:rsidR="000226E4" w:rsidRPr="00E436C8" w:rsidRDefault="000226E4">
            <w:pPr>
              <w:kinsoku w:val="0"/>
              <w:overflowPunct w:val="0"/>
              <w:spacing w:line="360" w:lineRule="exact"/>
              <w:rPr>
                <w:szCs w:val="22"/>
              </w:rPr>
              <w:pPrChange w:id="1680" w:author="11046017_鄭兆媗" w:date="2024-03-25T20:51:00Z">
                <w:pPr/>
              </w:pPrChange>
            </w:pPr>
            <w:r w:rsidRPr="00E436C8">
              <w:rPr>
                <w:rFonts w:hint="eastAsia"/>
                <w:szCs w:val="22"/>
              </w:rPr>
              <w:t>簡報製作</w:t>
            </w:r>
          </w:p>
        </w:tc>
        <w:tc>
          <w:tcPr>
            <w:tcW w:w="759" w:type="pct"/>
            <w:shd w:val="clear" w:color="auto" w:fill="auto"/>
            <w:vAlign w:val="center"/>
          </w:tcPr>
          <w:p w14:paraId="405A86EE" w14:textId="2C76018E" w:rsidR="000226E4" w:rsidRPr="00E436C8" w:rsidRDefault="00323100">
            <w:pPr>
              <w:kinsoku w:val="0"/>
              <w:overflowPunct w:val="0"/>
              <w:spacing w:line="360" w:lineRule="exact"/>
              <w:jc w:val="center"/>
              <w:rPr>
                <w:szCs w:val="22"/>
              </w:rPr>
              <w:pPrChange w:id="1681" w:author="11046017_鄭兆媗" w:date="2024-03-25T20:51:00Z">
                <w:pPr/>
              </w:pPrChange>
            </w:pPr>
            <w:ins w:id="1682"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
          <w:p w14:paraId="6BF72B7B" w14:textId="3C60815B" w:rsidR="000226E4" w:rsidRPr="00E436C8" w:rsidRDefault="00323100">
            <w:pPr>
              <w:kinsoku w:val="0"/>
              <w:overflowPunct w:val="0"/>
              <w:spacing w:line="360" w:lineRule="exact"/>
              <w:jc w:val="center"/>
              <w:rPr>
                <w:szCs w:val="22"/>
              </w:rPr>
              <w:pPrChange w:id="1683" w:author="11046017_鄭兆媗" w:date="2024-03-25T20:51:00Z">
                <w:pPr/>
              </w:pPrChange>
            </w:pPr>
            <w:ins w:id="1684" w:author="11046017_鄭兆媗" w:date="2024-03-29T12:28:00Z">
              <w:r w:rsidRPr="00205A1F">
                <w:rPr>
                  <w:rFonts w:hint="eastAsia"/>
                </w:rPr>
                <w:t>●</w:t>
              </w:r>
            </w:ins>
          </w:p>
        </w:tc>
        <w:tc>
          <w:tcPr>
            <w:tcW w:w="760" w:type="pct"/>
            <w:shd w:val="clear" w:color="auto" w:fill="auto"/>
            <w:vAlign w:val="center"/>
          </w:tcPr>
          <w:p w14:paraId="044BF16B" w14:textId="14B8583C" w:rsidR="000226E4" w:rsidRPr="00E436C8" w:rsidRDefault="000226E4">
            <w:pPr>
              <w:kinsoku w:val="0"/>
              <w:overflowPunct w:val="0"/>
              <w:spacing w:line="360" w:lineRule="exact"/>
              <w:jc w:val="center"/>
              <w:rPr>
                <w:szCs w:val="22"/>
              </w:rPr>
              <w:pPrChange w:id="1685" w:author="11046017_鄭兆媗" w:date="2024-03-25T20:51:00Z">
                <w:pPr/>
              </w:pPrChange>
            </w:pPr>
          </w:p>
        </w:tc>
        <w:tc>
          <w:tcPr>
            <w:tcW w:w="756" w:type="pct"/>
            <w:shd w:val="clear" w:color="auto" w:fill="auto"/>
            <w:vAlign w:val="center"/>
          </w:tcPr>
          <w:p w14:paraId="7079405A" w14:textId="374EE394" w:rsidR="000226E4" w:rsidRPr="00E436C8" w:rsidRDefault="005A7ED0">
            <w:pPr>
              <w:kinsoku w:val="0"/>
              <w:overflowPunct w:val="0"/>
              <w:spacing w:line="360" w:lineRule="exact"/>
              <w:jc w:val="center"/>
              <w:rPr>
                <w:szCs w:val="22"/>
              </w:rPr>
              <w:pPrChange w:id="1686" w:author="11046017_鄭兆媗" w:date="2024-03-25T20:51:00Z">
                <w:pPr/>
              </w:pPrChange>
            </w:pPr>
            <w:ins w:id="1687" w:author="11046017_鄭兆媗" w:date="2024-03-29T14:51:00Z">
              <w:r w:rsidRPr="0075669A">
                <w:rPr>
                  <w:rFonts w:ascii="新細明體" w:eastAsia="新細明體" w:hAnsi="新細明體" w:cs="新細明體" w:hint="eastAsia"/>
                </w:rPr>
                <w:t>〇</w:t>
              </w:r>
            </w:ins>
          </w:p>
        </w:tc>
      </w:tr>
    </w:tbl>
    <w:p w14:paraId="759B3605" w14:textId="7A3C0290" w:rsidR="00DF044C" w:rsidRPr="003E7632" w:rsidRDefault="000071FB" w:rsidP="00E43A36">
      <w:pPr>
        <w:kinsoku w:val="0"/>
        <w:overflowPunct w:val="0"/>
        <w:jc w:val="right"/>
        <w:rPr>
          <w:del w:id="1688" w:author="11046017_鄭兆媗" w:date="2024-03-31T16:34:00Z"/>
          <w:rPrChange w:id="1689" w:author="11046014_劉育彤" w:date="2024-03-25T20:17:00Z">
            <w:rPr>
              <w:del w:id="1690" w:author="11046017_鄭兆媗" w:date="2024-03-31T16:34:00Z"/>
              <w:rFonts w:ascii="標楷體" w:hAnsi="標楷體"/>
            </w:rPr>
          </w:rPrChange>
        </w:rPr>
      </w:pPr>
      <w:ins w:id="1691"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1692" w:author="11046017_鄭兆媗" w:date="2024-03-29T12:35:00Z">
        <w:r w:rsidR="003267ED" w:rsidRPr="003E7632">
          <w:rPr>
            <w:rFonts w:hint="eastAsia"/>
            <w:rPrChange w:id="1693" w:author="11046014_劉育彤" w:date="2024-03-25T20:17:00Z">
              <w:rPr>
                <w:rFonts w:ascii="標楷體" w:hAnsi="標楷體" w:hint="eastAsia"/>
              </w:rPr>
            </w:rPrChange>
          </w:rPr>
          <w:delText>註</w:delText>
        </w:r>
        <w:r w:rsidR="003267ED" w:rsidRPr="003E7632">
          <w:rPr>
            <w:rPrChange w:id="1694" w:author="11046014_劉育彤" w:date="2024-03-25T20:17:00Z">
              <w:rPr>
                <w:rFonts w:ascii="標楷體" w:hAnsi="標楷體"/>
              </w:rPr>
            </w:rPrChange>
          </w:rPr>
          <w:delText>：</w:delText>
        </w:r>
        <w:r w:rsidR="003267ED" w:rsidRPr="003E7632">
          <w:rPr>
            <w:rFonts w:hint="eastAsia"/>
            <w:bdr w:val="single" w:sz="4" w:space="0" w:color="auto"/>
            <w:rPrChange w:id="1695"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1696"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1697"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1698" w:author="11046014_劉育彤" w:date="2024-03-25T20:17:00Z">
              <w:rPr>
                <w:rFonts w:ascii="標楷體" w:hAnsi="標楷體"/>
                <w:bdr w:val="single" w:sz="4" w:space="0" w:color="auto"/>
              </w:rPr>
            </w:rPrChange>
          </w:rPr>
          <w:delText>發</w:delText>
        </w:r>
        <w:r w:rsidR="00B9296B" w:rsidRPr="003E7632">
          <w:rPr>
            <w:rFonts w:hint="eastAsia"/>
            <w:rPrChange w:id="1699" w:author="11046014_劉育彤" w:date="2024-03-25T20:17:00Z">
              <w:rPr>
                <w:rFonts w:ascii="標楷體" w:hAnsi="標楷體" w:hint="eastAsia"/>
              </w:rPr>
            </w:rPrChange>
          </w:rPr>
          <w:delText>、</w:delText>
        </w:r>
        <w:r w:rsidR="003267ED" w:rsidRPr="003E7632">
          <w:rPr>
            <w:bdr w:val="single" w:sz="4" w:space="0" w:color="auto"/>
            <w:rPrChange w:id="1700" w:author="11046014_劉育彤" w:date="2024-03-25T20:17:00Z">
              <w:rPr>
                <w:rFonts w:ascii="標楷體" w:hAnsi="標楷體"/>
                <w:bdr w:val="single" w:sz="4" w:space="0" w:color="auto"/>
              </w:rPr>
            </w:rPrChange>
          </w:rPr>
          <w:delText>前端開發</w:delText>
        </w:r>
        <w:r w:rsidR="00B9296B" w:rsidRPr="003E7632">
          <w:rPr>
            <w:rFonts w:hint="eastAsia"/>
            <w:rPrChange w:id="1701" w:author="11046014_劉育彤" w:date="2024-03-25T20:17:00Z">
              <w:rPr>
                <w:rFonts w:ascii="標楷體" w:hAnsi="標楷體" w:hint="eastAsia"/>
              </w:rPr>
            </w:rPrChange>
          </w:rPr>
          <w:delText>及</w:delText>
        </w:r>
        <w:r w:rsidR="00B9296B" w:rsidRPr="003E7632">
          <w:rPr>
            <w:bdr w:val="single" w:sz="4" w:space="0" w:color="auto"/>
            <w:rPrChange w:id="1702"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1703" w:author="11046014_劉育彤" w:date="2024-03-25T20:17:00Z">
              <w:rPr>
                <w:rFonts w:ascii="標楷體" w:hAnsi="標楷體" w:hint="eastAsia"/>
                <w:bdr w:val="single" w:sz="4" w:space="0" w:color="auto"/>
              </w:rPr>
            </w:rPrChange>
          </w:rPr>
          <w:delText>計</w:delText>
        </w:r>
        <w:r w:rsidR="003267ED" w:rsidRPr="003E7632">
          <w:rPr>
            <w:rPrChange w:id="1704" w:author="11046014_劉育彤" w:date="2024-03-25T20:17:00Z">
              <w:rPr>
                <w:rFonts w:ascii="標楷體" w:hAnsi="標楷體"/>
              </w:rPr>
            </w:rPrChange>
          </w:rPr>
          <w:delText>視各組專題</w:delText>
        </w:r>
        <w:r w:rsidR="004A13E3" w:rsidRPr="003E7632">
          <w:rPr>
            <w:rFonts w:hint="eastAsia"/>
            <w:rPrChange w:id="1705" w:author="11046014_劉育彤" w:date="2024-03-25T20:17:00Z">
              <w:rPr>
                <w:rFonts w:ascii="標楷體" w:hAnsi="標楷體" w:hint="eastAsia"/>
              </w:rPr>
            </w:rPrChange>
          </w:rPr>
          <w:delText>功</w:delText>
        </w:r>
        <w:r w:rsidR="004A13E3" w:rsidRPr="003E7632">
          <w:rPr>
            <w:rPrChange w:id="1706" w:author="11046014_劉育彤" w:date="2024-03-25T20:17:00Z">
              <w:rPr>
                <w:rFonts w:ascii="標楷體" w:hAnsi="標楷體"/>
              </w:rPr>
            </w:rPrChange>
          </w:rPr>
          <w:delText>能</w:delText>
        </w:r>
        <w:r w:rsidR="008B4A3E" w:rsidRPr="003E7632">
          <w:rPr>
            <w:rFonts w:hint="eastAsia"/>
            <w:rPrChange w:id="1707" w:author="11046014_劉育彤" w:date="2024-03-25T20:17:00Z">
              <w:rPr>
                <w:rFonts w:ascii="標楷體" w:hAnsi="標楷體" w:hint="eastAsia"/>
              </w:rPr>
            </w:rPrChange>
          </w:rPr>
          <w:delText>新</w:delText>
        </w:r>
        <w:r w:rsidR="003267ED" w:rsidRPr="003E7632">
          <w:rPr>
            <w:rFonts w:hint="eastAsia"/>
            <w:rPrChange w:id="1708" w:author="11046014_劉育彤" w:date="2024-03-25T20:17:00Z">
              <w:rPr>
                <w:rFonts w:ascii="標楷體" w:hAnsi="標楷體" w:hint="eastAsia"/>
              </w:rPr>
            </w:rPrChange>
          </w:rPr>
          <w:delText>增</w:delText>
        </w:r>
        <w:r w:rsidR="0001544C" w:rsidRPr="003E7632">
          <w:rPr>
            <w:rFonts w:hint="eastAsia"/>
            <w:rPrChange w:id="1709" w:author="11046014_劉育彤" w:date="2024-03-25T20:17:00Z">
              <w:rPr>
                <w:rFonts w:ascii="標楷體" w:hAnsi="標楷體" w:hint="eastAsia"/>
              </w:rPr>
            </w:rPrChange>
          </w:rPr>
          <w:delText>項</w:delText>
        </w:r>
        <w:r w:rsidR="0001544C" w:rsidRPr="003E7632">
          <w:rPr>
            <w:rPrChange w:id="1710" w:author="11046014_劉育彤" w:date="2024-03-25T20:17:00Z">
              <w:rPr>
                <w:rFonts w:ascii="標楷體" w:hAnsi="標楷體"/>
              </w:rPr>
            </w:rPrChange>
          </w:rPr>
          <w:delText>目</w:delText>
        </w:r>
        <w:r w:rsidR="003267ED" w:rsidRPr="003E7632">
          <w:rPr>
            <w:rPrChange w:id="1711" w:author="11046014_劉育彤" w:date="2024-03-25T20:17:00Z">
              <w:rPr>
                <w:rFonts w:ascii="標楷體" w:hAnsi="標楷體"/>
              </w:rPr>
            </w:rPrChange>
          </w:rPr>
          <w:delText>，</w:delText>
        </w:r>
        <w:r w:rsidR="003267ED" w:rsidRPr="003E7632">
          <w:rPr>
            <w:u w:val="single"/>
            <w:rPrChange w:id="1712" w:author="11046014_劉育彤" w:date="2024-03-25T20:17:00Z">
              <w:rPr>
                <w:rFonts w:ascii="標楷體" w:hAnsi="標楷體"/>
                <w:u w:val="single"/>
              </w:rPr>
            </w:rPrChange>
          </w:rPr>
          <w:delText>文件撰</w:delText>
        </w:r>
        <w:r w:rsidR="003267ED" w:rsidRPr="003E7632">
          <w:rPr>
            <w:rFonts w:hint="eastAsia"/>
            <w:u w:val="single"/>
            <w:rPrChange w:id="1713" w:author="11046014_劉育彤" w:date="2024-03-25T20:17:00Z">
              <w:rPr>
                <w:rFonts w:ascii="標楷體" w:hAnsi="標楷體" w:hint="eastAsia"/>
                <w:u w:val="single"/>
              </w:rPr>
            </w:rPrChange>
          </w:rPr>
          <w:delText>寫</w:delText>
        </w:r>
        <w:r w:rsidR="003267ED" w:rsidRPr="003E7632">
          <w:rPr>
            <w:rPrChange w:id="1714" w:author="11046014_劉育彤" w:date="2024-03-25T20:17:00Z">
              <w:rPr>
                <w:rFonts w:ascii="標楷體" w:hAnsi="標楷體"/>
              </w:rPr>
            </w:rPrChange>
          </w:rPr>
          <w:delText>及</w:delText>
        </w:r>
        <w:r w:rsidR="003267ED" w:rsidRPr="003E7632">
          <w:rPr>
            <w:u w:val="single"/>
            <w:rPrChange w:id="1715" w:author="11046014_劉育彤" w:date="2024-03-25T20:17:00Z">
              <w:rPr>
                <w:rFonts w:ascii="標楷體" w:hAnsi="標楷體"/>
                <w:u w:val="single"/>
              </w:rPr>
            </w:rPrChange>
          </w:rPr>
          <w:delText>報告</w:delText>
        </w:r>
        <w:r w:rsidR="003267ED" w:rsidRPr="003E7632">
          <w:rPr>
            <w:rFonts w:hint="eastAsia"/>
            <w:rPrChange w:id="1716" w:author="11046014_劉育彤" w:date="2024-03-25T20:17:00Z">
              <w:rPr>
                <w:rFonts w:ascii="標楷體" w:hAnsi="標楷體" w:hint="eastAsia"/>
              </w:rPr>
            </w:rPrChange>
          </w:rPr>
          <w:delText>則</w:delText>
        </w:r>
        <w:r w:rsidR="003267ED" w:rsidRPr="003E7632">
          <w:rPr>
            <w:rPrChange w:id="1717" w:author="11046014_劉育彤" w:date="2024-03-25T20:17:00Z">
              <w:rPr>
                <w:rFonts w:ascii="標楷體" w:hAnsi="標楷體"/>
              </w:rPr>
            </w:rPrChange>
          </w:rPr>
          <w:delText>應固定</w:delText>
        </w:r>
        <w:r w:rsidR="003267ED" w:rsidRPr="003E7632">
          <w:rPr>
            <w:rFonts w:hint="eastAsia"/>
            <w:rPrChange w:id="1718" w:author="11046014_劉育彤" w:date="2024-03-25T20:17:00Z">
              <w:rPr>
                <w:rFonts w:ascii="標楷體" w:hAnsi="標楷體" w:hint="eastAsia"/>
              </w:rPr>
            </w:rPrChange>
          </w:rPr>
          <w:delText>欄位</w:delText>
        </w:r>
      </w:del>
    </w:p>
    <w:p w14:paraId="5E7459D2" w14:textId="3602494E" w:rsidR="00DF044C" w:rsidRDefault="00DF044C">
      <w:pPr>
        <w:kinsoku w:val="0"/>
        <w:overflowPunct w:val="0"/>
        <w:jc w:val="right"/>
        <w:rPr>
          <w:ins w:id="1719" w:author="11046017_鄭兆媗" w:date="2024-03-25T23:42:00Z"/>
          <w:sz w:val="32"/>
        </w:rPr>
        <w:pPrChange w:id="1720" w:author="11046017_鄭兆媗" w:date="2024-03-25T20:17:00Z">
          <w:pPr>
            <w:jc w:val="center"/>
          </w:pPr>
        </w:pPrChange>
      </w:pPr>
      <w:del w:id="1721" w:author="11046017_鄭兆媗" w:date="2024-03-31T16:34:00Z">
        <w:r w:rsidRPr="003E7632">
          <w:rPr>
            <w:rPrChange w:id="1722" w:author="11046014_劉育彤" w:date="2024-03-25T20:17:00Z">
              <w:rPr>
                <w:rFonts w:ascii="標楷體" w:hAnsi="標楷體"/>
              </w:rPr>
            </w:rPrChange>
          </w:rPr>
          <w:br w:type="page"/>
        </w:r>
      </w:del>
      <w:del w:id="1723" w:author="11046017_鄭兆媗" w:date="2024-03-25T23:42:00Z">
        <w:r w:rsidRPr="001023F5">
          <w:rPr>
            <w:rFonts w:hint="eastAsia"/>
            <w:sz w:val="32"/>
            <w:rPrChange w:id="1724"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kinsoku w:val="0"/>
        <w:overflowPunct w:val="0"/>
        <w:rPr>
          <w:ins w:id="1725" w:author="11046017_鄭兆媗" w:date="2024-03-25T23:41:00Z"/>
        </w:rPr>
        <w:pPrChange w:id="1726" w:author="11046021_蔡元振" w:date="2024-03-26T14:25:00Z">
          <w:pPr/>
        </w:pPrChange>
      </w:pPr>
      <w:r>
        <w:rPr>
          <w:rFonts w:hint="eastAsia"/>
        </w:rPr>
        <w:t xml:space="preserve"> </w:t>
      </w:r>
      <w:bookmarkStart w:id="1727" w:name="_Toc166433946"/>
      <w:bookmarkStart w:id="1728" w:name="_Toc167669370"/>
      <w:ins w:id="1729" w:author="11046017_鄭兆媗" w:date="2024-03-25T23:42:00Z">
        <w:r>
          <w:rPr>
            <w:rFonts w:hint="eastAsia"/>
          </w:rPr>
          <w:t>專題成果工作內容與貢獻度表</w:t>
        </w:r>
      </w:ins>
      <w:bookmarkEnd w:id="1727"/>
      <w:bookmarkEnd w:id="1728"/>
    </w:p>
    <w:p w14:paraId="79AA4451" w14:textId="66BE6290" w:rsidR="001023F5" w:rsidRPr="001023F5" w:rsidDel="001023F5" w:rsidRDefault="001023F5">
      <w:pPr>
        <w:kinsoku w:val="0"/>
        <w:overflowPunct w:val="0"/>
        <w:rPr>
          <w:del w:id="1730" w:author="11046017_鄭兆媗" w:date="2024-03-25T23:41:00Z"/>
          <w:bCs/>
          <w:color w:val="FF0000"/>
          <w:sz w:val="32"/>
          <w:rPrChange w:id="1731" w:author="11046017_鄭兆媗" w:date="2024-03-25T23:41:00Z">
            <w:rPr>
              <w:del w:id="1732" w:author="11046017_鄭兆媗" w:date="2024-03-25T23:41:00Z"/>
              <w:b/>
              <w:color w:val="FF0000"/>
              <w:sz w:val="32"/>
            </w:rPr>
          </w:rPrChange>
        </w:rPr>
        <w:pPrChange w:id="1733" w:author="11046017_鄭兆媗" w:date="2024-03-25T17:26:00Z">
          <w:pPr>
            <w:jc w:val="center"/>
          </w:pPr>
        </w:pPrChange>
      </w:pPr>
    </w:p>
    <w:p w14:paraId="0D6F6B4C" w14:textId="5059BB54" w:rsidR="0029566D" w:rsidRDefault="0029566D" w:rsidP="0029566D">
      <w:pPr>
        <w:pStyle w:val="af0"/>
        <w:keepNext/>
        <w:jc w:val="center"/>
      </w:pPr>
      <w:bookmarkStart w:id="1734" w:name="_Toc167697574"/>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4-3</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1</w:t>
      </w:r>
      <w:r w:rsidR="003E0E6E">
        <w:fldChar w:fldCharType="end"/>
      </w:r>
      <w:r>
        <w:rPr>
          <w:rFonts w:hint="eastAsia"/>
          <w:lang w:eastAsia="zh-TW"/>
        </w:rPr>
        <w:t xml:space="preserve"> </w:t>
      </w:r>
      <w:r w:rsidRPr="00FE579F">
        <w:rPr>
          <w:rFonts w:hint="eastAsia"/>
          <w:lang w:eastAsia="zh-TW"/>
        </w:rPr>
        <w:t>分工貢獻表</w:t>
      </w:r>
      <w:bookmarkEnd w:id="17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1735"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1011"/>
        <w:gridCol w:w="1196"/>
        <w:gridCol w:w="6502"/>
        <w:gridCol w:w="1479"/>
        <w:tblGridChange w:id="1736">
          <w:tblGrid>
            <w:gridCol w:w="799"/>
            <w:gridCol w:w="212"/>
            <w:gridCol w:w="1055"/>
            <w:gridCol w:w="141"/>
            <w:gridCol w:w="6502"/>
            <w:gridCol w:w="150"/>
            <w:gridCol w:w="1329"/>
          </w:tblGrid>
        </w:tblGridChange>
      </w:tblGrid>
      <w:tr w:rsidR="00DF044C" w:rsidRPr="00F84482" w14:paraId="220980FE" w14:textId="77777777" w:rsidTr="0029566D">
        <w:trPr>
          <w:jc w:val="center"/>
        </w:trPr>
        <w:tc>
          <w:tcPr>
            <w:tcW w:w="496" w:type="pct"/>
            <w:shd w:val="pct15" w:color="auto" w:fill="auto"/>
            <w:vAlign w:val="center"/>
            <w:tcPrChange w:id="1737" w:author="11046017_鄭兆媗" w:date="2024-03-30T12:55:00Z">
              <w:tcPr>
                <w:tcW w:w="392" w:type="pct"/>
                <w:shd w:val="pct15" w:color="auto" w:fill="auto"/>
                <w:vAlign w:val="center"/>
              </w:tcPr>
            </w:tcPrChange>
          </w:tcPr>
          <w:p w14:paraId="07F2C5CC" w14:textId="2C93E552" w:rsidR="00DF044C" w:rsidRPr="00BC41E3" w:rsidRDefault="00DF044C">
            <w:pPr>
              <w:kinsoku w:val="0"/>
              <w:overflowPunct w:val="0"/>
              <w:snapToGrid w:val="0"/>
              <w:jc w:val="center"/>
              <w:rPr>
                <w:szCs w:val="22"/>
              </w:rPr>
              <w:pPrChange w:id="1738" w:author="11046017_鄭兆媗" w:date="2024-03-25T20:17:00Z">
                <w:pPr>
                  <w:jc w:val="center"/>
                </w:pPr>
              </w:pPrChange>
            </w:pPr>
            <w:del w:id="1739"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r w:rsidRPr="00BC41E3">
              <w:rPr>
                <w:rFonts w:hint="eastAsia"/>
                <w:szCs w:val="22"/>
              </w:rPr>
              <w:t>序號</w:t>
            </w:r>
          </w:p>
        </w:tc>
        <w:tc>
          <w:tcPr>
            <w:tcW w:w="587" w:type="pct"/>
            <w:shd w:val="pct15" w:color="auto" w:fill="auto"/>
            <w:vAlign w:val="center"/>
            <w:tcPrChange w:id="1740" w:author="11046017_鄭兆媗" w:date="2024-03-30T12:55:00Z">
              <w:tcPr>
                <w:tcW w:w="622" w:type="pct"/>
                <w:gridSpan w:val="2"/>
                <w:shd w:val="pct15" w:color="auto" w:fill="auto"/>
                <w:vAlign w:val="center"/>
              </w:tcPr>
            </w:tcPrChange>
          </w:tcPr>
          <w:p w14:paraId="079AD83D" w14:textId="77777777" w:rsidR="00DF044C" w:rsidRPr="00BC41E3" w:rsidRDefault="00DF044C">
            <w:pPr>
              <w:kinsoku w:val="0"/>
              <w:overflowPunct w:val="0"/>
              <w:snapToGrid w:val="0"/>
              <w:jc w:val="center"/>
              <w:rPr>
                <w:szCs w:val="22"/>
              </w:rPr>
              <w:pPrChange w:id="1741" w:author="11046017_鄭兆媗" w:date="2024-03-25T20:17:00Z">
                <w:pPr>
                  <w:jc w:val="center"/>
                </w:pPr>
              </w:pPrChange>
            </w:pPr>
            <w:r w:rsidRPr="00BC41E3">
              <w:rPr>
                <w:rFonts w:hint="eastAsia"/>
                <w:szCs w:val="22"/>
              </w:rPr>
              <w:t>姓名</w:t>
            </w:r>
          </w:p>
        </w:tc>
        <w:tc>
          <w:tcPr>
            <w:tcW w:w="3191" w:type="pct"/>
            <w:shd w:val="pct15" w:color="auto" w:fill="auto"/>
            <w:vAlign w:val="center"/>
            <w:tcPrChange w:id="1742" w:author="11046017_鄭兆媗" w:date="2024-03-30T12:55:00Z">
              <w:tcPr>
                <w:tcW w:w="3334" w:type="pct"/>
                <w:gridSpan w:val="3"/>
                <w:shd w:val="pct15" w:color="auto" w:fill="auto"/>
                <w:vAlign w:val="center"/>
              </w:tcPr>
            </w:tcPrChange>
          </w:tcPr>
          <w:p w14:paraId="5A664751" w14:textId="4CA6E837" w:rsidR="00DF044C" w:rsidRPr="00BC41E3" w:rsidRDefault="00DF044C">
            <w:pPr>
              <w:kinsoku w:val="0"/>
              <w:overflowPunct w:val="0"/>
              <w:snapToGrid w:val="0"/>
              <w:jc w:val="center"/>
              <w:rPr>
                <w:szCs w:val="22"/>
              </w:rPr>
              <w:pPrChange w:id="1743" w:author="11046017_鄭兆媗" w:date="2024-03-25T20:17:00Z">
                <w:pPr>
                  <w:jc w:val="center"/>
                </w:pPr>
              </w:pPrChange>
            </w:pPr>
            <w:r w:rsidRPr="00BC41E3">
              <w:rPr>
                <w:rFonts w:hint="eastAsia"/>
                <w:szCs w:val="22"/>
              </w:rPr>
              <w:t>工作內容</w:t>
            </w:r>
            <w:del w:id="1744"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26" w:type="pct"/>
            <w:shd w:val="pct15" w:color="auto" w:fill="auto"/>
            <w:vAlign w:val="center"/>
            <w:tcPrChange w:id="1745" w:author="11046017_鄭兆媗" w:date="2024-03-30T12:55:00Z">
              <w:tcPr>
                <w:tcW w:w="652" w:type="pct"/>
                <w:shd w:val="pct15" w:color="auto" w:fill="auto"/>
                <w:vAlign w:val="center"/>
              </w:tcPr>
            </w:tcPrChange>
          </w:tcPr>
          <w:p w14:paraId="20CAE03E" w14:textId="77777777" w:rsidR="00DF044C" w:rsidRPr="00BC41E3" w:rsidRDefault="00DF044C">
            <w:pPr>
              <w:kinsoku w:val="0"/>
              <w:overflowPunct w:val="0"/>
              <w:snapToGrid w:val="0"/>
              <w:jc w:val="center"/>
              <w:rPr>
                <w:szCs w:val="22"/>
              </w:rPr>
              <w:pPrChange w:id="1746" w:author="11046017_鄭兆媗" w:date="2024-03-25T20:17:00Z">
                <w:pPr>
                  <w:jc w:val="center"/>
                </w:pPr>
              </w:pPrChange>
            </w:pPr>
            <w:r w:rsidRPr="00BC41E3">
              <w:rPr>
                <w:rFonts w:hint="eastAsia"/>
                <w:szCs w:val="22"/>
              </w:rPr>
              <w:t>貢獻度</w:t>
            </w:r>
          </w:p>
        </w:tc>
      </w:tr>
      <w:tr w:rsidR="00DF044C" w:rsidRPr="00F84482" w14:paraId="77F7BE60" w14:textId="77777777" w:rsidTr="0029566D">
        <w:trPr>
          <w:jc w:val="center"/>
        </w:trPr>
        <w:tc>
          <w:tcPr>
            <w:tcW w:w="496" w:type="pct"/>
            <w:shd w:val="clear" w:color="auto" w:fill="auto"/>
            <w:vAlign w:val="center"/>
            <w:tcPrChange w:id="1747" w:author="11046017_鄭兆媗" w:date="2024-03-30T12:55:00Z">
              <w:tcPr>
                <w:tcW w:w="392" w:type="pct"/>
                <w:shd w:val="clear" w:color="auto" w:fill="auto"/>
                <w:vAlign w:val="center"/>
              </w:tcPr>
            </w:tcPrChange>
          </w:tcPr>
          <w:p w14:paraId="61A65B46" w14:textId="77777777" w:rsidR="00DF044C" w:rsidRPr="00BC41E3" w:rsidRDefault="00DF044C">
            <w:pPr>
              <w:kinsoku w:val="0"/>
              <w:overflowPunct w:val="0"/>
              <w:snapToGrid w:val="0"/>
              <w:jc w:val="center"/>
              <w:rPr>
                <w:szCs w:val="22"/>
              </w:rPr>
              <w:pPrChange w:id="1748" w:author="11046017_鄭兆媗" w:date="2024-03-25T20:17:00Z">
                <w:pPr>
                  <w:jc w:val="center"/>
                </w:pPr>
              </w:pPrChange>
            </w:pPr>
            <w:r w:rsidRPr="00BC41E3">
              <w:rPr>
                <w:rFonts w:hint="eastAsia"/>
                <w:szCs w:val="22"/>
              </w:rPr>
              <w:t>1</w:t>
            </w:r>
          </w:p>
        </w:tc>
        <w:tc>
          <w:tcPr>
            <w:tcW w:w="587" w:type="pct"/>
            <w:shd w:val="clear" w:color="auto" w:fill="auto"/>
            <w:tcPrChange w:id="1749" w:author="11046017_鄭兆媗" w:date="2024-03-30T12:55:00Z">
              <w:tcPr>
                <w:tcW w:w="622" w:type="pct"/>
                <w:gridSpan w:val="2"/>
                <w:shd w:val="clear" w:color="auto" w:fill="auto"/>
              </w:tcPr>
            </w:tcPrChange>
          </w:tcPr>
          <w:p w14:paraId="460885D0" w14:textId="77777777" w:rsidR="00DF044C" w:rsidRPr="00BC41E3" w:rsidRDefault="00DF044C">
            <w:pPr>
              <w:kinsoku w:val="0"/>
              <w:overflowPunct w:val="0"/>
              <w:snapToGrid w:val="0"/>
              <w:jc w:val="center"/>
              <w:rPr>
                <w:szCs w:val="22"/>
              </w:rPr>
              <w:pPrChange w:id="1750" w:author="11046017_鄭兆媗" w:date="2024-03-25T23:40:00Z">
                <w:pPr/>
              </w:pPrChange>
            </w:pPr>
            <w:r w:rsidRPr="00BC41E3">
              <w:rPr>
                <w:rFonts w:hint="eastAsia"/>
                <w:szCs w:val="22"/>
              </w:rPr>
              <w:t>組長</w:t>
            </w:r>
          </w:p>
          <w:p w14:paraId="5002604B" w14:textId="28E4A10F" w:rsidR="00DF044C" w:rsidRPr="00AC644C" w:rsidRDefault="00303457">
            <w:pPr>
              <w:kinsoku w:val="0"/>
              <w:overflowPunct w:val="0"/>
              <w:snapToGrid w:val="0"/>
              <w:jc w:val="center"/>
              <w:rPr>
                <w:szCs w:val="22"/>
                <w:u w:val="single"/>
              </w:rPr>
              <w:pPrChange w:id="1751" w:author="11046017_鄭兆媗" w:date="2024-03-25T23:40:00Z">
                <w:pPr/>
              </w:pPrChange>
            </w:pPr>
            <w:ins w:id="1752"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191" w:type="pct"/>
            <w:shd w:val="clear" w:color="auto" w:fill="auto"/>
            <w:vAlign w:val="center"/>
            <w:tcPrChange w:id="1753" w:author="11046017_鄭兆媗" w:date="2024-03-30T12:55:00Z">
              <w:tcPr>
                <w:tcW w:w="3334" w:type="pct"/>
                <w:gridSpan w:val="3"/>
                <w:shd w:val="clear" w:color="auto" w:fill="auto"/>
                <w:vAlign w:val="center"/>
              </w:tcPr>
            </w:tcPrChange>
          </w:tcPr>
          <w:p w14:paraId="0634EE06" w14:textId="63AB8562" w:rsidR="00DF044C" w:rsidRPr="00BC41E3" w:rsidRDefault="00376478">
            <w:pPr>
              <w:kinsoku w:val="0"/>
              <w:overflowPunct w:val="0"/>
              <w:snapToGrid w:val="0"/>
              <w:jc w:val="center"/>
              <w:rPr>
                <w:szCs w:val="22"/>
              </w:rPr>
              <w:pPrChange w:id="1754" w:author="11046017_鄭兆媗" w:date="2024-03-25T23:40:00Z">
                <w:pPr/>
              </w:pPrChange>
            </w:pPr>
            <w:r>
              <w:t>資料庫</w:t>
            </w:r>
            <w:r>
              <w:rPr>
                <w:rFonts w:hint="eastAsia"/>
              </w:rPr>
              <w:t>、</w:t>
            </w:r>
            <w:r>
              <w:t>前後端的串接、前端的主畫面</w:t>
            </w:r>
            <w:r w:rsidR="004867F3">
              <w:rPr>
                <w:rFonts w:hint="eastAsia"/>
              </w:rPr>
              <w:t>、首頁畫面</w:t>
            </w:r>
          </w:p>
        </w:tc>
        <w:tc>
          <w:tcPr>
            <w:tcW w:w="726" w:type="pct"/>
            <w:shd w:val="clear" w:color="auto" w:fill="auto"/>
            <w:vAlign w:val="center"/>
            <w:tcPrChange w:id="1755" w:author="11046017_鄭兆媗" w:date="2024-03-30T12:55:00Z">
              <w:tcPr>
                <w:tcW w:w="652" w:type="pct"/>
                <w:shd w:val="clear" w:color="auto" w:fill="auto"/>
                <w:vAlign w:val="center"/>
              </w:tcPr>
            </w:tcPrChange>
          </w:tcPr>
          <w:p w14:paraId="379C0850" w14:textId="1AD7E807" w:rsidR="00DF044C" w:rsidRPr="00BC41E3" w:rsidRDefault="00AC644C">
            <w:pPr>
              <w:kinsoku w:val="0"/>
              <w:overflowPunct w:val="0"/>
              <w:snapToGrid w:val="0"/>
              <w:jc w:val="center"/>
              <w:rPr>
                <w:szCs w:val="22"/>
              </w:rPr>
              <w:pPrChange w:id="1756" w:author="11046017_鄭兆媗" w:date="2024-03-25T23:40:00Z">
                <w:pPr/>
              </w:pPrChange>
            </w:pPr>
            <w:ins w:id="1757" w:author="11046017_鄭兆媗" w:date="2024-03-29T12:25:00Z">
              <w:r>
                <w:rPr>
                  <w:rFonts w:hint="eastAsia"/>
                  <w:szCs w:val="22"/>
                </w:rPr>
                <w:t>2</w:t>
              </w:r>
            </w:ins>
            <w:r w:rsidR="004050FD">
              <w:rPr>
                <w:rFonts w:hint="eastAsia"/>
                <w:szCs w:val="22"/>
              </w:rPr>
              <w:t>8</w:t>
            </w:r>
            <w:r w:rsidR="00DF044C" w:rsidRPr="00BC41E3">
              <w:rPr>
                <w:rFonts w:hint="eastAsia"/>
                <w:szCs w:val="22"/>
              </w:rPr>
              <w:t>%</w:t>
            </w:r>
          </w:p>
        </w:tc>
      </w:tr>
      <w:tr w:rsidR="00DF044C" w:rsidRPr="00F84482" w14:paraId="1C7F435F" w14:textId="77777777" w:rsidTr="0029566D">
        <w:trPr>
          <w:jc w:val="center"/>
        </w:trPr>
        <w:tc>
          <w:tcPr>
            <w:tcW w:w="496" w:type="pct"/>
            <w:shd w:val="clear" w:color="auto" w:fill="auto"/>
            <w:vAlign w:val="center"/>
            <w:tcPrChange w:id="1758" w:author="11046017_鄭兆媗" w:date="2024-03-30T12:55:00Z">
              <w:tcPr>
                <w:tcW w:w="392" w:type="pct"/>
                <w:shd w:val="clear" w:color="auto" w:fill="auto"/>
                <w:vAlign w:val="center"/>
              </w:tcPr>
            </w:tcPrChange>
          </w:tcPr>
          <w:p w14:paraId="764F567E" w14:textId="77777777" w:rsidR="00DF044C" w:rsidRPr="00BC41E3" w:rsidRDefault="00DF044C">
            <w:pPr>
              <w:kinsoku w:val="0"/>
              <w:overflowPunct w:val="0"/>
              <w:snapToGrid w:val="0"/>
              <w:jc w:val="center"/>
              <w:rPr>
                <w:szCs w:val="22"/>
              </w:rPr>
              <w:pPrChange w:id="1759" w:author="11046017_鄭兆媗" w:date="2024-03-25T20:17:00Z">
                <w:pPr>
                  <w:jc w:val="center"/>
                </w:pPr>
              </w:pPrChange>
            </w:pPr>
            <w:r w:rsidRPr="00BC41E3">
              <w:rPr>
                <w:rFonts w:hint="eastAsia"/>
                <w:szCs w:val="22"/>
              </w:rPr>
              <w:t>2</w:t>
            </w:r>
          </w:p>
        </w:tc>
        <w:tc>
          <w:tcPr>
            <w:tcW w:w="587" w:type="pct"/>
            <w:shd w:val="clear" w:color="auto" w:fill="auto"/>
            <w:tcPrChange w:id="1760" w:author="11046017_鄭兆媗" w:date="2024-03-30T12:55:00Z">
              <w:tcPr>
                <w:tcW w:w="622" w:type="pct"/>
                <w:gridSpan w:val="2"/>
                <w:shd w:val="clear" w:color="auto" w:fill="auto"/>
              </w:tcPr>
            </w:tcPrChange>
          </w:tcPr>
          <w:p w14:paraId="5CB61615" w14:textId="77777777" w:rsidR="00DF044C" w:rsidRPr="00303457" w:rsidRDefault="00DF044C">
            <w:pPr>
              <w:kinsoku w:val="0"/>
              <w:overflowPunct w:val="0"/>
              <w:snapToGrid w:val="0"/>
              <w:jc w:val="center"/>
              <w:rPr>
                <w:szCs w:val="22"/>
              </w:rPr>
              <w:pPrChange w:id="1761" w:author="11046017_鄭兆媗" w:date="2024-03-25T23:40:00Z">
                <w:pPr/>
              </w:pPrChange>
            </w:pPr>
            <w:r w:rsidRPr="00303457">
              <w:rPr>
                <w:rFonts w:hint="eastAsia"/>
                <w:szCs w:val="22"/>
              </w:rPr>
              <w:t>組員</w:t>
            </w:r>
          </w:p>
          <w:p w14:paraId="507A1CA3" w14:textId="6603801C" w:rsidR="00DF044C" w:rsidRPr="00AC644C" w:rsidRDefault="00303457">
            <w:pPr>
              <w:kinsoku w:val="0"/>
              <w:overflowPunct w:val="0"/>
              <w:snapToGrid w:val="0"/>
              <w:jc w:val="center"/>
              <w:rPr>
                <w:szCs w:val="22"/>
                <w:u w:val="single"/>
              </w:rPr>
              <w:pPrChange w:id="1762" w:author="11046017_鄭兆媗" w:date="2024-03-25T23:40:00Z">
                <w:pPr/>
              </w:pPrChange>
            </w:pPr>
            <w:ins w:id="1763" w:author="11046017_鄭兆媗" w:date="2024-03-25T14:38:00Z">
              <w:r w:rsidRPr="00AC644C">
                <w:rPr>
                  <w:rFonts w:hint="eastAsia"/>
                  <w:szCs w:val="22"/>
                  <w:u w:val="single"/>
                  <w:rPrChange w:id="1764" w:author="11046017_鄭兆媗" w:date="2024-03-29T12:25:00Z">
                    <w:rPr>
                      <w:rFonts w:hint="eastAsia"/>
                      <w:szCs w:val="22"/>
                    </w:rPr>
                  </w:rPrChange>
                </w:rPr>
                <w:t>陳冠廷</w:t>
              </w:r>
            </w:ins>
          </w:p>
        </w:tc>
        <w:tc>
          <w:tcPr>
            <w:tcW w:w="3191" w:type="pct"/>
            <w:shd w:val="clear" w:color="auto" w:fill="auto"/>
            <w:vAlign w:val="center"/>
            <w:tcPrChange w:id="1765" w:author="11046017_鄭兆媗" w:date="2024-03-30T12:55:00Z">
              <w:tcPr>
                <w:tcW w:w="3334" w:type="pct"/>
                <w:gridSpan w:val="3"/>
                <w:shd w:val="clear" w:color="auto" w:fill="auto"/>
                <w:vAlign w:val="center"/>
              </w:tcPr>
            </w:tcPrChange>
          </w:tcPr>
          <w:p w14:paraId="77A98077" w14:textId="45A579C4" w:rsidR="00DF044C" w:rsidRPr="00BC41E3" w:rsidRDefault="00376478">
            <w:pPr>
              <w:kinsoku w:val="0"/>
              <w:overflowPunct w:val="0"/>
              <w:snapToGrid w:val="0"/>
              <w:jc w:val="center"/>
              <w:rPr>
                <w:szCs w:val="22"/>
              </w:rPr>
              <w:pPrChange w:id="1766" w:author="11046017_鄭兆媗" w:date="2024-03-25T23:40:00Z">
                <w:pPr/>
              </w:pPrChange>
            </w:pPr>
            <w:r>
              <w:rPr>
                <w:rFonts w:hint="eastAsia"/>
                <w:szCs w:val="22"/>
              </w:rPr>
              <w:t>主畫面設計、課程詳情畫面</w:t>
            </w:r>
            <w:r w:rsidR="004867F3">
              <w:rPr>
                <w:rFonts w:hint="eastAsia"/>
                <w:szCs w:val="22"/>
              </w:rPr>
              <w:t>、登入註冊畫面</w:t>
            </w:r>
          </w:p>
        </w:tc>
        <w:tc>
          <w:tcPr>
            <w:tcW w:w="726" w:type="pct"/>
            <w:shd w:val="clear" w:color="auto" w:fill="auto"/>
            <w:vAlign w:val="center"/>
            <w:tcPrChange w:id="1767" w:author="11046017_鄭兆媗" w:date="2024-03-30T12:55:00Z">
              <w:tcPr>
                <w:tcW w:w="652" w:type="pct"/>
                <w:shd w:val="clear" w:color="auto" w:fill="auto"/>
                <w:vAlign w:val="center"/>
              </w:tcPr>
            </w:tcPrChange>
          </w:tcPr>
          <w:p w14:paraId="3CB23A9C" w14:textId="152122D3" w:rsidR="00DF044C" w:rsidRPr="00BC41E3" w:rsidRDefault="00AC644C">
            <w:pPr>
              <w:kinsoku w:val="0"/>
              <w:overflowPunct w:val="0"/>
              <w:snapToGrid w:val="0"/>
              <w:jc w:val="center"/>
              <w:rPr>
                <w:szCs w:val="22"/>
              </w:rPr>
              <w:pPrChange w:id="1768" w:author="11046017_鄭兆媗" w:date="2024-03-25T23:40:00Z">
                <w:pPr/>
              </w:pPrChange>
            </w:pPr>
            <w:ins w:id="1769" w:author="11046017_鄭兆媗" w:date="2024-03-29T12:25:00Z">
              <w:r>
                <w:rPr>
                  <w:rFonts w:hint="eastAsia"/>
                  <w:szCs w:val="22"/>
                </w:rPr>
                <w:t>2</w:t>
              </w:r>
            </w:ins>
            <w:r w:rsidR="004050FD">
              <w:rPr>
                <w:rFonts w:hint="eastAsia"/>
                <w:szCs w:val="22"/>
              </w:rPr>
              <w:t>6</w:t>
            </w:r>
            <w:r w:rsidR="00DF044C" w:rsidRPr="00BC41E3">
              <w:rPr>
                <w:szCs w:val="22"/>
              </w:rPr>
              <w:t>%</w:t>
            </w:r>
          </w:p>
        </w:tc>
      </w:tr>
      <w:tr w:rsidR="00DF044C" w:rsidRPr="00F84482" w14:paraId="5E9A3E10" w14:textId="77777777" w:rsidTr="0029566D">
        <w:trPr>
          <w:jc w:val="center"/>
        </w:trPr>
        <w:tc>
          <w:tcPr>
            <w:tcW w:w="496" w:type="pct"/>
            <w:shd w:val="clear" w:color="auto" w:fill="auto"/>
            <w:vAlign w:val="center"/>
            <w:tcPrChange w:id="1770" w:author="11046017_鄭兆媗" w:date="2024-03-30T12:55:00Z">
              <w:tcPr>
                <w:tcW w:w="392" w:type="pct"/>
                <w:shd w:val="clear" w:color="auto" w:fill="auto"/>
                <w:vAlign w:val="center"/>
              </w:tcPr>
            </w:tcPrChange>
          </w:tcPr>
          <w:p w14:paraId="59485F0A" w14:textId="77777777" w:rsidR="00DF044C" w:rsidRPr="00BC41E3" w:rsidRDefault="00DF044C">
            <w:pPr>
              <w:kinsoku w:val="0"/>
              <w:overflowPunct w:val="0"/>
              <w:snapToGrid w:val="0"/>
              <w:jc w:val="center"/>
              <w:rPr>
                <w:szCs w:val="22"/>
              </w:rPr>
              <w:pPrChange w:id="1771" w:author="11046017_鄭兆媗" w:date="2024-03-25T20:17:00Z">
                <w:pPr>
                  <w:jc w:val="center"/>
                </w:pPr>
              </w:pPrChange>
            </w:pPr>
            <w:r w:rsidRPr="00BC41E3">
              <w:rPr>
                <w:rFonts w:hint="eastAsia"/>
                <w:szCs w:val="22"/>
              </w:rPr>
              <w:t>3</w:t>
            </w:r>
          </w:p>
        </w:tc>
        <w:tc>
          <w:tcPr>
            <w:tcW w:w="587" w:type="pct"/>
            <w:shd w:val="clear" w:color="auto" w:fill="auto"/>
            <w:tcPrChange w:id="1772" w:author="11046017_鄭兆媗" w:date="2024-03-30T12:55:00Z">
              <w:tcPr>
                <w:tcW w:w="622" w:type="pct"/>
                <w:gridSpan w:val="2"/>
                <w:shd w:val="clear" w:color="auto" w:fill="auto"/>
              </w:tcPr>
            </w:tcPrChange>
          </w:tcPr>
          <w:p w14:paraId="4872E011" w14:textId="77777777" w:rsidR="00DF044C" w:rsidRPr="00303457" w:rsidRDefault="00DF044C">
            <w:pPr>
              <w:kinsoku w:val="0"/>
              <w:overflowPunct w:val="0"/>
              <w:snapToGrid w:val="0"/>
              <w:jc w:val="center"/>
              <w:rPr>
                <w:szCs w:val="22"/>
              </w:rPr>
              <w:pPrChange w:id="1773" w:author="11046017_鄭兆媗" w:date="2024-03-25T23:40:00Z">
                <w:pPr/>
              </w:pPrChange>
            </w:pPr>
            <w:r w:rsidRPr="00303457">
              <w:rPr>
                <w:rFonts w:hint="eastAsia"/>
                <w:szCs w:val="22"/>
              </w:rPr>
              <w:t>組員</w:t>
            </w:r>
          </w:p>
          <w:p w14:paraId="7A0AD96B" w14:textId="2F568CD6" w:rsidR="00DF044C" w:rsidRPr="008E1EC9" w:rsidRDefault="00303457">
            <w:pPr>
              <w:kinsoku w:val="0"/>
              <w:overflowPunct w:val="0"/>
              <w:snapToGrid w:val="0"/>
              <w:jc w:val="center"/>
              <w:rPr>
                <w:sz w:val="24"/>
                <w:szCs w:val="22"/>
                <w:u w:val="single"/>
                <w:rPrChange w:id="1774" w:author="11046017_鄭兆媗" w:date="2024-03-25T14:39:00Z">
                  <w:rPr>
                    <w:szCs w:val="22"/>
                    <w:u w:val="single"/>
                  </w:rPr>
                </w:rPrChange>
              </w:rPr>
              <w:pPrChange w:id="1775" w:author="11046017_鄭兆媗" w:date="2024-03-25T23:40:00Z">
                <w:pPr/>
              </w:pPrChange>
            </w:pPr>
            <w:ins w:id="1776" w:author="11046017_鄭兆媗" w:date="2024-03-25T14:38:00Z">
              <w:r w:rsidRPr="00AC644C">
                <w:rPr>
                  <w:rFonts w:hint="eastAsia"/>
                  <w:szCs w:val="22"/>
                  <w:u w:val="single"/>
                </w:rPr>
                <w:t>劉育彤</w:t>
              </w:r>
            </w:ins>
          </w:p>
        </w:tc>
        <w:tc>
          <w:tcPr>
            <w:tcW w:w="3191" w:type="pct"/>
            <w:shd w:val="clear" w:color="auto" w:fill="auto"/>
            <w:vAlign w:val="center"/>
            <w:tcPrChange w:id="1777" w:author="11046017_鄭兆媗" w:date="2024-03-30T12:55:00Z">
              <w:tcPr>
                <w:tcW w:w="3334" w:type="pct"/>
                <w:gridSpan w:val="3"/>
                <w:shd w:val="clear" w:color="auto" w:fill="auto"/>
                <w:vAlign w:val="center"/>
              </w:tcPr>
            </w:tcPrChange>
          </w:tcPr>
          <w:p w14:paraId="0D43D7A2" w14:textId="1537FA76" w:rsidR="00DF044C" w:rsidRPr="00BC41E3" w:rsidRDefault="004867F3">
            <w:pPr>
              <w:kinsoku w:val="0"/>
              <w:overflowPunct w:val="0"/>
              <w:snapToGrid w:val="0"/>
              <w:jc w:val="center"/>
              <w:rPr>
                <w:szCs w:val="22"/>
              </w:rPr>
              <w:pPrChange w:id="1778" w:author="11046017_鄭兆媗" w:date="2024-03-25T23:40:00Z">
                <w:pPr/>
              </w:pPrChange>
            </w:pPr>
            <w:ins w:id="1779" w:author="11046017_鄭兆媗" w:date="2024-03-31T15:48:00Z">
              <w:r>
                <w:rPr>
                  <w:rFonts w:hint="eastAsia"/>
                  <w:szCs w:val="22"/>
                </w:rPr>
                <w:t>會員資料編輯</w:t>
              </w:r>
            </w:ins>
            <w:r w:rsidR="00376478">
              <w:t>畫面</w:t>
            </w:r>
            <w:r>
              <w:rPr>
                <w:rFonts w:hint="eastAsia"/>
              </w:rPr>
              <w:t>、社群空間畫面</w:t>
            </w:r>
            <w:r w:rsidR="00376478">
              <w:t>、文件、簡報</w:t>
            </w:r>
          </w:p>
        </w:tc>
        <w:tc>
          <w:tcPr>
            <w:tcW w:w="726" w:type="pct"/>
            <w:shd w:val="clear" w:color="auto" w:fill="auto"/>
            <w:vAlign w:val="center"/>
            <w:tcPrChange w:id="1780" w:author="11046017_鄭兆媗" w:date="2024-03-30T12:55:00Z">
              <w:tcPr>
                <w:tcW w:w="652" w:type="pct"/>
                <w:shd w:val="clear" w:color="auto" w:fill="auto"/>
                <w:vAlign w:val="center"/>
              </w:tcPr>
            </w:tcPrChange>
          </w:tcPr>
          <w:p w14:paraId="7EB41BC5" w14:textId="42DFB858" w:rsidR="00DF044C" w:rsidRPr="00BC41E3" w:rsidRDefault="00AC644C">
            <w:pPr>
              <w:kinsoku w:val="0"/>
              <w:overflowPunct w:val="0"/>
              <w:snapToGrid w:val="0"/>
              <w:jc w:val="center"/>
              <w:rPr>
                <w:szCs w:val="22"/>
              </w:rPr>
              <w:pPrChange w:id="1781" w:author="11046017_鄭兆媗" w:date="2024-03-25T23:40:00Z">
                <w:pPr/>
              </w:pPrChange>
            </w:pPr>
            <w:ins w:id="1782" w:author="11046017_鄭兆媗" w:date="2024-03-29T12:25:00Z">
              <w:r>
                <w:rPr>
                  <w:rFonts w:hint="eastAsia"/>
                  <w:szCs w:val="22"/>
                </w:rPr>
                <w:t>2</w:t>
              </w:r>
            </w:ins>
            <w:r w:rsidR="004050FD">
              <w:rPr>
                <w:rFonts w:hint="eastAsia"/>
                <w:szCs w:val="22"/>
              </w:rPr>
              <w:t>7</w:t>
            </w:r>
            <w:r w:rsidR="00DF044C" w:rsidRPr="00BC41E3">
              <w:rPr>
                <w:szCs w:val="22"/>
              </w:rPr>
              <w:t>%</w:t>
            </w:r>
          </w:p>
        </w:tc>
      </w:tr>
      <w:tr w:rsidR="00DF044C" w:rsidRPr="00F84482" w14:paraId="268EF0AF" w14:textId="77777777" w:rsidTr="0029566D">
        <w:trPr>
          <w:jc w:val="center"/>
        </w:trPr>
        <w:tc>
          <w:tcPr>
            <w:tcW w:w="496" w:type="pct"/>
            <w:shd w:val="clear" w:color="auto" w:fill="auto"/>
            <w:vAlign w:val="center"/>
            <w:tcPrChange w:id="1783" w:author="11046017_鄭兆媗" w:date="2024-03-30T12:55:00Z">
              <w:tcPr>
                <w:tcW w:w="392" w:type="pct"/>
                <w:shd w:val="clear" w:color="auto" w:fill="auto"/>
                <w:vAlign w:val="center"/>
              </w:tcPr>
            </w:tcPrChange>
          </w:tcPr>
          <w:p w14:paraId="5E4BE26C" w14:textId="78891995" w:rsidR="00DF044C" w:rsidRPr="00BC41E3" w:rsidRDefault="0066780A">
            <w:pPr>
              <w:kinsoku w:val="0"/>
              <w:overflowPunct w:val="0"/>
              <w:snapToGrid w:val="0"/>
              <w:jc w:val="center"/>
              <w:rPr>
                <w:szCs w:val="22"/>
              </w:rPr>
              <w:pPrChange w:id="1784" w:author="11046017_鄭兆媗" w:date="2024-03-25T20:17:00Z">
                <w:pPr>
                  <w:jc w:val="center"/>
                </w:pPr>
              </w:pPrChange>
            </w:pPr>
            <w:ins w:id="1785" w:author="11046014_劉育彤" w:date="2024-03-25T16:00:00Z">
              <w:r>
                <w:rPr>
                  <w:rFonts w:hint="eastAsia"/>
                  <w:szCs w:val="22"/>
                </w:rPr>
                <w:t>4</w:t>
              </w:r>
            </w:ins>
            <w:del w:id="1786" w:author="11046014_劉育彤" w:date="2024-03-25T16:00:00Z">
              <w:r w:rsidR="00DF044C" w:rsidRPr="00BC41E3">
                <w:rPr>
                  <w:rFonts w:hint="eastAsia"/>
                  <w:szCs w:val="22"/>
                </w:rPr>
                <w:delText>4</w:delText>
              </w:r>
            </w:del>
          </w:p>
        </w:tc>
        <w:tc>
          <w:tcPr>
            <w:tcW w:w="587" w:type="pct"/>
            <w:shd w:val="clear" w:color="auto" w:fill="auto"/>
            <w:tcPrChange w:id="1787" w:author="11046017_鄭兆媗" w:date="2024-03-30T12:55:00Z">
              <w:tcPr>
                <w:tcW w:w="622" w:type="pct"/>
                <w:gridSpan w:val="2"/>
                <w:shd w:val="clear" w:color="auto" w:fill="auto"/>
              </w:tcPr>
            </w:tcPrChange>
          </w:tcPr>
          <w:p w14:paraId="203A37AE" w14:textId="77777777" w:rsidR="00DF044C" w:rsidRPr="00303457" w:rsidRDefault="00DF044C">
            <w:pPr>
              <w:kinsoku w:val="0"/>
              <w:overflowPunct w:val="0"/>
              <w:snapToGrid w:val="0"/>
              <w:jc w:val="center"/>
              <w:rPr>
                <w:szCs w:val="22"/>
              </w:rPr>
              <w:pPrChange w:id="1788" w:author="11046017_鄭兆媗" w:date="2024-03-25T23:40:00Z">
                <w:pPr/>
              </w:pPrChange>
            </w:pPr>
            <w:r w:rsidRPr="00303457">
              <w:rPr>
                <w:rFonts w:hint="eastAsia"/>
                <w:szCs w:val="22"/>
              </w:rPr>
              <w:t>組員</w:t>
            </w:r>
          </w:p>
          <w:p w14:paraId="7476DE02" w14:textId="2665BF57" w:rsidR="00DF044C" w:rsidRPr="008E1EC9" w:rsidRDefault="00303457">
            <w:pPr>
              <w:kinsoku w:val="0"/>
              <w:overflowPunct w:val="0"/>
              <w:snapToGrid w:val="0"/>
              <w:jc w:val="center"/>
              <w:rPr>
                <w:sz w:val="24"/>
                <w:szCs w:val="22"/>
                <w:u w:val="single"/>
                <w:rPrChange w:id="1789" w:author="11046017_鄭兆媗" w:date="2024-03-25T14:39:00Z">
                  <w:rPr>
                    <w:szCs w:val="22"/>
                    <w:u w:val="single"/>
                  </w:rPr>
                </w:rPrChange>
              </w:rPr>
              <w:pPrChange w:id="1790" w:author="11046017_鄭兆媗" w:date="2024-03-25T23:40:00Z">
                <w:pPr/>
              </w:pPrChange>
            </w:pPr>
            <w:ins w:id="1791" w:author="11046017_鄭兆媗" w:date="2024-03-25T14:38:00Z">
              <w:r w:rsidRPr="00AC644C">
                <w:rPr>
                  <w:rFonts w:hint="eastAsia"/>
                  <w:szCs w:val="22"/>
                  <w:u w:val="single"/>
                </w:rPr>
                <w:t>蔡元振</w:t>
              </w:r>
            </w:ins>
          </w:p>
        </w:tc>
        <w:tc>
          <w:tcPr>
            <w:tcW w:w="3191" w:type="pct"/>
            <w:shd w:val="clear" w:color="auto" w:fill="auto"/>
            <w:vAlign w:val="center"/>
            <w:tcPrChange w:id="1792" w:author="11046017_鄭兆媗" w:date="2024-03-30T12:55:00Z">
              <w:tcPr>
                <w:tcW w:w="3334" w:type="pct"/>
                <w:gridSpan w:val="3"/>
                <w:shd w:val="clear" w:color="auto" w:fill="auto"/>
                <w:vAlign w:val="center"/>
              </w:tcPr>
            </w:tcPrChange>
          </w:tcPr>
          <w:p w14:paraId="0F2FDDBA" w14:textId="4FA539C0" w:rsidR="00DF044C" w:rsidRPr="004867F3" w:rsidRDefault="004867F3">
            <w:pPr>
              <w:kinsoku w:val="0"/>
              <w:overflowPunct w:val="0"/>
              <w:snapToGrid w:val="0"/>
              <w:jc w:val="center"/>
              <w:rPr>
                <w:b/>
                <w:bCs/>
                <w:szCs w:val="22"/>
              </w:rPr>
              <w:pPrChange w:id="1793" w:author="11046017_鄭兆媗" w:date="2024-03-25T23:40:00Z">
                <w:pPr/>
              </w:pPrChange>
            </w:pPr>
            <w:r>
              <w:rPr>
                <w:rFonts w:hint="eastAsia"/>
                <w:szCs w:val="22"/>
              </w:rPr>
              <w:t>教練團隊畫面、</w:t>
            </w:r>
            <w:ins w:id="1794" w:author="11046017_鄭兆媗" w:date="2024-03-31T15:49:00Z">
              <w:r>
                <w:rPr>
                  <w:rFonts w:hint="eastAsia"/>
                  <w:szCs w:val="22"/>
                </w:rPr>
                <w:t>教學影片詳情</w:t>
              </w:r>
            </w:ins>
          </w:p>
        </w:tc>
        <w:tc>
          <w:tcPr>
            <w:tcW w:w="726" w:type="pct"/>
            <w:shd w:val="clear" w:color="auto" w:fill="auto"/>
            <w:vAlign w:val="center"/>
            <w:tcPrChange w:id="1795" w:author="11046017_鄭兆媗" w:date="2024-03-30T12:55:00Z">
              <w:tcPr>
                <w:tcW w:w="652" w:type="pct"/>
                <w:shd w:val="clear" w:color="auto" w:fill="auto"/>
                <w:vAlign w:val="center"/>
              </w:tcPr>
            </w:tcPrChange>
          </w:tcPr>
          <w:p w14:paraId="3A59EABC" w14:textId="2A80B5C0" w:rsidR="00DF044C" w:rsidRPr="00BC41E3" w:rsidRDefault="004050FD">
            <w:pPr>
              <w:kinsoku w:val="0"/>
              <w:overflowPunct w:val="0"/>
              <w:snapToGrid w:val="0"/>
              <w:jc w:val="center"/>
              <w:rPr>
                <w:szCs w:val="22"/>
              </w:rPr>
              <w:pPrChange w:id="1796" w:author="11046017_鄭兆媗" w:date="2024-03-25T23:40:00Z">
                <w:pPr/>
              </w:pPrChange>
            </w:pPr>
            <w:r>
              <w:rPr>
                <w:rFonts w:hint="eastAsia"/>
                <w:szCs w:val="22"/>
              </w:rPr>
              <w:t>19</w:t>
            </w:r>
            <w:r w:rsidR="00DF044C" w:rsidRPr="00BC41E3">
              <w:rPr>
                <w:szCs w:val="22"/>
              </w:rPr>
              <w:t>%</w:t>
            </w:r>
          </w:p>
        </w:tc>
      </w:tr>
      <w:tr w:rsidR="00DF044C" w:rsidRPr="00F84482" w14:paraId="48375351" w14:textId="77777777" w:rsidTr="0029566D">
        <w:trPr>
          <w:jc w:val="center"/>
          <w:del w:id="1797" w:author="11046017_鄭兆媗" w:date="2024-03-25T14:39:00Z"/>
        </w:trPr>
        <w:tc>
          <w:tcPr>
            <w:tcW w:w="496" w:type="pct"/>
            <w:shd w:val="clear" w:color="auto" w:fill="auto"/>
            <w:vAlign w:val="center"/>
            <w:tcPrChange w:id="1798" w:author="11046017_鄭兆媗" w:date="2024-03-30T12:55:00Z">
              <w:tcPr>
                <w:tcW w:w="392" w:type="pct"/>
                <w:shd w:val="clear" w:color="auto" w:fill="auto"/>
                <w:vAlign w:val="center"/>
              </w:tcPr>
            </w:tcPrChange>
          </w:tcPr>
          <w:p w14:paraId="54B440DD" w14:textId="77777777" w:rsidR="00DF044C" w:rsidRPr="00BC41E3" w:rsidRDefault="00DF044C">
            <w:pPr>
              <w:kinsoku w:val="0"/>
              <w:overflowPunct w:val="0"/>
              <w:snapToGrid w:val="0"/>
              <w:jc w:val="center"/>
              <w:rPr>
                <w:del w:id="1799" w:author="11046017_鄭兆媗" w:date="2024-03-25T14:39:00Z"/>
                <w:szCs w:val="22"/>
              </w:rPr>
              <w:pPrChange w:id="1800" w:author="11046017_鄭兆媗" w:date="2024-03-25T20:17:00Z">
                <w:pPr>
                  <w:jc w:val="center"/>
                </w:pPr>
              </w:pPrChange>
            </w:pPr>
            <w:del w:id="1801" w:author="11046017_鄭兆媗" w:date="2024-03-25T14:39:00Z">
              <w:r w:rsidRPr="00BC41E3">
                <w:rPr>
                  <w:rFonts w:hint="eastAsia"/>
                  <w:szCs w:val="22"/>
                </w:rPr>
                <w:delText>5</w:delText>
              </w:r>
            </w:del>
          </w:p>
        </w:tc>
        <w:tc>
          <w:tcPr>
            <w:tcW w:w="587" w:type="pct"/>
            <w:shd w:val="clear" w:color="auto" w:fill="auto"/>
            <w:tcPrChange w:id="1802" w:author="11046017_鄭兆媗" w:date="2024-03-30T12:55:00Z">
              <w:tcPr>
                <w:tcW w:w="622" w:type="pct"/>
                <w:gridSpan w:val="2"/>
                <w:shd w:val="clear" w:color="auto" w:fill="auto"/>
              </w:tcPr>
            </w:tcPrChange>
          </w:tcPr>
          <w:p w14:paraId="22294F94" w14:textId="77777777" w:rsidR="00DF044C" w:rsidRPr="00BC41E3" w:rsidRDefault="00DF044C">
            <w:pPr>
              <w:kinsoku w:val="0"/>
              <w:overflowPunct w:val="0"/>
              <w:snapToGrid w:val="0"/>
              <w:jc w:val="center"/>
              <w:rPr>
                <w:del w:id="1803" w:author="11046017_鄭兆媗" w:date="2024-03-25T14:39:00Z"/>
                <w:szCs w:val="22"/>
              </w:rPr>
              <w:pPrChange w:id="1804" w:author="11046017_鄭兆媗" w:date="2024-03-25T23:40:00Z">
                <w:pPr/>
              </w:pPrChange>
            </w:pPr>
            <w:del w:id="1805" w:author="11046017_鄭兆媗" w:date="2024-03-25T14:39:00Z">
              <w:r w:rsidRPr="00BC41E3">
                <w:rPr>
                  <w:rFonts w:hint="eastAsia"/>
                  <w:szCs w:val="22"/>
                </w:rPr>
                <w:delText>組員</w:delText>
              </w:r>
            </w:del>
          </w:p>
          <w:p w14:paraId="25DEACD2" w14:textId="5CD6C4AA" w:rsidR="00DF044C" w:rsidRPr="00BC41E3" w:rsidRDefault="00DF044C">
            <w:pPr>
              <w:kinsoku w:val="0"/>
              <w:overflowPunct w:val="0"/>
              <w:snapToGrid w:val="0"/>
              <w:jc w:val="center"/>
              <w:rPr>
                <w:del w:id="1806" w:author="11046017_鄭兆媗" w:date="2024-03-25T14:39:00Z"/>
                <w:szCs w:val="22"/>
                <w:u w:val="single"/>
              </w:rPr>
              <w:pPrChange w:id="1807" w:author="11046017_鄭兆媗" w:date="2024-03-25T23:40:00Z">
                <w:pPr/>
              </w:pPrChange>
            </w:pPr>
          </w:p>
        </w:tc>
        <w:tc>
          <w:tcPr>
            <w:tcW w:w="3191" w:type="pct"/>
            <w:shd w:val="clear" w:color="auto" w:fill="auto"/>
            <w:vAlign w:val="center"/>
            <w:tcPrChange w:id="1808" w:author="11046017_鄭兆媗" w:date="2024-03-30T12:55:00Z">
              <w:tcPr>
                <w:tcW w:w="3334" w:type="pct"/>
                <w:gridSpan w:val="3"/>
                <w:shd w:val="clear" w:color="auto" w:fill="auto"/>
                <w:vAlign w:val="center"/>
              </w:tcPr>
            </w:tcPrChange>
          </w:tcPr>
          <w:p w14:paraId="6A98B5C6" w14:textId="364389EC" w:rsidR="00DF044C" w:rsidRPr="00BC41E3" w:rsidRDefault="00DF044C">
            <w:pPr>
              <w:kinsoku w:val="0"/>
              <w:overflowPunct w:val="0"/>
              <w:snapToGrid w:val="0"/>
              <w:jc w:val="center"/>
              <w:rPr>
                <w:del w:id="1809" w:author="11046017_鄭兆媗" w:date="2024-03-25T14:39:00Z"/>
                <w:szCs w:val="22"/>
              </w:rPr>
              <w:pPrChange w:id="1810" w:author="11046017_鄭兆媗" w:date="2024-03-25T23:40:00Z">
                <w:pPr/>
              </w:pPrChange>
            </w:pPr>
          </w:p>
        </w:tc>
        <w:tc>
          <w:tcPr>
            <w:tcW w:w="726" w:type="pct"/>
            <w:shd w:val="clear" w:color="auto" w:fill="auto"/>
            <w:vAlign w:val="center"/>
            <w:tcPrChange w:id="1811" w:author="11046017_鄭兆媗" w:date="2024-03-30T12:55:00Z">
              <w:tcPr>
                <w:tcW w:w="652" w:type="pct"/>
                <w:shd w:val="clear" w:color="auto" w:fill="auto"/>
                <w:vAlign w:val="center"/>
              </w:tcPr>
            </w:tcPrChange>
          </w:tcPr>
          <w:p w14:paraId="7F8263B0" w14:textId="580EE63E" w:rsidR="00DF044C" w:rsidRPr="00BC41E3" w:rsidRDefault="00DF044C">
            <w:pPr>
              <w:kinsoku w:val="0"/>
              <w:overflowPunct w:val="0"/>
              <w:snapToGrid w:val="0"/>
              <w:jc w:val="center"/>
              <w:rPr>
                <w:del w:id="1812" w:author="11046017_鄭兆媗" w:date="2024-03-25T14:39:00Z"/>
                <w:szCs w:val="22"/>
              </w:rPr>
              <w:pPrChange w:id="1813" w:author="11046017_鄭兆媗" w:date="2024-03-25T23:40:00Z">
                <w:pPr/>
              </w:pPrChange>
            </w:pPr>
            <w:del w:id="1814" w:author="11046017_鄭兆媗" w:date="2024-03-25T14:39:00Z">
              <w:r w:rsidRPr="00BC41E3">
                <w:rPr>
                  <w:szCs w:val="22"/>
                </w:rPr>
                <w:delText>%</w:delText>
              </w:r>
            </w:del>
          </w:p>
        </w:tc>
      </w:tr>
      <w:tr w:rsidR="00DF044C" w:rsidRPr="00F84482" w14:paraId="209982E3" w14:textId="77777777" w:rsidTr="0029566D">
        <w:trPr>
          <w:jc w:val="center"/>
          <w:del w:id="1815" w:author="11046017_鄭兆媗" w:date="2024-03-25T14:39:00Z"/>
        </w:trPr>
        <w:tc>
          <w:tcPr>
            <w:tcW w:w="496" w:type="pct"/>
            <w:shd w:val="clear" w:color="auto" w:fill="auto"/>
            <w:vAlign w:val="center"/>
            <w:tcPrChange w:id="1816" w:author="11046017_鄭兆媗" w:date="2024-03-30T12:55:00Z">
              <w:tcPr>
                <w:tcW w:w="392" w:type="pct"/>
                <w:shd w:val="clear" w:color="auto" w:fill="auto"/>
                <w:vAlign w:val="center"/>
              </w:tcPr>
            </w:tcPrChange>
          </w:tcPr>
          <w:p w14:paraId="0D843859" w14:textId="77777777" w:rsidR="00DF044C" w:rsidRPr="00BC41E3" w:rsidRDefault="00DF044C">
            <w:pPr>
              <w:kinsoku w:val="0"/>
              <w:overflowPunct w:val="0"/>
              <w:snapToGrid w:val="0"/>
              <w:jc w:val="center"/>
              <w:rPr>
                <w:del w:id="1817" w:author="11046017_鄭兆媗" w:date="2024-03-25T14:39:00Z"/>
                <w:szCs w:val="22"/>
              </w:rPr>
              <w:pPrChange w:id="1818" w:author="11046017_鄭兆媗" w:date="2024-03-25T20:17:00Z">
                <w:pPr>
                  <w:jc w:val="center"/>
                </w:pPr>
              </w:pPrChange>
            </w:pPr>
            <w:del w:id="1819" w:author="11046017_鄭兆媗" w:date="2024-03-25T14:39:00Z">
              <w:r w:rsidRPr="00BC41E3">
                <w:rPr>
                  <w:rFonts w:hint="eastAsia"/>
                  <w:szCs w:val="22"/>
                </w:rPr>
                <w:delText>6</w:delText>
              </w:r>
            </w:del>
          </w:p>
        </w:tc>
        <w:tc>
          <w:tcPr>
            <w:tcW w:w="587" w:type="pct"/>
            <w:shd w:val="clear" w:color="auto" w:fill="auto"/>
            <w:tcPrChange w:id="1820" w:author="11046017_鄭兆媗" w:date="2024-03-30T12:55:00Z">
              <w:tcPr>
                <w:tcW w:w="622" w:type="pct"/>
                <w:gridSpan w:val="2"/>
                <w:shd w:val="clear" w:color="auto" w:fill="auto"/>
              </w:tcPr>
            </w:tcPrChange>
          </w:tcPr>
          <w:p w14:paraId="247273B8" w14:textId="77777777" w:rsidR="00DF044C" w:rsidRPr="00BC41E3" w:rsidRDefault="00DF044C">
            <w:pPr>
              <w:kinsoku w:val="0"/>
              <w:overflowPunct w:val="0"/>
              <w:snapToGrid w:val="0"/>
              <w:jc w:val="center"/>
              <w:rPr>
                <w:del w:id="1821" w:author="11046017_鄭兆媗" w:date="2024-03-25T14:39:00Z"/>
                <w:szCs w:val="22"/>
              </w:rPr>
              <w:pPrChange w:id="1822" w:author="11046017_鄭兆媗" w:date="2024-03-25T23:40:00Z">
                <w:pPr/>
              </w:pPrChange>
            </w:pPr>
            <w:del w:id="1823" w:author="11046017_鄭兆媗" w:date="2024-03-25T14:39:00Z">
              <w:r w:rsidRPr="00BC41E3">
                <w:rPr>
                  <w:rFonts w:hint="eastAsia"/>
                  <w:szCs w:val="22"/>
                </w:rPr>
                <w:delText>組員</w:delText>
              </w:r>
            </w:del>
          </w:p>
          <w:p w14:paraId="55CE14F6" w14:textId="4EA3CB9D" w:rsidR="00DF044C" w:rsidRPr="00BC41E3" w:rsidRDefault="00DF044C">
            <w:pPr>
              <w:kinsoku w:val="0"/>
              <w:overflowPunct w:val="0"/>
              <w:snapToGrid w:val="0"/>
              <w:jc w:val="center"/>
              <w:rPr>
                <w:del w:id="1824" w:author="11046017_鄭兆媗" w:date="2024-03-25T14:39:00Z"/>
                <w:szCs w:val="22"/>
                <w:u w:val="single"/>
              </w:rPr>
              <w:pPrChange w:id="1825" w:author="11046017_鄭兆媗" w:date="2024-03-25T23:40:00Z">
                <w:pPr/>
              </w:pPrChange>
            </w:pPr>
          </w:p>
        </w:tc>
        <w:tc>
          <w:tcPr>
            <w:tcW w:w="3191" w:type="pct"/>
            <w:shd w:val="clear" w:color="auto" w:fill="auto"/>
            <w:vAlign w:val="center"/>
            <w:tcPrChange w:id="1826" w:author="11046017_鄭兆媗" w:date="2024-03-30T12:55:00Z">
              <w:tcPr>
                <w:tcW w:w="3334" w:type="pct"/>
                <w:gridSpan w:val="3"/>
                <w:shd w:val="clear" w:color="auto" w:fill="auto"/>
                <w:vAlign w:val="center"/>
              </w:tcPr>
            </w:tcPrChange>
          </w:tcPr>
          <w:p w14:paraId="5E070745" w14:textId="7CC71FDF" w:rsidR="00DF044C" w:rsidRPr="00BC41E3" w:rsidRDefault="00DF044C">
            <w:pPr>
              <w:kinsoku w:val="0"/>
              <w:overflowPunct w:val="0"/>
              <w:snapToGrid w:val="0"/>
              <w:jc w:val="center"/>
              <w:rPr>
                <w:del w:id="1827" w:author="11046017_鄭兆媗" w:date="2024-03-25T14:39:00Z"/>
                <w:szCs w:val="22"/>
              </w:rPr>
              <w:pPrChange w:id="1828" w:author="11046017_鄭兆媗" w:date="2024-03-25T23:40:00Z">
                <w:pPr/>
              </w:pPrChange>
            </w:pPr>
          </w:p>
        </w:tc>
        <w:tc>
          <w:tcPr>
            <w:tcW w:w="726" w:type="pct"/>
            <w:shd w:val="clear" w:color="auto" w:fill="auto"/>
            <w:vAlign w:val="center"/>
            <w:tcPrChange w:id="1829" w:author="11046017_鄭兆媗" w:date="2024-03-30T12:55:00Z">
              <w:tcPr>
                <w:tcW w:w="652" w:type="pct"/>
                <w:shd w:val="clear" w:color="auto" w:fill="auto"/>
                <w:vAlign w:val="center"/>
              </w:tcPr>
            </w:tcPrChange>
          </w:tcPr>
          <w:p w14:paraId="4EAEBD1B" w14:textId="7E1EA60B" w:rsidR="00DF044C" w:rsidRPr="00BC41E3" w:rsidRDefault="00DF044C">
            <w:pPr>
              <w:kinsoku w:val="0"/>
              <w:overflowPunct w:val="0"/>
              <w:snapToGrid w:val="0"/>
              <w:jc w:val="center"/>
              <w:rPr>
                <w:del w:id="1830" w:author="11046017_鄭兆媗" w:date="2024-03-25T14:39:00Z"/>
                <w:szCs w:val="22"/>
              </w:rPr>
              <w:pPrChange w:id="1831" w:author="11046017_鄭兆媗" w:date="2024-03-25T23:40:00Z">
                <w:pPr/>
              </w:pPrChange>
            </w:pPr>
            <w:del w:id="1832" w:author="11046017_鄭兆媗" w:date="2024-03-25T14:39:00Z">
              <w:r w:rsidRPr="00BC41E3">
                <w:rPr>
                  <w:szCs w:val="22"/>
                </w:rPr>
                <w:delText>%</w:delText>
              </w:r>
            </w:del>
          </w:p>
        </w:tc>
      </w:tr>
      <w:tr w:rsidR="00DF044C" w:rsidRPr="00F84482" w14:paraId="45A38502" w14:textId="77777777" w:rsidTr="0029566D">
        <w:trPr>
          <w:jc w:val="center"/>
        </w:trPr>
        <w:tc>
          <w:tcPr>
            <w:tcW w:w="4274" w:type="pct"/>
            <w:gridSpan w:val="3"/>
            <w:shd w:val="clear" w:color="auto" w:fill="auto"/>
            <w:vAlign w:val="center"/>
            <w:tcPrChange w:id="1833" w:author="11046017_鄭兆媗" w:date="2024-03-30T12:55:00Z">
              <w:tcPr>
                <w:tcW w:w="4348" w:type="pct"/>
                <w:gridSpan w:val="6"/>
                <w:shd w:val="clear" w:color="auto" w:fill="auto"/>
                <w:vAlign w:val="center"/>
              </w:tcPr>
            </w:tcPrChange>
          </w:tcPr>
          <w:p w14:paraId="3C3EFC48" w14:textId="77777777" w:rsidR="00DF044C" w:rsidRPr="00BC41E3" w:rsidRDefault="00DF044C">
            <w:pPr>
              <w:kinsoku w:val="0"/>
              <w:overflowPunct w:val="0"/>
              <w:snapToGrid w:val="0"/>
              <w:jc w:val="center"/>
              <w:rPr>
                <w:szCs w:val="22"/>
              </w:rPr>
              <w:pPrChange w:id="1834" w:author="11046017_鄭兆媗" w:date="2024-03-25T23:40:00Z">
                <w:pPr/>
              </w:pPrChange>
            </w:pPr>
          </w:p>
        </w:tc>
        <w:tc>
          <w:tcPr>
            <w:tcW w:w="726" w:type="pct"/>
            <w:shd w:val="clear" w:color="auto" w:fill="auto"/>
            <w:tcPrChange w:id="1835" w:author="11046017_鄭兆媗" w:date="2024-03-30T12:55:00Z">
              <w:tcPr>
                <w:tcW w:w="652" w:type="pct"/>
                <w:shd w:val="clear" w:color="auto" w:fill="auto"/>
              </w:tcPr>
            </w:tcPrChange>
          </w:tcPr>
          <w:p w14:paraId="57612A60" w14:textId="77777777" w:rsidR="00DF044C" w:rsidRPr="00BC41E3" w:rsidRDefault="00DF044C">
            <w:pPr>
              <w:kinsoku w:val="0"/>
              <w:overflowPunct w:val="0"/>
              <w:snapToGrid w:val="0"/>
              <w:jc w:val="center"/>
              <w:rPr>
                <w:spacing w:val="-10"/>
                <w:szCs w:val="22"/>
              </w:rPr>
              <w:pPrChange w:id="1836"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rsidP="00E43A36">
      <w:pPr>
        <w:kinsoku w:val="0"/>
        <w:overflowPunct w:val="0"/>
        <w:rPr>
          <w:ins w:id="1837" w:author="11046017_鄭兆媗" w:date="2024-03-29T12:35:00Z"/>
        </w:rPr>
      </w:pPr>
    </w:p>
    <w:p w14:paraId="5BCE993E" w14:textId="14C48CD5" w:rsidR="000226E4" w:rsidRDefault="000071FB" w:rsidP="00E43A36">
      <w:pPr>
        <w:widowControl/>
        <w:kinsoku w:val="0"/>
        <w:overflowPunct w:val="0"/>
        <w:jc w:val="left"/>
        <w:rPr>
          <w:ins w:id="1838" w:author="11046017_鄭兆媗" w:date="2024-03-29T12:36:00Z"/>
        </w:rPr>
      </w:pPr>
      <w:ins w:id="1839" w:author="11046017_鄭兆媗" w:date="2024-03-29T12:35:00Z">
        <w:r>
          <w:br w:type="page"/>
        </w:r>
      </w:ins>
    </w:p>
    <w:p w14:paraId="72B5D59D" w14:textId="012F2268" w:rsidR="001F55B5" w:rsidRDefault="001F55B5">
      <w:pPr>
        <w:pStyle w:val="1"/>
        <w:kinsoku w:val="0"/>
        <w:overflowPunct w:val="0"/>
        <w:rPr>
          <w:ins w:id="1840" w:author="11046017_鄭兆媗" w:date="2024-03-29T12:36:00Z"/>
        </w:rPr>
        <w:pPrChange w:id="1841" w:author="11046017_鄭兆媗" w:date="2024-03-29T12:36:00Z">
          <w:pPr/>
        </w:pPrChange>
      </w:pPr>
      <w:bookmarkStart w:id="1842" w:name="_Toc166433947"/>
      <w:bookmarkStart w:id="1843" w:name="_Toc167669371"/>
      <w:ins w:id="1844" w:author="11046017_鄭兆媗" w:date="2024-03-29T12:36:00Z">
        <w:r>
          <w:rPr>
            <w:rFonts w:hint="eastAsia"/>
          </w:rPr>
          <w:lastRenderedPageBreak/>
          <w:t>需求模型</w:t>
        </w:r>
        <w:bookmarkEnd w:id="1842"/>
        <w:bookmarkEnd w:id="1843"/>
      </w:ins>
    </w:p>
    <w:p w14:paraId="22B90A05" w14:textId="75FD0EA9" w:rsidR="003774B4" w:rsidRPr="004050FD" w:rsidRDefault="00896D7A" w:rsidP="004050FD">
      <w:pPr>
        <w:pStyle w:val="2"/>
        <w:kinsoku w:val="0"/>
        <w:overflowPunct w:val="0"/>
      </w:pPr>
      <w:r>
        <w:rPr>
          <w:rFonts w:hint="eastAsia"/>
        </w:rPr>
        <w:t xml:space="preserve"> </w:t>
      </w:r>
      <w:bookmarkStart w:id="1845" w:name="_Toc166433948"/>
      <w:bookmarkStart w:id="1846" w:name="_Toc167669372"/>
      <w:ins w:id="1847" w:author="11046017_鄭兆媗" w:date="2024-03-29T12:36:00Z">
        <w:r w:rsidR="001F55B5">
          <w:rPr>
            <w:rFonts w:hint="eastAsia"/>
          </w:rPr>
          <w:t>使用者需求</w:t>
        </w:r>
      </w:ins>
      <w:bookmarkEnd w:id="1845"/>
      <w:bookmarkEnd w:id="1846"/>
    </w:p>
    <w:p w14:paraId="306CDE58" w14:textId="082863D5" w:rsidR="00825479" w:rsidRDefault="004050FD" w:rsidP="004050FD">
      <w:pPr>
        <w:pStyle w:val="af0"/>
        <w:numPr>
          <w:ilvl w:val="0"/>
          <w:numId w:val="37"/>
        </w:numPr>
        <w:jc w:val="left"/>
      </w:pPr>
      <w:proofErr w:type="spellStart"/>
      <w:r w:rsidRPr="004050FD">
        <w:rPr>
          <w:rFonts w:hint="eastAsia"/>
          <w:color w:val="000000" w:themeColor="text1"/>
        </w:rPr>
        <w:t>功能性需求</w:t>
      </w:r>
      <w:proofErr w:type="spellEnd"/>
    </w:p>
    <w:p w14:paraId="2B6979CB" w14:textId="30E3B6D6" w:rsidR="0029566D" w:rsidRDefault="0029566D" w:rsidP="0029566D">
      <w:pPr>
        <w:pStyle w:val="af0"/>
        <w:keepNext/>
        <w:jc w:val="center"/>
      </w:pPr>
      <w:bookmarkStart w:id="1848" w:name="_Toc167697575"/>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5-1</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1</w:t>
      </w:r>
      <w:r w:rsidR="003E0E6E">
        <w:fldChar w:fldCharType="end"/>
      </w:r>
      <w:r>
        <w:rPr>
          <w:rFonts w:hint="eastAsia"/>
          <w:lang w:eastAsia="zh-TW"/>
        </w:rPr>
        <w:t xml:space="preserve"> </w:t>
      </w:r>
      <w:r w:rsidRPr="00662C1C">
        <w:rPr>
          <w:rFonts w:hint="eastAsia"/>
          <w:lang w:eastAsia="zh-TW"/>
        </w:rPr>
        <w:t>功能性需求表</w:t>
      </w:r>
      <w:bookmarkEnd w:id="1848"/>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4050FD">
            <w:pPr>
              <w:kinsoku w:val="0"/>
              <w:overflowPunct w:val="0"/>
              <w:snapToGrid w:val="0"/>
            </w:pPr>
            <w:r>
              <w:rPr>
                <w:rFonts w:hint="eastAsia"/>
              </w:rPr>
              <w:t>身分</w:t>
            </w:r>
          </w:p>
        </w:tc>
        <w:tc>
          <w:tcPr>
            <w:tcW w:w="2346" w:type="dxa"/>
          </w:tcPr>
          <w:p w14:paraId="2AE31F58" w14:textId="77777777" w:rsidR="00C41920" w:rsidRDefault="00C41920" w:rsidP="004050FD">
            <w:pPr>
              <w:kinsoku w:val="0"/>
              <w:overflowPunct w:val="0"/>
              <w:snapToGrid w:val="0"/>
            </w:pPr>
            <w:r>
              <w:rPr>
                <w:rFonts w:hint="eastAsia"/>
              </w:rPr>
              <w:t>功能項目</w:t>
            </w:r>
          </w:p>
        </w:tc>
        <w:tc>
          <w:tcPr>
            <w:tcW w:w="6999" w:type="dxa"/>
          </w:tcPr>
          <w:p w14:paraId="66364AA2" w14:textId="77777777" w:rsidR="00C41920" w:rsidRDefault="00C41920" w:rsidP="004050FD">
            <w:pPr>
              <w:kinsoku w:val="0"/>
              <w:overflowPunct w:val="0"/>
              <w:snapToGrid w:val="0"/>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4050FD">
            <w:pPr>
              <w:kinsoku w:val="0"/>
              <w:overflowPunct w:val="0"/>
              <w:snapToGrid w:val="0"/>
              <w:ind w:left="113" w:right="113"/>
              <w:jc w:val="center"/>
            </w:pPr>
            <w:r>
              <w:rPr>
                <w:rFonts w:hint="eastAsia"/>
              </w:rPr>
              <w:t>使用者</w:t>
            </w:r>
          </w:p>
        </w:tc>
        <w:tc>
          <w:tcPr>
            <w:tcW w:w="2346" w:type="dxa"/>
          </w:tcPr>
          <w:p w14:paraId="64365DC3" w14:textId="77777777" w:rsidR="00C41920" w:rsidRDefault="00C41920" w:rsidP="004050FD">
            <w:pPr>
              <w:kinsoku w:val="0"/>
              <w:overflowPunct w:val="0"/>
              <w:snapToGrid w:val="0"/>
            </w:pPr>
            <w:r>
              <w:rPr>
                <w:rFonts w:hint="eastAsia"/>
              </w:rPr>
              <w:t>登入</w:t>
            </w:r>
          </w:p>
        </w:tc>
        <w:tc>
          <w:tcPr>
            <w:tcW w:w="6999" w:type="dxa"/>
          </w:tcPr>
          <w:p w14:paraId="14B7E6FF" w14:textId="77777777" w:rsidR="00C41920" w:rsidRDefault="00C41920" w:rsidP="004050FD">
            <w:pPr>
              <w:kinsoku w:val="0"/>
              <w:overflowPunct w:val="0"/>
              <w:snapToGrid w:val="0"/>
            </w:pPr>
            <w:r>
              <w:rPr>
                <w:rFonts w:hint="eastAsia"/>
              </w:rPr>
              <w:t>使用者首次登入需要註冊會員</w:t>
            </w:r>
          </w:p>
          <w:p w14:paraId="6E25805A" w14:textId="77777777" w:rsidR="00C41920" w:rsidRDefault="00C41920" w:rsidP="004050FD">
            <w:pPr>
              <w:kinsoku w:val="0"/>
              <w:overflowPunct w:val="0"/>
              <w:snapToGrid w:val="0"/>
            </w:pPr>
            <w:r>
              <w:rPr>
                <w:rFonts w:hint="eastAsia"/>
              </w:rPr>
              <w:t>使用者登入系統</w:t>
            </w:r>
          </w:p>
          <w:p w14:paraId="2FB9F3FC" w14:textId="10B9F7E0" w:rsidR="00C41920" w:rsidRPr="00845F4D" w:rsidRDefault="00C41920" w:rsidP="004050FD">
            <w:pPr>
              <w:kinsoku w:val="0"/>
              <w:overflowPunct w:val="0"/>
              <w:snapToGrid w:val="0"/>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4050FD">
            <w:pPr>
              <w:kinsoku w:val="0"/>
              <w:overflowPunct w:val="0"/>
              <w:snapToGrid w:val="0"/>
            </w:pPr>
          </w:p>
        </w:tc>
        <w:tc>
          <w:tcPr>
            <w:tcW w:w="2346" w:type="dxa"/>
          </w:tcPr>
          <w:p w14:paraId="437B93F7" w14:textId="77777777" w:rsidR="00C41920" w:rsidRDefault="00C41920" w:rsidP="004050FD">
            <w:pPr>
              <w:kinsoku w:val="0"/>
              <w:overflowPunct w:val="0"/>
              <w:snapToGrid w:val="0"/>
            </w:pPr>
            <w:r>
              <w:rPr>
                <w:rFonts w:hint="eastAsia"/>
              </w:rPr>
              <w:t>關於我們</w:t>
            </w:r>
          </w:p>
        </w:tc>
        <w:tc>
          <w:tcPr>
            <w:tcW w:w="6999" w:type="dxa"/>
          </w:tcPr>
          <w:p w14:paraId="76E8338F" w14:textId="77777777" w:rsidR="00C41920" w:rsidRDefault="00C41920" w:rsidP="004050FD">
            <w:pPr>
              <w:kinsoku w:val="0"/>
              <w:overflowPunct w:val="0"/>
              <w:snapToGrid w:val="0"/>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4050FD">
            <w:pPr>
              <w:kinsoku w:val="0"/>
              <w:overflowPunct w:val="0"/>
              <w:snapToGrid w:val="0"/>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4050FD">
            <w:pPr>
              <w:kinsoku w:val="0"/>
              <w:overflowPunct w:val="0"/>
              <w:snapToGrid w:val="0"/>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4050FD">
            <w:pPr>
              <w:kinsoku w:val="0"/>
              <w:overflowPunct w:val="0"/>
              <w:snapToGrid w:val="0"/>
            </w:pPr>
          </w:p>
        </w:tc>
        <w:tc>
          <w:tcPr>
            <w:tcW w:w="2346" w:type="dxa"/>
          </w:tcPr>
          <w:p w14:paraId="5B4CCECF" w14:textId="77777777" w:rsidR="00C41920" w:rsidRDefault="00C41920" w:rsidP="004050FD">
            <w:pPr>
              <w:kinsoku w:val="0"/>
              <w:overflowPunct w:val="0"/>
              <w:snapToGrid w:val="0"/>
            </w:pPr>
            <w:r>
              <w:rPr>
                <w:rFonts w:hint="eastAsia"/>
              </w:rPr>
              <w:t>報名課程</w:t>
            </w:r>
          </w:p>
        </w:tc>
        <w:tc>
          <w:tcPr>
            <w:tcW w:w="6999" w:type="dxa"/>
          </w:tcPr>
          <w:p w14:paraId="2CA6C8C0" w14:textId="60B6FBA7" w:rsidR="00C41920" w:rsidRDefault="00233C0D" w:rsidP="004050FD">
            <w:pPr>
              <w:kinsoku w:val="0"/>
              <w:overflowPunct w:val="0"/>
              <w:snapToGrid w:val="0"/>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4050FD">
            <w:pPr>
              <w:kinsoku w:val="0"/>
              <w:overflowPunct w:val="0"/>
              <w:snapToGrid w:val="0"/>
            </w:pPr>
          </w:p>
        </w:tc>
        <w:tc>
          <w:tcPr>
            <w:tcW w:w="2346" w:type="dxa"/>
          </w:tcPr>
          <w:p w14:paraId="43F3F68F" w14:textId="77777777" w:rsidR="00C41920" w:rsidRDefault="00C41920" w:rsidP="004050FD">
            <w:pPr>
              <w:kinsoku w:val="0"/>
              <w:overflowPunct w:val="0"/>
              <w:snapToGrid w:val="0"/>
            </w:pPr>
            <w:r>
              <w:rPr>
                <w:rFonts w:hint="eastAsia"/>
              </w:rPr>
              <w:t>社群空間</w:t>
            </w:r>
          </w:p>
        </w:tc>
        <w:tc>
          <w:tcPr>
            <w:tcW w:w="6999" w:type="dxa"/>
          </w:tcPr>
          <w:p w14:paraId="01469229" w14:textId="79C55DC0" w:rsidR="00C41920" w:rsidRDefault="00233C0D" w:rsidP="004050FD">
            <w:pPr>
              <w:kinsoku w:val="0"/>
              <w:overflowPunct w:val="0"/>
              <w:snapToGrid w:val="0"/>
            </w:pPr>
            <w:r>
              <w:rPr>
                <w:rFonts w:hint="eastAsia"/>
              </w:rPr>
              <w:t>使用者可以透過社群空間跟其他會員</w:t>
            </w:r>
            <w:ins w:id="1849"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4050FD">
            <w:pPr>
              <w:kinsoku w:val="0"/>
              <w:overflowPunct w:val="0"/>
              <w:snapToGrid w:val="0"/>
            </w:pPr>
          </w:p>
        </w:tc>
        <w:tc>
          <w:tcPr>
            <w:tcW w:w="2346" w:type="dxa"/>
          </w:tcPr>
          <w:p w14:paraId="4B783EEC" w14:textId="77777777" w:rsidR="00C41920" w:rsidRDefault="00C41920" w:rsidP="004050FD">
            <w:pPr>
              <w:kinsoku w:val="0"/>
              <w:overflowPunct w:val="0"/>
              <w:snapToGrid w:val="0"/>
            </w:pPr>
            <w:r>
              <w:rPr>
                <w:rFonts w:hint="eastAsia"/>
              </w:rPr>
              <w:t>會員中心</w:t>
            </w:r>
          </w:p>
        </w:tc>
        <w:tc>
          <w:tcPr>
            <w:tcW w:w="6999" w:type="dxa"/>
          </w:tcPr>
          <w:p w14:paraId="5F12C00B" w14:textId="0DE3FB83" w:rsidR="002B5C1F" w:rsidRDefault="002B5C1F" w:rsidP="004050FD">
            <w:pPr>
              <w:kinsoku w:val="0"/>
              <w:overflowPunct w:val="0"/>
              <w:snapToGrid w:val="0"/>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4050FD">
            <w:pPr>
              <w:kinsoku w:val="0"/>
              <w:overflowPunct w:val="0"/>
              <w:snapToGrid w:val="0"/>
              <w:ind w:left="113" w:right="113"/>
              <w:jc w:val="center"/>
            </w:pPr>
            <w:r>
              <w:rPr>
                <w:rFonts w:hint="eastAsia"/>
              </w:rPr>
              <w:t>管理者</w:t>
            </w:r>
          </w:p>
        </w:tc>
        <w:tc>
          <w:tcPr>
            <w:tcW w:w="2346" w:type="dxa"/>
          </w:tcPr>
          <w:p w14:paraId="66A51E4F" w14:textId="77777777" w:rsidR="00C41920" w:rsidRDefault="00C41920" w:rsidP="004050FD">
            <w:pPr>
              <w:kinsoku w:val="0"/>
              <w:overflowPunct w:val="0"/>
              <w:snapToGrid w:val="0"/>
            </w:pPr>
            <w:r>
              <w:rPr>
                <w:rFonts w:hint="eastAsia"/>
              </w:rPr>
              <w:t>登入</w:t>
            </w:r>
          </w:p>
        </w:tc>
        <w:tc>
          <w:tcPr>
            <w:tcW w:w="6999" w:type="dxa"/>
          </w:tcPr>
          <w:p w14:paraId="6788BBA0" w14:textId="72E75EE0" w:rsidR="00C41920" w:rsidRDefault="00BB3B57" w:rsidP="004050FD">
            <w:pPr>
              <w:kinsoku w:val="0"/>
              <w:overflowPunct w:val="0"/>
              <w:snapToGrid w:val="0"/>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4050FD">
            <w:pPr>
              <w:kinsoku w:val="0"/>
              <w:overflowPunct w:val="0"/>
              <w:snapToGrid w:val="0"/>
            </w:pPr>
          </w:p>
        </w:tc>
        <w:tc>
          <w:tcPr>
            <w:tcW w:w="2346" w:type="dxa"/>
          </w:tcPr>
          <w:p w14:paraId="7DC110A9" w14:textId="77777777" w:rsidR="00C41920" w:rsidRDefault="00C41920" w:rsidP="004050FD">
            <w:pPr>
              <w:kinsoku w:val="0"/>
              <w:overflowPunct w:val="0"/>
              <w:snapToGrid w:val="0"/>
            </w:pPr>
            <w:r>
              <w:rPr>
                <w:rFonts w:hint="eastAsia"/>
              </w:rPr>
              <w:t>管理帳號</w:t>
            </w:r>
          </w:p>
        </w:tc>
        <w:tc>
          <w:tcPr>
            <w:tcW w:w="6999" w:type="dxa"/>
          </w:tcPr>
          <w:p w14:paraId="4F491733" w14:textId="77777777" w:rsidR="00C41920" w:rsidRDefault="00390928" w:rsidP="004050FD">
            <w:pPr>
              <w:kinsoku w:val="0"/>
              <w:overflowPunct w:val="0"/>
              <w:snapToGrid w:val="0"/>
            </w:pPr>
            <w:r>
              <w:rPr>
                <w:rFonts w:hint="eastAsia"/>
              </w:rPr>
              <w:t>管理者可在此管理使用者帳號</w:t>
            </w:r>
          </w:p>
          <w:p w14:paraId="72A92B03" w14:textId="1009F6EB" w:rsidR="00390928" w:rsidRDefault="00390928" w:rsidP="004050FD">
            <w:pPr>
              <w:kinsoku w:val="0"/>
              <w:overflowPunct w:val="0"/>
              <w:snapToGrid w:val="0"/>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4050FD">
            <w:pPr>
              <w:kinsoku w:val="0"/>
              <w:overflowPunct w:val="0"/>
              <w:snapToGrid w:val="0"/>
            </w:pPr>
          </w:p>
        </w:tc>
        <w:tc>
          <w:tcPr>
            <w:tcW w:w="2346" w:type="dxa"/>
          </w:tcPr>
          <w:p w14:paraId="5D782D50" w14:textId="77777777" w:rsidR="00C41920" w:rsidRDefault="00C41920" w:rsidP="004050FD">
            <w:pPr>
              <w:kinsoku w:val="0"/>
              <w:overflowPunct w:val="0"/>
              <w:snapToGrid w:val="0"/>
            </w:pPr>
            <w:r>
              <w:rPr>
                <w:rFonts w:hint="eastAsia"/>
              </w:rPr>
              <w:t>管理社群空間</w:t>
            </w:r>
          </w:p>
        </w:tc>
        <w:tc>
          <w:tcPr>
            <w:tcW w:w="6999" w:type="dxa"/>
          </w:tcPr>
          <w:p w14:paraId="666F4195" w14:textId="7B5586E1" w:rsidR="00C41920" w:rsidRPr="00390928" w:rsidRDefault="00390928" w:rsidP="004050FD">
            <w:pPr>
              <w:kinsoku w:val="0"/>
              <w:overflowPunct w:val="0"/>
              <w:snapToGrid w:val="0"/>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4050FD">
            <w:pPr>
              <w:kinsoku w:val="0"/>
              <w:overflowPunct w:val="0"/>
              <w:snapToGrid w:val="0"/>
            </w:pPr>
          </w:p>
        </w:tc>
        <w:tc>
          <w:tcPr>
            <w:tcW w:w="2346" w:type="dxa"/>
          </w:tcPr>
          <w:p w14:paraId="0D8492F8" w14:textId="77777777" w:rsidR="00C41920" w:rsidRDefault="00C41920" w:rsidP="004050FD">
            <w:pPr>
              <w:kinsoku w:val="0"/>
              <w:overflowPunct w:val="0"/>
              <w:snapToGrid w:val="0"/>
            </w:pPr>
            <w:r>
              <w:rPr>
                <w:rFonts w:hint="eastAsia"/>
              </w:rPr>
              <w:t>管理報名表</w:t>
            </w:r>
          </w:p>
        </w:tc>
        <w:tc>
          <w:tcPr>
            <w:tcW w:w="6999" w:type="dxa"/>
          </w:tcPr>
          <w:p w14:paraId="3206E65F" w14:textId="342A89CC" w:rsidR="00C41920" w:rsidRDefault="00233C0D" w:rsidP="004050FD">
            <w:pPr>
              <w:keepNext/>
              <w:kinsoku w:val="0"/>
              <w:overflowPunct w:val="0"/>
              <w:snapToGrid w:val="0"/>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389297A4" w14:textId="77777777" w:rsidR="004050FD" w:rsidRDefault="004050FD" w:rsidP="004867F3">
      <w:pPr>
        <w:kinsoku w:val="0"/>
        <w:overflowPunct w:val="0"/>
        <w:snapToGrid w:val="0"/>
      </w:pPr>
    </w:p>
    <w:p w14:paraId="6DF3AB73" w14:textId="1E337EC2" w:rsidR="002B5C1F" w:rsidRDefault="002B5C1F" w:rsidP="004050FD">
      <w:pPr>
        <w:pStyle w:val="af"/>
        <w:numPr>
          <w:ilvl w:val="0"/>
          <w:numId w:val="37"/>
        </w:numPr>
        <w:kinsoku w:val="0"/>
        <w:overflowPunct w:val="0"/>
        <w:snapToGrid w:val="0"/>
        <w:ind w:leftChars="0"/>
      </w:pPr>
      <w:r>
        <w:rPr>
          <w:rFonts w:hint="eastAsia"/>
        </w:rPr>
        <w:t>非功能性需求</w:t>
      </w:r>
    </w:p>
    <w:p w14:paraId="67DFD190" w14:textId="67F8289C" w:rsidR="002B5C1F" w:rsidRPr="002B5C1F" w:rsidRDefault="002B5C1F" w:rsidP="004050FD">
      <w:pPr>
        <w:kinsoku w:val="0"/>
        <w:overflowPunct w:val="0"/>
        <w:snapToGrid w:val="0"/>
        <w:ind w:firstLineChars="200" w:firstLine="560"/>
      </w:pPr>
      <w:r>
        <w:rPr>
          <w:rFonts w:hint="eastAsia"/>
        </w:rPr>
        <w:t>需要註冊會員才能使用完整的系統功能</w:t>
      </w:r>
      <w:r w:rsidR="00F21D7A">
        <w:rPr>
          <w:rFonts w:hint="eastAsia"/>
        </w:rPr>
        <w:t>。</w:t>
      </w:r>
    </w:p>
    <w:p w14:paraId="26E7B1D1" w14:textId="4CEA7CF4" w:rsidR="003774B4" w:rsidRDefault="003774B4" w:rsidP="00E43A36">
      <w:pPr>
        <w:widowControl/>
        <w:kinsoku w:val="0"/>
        <w:overflowPunct w:val="0"/>
        <w:jc w:val="left"/>
      </w:pPr>
      <w:r>
        <w:br w:type="page"/>
      </w:r>
    </w:p>
    <w:p w14:paraId="481B4148" w14:textId="5D0CCB5D" w:rsidR="003774B4" w:rsidRDefault="003774B4" w:rsidP="00E43A36">
      <w:pPr>
        <w:pStyle w:val="2"/>
        <w:kinsoku w:val="0"/>
        <w:overflowPunct w:val="0"/>
      </w:pPr>
      <w:r>
        <w:rPr>
          <w:rFonts w:hint="eastAsia"/>
        </w:rPr>
        <w:lastRenderedPageBreak/>
        <w:t xml:space="preserve"> </w:t>
      </w:r>
      <w:bookmarkStart w:id="1850" w:name="_Toc166433949"/>
      <w:bookmarkStart w:id="1851" w:name="_Toc167669373"/>
      <w:r w:rsidRPr="00E75106">
        <w:t>使用個案圖</w:t>
      </w:r>
      <w:r w:rsidRPr="00E75106">
        <w:t>(Use case diagram)</w:t>
      </w:r>
      <w:bookmarkEnd w:id="1850"/>
      <w:bookmarkEnd w:id="1851"/>
    </w:p>
    <w:p w14:paraId="64A1A919" w14:textId="28E10F88" w:rsidR="00825479" w:rsidRDefault="00825479" w:rsidP="00484BD0">
      <w:pPr>
        <w:kinsoku w:val="0"/>
        <w:overflowPunct w:val="0"/>
        <w:snapToGrid w:val="0"/>
        <w:ind w:firstLineChars="200" w:firstLine="560"/>
      </w:pPr>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2845A03" w14:textId="77777777" w:rsidR="004867F3" w:rsidRDefault="00825479" w:rsidP="004867F3">
      <w:pPr>
        <w:keepNext/>
        <w:kinsoku w:val="0"/>
        <w:overflowPunct w:val="0"/>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5"/>
                    <a:stretch>
                      <a:fillRect/>
                    </a:stretch>
                  </pic:blipFill>
                  <pic:spPr>
                    <a:xfrm>
                      <a:off x="0" y="0"/>
                      <a:ext cx="4937013" cy="6423522"/>
                    </a:xfrm>
                    <a:prstGeom prst="rect">
                      <a:avLst/>
                    </a:prstGeom>
                  </pic:spPr>
                </pic:pic>
              </a:graphicData>
            </a:graphic>
          </wp:inline>
        </w:drawing>
      </w:r>
    </w:p>
    <w:p w14:paraId="40A65983" w14:textId="4A5A54E4" w:rsidR="002B5C1F" w:rsidRDefault="004867F3" w:rsidP="004867F3">
      <w:pPr>
        <w:pStyle w:val="af0"/>
        <w:jc w:val="center"/>
        <w:rPr>
          <w:lang w:eastAsia="zh-TW"/>
        </w:rPr>
      </w:pPr>
      <w:bookmarkStart w:id="1852" w:name="_Toc16767540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5-2</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sidRPr="00465B2E">
        <w:rPr>
          <w:rFonts w:hint="eastAsia"/>
          <w:lang w:eastAsia="zh-TW"/>
        </w:rPr>
        <w:t>使用者個案圖</w:t>
      </w:r>
      <w:bookmarkEnd w:id="1852"/>
    </w:p>
    <w:p w14:paraId="4042D5F2" w14:textId="77777777" w:rsidR="004867F3" w:rsidRDefault="002863E9" w:rsidP="004867F3">
      <w:pPr>
        <w:keepNext/>
        <w:kinsoku w:val="0"/>
        <w:overflowPunct w:val="0"/>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6"/>
                    <a:stretch>
                      <a:fillRect/>
                    </a:stretch>
                  </pic:blipFill>
                  <pic:spPr>
                    <a:xfrm>
                      <a:off x="0" y="0"/>
                      <a:ext cx="3067478" cy="3048425"/>
                    </a:xfrm>
                    <a:prstGeom prst="rect">
                      <a:avLst/>
                    </a:prstGeom>
                  </pic:spPr>
                </pic:pic>
              </a:graphicData>
            </a:graphic>
          </wp:inline>
        </w:drawing>
      </w:r>
    </w:p>
    <w:p w14:paraId="41C49689" w14:textId="1D36656E" w:rsidR="002863E9" w:rsidRDefault="004867F3" w:rsidP="004867F3">
      <w:pPr>
        <w:pStyle w:val="af0"/>
        <w:jc w:val="center"/>
      </w:pPr>
      <w:bookmarkStart w:id="1853" w:name="_Toc167675410"/>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5-2</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2</w:t>
      </w:r>
      <w:r w:rsidR="0029566D">
        <w:fldChar w:fldCharType="end"/>
      </w:r>
      <w:r>
        <w:rPr>
          <w:rFonts w:hint="eastAsia"/>
          <w:lang w:eastAsia="zh-TW"/>
        </w:rPr>
        <w:t xml:space="preserve"> </w:t>
      </w:r>
      <w:r w:rsidRPr="00AD0A0F">
        <w:rPr>
          <w:rFonts w:hint="eastAsia"/>
          <w:lang w:eastAsia="zh-TW"/>
        </w:rPr>
        <w:t>管理者個案圖</w:t>
      </w:r>
      <w:bookmarkEnd w:id="1853"/>
    </w:p>
    <w:p w14:paraId="18389293" w14:textId="77777777" w:rsidR="002863E9" w:rsidRDefault="002863E9" w:rsidP="00E43A36">
      <w:pPr>
        <w:kinsoku w:val="0"/>
        <w:overflowPunct w:val="0"/>
      </w:pPr>
    </w:p>
    <w:p w14:paraId="0B9FAAF8" w14:textId="7C03F90F" w:rsidR="003774B4" w:rsidRDefault="00896D7A" w:rsidP="00E43A36">
      <w:pPr>
        <w:widowControl/>
        <w:kinsoku w:val="0"/>
        <w:overflowPunct w:val="0"/>
        <w:jc w:val="left"/>
      </w:pPr>
      <w:r>
        <w:br w:type="page"/>
      </w:r>
    </w:p>
    <w:p w14:paraId="11FCA698" w14:textId="5704383F" w:rsidR="002863E9" w:rsidRDefault="00DC3155" w:rsidP="00E43A36">
      <w:pPr>
        <w:pStyle w:val="2"/>
        <w:kinsoku w:val="0"/>
        <w:overflowPunct w:val="0"/>
      </w:pPr>
      <w:r w:rsidRPr="006E09A2">
        <w:rPr>
          <w:rFonts w:hint="eastAsia"/>
          <w:highlight w:val="lightGray"/>
          <w:shd w:val="clear" w:color="auto" w:fill="FFFFFF" w:themeFill="background1"/>
        </w:rPr>
        <w:lastRenderedPageBreak/>
        <w:t xml:space="preserve"> </w:t>
      </w:r>
      <w:bookmarkStart w:id="1854" w:name="_Toc166433950"/>
      <w:bookmarkStart w:id="1855" w:name="_Toc167669374"/>
      <w:r w:rsidR="003774B4" w:rsidRPr="00E75106">
        <w:t>使用個案描述</w:t>
      </w:r>
      <w:bookmarkEnd w:id="1854"/>
      <w:bookmarkEnd w:id="1855"/>
    </w:p>
    <w:p w14:paraId="49C8650F" w14:textId="660E1003" w:rsidR="002863E9" w:rsidRDefault="002863E9" w:rsidP="004867F3">
      <w:pPr>
        <w:kinsoku w:val="0"/>
        <w:overflowPunct w:val="0"/>
        <w:ind w:firstLineChars="200" w:firstLine="560"/>
      </w:pPr>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4867F3">
      <w:pPr>
        <w:pStyle w:val="3"/>
        <w:kinsoku w:val="0"/>
        <w:overflowPunct w:val="0"/>
        <w:ind w:left="284" w:firstLine="0"/>
      </w:pPr>
      <w:r>
        <w:rPr>
          <w:rFonts w:hint="eastAsia"/>
        </w:rPr>
        <w:t xml:space="preserve"> </w:t>
      </w:r>
      <w:r w:rsidR="002863E9">
        <w:rPr>
          <w:rFonts w:hint="eastAsia"/>
        </w:rPr>
        <w:t>使用者</w:t>
      </w:r>
    </w:p>
    <w:p w14:paraId="6E7225BB" w14:textId="70307214" w:rsidR="002863E9" w:rsidRDefault="002863E9" w:rsidP="004867F3">
      <w:pPr>
        <w:kinsoku w:val="0"/>
        <w:overflowPunct w:val="0"/>
        <w:ind w:firstLineChars="200" w:firstLine="560"/>
      </w:pPr>
      <w:r>
        <w:rPr>
          <w:rFonts w:hint="eastAsia"/>
        </w:rPr>
        <w:t>使用者登入</w:t>
      </w:r>
    </w:p>
    <w:p w14:paraId="34DB758C" w14:textId="77777777" w:rsidR="004867F3" w:rsidRDefault="002863E9" w:rsidP="004867F3">
      <w:pPr>
        <w:keepNext/>
        <w:kinsoku w:val="0"/>
        <w:overflowPunct w:val="0"/>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7"/>
                    <a:stretch>
                      <a:fillRect/>
                    </a:stretch>
                  </pic:blipFill>
                  <pic:spPr>
                    <a:xfrm>
                      <a:off x="0" y="0"/>
                      <a:ext cx="6670420" cy="4664849"/>
                    </a:xfrm>
                    <a:prstGeom prst="rect">
                      <a:avLst/>
                    </a:prstGeom>
                  </pic:spPr>
                </pic:pic>
              </a:graphicData>
            </a:graphic>
          </wp:inline>
        </w:drawing>
      </w:r>
    </w:p>
    <w:p w14:paraId="1E952961" w14:textId="176B469B" w:rsidR="002863E9" w:rsidRDefault="004867F3" w:rsidP="004867F3">
      <w:pPr>
        <w:pStyle w:val="af0"/>
        <w:jc w:val="center"/>
        <w:rPr>
          <w:lang w:eastAsia="zh-TW"/>
        </w:rPr>
      </w:pPr>
      <w:bookmarkStart w:id="1856" w:name="_Toc16767541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sidRPr="00117656">
        <w:rPr>
          <w:rFonts w:hint="eastAsia"/>
          <w:lang w:eastAsia="zh-TW"/>
        </w:rPr>
        <w:t>使用者登入活動圖</w:t>
      </w:r>
      <w:bookmarkEnd w:id="1856"/>
    </w:p>
    <w:p w14:paraId="0915F803" w14:textId="77777777" w:rsidR="00FE400E" w:rsidRDefault="00FE400E" w:rsidP="00E43A36">
      <w:pPr>
        <w:widowControl/>
        <w:kinsoku w:val="0"/>
        <w:overflowPunct w:val="0"/>
        <w:jc w:val="left"/>
      </w:pPr>
      <w:r>
        <w:br w:type="page"/>
      </w:r>
    </w:p>
    <w:p w14:paraId="00D6B0D6" w14:textId="6CDD83CB" w:rsidR="00351BAE" w:rsidRDefault="00351BAE" w:rsidP="00E43A36">
      <w:pPr>
        <w:kinsoku w:val="0"/>
        <w:overflowPunct w:val="0"/>
        <w:jc w:val="left"/>
      </w:pPr>
      <w:r>
        <w:rPr>
          <w:rFonts w:hint="eastAsia"/>
        </w:rPr>
        <w:lastRenderedPageBreak/>
        <w:t>關於我們</w:t>
      </w:r>
    </w:p>
    <w:p w14:paraId="7077AE99" w14:textId="77777777" w:rsidR="004867F3" w:rsidRDefault="00E42975" w:rsidP="004867F3">
      <w:pPr>
        <w:keepNext/>
        <w:kinsoku w:val="0"/>
        <w:overflowPunct w:val="0"/>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76F9B02A" w14:textId="5D124ABB" w:rsidR="00351BAE" w:rsidRDefault="004867F3" w:rsidP="004867F3">
      <w:pPr>
        <w:pStyle w:val="af0"/>
        <w:jc w:val="center"/>
        <w:rPr>
          <w:lang w:eastAsia="zh-TW"/>
        </w:rPr>
      </w:pPr>
      <w:bookmarkStart w:id="1857" w:name="_Toc16767541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sidRPr="001C5099">
        <w:rPr>
          <w:rFonts w:hint="eastAsia"/>
          <w:lang w:eastAsia="zh-TW"/>
        </w:rPr>
        <w:t>關於我們活動圖</w:t>
      </w:r>
      <w:bookmarkEnd w:id="1857"/>
    </w:p>
    <w:p w14:paraId="0A12A765" w14:textId="05BBE6CE" w:rsidR="00F80BC2" w:rsidRDefault="00351BAE" w:rsidP="00E43A36">
      <w:pPr>
        <w:kinsoku w:val="0"/>
        <w:overflowPunct w:val="0"/>
      </w:pPr>
      <w:r>
        <w:rPr>
          <w:rFonts w:hint="eastAsia"/>
        </w:rPr>
        <w:t>報名課程</w:t>
      </w:r>
    </w:p>
    <w:p w14:paraId="3B585C2D" w14:textId="77777777" w:rsidR="004867F3" w:rsidRDefault="00E42975" w:rsidP="004867F3">
      <w:pPr>
        <w:keepNext/>
        <w:kinsoku w:val="0"/>
        <w:overflowPunct w:val="0"/>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29">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4707F68D" w14:textId="1983CF81" w:rsidR="00351BAE" w:rsidRDefault="004867F3" w:rsidP="004867F3">
      <w:pPr>
        <w:pStyle w:val="af0"/>
        <w:jc w:val="center"/>
        <w:rPr>
          <w:lang w:eastAsia="zh-TW"/>
        </w:rPr>
      </w:pPr>
      <w:bookmarkStart w:id="1858" w:name="_Toc167675413"/>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sidRPr="008405D3">
        <w:rPr>
          <w:rFonts w:hint="eastAsia"/>
          <w:lang w:eastAsia="zh-TW"/>
        </w:rPr>
        <w:t>報名課程活動圖</w:t>
      </w:r>
      <w:bookmarkEnd w:id="1858"/>
    </w:p>
    <w:p w14:paraId="4671C080" w14:textId="77777777" w:rsidR="00FE400E" w:rsidRDefault="00FE400E" w:rsidP="00E43A36">
      <w:pPr>
        <w:widowControl/>
        <w:kinsoku w:val="0"/>
        <w:overflowPunct w:val="0"/>
        <w:jc w:val="left"/>
      </w:pPr>
      <w:r>
        <w:br w:type="page"/>
      </w:r>
    </w:p>
    <w:p w14:paraId="5E3FF0A5" w14:textId="2AD848E8" w:rsidR="00F80BC2" w:rsidRDefault="00FE400E" w:rsidP="00E43A36">
      <w:pPr>
        <w:kinsoku w:val="0"/>
        <w:overflowPunct w:val="0"/>
      </w:pPr>
      <w:r>
        <w:rPr>
          <w:rFonts w:hint="eastAsia"/>
        </w:rPr>
        <w:lastRenderedPageBreak/>
        <w:t>社群空間</w:t>
      </w:r>
    </w:p>
    <w:p w14:paraId="283254C6" w14:textId="77777777" w:rsidR="004867F3" w:rsidRDefault="00E42975" w:rsidP="004867F3">
      <w:pPr>
        <w:keepNext/>
        <w:kinsoku w:val="0"/>
        <w:overflowPunct w:val="0"/>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0">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60D71F97" w14:textId="6E477E99" w:rsidR="00FE400E" w:rsidRDefault="004867F3" w:rsidP="004867F3">
      <w:pPr>
        <w:pStyle w:val="af0"/>
        <w:jc w:val="center"/>
        <w:rPr>
          <w:lang w:eastAsia="zh-TW"/>
        </w:rPr>
      </w:pPr>
      <w:bookmarkStart w:id="1859" w:name="_Toc167675414"/>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sidRPr="0070169E">
        <w:rPr>
          <w:rFonts w:hint="eastAsia"/>
          <w:lang w:eastAsia="zh-TW"/>
        </w:rPr>
        <w:t>社群空間活動圖</w:t>
      </w:r>
      <w:bookmarkEnd w:id="1859"/>
    </w:p>
    <w:p w14:paraId="4FF841F9" w14:textId="534481A3" w:rsidR="00F80BC2" w:rsidRDefault="00FE400E" w:rsidP="00E43A36">
      <w:pPr>
        <w:kinsoku w:val="0"/>
        <w:overflowPunct w:val="0"/>
      </w:pPr>
      <w:r>
        <w:rPr>
          <w:rFonts w:hint="eastAsia"/>
        </w:rPr>
        <w:t>會員中心</w:t>
      </w:r>
    </w:p>
    <w:p w14:paraId="54ECF6F7" w14:textId="77777777" w:rsidR="004867F3" w:rsidRDefault="00E42975" w:rsidP="004867F3">
      <w:pPr>
        <w:keepNext/>
        <w:kinsoku w:val="0"/>
        <w:overflowPunct w:val="0"/>
      </w:pPr>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1">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359F8270" w14:textId="2A7B2380" w:rsidR="00FE400E" w:rsidRDefault="004867F3" w:rsidP="004867F3">
      <w:pPr>
        <w:pStyle w:val="af0"/>
        <w:jc w:val="center"/>
      </w:pPr>
      <w:bookmarkStart w:id="1860" w:name="_Toc167675415"/>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5-3</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5</w:t>
      </w:r>
      <w:r w:rsidR="0029566D">
        <w:fldChar w:fldCharType="end"/>
      </w:r>
      <w:r>
        <w:rPr>
          <w:rFonts w:hint="eastAsia"/>
          <w:lang w:eastAsia="zh-TW"/>
        </w:rPr>
        <w:t xml:space="preserve"> </w:t>
      </w:r>
      <w:r w:rsidRPr="003450C6">
        <w:rPr>
          <w:rFonts w:hint="eastAsia"/>
          <w:lang w:eastAsia="zh-TW"/>
        </w:rPr>
        <w:t>會員中心活動圖</w:t>
      </w:r>
      <w:bookmarkEnd w:id="1860"/>
    </w:p>
    <w:p w14:paraId="027ABD7F" w14:textId="0CFE99D1" w:rsidR="00FE400E" w:rsidRDefault="00FE400E" w:rsidP="00E43A36">
      <w:pPr>
        <w:widowControl/>
        <w:kinsoku w:val="0"/>
        <w:overflowPunct w:val="0"/>
        <w:jc w:val="left"/>
      </w:pPr>
      <w:r>
        <w:br w:type="page"/>
      </w:r>
    </w:p>
    <w:p w14:paraId="1E5FA318" w14:textId="5034AC10" w:rsidR="00F80BC2" w:rsidRDefault="004867F3" w:rsidP="004867F3">
      <w:pPr>
        <w:pStyle w:val="3"/>
        <w:kinsoku w:val="0"/>
        <w:overflowPunct w:val="0"/>
        <w:ind w:left="284" w:firstLine="0"/>
      </w:pPr>
      <w:r>
        <w:rPr>
          <w:rFonts w:hint="eastAsia"/>
        </w:rPr>
        <w:lastRenderedPageBreak/>
        <w:t xml:space="preserve"> </w:t>
      </w:r>
      <w:r w:rsidR="00FE400E">
        <w:rPr>
          <w:rFonts w:hint="eastAsia"/>
        </w:rPr>
        <w:t>管理者</w:t>
      </w:r>
    </w:p>
    <w:p w14:paraId="618838D1" w14:textId="3BFB9C15" w:rsidR="00FE400E" w:rsidRDefault="00FE400E" w:rsidP="00E43A36">
      <w:pPr>
        <w:kinsoku w:val="0"/>
        <w:overflowPunct w:val="0"/>
      </w:pPr>
      <w:r>
        <w:rPr>
          <w:rFonts w:hint="eastAsia"/>
        </w:rPr>
        <w:t>管理者登入</w:t>
      </w:r>
    </w:p>
    <w:p w14:paraId="5391EEAF" w14:textId="77777777" w:rsidR="004867F3" w:rsidRDefault="00FE400E" w:rsidP="004867F3">
      <w:pPr>
        <w:keepNext/>
        <w:kinsoku w:val="0"/>
        <w:overflowPunct w:val="0"/>
      </w:pPr>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2"/>
                    <a:stretch>
                      <a:fillRect/>
                    </a:stretch>
                  </pic:blipFill>
                  <pic:spPr>
                    <a:xfrm>
                      <a:off x="0" y="0"/>
                      <a:ext cx="6479540" cy="728345"/>
                    </a:xfrm>
                    <a:prstGeom prst="rect">
                      <a:avLst/>
                    </a:prstGeom>
                  </pic:spPr>
                </pic:pic>
              </a:graphicData>
            </a:graphic>
          </wp:inline>
        </w:drawing>
      </w:r>
    </w:p>
    <w:p w14:paraId="0B996DC4" w14:textId="2F61D485" w:rsidR="00FE400E" w:rsidRDefault="004867F3" w:rsidP="004867F3">
      <w:pPr>
        <w:pStyle w:val="af0"/>
        <w:jc w:val="center"/>
        <w:rPr>
          <w:lang w:eastAsia="zh-TW"/>
        </w:rPr>
      </w:pPr>
      <w:bookmarkStart w:id="1861" w:name="_Toc167675416"/>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6</w:t>
      </w:r>
      <w:r w:rsidR="0029566D">
        <w:rPr>
          <w:lang w:eastAsia="zh-TW"/>
        </w:rPr>
        <w:fldChar w:fldCharType="end"/>
      </w:r>
      <w:r>
        <w:rPr>
          <w:rFonts w:hint="eastAsia"/>
          <w:lang w:eastAsia="zh-TW"/>
        </w:rPr>
        <w:t xml:space="preserve"> </w:t>
      </w:r>
      <w:r w:rsidRPr="002B67AE">
        <w:rPr>
          <w:rFonts w:hint="eastAsia"/>
          <w:lang w:eastAsia="zh-TW"/>
        </w:rPr>
        <w:t>管理者登入活動圖</w:t>
      </w:r>
      <w:bookmarkEnd w:id="1861"/>
    </w:p>
    <w:p w14:paraId="5A274CCC" w14:textId="724D8012" w:rsidR="00FE400E" w:rsidRPr="00FE400E" w:rsidRDefault="00FE400E" w:rsidP="00E43A36">
      <w:pPr>
        <w:kinsoku w:val="0"/>
        <w:overflowPunct w:val="0"/>
      </w:pPr>
      <w:r>
        <w:rPr>
          <w:rFonts w:hint="eastAsia"/>
        </w:rPr>
        <w:t>管理者管理帳號</w:t>
      </w:r>
    </w:p>
    <w:p w14:paraId="78C66FFA" w14:textId="77777777" w:rsidR="004867F3" w:rsidRDefault="00FE400E" w:rsidP="004867F3">
      <w:pPr>
        <w:keepNext/>
        <w:kinsoku w:val="0"/>
        <w:overflowPunct w:val="0"/>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3"/>
                    <a:stretch>
                      <a:fillRect/>
                    </a:stretch>
                  </pic:blipFill>
                  <pic:spPr>
                    <a:xfrm>
                      <a:off x="0" y="0"/>
                      <a:ext cx="4277322" cy="5391902"/>
                    </a:xfrm>
                    <a:prstGeom prst="rect">
                      <a:avLst/>
                    </a:prstGeom>
                  </pic:spPr>
                </pic:pic>
              </a:graphicData>
            </a:graphic>
          </wp:inline>
        </w:drawing>
      </w:r>
    </w:p>
    <w:p w14:paraId="6E0EAD15" w14:textId="7F91E714" w:rsidR="00FE400E" w:rsidRDefault="004867F3" w:rsidP="004867F3">
      <w:pPr>
        <w:pStyle w:val="af0"/>
        <w:jc w:val="center"/>
        <w:rPr>
          <w:lang w:eastAsia="zh-TW"/>
        </w:rPr>
      </w:pPr>
      <w:bookmarkStart w:id="1862" w:name="_Toc167675417"/>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7</w:t>
      </w:r>
      <w:r w:rsidR="0029566D">
        <w:rPr>
          <w:lang w:eastAsia="zh-TW"/>
        </w:rPr>
        <w:fldChar w:fldCharType="end"/>
      </w:r>
      <w:r>
        <w:rPr>
          <w:rFonts w:hint="eastAsia"/>
          <w:lang w:eastAsia="zh-TW"/>
        </w:rPr>
        <w:t xml:space="preserve"> </w:t>
      </w:r>
      <w:r w:rsidRPr="00C41B1B">
        <w:rPr>
          <w:rFonts w:hint="eastAsia"/>
          <w:lang w:eastAsia="zh-TW"/>
        </w:rPr>
        <w:t>管理者管理帳號活動圖</w:t>
      </w:r>
      <w:bookmarkEnd w:id="1862"/>
    </w:p>
    <w:p w14:paraId="7F2252E8" w14:textId="77777777" w:rsidR="00FE400E" w:rsidRDefault="00FE400E" w:rsidP="00E43A36">
      <w:pPr>
        <w:widowControl/>
        <w:kinsoku w:val="0"/>
        <w:overflowPunct w:val="0"/>
        <w:jc w:val="left"/>
        <w:rPr>
          <w:szCs w:val="28"/>
        </w:rPr>
      </w:pPr>
      <w:r>
        <w:rPr>
          <w:szCs w:val="28"/>
        </w:rPr>
        <w:br w:type="page"/>
      </w:r>
    </w:p>
    <w:p w14:paraId="67673C84" w14:textId="101E76CE" w:rsidR="00FE400E" w:rsidRDefault="00FE400E" w:rsidP="00E43A36">
      <w:pPr>
        <w:kinsoku w:val="0"/>
        <w:overflowPunct w:val="0"/>
      </w:pPr>
      <w:r>
        <w:rPr>
          <w:rFonts w:hint="eastAsia"/>
        </w:rPr>
        <w:lastRenderedPageBreak/>
        <w:t>管理者管理社群</w:t>
      </w:r>
      <w:r w:rsidR="00256920">
        <w:rPr>
          <w:rFonts w:hint="eastAsia"/>
        </w:rPr>
        <w:t>空間</w:t>
      </w:r>
    </w:p>
    <w:p w14:paraId="7C15CF9C" w14:textId="77777777" w:rsidR="00024ED7" w:rsidRDefault="00256920" w:rsidP="00024ED7">
      <w:pPr>
        <w:keepNext/>
        <w:kinsoku w:val="0"/>
        <w:overflowPunct w:val="0"/>
      </w:pPr>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4"/>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24ECE3FA" w14:textId="771A5454" w:rsidR="00FE400E" w:rsidRDefault="00024ED7" w:rsidP="00024ED7">
      <w:pPr>
        <w:pStyle w:val="af0"/>
        <w:jc w:val="center"/>
        <w:rPr>
          <w:lang w:eastAsia="zh-TW"/>
        </w:rPr>
      </w:pPr>
      <w:bookmarkStart w:id="1863" w:name="_Toc167675418"/>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8</w:t>
      </w:r>
      <w:r w:rsidR="0029566D">
        <w:rPr>
          <w:lang w:eastAsia="zh-TW"/>
        </w:rPr>
        <w:fldChar w:fldCharType="end"/>
      </w:r>
      <w:r>
        <w:rPr>
          <w:rFonts w:hint="eastAsia"/>
          <w:lang w:eastAsia="zh-TW"/>
        </w:rPr>
        <w:t xml:space="preserve"> </w:t>
      </w:r>
      <w:r w:rsidRPr="00653F11">
        <w:rPr>
          <w:rFonts w:hint="eastAsia"/>
          <w:lang w:eastAsia="zh-TW"/>
        </w:rPr>
        <w:t>管理者管理社群空間活動圖</w:t>
      </w:r>
      <w:bookmarkEnd w:id="1863"/>
    </w:p>
    <w:p w14:paraId="0BE8F479" w14:textId="07318A36" w:rsidR="00256920" w:rsidRDefault="00256920" w:rsidP="00E43A36">
      <w:pPr>
        <w:kinsoku w:val="0"/>
        <w:overflowPunct w:val="0"/>
      </w:pPr>
      <w:r>
        <w:rPr>
          <w:rFonts w:hint="eastAsia"/>
        </w:rPr>
        <w:t>管理者管理課程表單</w:t>
      </w:r>
    </w:p>
    <w:p w14:paraId="7A2DF4CA" w14:textId="77777777" w:rsidR="00024ED7" w:rsidRDefault="00256920" w:rsidP="00024ED7">
      <w:pPr>
        <w:keepNext/>
        <w:kinsoku w:val="0"/>
        <w:overflowPunct w:val="0"/>
      </w:pPr>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5"/>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2FC07426" w14:textId="31F9E7E1" w:rsidR="00FE400E" w:rsidRDefault="00024ED7" w:rsidP="00024ED7">
      <w:pPr>
        <w:pStyle w:val="af0"/>
        <w:jc w:val="center"/>
        <w:rPr>
          <w:lang w:eastAsia="zh-TW"/>
        </w:rPr>
      </w:pPr>
      <w:bookmarkStart w:id="1864" w:name="_Toc16767541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5-3</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9</w:t>
      </w:r>
      <w:r w:rsidR="0029566D">
        <w:rPr>
          <w:lang w:eastAsia="zh-TW"/>
        </w:rPr>
        <w:fldChar w:fldCharType="end"/>
      </w:r>
      <w:r>
        <w:rPr>
          <w:rFonts w:hint="eastAsia"/>
          <w:lang w:eastAsia="zh-TW"/>
        </w:rPr>
        <w:t xml:space="preserve"> </w:t>
      </w:r>
      <w:r w:rsidRPr="00E05D17">
        <w:rPr>
          <w:rFonts w:hint="eastAsia"/>
          <w:lang w:eastAsia="zh-TW"/>
        </w:rPr>
        <w:t>管理者管理課程表單活動圖</w:t>
      </w:r>
      <w:bookmarkEnd w:id="1864"/>
    </w:p>
    <w:p w14:paraId="03937748" w14:textId="4B53C718" w:rsidR="00024ED7" w:rsidRDefault="00024ED7">
      <w:pPr>
        <w:widowControl/>
        <w:jc w:val="left"/>
      </w:pPr>
      <w:r>
        <w:br w:type="page"/>
      </w:r>
    </w:p>
    <w:p w14:paraId="6809B790" w14:textId="77777777" w:rsidR="00024ED7" w:rsidRPr="00024ED7" w:rsidRDefault="00024ED7" w:rsidP="00024ED7"/>
    <w:p w14:paraId="17A99815" w14:textId="606989FF" w:rsidR="00896D7A" w:rsidRDefault="00024ED7" w:rsidP="00E43A36">
      <w:pPr>
        <w:pStyle w:val="2"/>
        <w:kinsoku w:val="0"/>
        <w:overflowPunct w:val="0"/>
      </w:pPr>
      <w:bookmarkStart w:id="1865" w:name="_Toc166433951"/>
      <w:bookmarkStart w:id="1866" w:name="_Toc167669375"/>
      <w:r>
        <w:rPr>
          <w:rFonts w:hint="eastAsia"/>
        </w:rPr>
        <w:t xml:space="preserve"> </w:t>
      </w:r>
      <w:r w:rsidRPr="00E75106">
        <w:t>分析類別圖</w:t>
      </w:r>
      <w:r w:rsidRPr="00E75106">
        <w:t>(Analysis class diagram)</w:t>
      </w:r>
      <w:bookmarkEnd w:id="1865"/>
      <w:bookmarkEnd w:id="1866"/>
      <w:r w:rsidR="00FC44EA" w:rsidRPr="00FC44EA">
        <w:t xml:space="preserve"> </w:t>
      </w:r>
    </w:p>
    <w:p w14:paraId="0204ECFF" w14:textId="77777777" w:rsidR="00024ED7" w:rsidRDefault="00826B45" w:rsidP="00024ED7">
      <w:pPr>
        <w:keepNext/>
        <w:widowControl/>
        <w:kinsoku w:val="0"/>
        <w:overflowPunct w:val="0"/>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6"/>
                    <a:stretch>
                      <a:fillRect/>
                    </a:stretch>
                  </pic:blipFill>
                  <pic:spPr>
                    <a:xfrm>
                      <a:off x="0" y="0"/>
                      <a:ext cx="6479540" cy="5068570"/>
                    </a:xfrm>
                    <a:prstGeom prst="rect">
                      <a:avLst/>
                    </a:prstGeom>
                  </pic:spPr>
                </pic:pic>
              </a:graphicData>
            </a:graphic>
          </wp:inline>
        </w:drawing>
      </w:r>
    </w:p>
    <w:p w14:paraId="32E96B94" w14:textId="299B53EC" w:rsidR="002C52F7" w:rsidRDefault="00024ED7" w:rsidP="00024ED7">
      <w:pPr>
        <w:pStyle w:val="af0"/>
        <w:jc w:val="center"/>
      </w:pPr>
      <w:bookmarkStart w:id="1867" w:name="_Toc167675420"/>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5-4</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sidRPr="00C23934">
        <w:rPr>
          <w:rFonts w:hint="eastAsia"/>
          <w:lang w:eastAsia="zh-TW"/>
        </w:rPr>
        <w:t>分析類別圖</w:t>
      </w:r>
      <w:bookmarkEnd w:id="1867"/>
    </w:p>
    <w:p w14:paraId="3F2297B2" w14:textId="2D224FD2" w:rsidR="00284E71" w:rsidRDefault="002C52F7" w:rsidP="00E43A36">
      <w:pPr>
        <w:widowControl/>
        <w:kinsoku w:val="0"/>
        <w:overflowPunct w:val="0"/>
        <w:jc w:val="left"/>
      </w:pPr>
      <w:r>
        <w:br w:type="page"/>
      </w:r>
    </w:p>
    <w:p w14:paraId="36AD9608" w14:textId="7A604026" w:rsidR="00284E71" w:rsidRDefault="00284E71" w:rsidP="00E43A36">
      <w:pPr>
        <w:widowControl/>
        <w:kinsoku w:val="0"/>
        <w:overflowPunct w:val="0"/>
        <w:jc w:val="left"/>
      </w:pPr>
      <w:r>
        <w:rPr>
          <w:rFonts w:hint="eastAsia"/>
        </w:rPr>
        <w:lastRenderedPageBreak/>
        <w:t>說明：</w:t>
      </w:r>
    </w:p>
    <w:p w14:paraId="6220105B" w14:textId="77777777" w:rsidR="00024ED7" w:rsidRDefault="00261CE7" w:rsidP="00024ED7">
      <w:pPr>
        <w:keepNext/>
        <w:widowControl/>
        <w:kinsoku w:val="0"/>
        <w:overflowPunct w:val="0"/>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7"/>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4419EDD" w14:textId="2B51A86F" w:rsidR="00261CE7" w:rsidRDefault="00024ED7" w:rsidP="00024ED7">
      <w:pPr>
        <w:pStyle w:val="af0"/>
        <w:jc w:val="center"/>
        <w:rPr>
          <w:lang w:eastAsia="zh-TW"/>
        </w:rPr>
      </w:pPr>
      <w:bookmarkStart w:id="1868" w:name="_Toc16767542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sidRPr="004C0B97">
        <w:rPr>
          <w:rFonts w:hint="eastAsia"/>
          <w:lang w:eastAsia="zh-TW"/>
        </w:rPr>
        <w:t>使用者註冊</w:t>
      </w:r>
      <w:bookmarkEnd w:id="1868"/>
    </w:p>
    <w:p w14:paraId="327F8487" w14:textId="70BB31AB" w:rsidR="00261CE7" w:rsidRDefault="00261CE7" w:rsidP="00024ED7">
      <w:pPr>
        <w:widowControl/>
        <w:kinsoku w:val="0"/>
        <w:overflowPunct w:val="0"/>
        <w:snapToGrid w:val="0"/>
        <w:ind w:firstLineChars="200" w:firstLine="560"/>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43114F55" w14:textId="77777777" w:rsidR="00024ED7" w:rsidRDefault="00826B45" w:rsidP="00024ED7">
      <w:pPr>
        <w:keepNext/>
        <w:widowControl/>
        <w:kinsoku w:val="0"/>
        <w:overflowPunct w:val="0"/>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38"/>
                    <a:stretch>
                      <a:fillRect/>
                    </a:stretch>
                  </pic:blipFill>
                  <pic:spPr>
                    <a:xfrm>
                      <a:off x="0" y="0"/>
                      <a:ext cx="4848417" cy="2761089"/>
                    </a:xfrm>
                    <a:prstGeom prst="rect">
                      <a:avLst/>
                    </a:prstGeom>
                  </pic:spPr>
                </pic:pic>
              </a:graphicData>
            </a:graphic>
          </wp:inline>
        </w:drawing>
      </w:r>
    </w:p>
    <w:p w14:paraId="35014890" w14:textId="019F71ED" w:rsidR="00284E71" w:rsidRDefault="00024ED7" w:rsidP="00024ED7">
      <w:pPr>
        <w:pStyle w:val="af0"/>
        <w:jc w:val="center"/>
        <w:rPr>
          <w:lang w:eastAsia="zh-TW"/>
        </w:rPr>
      </w:pPr>
      <w:bookmarkStart w:id="1869" w:name="_Toc16767542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sidRPr="00A86129">
        <w:rPr>
          <w:rFonts w:hint="eastAsia"/>
          <w:lang w:eastAsia="zh-TW"/>
        </w:rPr>
        <w:t>使用者查看關於我們</w:t>
      </w:r>
      <w:bookmarkEnd w:id="1869"/>
    </w:p>
    <w:p w14:paraId="011565F4" w14:textId="72E6F425" w:rsidR="00284E71" w:rsidRPr="00284E71" w:rsidRDefault="00284E71" w:rsidP="00024ED7">
      <w:pPr>
        <w:widowControl/>
        <w:kinsoku w:val="0"/>
        <w:overflowPunct w:val="0"/>
        <w:snapToGrid w:val="0"/>
        <w:ind w:firstLineChars="200" w:firstLine="560"/>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1B70C988" w14:textId="77777777" w:rsidR="00024ED7" w:rsidRDefault="00261CE7" w:rsidP="00024ED7">
      <w:pPr>
        <w:keepNext/>
        <w:widowControl/>
        <w:kinsoku w:val="0"/>
        <w:overflowPunct w:val="0"/>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39"/>
                    <a:stretch>
                      <a:fillRect/>
                    </a:stretch>
                  </pic:blipFill>
                  <pic:spPr>
                    <a:xfrm>
                      <a:off x="0" y="0"/>
                      <a:ext cx="5038910" cy="3314994"/>
                    </a:xfrm>
                    <a:prstGeom prst="rect">
                      <a:avLst/>
                    </a:prstGeom>
                  </pic:spPr>
                </pic:pic>
              </a:graphicData>
            </a:graphic>
          </wp:inline>
        </w:drawing>
      </w:r>
    </w:p>
    <w:p w14:paraId="4171F639" w14:textId="08890D85" w:rsidR="00284E71" w:rsidRDefault="00024ED7" w:rsidP="00024ED7">
      <w:pPr>
        <w:pStyle w:val="af0"/>
        <w:jc w:val="center"/>
        <w:rPr>
          <w:lang w:eastAsia="zh-TW"/>
        </w:rPr>
      </w:pPr>
      <w:bookmarkStart w:id="1870" w:name="_Toc167675423"/>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sidRPr="00F04EAB">
        <w:rPr>
          <w:rFonts w:hint="eastAsia"/>
          <w:lang w:eastAsia="zh-TW"/>
        </w:rPr>
        <w:t>使用者報名課程</w:t>
      </w:r>
      <w:bookmarkEnd w:id="1870"/>
    </w:p>
    <w:p w14:paraId="0EA77876" w14:textId="77777777" w:rsidR="00261CE7" w:rsidRDefault="00261CE7" w:rsidP="00024ED7">
      <w:pPr>
        <w:widowControl/>
        <w:kinsoku w:val="0"/>
        <w:overflowPunct w:val="0"/>
        <w:snapToGrid w:val="0"/>
        <w:ind w:firstLineChars="200" w:firstLine="560"/>
        <w:jc w:val="left"/>
      </w:pPr>
      <w:r>
        <w:rPr>
          <w:rFonts w:hint="eastAsia"/>
        </w:rPr>
        <w:t>由圖</w:t>
      </w:r>
      <w:r>
        <w:rPr>
          <w:rFonts w:hint="eastAsia"/>
        </w:rPr>
        <w:t>5-4-4</w:t>
      </w:r>
      <w:r>
        <w:rPr>
          <w:rFonts w:hint="eastAsia"/>
        </w:rPr>
        <w:t>得知，使用者無論是否登入皆可報名課程以及使用報名課程尋找適合自己的課程。</w:t>
      </w:r>
    </w:p>
    <w:p w14:paraId="2D4B2F03" w14:textId="77777777" w:rsidR="00024ED7" w:rsidRDefault="004D2178" w:rsidP="00024ED7">
      <w:pPr>
        <w:keepNext/>
        <w:widowControl/>
        <w:kinsoku w:val="0"/>
        <w:overflowPunct w:val="0"/>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0"/>
                    <a:stretch>
                      <a:fillRect/>
                    </a:stretch>
                  </pic:blipFill>
                  <pic:spPr>
                    <a:xfrm>
                      <a:off x="0" y="0"/>
                      <a:ext cx="3992559" cy="3433444"/>
                    </a:xfrm>
                    <a:prstGeom prst="rect">
                      <a:avLst/>
                    </a:prstGeom>
                  </pic:spPr>
                </pic:pic>
              </a:graphicData>
            </a:graphic>
          </wp:inline>
        </w:drawing>
      </w:r>
    </w:p>
    <w:p w14:paraId="342B03CC" w14:textId="3A7784AC" w:rsidR="00284E71" w:rsidRDefault="00024ED7" w:rsidP="00024ED7">
      <w:pPr>
        <w:pStyle w:val="af0"/>
        <w:jc w:val="center"/>
        <w:rPr>
          <w:lang w:eastAsia="zh-TW"/>
        </w:rPr>
      </w:pPr>
      <w:bookmarkStart w:id="1871" w:name="_Toc167675424"/>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5</w:t>
      </w:r>
      <w:r w:rsidR="0029566D">
        <w:rPr>
          <w:lang w:eastAsia="zh-TW"/>
        </w:rPr>
        <w:fldChar w:fldCharType="end"/>
      </w:r>
      <w:r>
        <w:rPr>
          <w:rFonts w:hint="eastAsia"/>
          <w:lang w:eastAsia="zh-TW"/>
        </w:rPr>
        <w:t xml:space="preserve"> </w:t>
      </w:r>
      <w:r w:rsidRPr="006E7BCF">
        <w:rPr>
          <w:rFonts w:hint="eastAsia"/>
          <w:lang w:eastAsia="zh-TW"/>
        </w:rPr>
        <w:t>社群空間會員發言</w:t>
      </w:r>
      <w:bookmarkEnd w:id="1871"/>
    </w:p>
    <w:p w14:paraId="018830FF" w14:textId="77777777" w:rsidR="00261CE7" w:rsidRDefault="00261CE7" w:rsidP="00024ED7">
      <w:pPr>
        <w:widowControl/>
        <w:kinsoku w:val="0"/>
        <w:overflowPunct w:val="0"/>
        <w:snapToGrid w:val="0"/>
        <w:ind w:firstLineChars="200" w:firstLine="560"/>
        <w:jc w:val="left"/>
      </w:pPr>
      <w:r>
        <w:rPr>
          <w:rFonts w:hint="eastAsia"/>
        </w:rPr>
        <w:t>由圖</w:t>
      </w:r>
      <w:r>
        <w:rPr>
          <w:rFonts w:hint="eastAsia"/>
        </w:rPr>
        <w:t>5-4-5</w:t>
      </w:r>
      <w:r>
        <w:rPr>
          <w:rFonts w:hint="eastAsia"/>
        </w:rPr>
        <w:t>得知，會員可在社群空間評論及留言。</w:t>
      </w:r>
    </w:p>
    <w:p w14:paraId="41FF7BB6" w14:textId="77777777" w:rsidR="00024ED7" w:rsidRDefault="00261CE7" w:rsidP="00024ED7">
      <w:pPr>
        <w:keepNext/>
        <w:widowControl/>
        <w:kinsoku w:val="0"/>
        <w:overflowPunct w:val="0"/>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1"/>
                    <a:stretch>
                      <a:fillRect/>
                    </a:stretch>
                  </pic:blipFill>
                  <pic:spPr>
                    <a:xfrm>
                      <a:off x="0" y="0"/>
                      <a:ext cx="5091912" cy="3392778"/>
                    </a:xfrm>
                    <a:prstGeom prst="rect">
                      <a:avLst/>
                    </a:prstGeom>
                  </pic:spPr>
                </pic:pic>
              </a:graphicData>
            </a:graphic>
          </wp:inline>
        </w:drawing>
      </w:r>
    </w:p>
    <w:p w14:paraId="1FE41285" w14:textId="62A70E65" w:rsidR="004D2178" w:rsidRPr="00261CE7" w:rsidRDefault="00024ED7" w:rsidP="00024ED7">
      <w:pPr>
        <w:pStyle w:val="af0"/>
        <w:jc w:val="center"/>
        <w:rPr>
          <w:lang w:eastAsia="zh-TW"/>
        </w:rPr>
      </w:pPr>
      <w:bookmarkStart w:id="1872" w:name="_Toc167675425"/>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6</w:t>
      </w:r>
      <w:r w:rsidR="0029566D">
        <w:rPr>
          <w:lang w:eastAsia="zh-TW"/>
        </w:rPr>
        <w:fldChar w:fldCharType="end"/>
      </w:r>
      <w:r>
        <w:rPr>
          <w:rFonts w:hint="eastAsia"/>
          <w:lang w:eastAsia="zh-TW"/>
        </w:rPr>
        <w:t xml:space="preserve"> </w:t>
      </w:r>
      <w:r w:rsidRPr="00D5291C">
        <w:rPr>
          <w:rFonts w:hint="eastAsia"/>
          <w:lang w:eastAsia="zh-TW"/>
        </w:rPr>
        <w:t>管理者管理會員</w:t>
      </w:r>
      <w:bookmarkEnd w:id="1872"/>
    </w:p>
    <w:p w14:paraId="5D0F2CE5" w14:textId="7D45CDDF" w:rsidR="00261CE7" w:rsidRPr="00792269" w:rsidRDefault="00261CE7" w:rsidP="00024ED7">
      <w:pPr>
        <w:widowControl/>
        <w:kinsoku w:val="0"/>
        <w:overflowPunct w:val="0"/>
        <w:ind w:firstLineChars="200" w:firstLine="560"/>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691E8975" w14:textId="77777777" w:rsidR="00024ED7" w:rsidRDefault="00261CE7" w:rsidP="00024ED7">
      <w:pPr>
        <w:keepNext/>
        <w:widowControl/>
        <w:kinsoku w:val="0"/>
        <w:overflowPunct w:val="0"/>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2"/>
                    <a:stretch>
                      <a:fillRect/>
                    </a:stretch>
                  </pic:blipFill>
                  <pic:spPr>
                    <a:xfrm>
                      <a:off x="0" y="0"/>
                      <a:ext cx="1768610" cy="3895802"/>
                    </a:xfrm>
                    <a:prstGeom prst="rect">
                      <a:avLst/>
                    </a:prstGeom>
                  </pic:spPr>
                </pic:pic>
              </a:graphicData>
            </a:graphic>
          </wp:inline>
        </w:drawing>
      </w:r>
    </w:p>
    <w:p w14:paraId="3C41C5A2" w14:textId="59935758" w:rsidR="00261CE7" w:rsidRDefault="00024ED7" w:rsidP="00024ED7">
      <w:pPr>
        <w:pStyle w:val="af0"/>
        <w:jc w:val="center"/>
        <w:rPr>
          <w:lang w:eastAsia="zh-TW"/>
        </w:rPr>
      </w:pPr>
      <w:bookmarkStart w:id="1873" w:name="_Toc167675426"/>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7</w:t>
      </w:r>
      <w:r w:rsidR="0029566D">
        <w:rPr>
          <w:lang w:eastAsia="zh-TW"/>
        </w:rPr>
        <w:fldChar w:fldCharType="end"/>
      </w:r>
      <w:r>
        <w:rPr>
          <w:rFonts w:hint="eastAsia"/>
          <w:lang w:eastAsia="zh-TW"/>
        </w:rPr>
        <w:t xml:space="preserve"> </w:t>
      </w:r>
      <w:r w:rsidRPr="005D50CF">
        <w:rPr>
          <w:rFonts w:hint="eastAsia"/>
          <w:lang w:eastAsia="zh-TW"/>
        </w:rPr>
        <w:t>管理者管理報名課程表單</w:t>
      </w:r>
      <w:bookmarkEnd w:id="1873"/>
    </w:p>
    <w:p w14:paraId="531CA91C" w14:textId="77777777" w:rsidR="00261CE7" w:rsidRDefault="00261CE7" w:rsidP="00024ED7">
      <w:pPr>
        <w:widowControl/>
        <w:kinsoku w:val="0"/>
        <w:overflowPunct w:val="0"/>
        <w:snapToGrid w:val="0"/>
        <w:ind w:firstLineChars="200" w:firstLine="560"/>
        <w:jc w:val="left"/>
      </w:pPr>
      <w:r>
        <w:rPr>
          <w:rFonts w:hint="eastAsia"/>
        </w:rPr>
        <w:t>由圖</w:t>
      </w:r>
      <w:r>
        <w:rPr>
          <w:rFonts w:hint="eastAsia"/>
        </w:rPr>
        <w:t>5-4-7</w:t>
      </w:r>
      <w:r>
        <w:rPr>
          <w:rFonts w:hint="eastAsia"/>
        </w:rPr>
        <w:t>得知，管理者可以修改使用者報名課程的表單。</w:t>
      </w:r>
    </w:p>
    <w:p w14:paraId="0D67A188" w14:textId="77777777" w:rsidR="00024ED7" w:rsidRDefault="00261CE7" w:rsidP="00024ED7">
      <w:pPr>
        <w:keepNext/>
        <w:widowControl/>
        <w:kinsoku w:val="0"/>
        <w:overflowPunct w:val="0"/>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3"/>
                    <a:stretch>
                      <a:fillRect/>
                    </a:stretch>
                  </pic:blipFill>
                  <pic:spPr>
                    <a:xfrm>
                      <a:off x="0" y="0"/>
                      <a:ext cx="5166995" cy="2668567"/>
                    </a:xfrm>
                    <a:prstGeom prst="rect">
                      <a:avLst/>
                    </a:prstGeom>
                  </pic:spPr>
                </pic:pic>
              </a:graphicData>
            </a:graphic>
          </wp:inline>
        </w:drawing>
      </w:r>
    </w:p>
    <w:p w14:paraId="7CD5CF2F" w14:textId="684C9702" w:rsidR="00261CE7" w:rsidRDefault="00024ED7" w:rsidP="00024ED7">
      <w:pPr>
        <w:pStyle w:val="af0"/>
        <w:jc w:val="center"/>
        <w:rPr>
          <w:lang w:eastAsia="zh-TW"/>
        </w:rPr>
      </w:pPr>
      <w:bookmarkStart w:id="1874" w:name="_Toc167675427"/>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5-4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8</w:t>
      </w:r>
      <w:r w:rsidR="0029566D">
        <w:rPr>
          <w:lang w:eastAsia="zh-TW"/>
        </w:rPr>
        <w:fldChar w:fldCharType="end"/>
      </w:r>
      <w:r>
        <w:rPr>
          <w:rFonts w:hint="eastAsia"/>
          <w:lang w:eastAsia="zh-TW"/>
        </w:rPr>
        <w:t xml:space="preserve"> </w:t>
      </w:r>
      <w:r w:rsidRPr="005138EB">
        <w:rPr>
          <w:rFonts w:hint="eastAsia"/>
          <w:lang w:eastAsia="zh-TW"/>
        </w:rPr>
        <w:t>管理者管理社群空間</w:t>
      </w:r>
      <w:bookmarkEnd w:id="1874"/>
    </w:p>
    <w:p w14:paraId="3647430F" w14:textId="77777777" w:rsidR="00261CE7" w:rsidRPr="002711C6" w:rsidRDefault="00261CE7" w:rsidP="00024ED7">
      <w:pPr>
        <w:widowControl/>
        <w:kinsoku w:val="0"/>
        <w:overflowPunct w:val="0"/>
        <w:ind w:firstLineChars="200" w:firstLine="560"/>
        <w:jc w:val="left"/>
      </w:pPr>
      <w:r>
        <w:rPr>
          <w:rFonts w:hint="eastAsia"/>
        </w:rPr>
        <w:t>由圖</w:t>
      </w:r>
      <w:r>
        <w:rPr>
          <w:rFonts w:hint="eastAsia"/>
        </w:rPr>
        <w:t>5-4-8</w:t>
      </w:r>
      <w:r>
        <w:rPr>
          <w:rFonts w:hint="eastAsia"/>
        </w:rPr>
        <w:t>得知，管理者可以刪除社群空間不當的評論及留言。</w:t>
      </w:r>
    </w:p>
    <w:p w14:paraId="31F21980" w14:textId="53DE40AB" w:rsidR="004D2178" w:rsidRPr="002C52F7" w:rsidRDefault="004D2178" w:rsidP="00E43A36">
      <w:pPr>
        <w:widowControl/>
        <w:kinsoku w:val="0"/>
        <w:overflowPunct w:val="0"/>
        <w:jc w:val="left"/>
      </w:pPr>
      <w:r>
        <w:br w:type="page"/>
      </w:r>
    </w:p>
    <w:p w14:paraId="49F6C663" w14:textId="06F97E26" w:rsidR="000226E4" w:rsidRDefault="00896D7A" w:rsidP="00E43A36">
      <w:pPr>
        <w:pStyle w:val="1"/>
        <w:kinsoku w:val="0"/>
        <w:overflowPunct w:val="0"/>
      </w:pPr>
      <w:bookmarkStart w:id="1875" w:name="_Toc166433952"/>
      <w:bookmarkStart w:id="1876" w:name="_Toc167669376"/>
      <w:r>
        <w:rPr>
          <w:rFonts w:hint="eastAsia"/>
        </w:rPr>
        <w:lastRenderedPageBreak/>
        <w:t>設計模型</w:t>
      </w:r>
      <w:bookmarkEnd w:id="1875"/>
      <w:bookmarkEnd w:id="1876"/>
    </w:p>
    <w:p w14:paraId="09C5B7F3" w14:textId="4CFE87CA" w:rsidR="00896D7A" w:rsidRDefault="00896D7A" w:rsidP="00E43A36">
      <w:pPr>
        <w:pStyle w:val="2"/>
        <w:kinsoku w:val="0"/>
        <w:overflowPunct w:val="0"/>
      </w:pPr>
      <w:r>
        <w:rPr>
          <w:rFonts w:hint="eastAsia"/>
        </w:rPr>
        <w:t xml:space="preserve"> </w:t>
      </w:r>
      <w:bookmarkStart w:id="1877" w:name="_Toc166433953"/>
      <w:bookmarkStart w:id="1878" w:name="_Toc167669377"/>
      <w:r w:rsidRPr="00E75106">
        <w:t>循序圖</w:t>
      </w:r>
      <w:r w:rsidRPr="00E75106">
        <w:t>(Sequential diagram)</w:t>
      </w:r>
      <w:bookmarkEnd w:id="1877"/>
      <w:bookmarkEnd w:id="1878"/>
    </w:p>
    <w:p w14:paraId="395AED5B" w14:textId="77777777" w:rsidR="00024ED7" w:rsidRDefault="00315390" w:rsidP="00024ED7">
      <w:pPr>
        <w:keepNext/>
        <w:kinsoku w:val="0"/>
        <w:overflowPunct w:val="0"/>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4"/>
                    <a:stretch>
                      <a:fillRect/>
                    </a:stretch>
                  </pic:blipFill>
                  <pic:spPr>
                    <a:xfrm>
                      <a:off x="0" y="0"/>
                      <a:ext cx="5643078" cy="4976681"/>
                    </a:xfrm>
                    <a:prstGeom prst="rect">
                      <a:avLst/>
                    </a:prstGeom>
                  </pic:spPr>
                </pic:pic>
              </a:graphicData>
            </a:graphic>
          </wp:inline>
        </w:drawing>
      </w:r>
    </w:p>
    <w:p w14:paraId="73031D27" w14:textId="1EA04A89" w:rsidR="00896D7A" w:rsidRDefault="00024ED7" w:rsidP="00024ED7">
      <w:pPr>
        <w:pStyle w:val="af0"/>
        <w:jc w:val="center"/>
        <w:rPr>
          <w:lang w:eastAsia="zh-TW"/>
        </w:rPr>
      </w:pPr>
      <w:bookmarkStart w:id="1879" w:name="_Toc167675428"/>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Pr>
          <w:rFonts w:hint="eastAsia"/>
          <w:lang w:eastAsia="zh-TW"/>
        </w:rPr>
        <w:t>使用者註冊</w:t>
      </w:r>
      <w:bookmarkEnd w:id="1879"/>
    </w:p>
    <w:p w14:paraId="696AAAE8" w14:textId="37DB3E34" w:rsidR="004458ED" w:rsidRDefault="004458ED" w:rsidP="00E43A36">
      <w:pPr>
        <w:kinsoku w:val="0"/>
        <w:overflowPunct w:val="0"/>
      </w:pPr>
    </w:p>
    <w:p w14:paraId="70EE1872" w14:textId="77777777" w:rsidR="004458ED" w:rsidRDefault="004458ED" w:rsidP="00E43A36">
      <w:pPr>
        <w:widowControl/>
        <w:kinsoku w:val="0"/>
        <w:overflowPunct w:val="0"/>
        <w:jc w:val="left"/>
      </w:pPr>
      <w:r>
        <w:br w:type="page"/>
      </w:r>
    </w:p>
    <w:p w14:paraId="4752042C" w14:textId="77777777" w:rsidR="00024ED7" w:rsidRDefault="00315390" w:rsidP="00024ED7">
      <w:pPr>
        <w:keepNext/>
        <w:kinsoku w:val="0"/>
        <w:overflowPunct w:val="0"/>
        <w:jc w:val="center"/>
      </w:pPr>
      <w:r w:rsidRPr="00315390">
        <w:rPr>
          <w:noProof/>
        </w:rPr>
        <w:lastRenderedPageBreak/>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5"/>
                    <a:stretch>
                      <a:fillRect/>
                    </a:stretch>
                  </pic:blipFill>
                  <pic:spPr>
                    <a:xfrm>
                      <a:off x="0" y="0"/>
                      <a:ext cx="5442305" cy="3805453"/>
                    </a:xfrm>
                    <a:prstGeom prst="rect">
                      <a:avLst/>
                    </a:prstGeom>
                  </pic:spPr>
                </pic:pic>
              </a:graphicData>
            </a:graphic>
          </wp:inline>
        </w:drawing>
      </w:r>
    </w:p>
    <w:p w14:paraId="43C83B87" w14:textId="76E0E708" w:rsidR="004458ED" w:rsidRDefault="00024ED7" w:rsidP="00024ED7">
      <w:pPr>
        <w:pStyle w:val="af0"/>
        <w:jc w:val="center"/>
        <w:rPr>
          <w:lang w:eastAsia="zh-TW"/>
        </w:rPr>
      </w:pPr>
      <w:bookmarkStart w:id="1880" w:name="_Toc16767542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Pr>
          <w:rFonts w:hint="eastAsia"/>
          <w:lang w:eastAsia="zh-TW"/>
        </w:rPr>
        <w:t>使用者登入</w:t>
      </w:r>
      <w:bookmarkEnd w:id="1880"/>
    </w:p>
    <w:p w14:paraId="7F5BB545" w14:textId="72333A3B" w:rsidR="0027530B" w:rsidRDefault="0027530B" w:rsidP="00E43A36">
      <w:pPr>
        <w:widowControl/>
        <w:kinsoku w:val="0"/>
        <w:overflowPunct w:val="0"/>
        <w:jc w:val="left"/>
      </w:pPr>
    </w:p>
    <w:p w14:paraId="042FE815" w14:textId="77777777" w:rsidR="00024ED7" w:rsidRDefault="00315390" w:rsidP="00024ED7">
      <w:pPr>
        <w:keepNext/>
        <w:kinsoku w:val="0"/>
        <w:overflowPunct w:val="0"/>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6"/>
                    <a:stretch>
                      <a:fillRect/>
                    </a:stretch>
                  </pic:blipFill>
                  <pic:spPr>
                    <a:xfrm>
                      <a:off x="0" y="0"/>
                      <a:ext cx="4068033" cy="3490857"/>
                    </a:xfrm>
                    <a:prstGeom prst="rect">
                      <a:avLst/>
                    </a:prstGeom>
                  </pic:spPr>
                </pic:pic>
              </a:graphicData>
            </a:graphic>
          </wp:inline>
        </w:drawing>
      </w:r>
    </w:p>
    <w:p w14:paraId="4D13B0CF" w14:textId="40318FBE" w:rsidR="00A704EF" w:rsidRDefault="00024ED7" w:rsidP="00024ED7">
      <w:pPr>
        <w:pStyle w:val="af0"/>
        <w:jc w:val="center"/>
        <w:rPr>
          <w:lang w:eastAsia="zh-TW"/>
        </w:rPr>
      </w:pPr>
      <w:bookmarkStart w:id="1881" w:name="_Toc167675430"/>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Pr>
          <w:rFonts w:hint="eastAsia"/>
          <w:lang w:eastAsia="zh-TW"/>
        </w:rPr>
        <w:t>使用者登出</w:t>
      </w:r>
      <w:bookmarkEnd w:id="1881"/>
    </w:p>
    <w:p w14:paraId="0263A398" w14:textId="77777777" w:rsidR="00547851" w:rsidRDefault="00547851" w:rsidP="00E43A36">
      <w:pPr>
        <w:kinsoku w:val="0"/>
        <w:overflowPunct w:val="0"/>
        <w:jc w:val="center"/>
      </w:pPr>
    </w:p>
    <w:p w14:paraId="0F1C2A1B" w14:textId="21DADE6C" w:rsidR="0027530B" w:rsidRDefault="0027530B" w:rsidP="00E43A36">
      <w:pPr>
        <w:widowControl/>
        <w:kinsoku w:val="0"/>
        <w:overflowPunct w:val="0"/>
        <w:jc w:val="left"/>
      </w:pPr>
      <w:r>
        <w:br w:type="page"/>
      </w:r>
    </w:p>
    <w:p w14:paraId="069940EC" w14:textId="77777777" w:rsidR="00024ED7" w:rsidRDefault="00315390" w:rsidP="00024ED7">
      <w:pPr>
        <w:keepNext/>
        <w:kinsoku w:val="0"/>
        <w:overflowPunct w:val="0"/>
        <w:jc w:val="center"/>
      </w:pPr>
      <w:r w:rsidRPr="00315390">
        <w:rPr>
          <w:noProof/>
        </w:rPr>
        <w:lastRenderedPageBreak/>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7"/>
                    <a:stretch>
                      <a:fillRect/>
                    </a:stretch>
                  </pic:blipFill>
                  <pic:spPr>
                    <a:xfrm>
                      <a:off x="0" y="0"/>
                      <a:ext cx="5054577" cy="3715639"/>
                    </a:xfrm>
                    <a:prstGeom prst="rect">
                      <a:avLst/>
                    </a:prstGeom>
                  </pic:spPr>
                </pic:pic>
              </a:graphicData>
            </a:graphic>
          </wp:inline>
        </w:drawing>
      </w:r>
    </w:p>
    <w:p w14:paraId="6588AC19" w14:textId="61A6AB3C" w:rsidR="00A704EF" w:rsidRDefault="00024ED7" w:rsidP="00024ED7">
      <w:pPr>
        <w:pStyle w:val="af0"/>
        <w:jc w:val="center"/>
        <w:rPr>
          <w:lang w:eastAsia="zh-TW"/>
        </w:rPr>
      </w:pPr>
      <w:bookmarkStart w:id="1882" w:name="_Toc16767543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Pr>
          <w:rFonts w:hint="eastAsia"/>
          <w:lang w:eastAsia="zh-TW"/>
        </w:rPr>
        <w:t>編輯會員資料</w:t>
      </w:r>
      <w:bookmarkEnd w:id="1882"/>
    </w:p>
    <w:p w14:paraId="2003C578" w14:textId="7DBD9051" w:rsidR="00A704EF" w:rsidRDefault="00A704EF" w:rsidP="00E43A36">
      <w:pPr>
        <w:widowControl/>
        <w:kinsoku w:val="0"/>
        <w:overflowPunct w:val="0"/>
        <w:jc w:val="left"/>
      </w:pPr>
    </w:p>
    <w:p w14:paraId="592148AC" w14:textId="77777777" w:rsidR="00024ED7" w:rsidRDefault="00315390" w:rsidP="00024ED7">
      <w:pPr>
        <w:keepNext/>
        <w:kinsoku w:val="0"/>
        <w:overflowPunct w:val="0"/>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48"/>
                    <a:stretch>
                      <a:fillRect/>
                    </a:stretch>
                  </pic:blipFill>
                  <pic:spPr>
                    <a:xfrm>
                      <a:off x="0" y="0"/>
                      <a:ext cx="5410495" cy="3528699"/>
                    </a:xfrm>
                    <a:prstGeom prst="rect">
                      <a:avLst/>
                    </a:prstGeom>
                  </pic:spPr>
                </pic:pic>
              </a:graphicData>
            </a:graphic>
          </wp:inline>
        </w:drawing>
      </w:r>
    </w:p>
    <w:p w14:paraId="16FC97B7" w14:textId="167A7A3A" w:rsidR="009333B4" w:rsidRDefault="00024ED7" w:rsidP="00024ED7">
      <w:pPr>
        <w:pStyle w:val="af0"/>
        <w:jc w:val="center"/>
        <w:rPr>
          <w:lang w:eastAsia="zh-TW"/>
        </w:rPr>
      </w:pPr>
      <w:bookmarkStart w:id="1883" w:name="_Toc16767543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6-1</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5</w:t>
      </w:r>
      <w:r w:rsidR="0029566D">
        <w:rPr>
          <w:lang w:eastAsia="zh-TW"/>
        </w:rPr>
        <w:fldChar w:fldCharType="end"/>
      </w:r>
      <w:r>
        <w:rPr>
          <w:rFonts w:hint="eastAsia"/>
          <w:lang w:eastAsia="zh-TW"/>
        </w:rPr>
        <w:t xml:space="preserve"> </w:t>
      </w:r>
      <w:r>
        <w:rPr>
          <w:rFonts w:hint="eastAsia"/>
          <w:lang w:eastAsia="zh-TW"/>
        </w:rPr>
        <w:t>報名課程</w:t>
      </w:r>
      <w:bookmarkEnd w:id="1883"/>
    </w:p>
    <w:p w14:paraId="23DEC28B" w14:textId="77777777" w:rsidR="009333B4" w:rsidRDefault="009333B4" w:rsidP="00E43A36">
      <w:pPr>
        <w:widowControl/>
        <w:kinsoku w:val="0"/>
        <w:overflowPunct w:val="0"/>
        <w:jc w:val="left"/>
      </w:pPr>
      <w:r>
        <w:br w:type="page"/>
      </w:r>
    </w:p>
    <w:p w14:paraId="5622D0EA" w14:textId="77777777" w:rsidR="00024ED7" w:rsidRDefault="00315390" w:rsidP="00024ED7">
      <w:pPr>
        <w:keepNext/>
        <w:kinsoku w:val="0"/>
        <w:overflowPunct w:val="0"/>
        <w:jc w:val="center"/>
      </w:pPr>
      <w:r w:rsidRPr="00315390">
        <w:rPr>
          <w:noProof/>
        </w:rPr>
        <w:lastRenderedPageBreak/>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49"/>
                    <a:stretch>
                      <a:fillRect/>
                    </a:stretch>
                  </pic:blipFill>
                  <pic:spPr>
                    <a:xfrm>
                      <a:off x="0" y="0"/>
                      <a:ext cx="5473555" cy="4840051"/>
                    </a:xfrm>
                    <a:prstGeom prst="rect">
                      <a:avLst/>
                    </a:prstGeom>
                  </pic:spPr>
                </pic:pic>
              </a:graphicData>
            </a:graphic>
          </wp:inline>
        </w:drawing>
      </w:r>
    </w:p>
    <w:p w14:paraId="7780F584" w14:textId="6F87A0B4" w:rsidR="00A704EF" w:rsidRDefault="00024ED7" w:rsidP="00024ED7">
      <w:pPr>
        <w:pStyle w:val="af0"/>
        <w:jc w:val="center"/>
      </w:pPr>
      <w:bookmarkStart w:id="1884" w:name="_Toc167675433"/>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6-1</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6</w:t>
      </w:r>
      <w:r w:rsidR="0029566D">
        <w:fldChar w:fldCharType="end"/>
      </w:r>
      <w:r>
        <w:rPr>
          <w:rFonts w:hint="eastAsia"/>
          <w:lang w:eastAsia="zh-TW"/>
        </w:rPr>
        <w:t xml:space="preserve"> </w:t>
      </w:r>
      <w:r>
        <w:rPr>
          <w:rFonts w:hint="eastAsia"/>
          <w:lang w:eastAsia="zh-TW"/>
        </w:rPr>
        <w:t>社群空間</w:t>
      </w:r>
      <w:bookmarkEnd w:id="1884"/>
    </w:p>
    <w:p w14:paraId="0978F6B8" w14:textId="009DB110" w:rsidR="0027530B" w:rsidRDefault="0027530B" w:rsidP="00E43A36">
      <w:pPr>
        <w:widowControl/>
        <w:kinsoku w:val="0"/>
        <w:overflowPunct w:val="0"/>
        <w:jc w:val="left"/>
      </w:pPr>
      <w:r>
        <w:br w:type="page"/>
      </w:r>
    </w:p>
    <w:p w14:paraId="4F01E9FC" w14:textId="61A094ED" w:rsidR="007051FD" w:rsidRDefault="0027530B" w:rsidP="00E43A36">
      <w:pPr>
        <w:pStyle w:val="2"/>
        <w:kinsoku w:val="0"/>
        <w:overflowPunct w:val="0"/>
      </w:pPr>
      <w:r>
        <w:lastRenderedPageBreak/>
        <w:t xml:space="preserve"> </w:t>
      </w:r>
      <w:bookmarkStart w:id="1885" w:name="_Toc166433954"/>
      <w:bookmarkStart w:id="1886" w:name="_Toc167669378"/>
      <w:r>
        <w:t>設計類別圖（</w:t>
      </w:r>
      <w:r>
        <w:t>Design class diagram</w:t>
      </w:r>
      <w:r>
        <w:t>）</w:t>
      </w:r>
      <w:bookmarkEnd w:id="1885"/>
      <w:bookmarkEnd w:id="1886"/>
    </w:p>
    <w:p w14:paraId="4B2AB760" w14:textId="77777777" w:rsidR="00315390" w:rsidRPr="00315390" w:rsidRDefault="00315390" w:rsidP="00E43A36">
      <w:pPr>
        <w:kinsoku w:val="0"/>
        <w:overflowPunct w:val="0"/>
      </w:pPr>
    </w:p>
    <w:p w14:paraId="1A45564B" w14:textId="77777777" w:rsidR="00024ED7" w:rsidRDefault="00315390" w:rsidP="00024ED7">
      <w:pPr>
        <w:keepNext/>
        <w:kinsoku w:val="0"/>
        <w:overflowPunct w:val="0"/>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0"/>
                    <a:stretch>
                      <a:fillRect/>
                    </a:stretch>
                  </pic:blipFill>
                  <pic:spPr>
                    <a:xfrm>
                      <a:off x="0" y="0"/>
                      <a:ext cx="6479540" cy="5028565"/>
                    </a:xfrm>
                    <a:prstGeom prst="rect">
                      <a:avLst/>
                    </a:prstGeom>
                  </pic:spPr>
                </pic:pic>
              </a:graphicData>
            </a:graphic>
          </wp:inline>
        </w:drawing>
      </w:r>
    </w:p>
    <w:p w14:paraId="1EA7F626" w14:textId="6E0D6D2C" w:rsidR="0027530B" w:rsidRDefault="00024ED7" w:rsidP="00024ED7">
      <w:pPr>
        <w:pStyle w:val="af0"/>
        <w:jc w:val="center"/>
      </w:pPr>
      <w:bookmarkStart w:id="1887" w:name="_Toc167675434"/>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6-2</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類別圖</w:t>
      </w:r>
      <w:bookmarkEnd w:id="1887"/>
    </w:p>
    <w:p w14:paraId="54F9260B" w14:textId="7386486A" w:rsidR="0027530B" w:rsidRDefault="0027530B" w:rsidP="00E43A36">
      <w:pPr>
        <w:widowControl/>
        <w:kinsoku w:val="0"/>
        <w:overflowPunct w:val="0"/>
        <w:jc w:val="left"/>
      </w:pPr>
      <w:r>
        <w:br w:type="page"/>
      </w:r>
    </w:p>
    <w:p w14:paraId="1D16CCF4" w14:textId="2633C8ED" w:rsidR="0027530B" w:rsidRDefault="0027530B" w:rsidP="00E43A36">
      <w:pPr>
        <w:pStyle w:val="1"/>
        <w:kinsoku w:val="0"/>
        <w:overflowPunct w:val="0"/>
      </w:pPr>
      <w:bookmarkStart w:id="1888" w:name="_Toc166433955"/>
      <w:bookmarkStart w:id="1889" w:name="_Toc167669379"/>
      <w:r>
        <w:rPr>
          <w:rFonts w:hint="eastAsia"/>
        </w:rPr>
        <w:lastRenderedPageBreak/>
        <w:t>實作模型</w:t>
      </w:r>
      <w:bookmarkEnd w:id="1888"/>
      <w:bookmarkEnd w:id="1889"/>
    </w:p>
    <w:p w14:paraId="1790AB84" w14:textId="79A1BD0A" w:rsidR="0027530B" w:rsidRDefault="0027530B" w:rsidP="00E43A36">
      <w:pPr>
        <w:pStyle w:val="2"/>
        <w:kinsoku w:val="0"/>
        <w:overflowPunct w:val="0"/>
      </w:pPr>
      <w:r>
        <w:rPr>
          <w:rFonts w:hint="eastAsia"/>
        </w:rPr>
        <w:t xml:space="preserve"> </w:t>
      </w:r>
      <w:bookmarkStart w:id="1890" w:name="_Toc166433956"/>
      <w:bookmarkStart w:id="1891" w:name="_Toc167669380"/>
      <w:r>
        <w:rPr>
          <w:rFonts w:hint="eastAsia"/>
        </w:rPr>
        <w:t>佈署圖</w:t>
      </w:r>
      <w:bookmarkEnd w:id="1890"/>
      <w:bookmarkEnd w:id="1891"/>
    </w:p>
    <w:p w14:paraId="13A5976F" w14:textId="77777777" w:rsidR="00024ED7" w:rsidRDefault="00B5588D" w:rsidP="00024ED7">
      <w:pPr>
        <w:keepNext/>
        <w:kinsoku w:val="0"/>
        <w:overflowPunct w:val="0"/>
      </w:pPr>
      <w:r w:rsidRPr="00B5588D">
        <w:rPr>
          <w:noProof/>
        </w:rPr>
        <w:drawing>
          <wp:inline distT="0" distB="0" distL="0" distR="0" wp14:anchorId="0F4D3197" wp14:editId="364FA7F1">
            <wp:extent cx="6355080" cy="1485900"/>
            <wp:effectExtent l="0" t="0" r="762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rotWithShape="1">
                    <a:blip r:embed="rId51"/>
                    <a:srcRect t="9166" r="1920" b="9584"/>
                    <a:stretch/>
                  </pic:blipFill>
                  <pic:spPr bwMode="auto">
                    <a:xfrm>
                      <a:off x="0" y="0"/>
                      <a:ext cx="6355080" cy="1485900"/>
                    </a:xfrm>
                    <a:prstGeom prst="rect">
                      <a:avLst/>
                    </a:prstGeom>
                    <a:ln>
                      <a:noFill/>
                    </a:ln>
                    <a:extLst>
                      <a:ext uri="{53640926-AAD7-44D8-BBD7-CCE9431645EC}">
                        <a14:shadowObscured xmlns:a14="http://schemas.microsoft.com/office/drawing/2010/main"/>
                      </a:ext>
                    </a:extLst>
                  </pic:spPr>
                </pic:pic>
              </a:graphicData>
            </a:graphic>
          </wp:inline>
        </w:drawing>
      </w:r>
    </w:p>
    <w:p w14:paraId="52BAEC32" w14:textId="77836BD1" w:rsidR="0027530B" w:rsidRDefault="00024ED7" w:rsidP="00024ED7">
      <w:pPr>
        <w:pStyle w:val="af0"/>
        <w:jc w:val="center"/>
      </w:pPr>
      <w:bookmarkStart w:id="1892" w:name="_Toc167675435"/>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7-1</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佈署圖</w:t>
      </w:r>
      <w:bookmarkEnd w:id="1892"/>
    </w:p>
    <w:p w14:paraId="1C0F0000" w14:textId="561510C4" w:rsidR="0027530B" w:rsidRDefault="00024ED7" w:rsidP="00E43A36">
      <w:pPr>
        <w:pStyle w:val="2"/>
        <w:kinsoku w:val="0"/>
        <w:overflowPunct w:val="0"/>
      </w:pPr>
      <w:bookmarkStart w:id="1893" w:name="_Toc166433957"/>
      <w:bookmarkStart w:id="1894" w:name="_Toc167669381"/>
      <w:r>
        <w:rPr>
          <w:rFonts w:hint="eastAsia"/>
          <w:highlight w:val="lightGray"/>
        </w:rPr>
        <w:t xml:space="preserve"> </w:t>
      </w:r>
      <w:r>
        <w:rPr>
          <w:rFonts w:hint="eastAsia"/>
        </w:rPr>
        <w:t>套件圖</w:t>
      </w:r>
      <w:bookmarkEnd w:id="1893"/>
      <w:bookmarkEnd w:id="1894"/>
    </w:p>
    <w:p w14:paraId="5F100C2D" w14:textId="77777777" w:rsidR="00024ED7" w:rsidRDefault="00D71C7D" w:rsidP="00024ED7">
      <w:pPr>
        <w:keepNext/>
        <w:kinsoku w:val="0"/>
        <w:overflowPunct w:val="0"/>
      </w:pPr>
      <w:r w:rsidRPr="00D71C7D">
        <w:rPr>
          <w:noProof/>
        </w:rPr>
        <w:drawing>
          <wp:inline distT="0" distB="0" distL="0" distR="0" wp14:anchorId="3EF06E78" wp14:editId="7347B962">
            <wp:extent cx="6479540" cy="1272540"/>
            <wp:effectExtent l="0" t="0" r="0" b="3810"/>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rotWithShape="1">
                    <a:blip r:embed="rId52"/>
                    <a:srcRect t="7026" b="9159"/>
                    <a:stretch/>
                  </pic:blipFill>
                  <pic:spPr bwMode="auto">
                    <a:xfrm>
                      <a:off x="0" y="0"/>
                      <a:ext cx="6479540" cy="1272540"/>
                    </a:xfrm>
                    <a:prstGeom prst="rect">
                      <a:avLst/>
                    </a:prstGeom>
                    <a:ln>
                      <a:noFill/>
                    </a:ln>
                    <a:extLst>
                      <a:ext uri="{53640926-AAD7-44D8-BBD7-CCE9431645EC}">
                        <a14:shadowObscured xmlns:a14="http://schemas.microsoft.com/office/drawing/2010/main"/>
                      </a:ext>
                    </a:extLst>
                  </pic:spPr>
                </pic:pic>
              </a:graphicData>
            </a:graphic>
          </wp:inline>
        </w:drawing>
      </w:r>
    </w:p>
    <w:p w14:paraId="2B339079" w14:textId="06781DCC" w:rsidR="0027530B" w:rsidRDefault="00024ED7" w:rsidP="00024ED7">
      <w:pPr>
        <w:pStyle w:val="af0"/>
        <w:jc w:val="center"/>
      </w:pPr>
      <w:bookmarkStart w:id="1895" w:name="_Toc167675436"/>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7-2</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套件圖</w:t>
      </w:r>
      <w:bookmarkEnd w:id="1895"/>
    </w:p>
    <w:p w14:paraId="7D7CF270" w14:textId="45A41FFD" w:rsidR="0027530B" w:rsidRDefault="00024ED7" w:rsidP="00E43A36">
      <w:pPr>
        <w:pStyle w:val="2"/>
        <w:kinsoku w:val="0"/>
        <w:overflowPunct w:val="0"/>
      </w:pPr>
      <w:bookmarkStart w:id="1896" w:name="_Toc166433958"/>
      <w:bookmarkStart w:id="1897" w:name="_Toc167669382"/>
      <w:r>
        <w:rPr>
          <w:rFonts w:hint="eastAsia"/>
        </w:rPr>
        <w:lastRenderedPageBreak/>
        <w:t xml:space="preserve"> </w:t>
      </w:r>
      <w:r>
        <w:rPr>
          <w:rFonts w:hint="eastAsia"/>
        </w:rPr>
        <w:t>元件圖</w:t>
      </w:r>
      <w:bookmarkEnd w:id="1896"/>
      <w:bookmarkEnd w:id="1897"/>
    </w:p>
    <w:p w14:paraId="0E828671" w14:textId="77777777" w:rsidR="00024ED7" w:rsidRDefault="003D15E2" w:rsidP="00024ED7">
      <w:pPr>
        <w:keepNext/>
        <w:kinsoku w:val="0"/>
        <w:overflowPunct w:val="0"/>
        <w:jc w:val="center"/>
      </w:pPr>
      <w:r w:rsidRPr="003D15E2">
        <w:rPr>
          <w:noProof/>
        </w:rPr>
        <w:drawing>
          <wp:inline distT="0" distB="0" distL="0" distR="0" wp14:anchorId="313E1100" wp14:editId="645F2CD7">
            <wp:extent cx="6287135" cy="4495800"/>
            <wp:effectExtent l="0" t="0" r="0" b="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rotWithShape="1">
                    <a:blip r:embed="rId53"/>
                    <a:srcRect t="1623" b="2632"/>
                    <a:stretch/>
                  </pic:blipFill>
                  <pic:spPr bwMode="auto">
                    <a:xfrm>
                      <a:off x="0" y="0"/>
                      <a:ext cx="6343106" cy="4535824"/>
                    </a:xfrm>
                    <a:prstGeom prst="rect">
                      <a:avLst/>
                    </a:prstGeom>
                    <a:ln>
                      <a:noFill/>
                    </a:ln>
                    <a:extLst>
                      <a:ext uri="{53640926-AAD7-44D8-BBD7-CCE9431645EC}">
                        <a14:shadowObscured xmlns:a14="http://schemas.microsoft.com/office/drawing/2010/main"/>
                      </a:ext>
                    </a:extLst>
                  </pic:spPr>
                </pic:pic>
              </a:graphicData>
            </a:graphic>
          </wp:inline>
        </w:drawing>
      </w:r>
    </w:p>
    <w:p w14:paraId="45DB2976" w14:textId="543787FB" w:rsidR="0027530B" w:rsidRDefault="00024ED7" w:rsidP="00024ED7">
      <w:pPr>
        <w:pStyle w:val="af0"/>
        <w:jc w:val="center"/>
      </w:pPr>
      <w:bookmarkStart w:id="1898" w:name="_Toc167675437"/>
      <w:r>
        <w:rPr>
          <w:rFonts w:hint="eastAsia"/>
        </w:rPr>
        <w:t>圖</w:t>
      </w:r>
      <w:r>
        <w:rPr>
          <w:rFonts w:hint="eastAsia"/>
        </w:rPr>
        <w:t xml:space="preserve"> </w:t>
      </w:r>
      <w:r w:rsidR="0029566D">
        <w:fldChar w:fldCharType="begin"/>
      </w:r>
      <w:r w:rsidR="0029566D">
        <w:instrText xml:space="preserve"> </w:instrText>
      </w:r>
      <w:r w:rsidR="0029566D">
        <w:rPr>
          <w:rFonts w:hint="eastAsia"/>
        </w:rPr>
        <w:instrText>STYLEREF 2 \s</w:instrText>
      </w:r>
      <w:r w:rsidR="0029566D">
        <w:instrText xml:space="preserve"> </w:instrText>
      </w:r>
      <w:r w:rsidR="0029566D">
        <w:fldChar w:fldCharType="separate"/>
      </w:r>
      <w:r w:rsidR="0029566D">
        <w:rPr>
          <w:noProof/>
        </w:rPr>
        <w:t>7-3</w:t>
      </w:r>
      <w:r w:rsidR="0029566D">
        <w:fldChar w:fldCharType="end"/>
      </w:r>
      <w:r w:rsidR="0029566D">
        <w:noBreakHyphen/>
      </w:r>
      <w:r w:rsidR="0029566D">
        <w:fldChar w:fldCharType="begin"/>
      </w:r>
      <w:r w:rsidR="0029566D">
        <w:instrText xml:space="preserve"> </w:instrText>
      </w:r>
      <w:r w:rsidR="0029566D">
        <w:rPr>
          <w:rFonts w:hint="eastAsia"/>
        </w:rPr>
        <w:instrText xml:space="preserve">SEQ </w:instrText>
      </w:r>
      <w:r w:rsidR="0029566D">
        <w:rPr>
          <w:rFonts w:hint="eastAsia"/>
        </w:rPr>
        <w:instrText>圖</w:instrText>
      </w:r>
      <w:r w:rsidR="0029566D">
        <w:rPr>
          <w:rFonts w:hint="eastAsia"/>
        </w:rPr>
        <w:instrText xml:space="preserve"> \* ARABIC \s 2</w:instrText>
      </w:r>
      <w:r w:rsidR="0029566D">
        <w:instrText xml:space="preserve"> </w:instrText>
      </w:r>
      <w:r w:rsidR="0029566D">
        <w:fldChar w:fldCharType="separate"/>
      </w:r>
      <w:r w:rsidR="0029566D">
        <w:rPr>
          <w:noProof/>
        </w:rPr>
        <w:t>1</w:t>
      </w:r>
      <w:r w:rsidR="0029566D">
        <w:fldChar w:fldCharType="end"/>
      </w:r>
      <w:r>
        <w:rPr>
          <w:rFonts w:hint="eastAsia"/>
          <w:lang w:eastAsia="zh-TW"/>
        </w:rPr>
        <w:t xml:space="preserve"> </w:t>
      </w:r>
      <w:r>
        <w:rPr>
          <w:rFonts w:hint="eastAsia"/>
          <w:lang w:eastAsia="zh-TW"/>
        </w:rPr>
        <w:t>元件圖</w:t>
      </w:r>
      <w:bookmarkEnd w:id="1898"/>
    </w:p>
    <w:p w14:paraId="74B8354D" w14:textId="3CA0B46A" w:rsidR="0027530B" w:rsidRDefault="00024ED7" w:rsidP="00E43A36">
      <w:pPr>
        <w:pStyle w:val="2"/>
        <w:kinsoku w:val="0"/>
        <w:overflowPunct w:val="0"/>
      </w:pPr>
      <w:bookmarkStart w:id="1899" w:name="_Toc166433959"/>
      <w:bookmarkStart w:id="1900" w:name="_Toc167669383"/>
      <w:r>
        <w:rPr>
          <w:rFonts w:hint="eastAsia"/>
          <w:highlight w:val="lightGray"/>
        </w:rPr>
        <w:t xml:space="preserve"> </w:t>
      </w:r>
      <w:r>
        <w:rPr>
          <w:rFonts w:hint="eastAsia"/>
        </w:rPr>
        <w:t>狀態機</w:t>
      </w:r>
      <w:bookmarkEnd w:id="1899"/>
      <w:bookmarkEnd w:id="1900"/>
    </w:p>
    <w:p w14:paraId="5F3762D3" w14:textId="35818231" w:rsidR="0019737F" w:rsidRPr="0019737F" w:rsidRDefault="0019737F" w:rsidP="00024ED7">
      <w:pPr>
        <w:kinsoku w:val="0"/>
        <w:overflowPunct w:val="0"/>
        <w:snapToGrid w:val="0"/>
      </w:pPr>
      <w:r>
        <w:rPr>
          <w:rFonts w:hint="eastAsia"/>
        </w:rPr>
        <w:t>使用者登入</w:t>
      </w:r>
    </w:p>
    <w:p w14:paraId="175806E7" w14:textId="77777777" w:rsidR="00024ED7" w:rsidRDefault="002C0448" w:rsidP="00024ED7">
      <w:pPr>
        <w:keepNext/>
        <w:kinsoku w:val="0"/>
        <w:overflowPunct w:val="0"/>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4"/>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36C24F0C" w14:textId="6858C9F1" w:rsidR="002C0448" w:rsidRDefault="00024ED7" w:rsidP="00024ED7">
      <w:pPr>
        <w:pStyle w:val="af0"/>
        <w:jc w:val="center"/>
        <w:rPr>
          <w:lang w:eastAsia="zh-TW"/>
        </w:rPr>
      </w:pPr>
      <w:bookmarkStart w:id="1901" w:name="_Toc167675438"/>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1</w:t>
      </w:r>
      <w:r w:rsidR="0029566D">
        <w:rPr>
          <w:lang w:eastAsia="zh-TW"/>
        </w:rPr>
        <w:fldChar w:fldCharType="end"/>
      </w:r>
      <w:r>
        <w:rPr>
          <w:rFonts w:hint="eastAsia"/>
          <w:lang w:eastAsia="zh-TW"/>
        </w:rPr>
        <w:t xml:space="preserve"> </w:t>
      </w:r>
      <w:r w:rsidRPr="00765094">
        <w:rPr>
          <w:rFonts w:hint="eastAsia"/>
          <w:lang w:eastAsia="zh-TW"/>
        </w:rPr>
        <w:t>使用者登入狀態機圖</w:t>
      </w:r>
      <w:bookmarkEnd w:id="1901"/>
    </w:p>
    <w:p w14:paraId="0A7391E8" w14:textId="4C6C6B42" w:rsidR="0019737F" w:rsidRPr="0027530B" w:rsidRDefault="0019737F" w:rsidP="00E43A36">
      <w:pPr>
        <w:kinsoku w:val="0"/>
        <w:overflowPunct w:val="0"/>
        <w:jc w:val="left"/>
      </w:pPr>
      <w:r>
        <w:rPr>
          <w:rFonts w:hint="eastAsia"/>
        </w:rPr>
        <w:lastRenderedPageBreak/>
        <w:t>社群空間</w:t>
      </w:r>
    </w:p>
    <w:p w14:paraId="4EEA3CF3" w14:textId="77777777" w:rsidR="00024ED7" w:rsidRDefault="0019737F" w:rsidP="00024ED7">
      <w:pPr>
        <w:keepNext/>
        <w:kinsoku w:val="0"/>
        <w:overflowPunct w:val="0"/>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5"/>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03719F3" w14:textId="14665E01" w:rsidR="002C0448" w:rsidRDefault="00024ED7" w:rsidP="00024ED7">
      <w:pPr>
        <w:pStyle w:val="af0"/>
        <w:jc w:val="center"/>
        <w:rPr>
          <w:lang w:eastAsia="zh-TW"/>
        </w:rPr>
      </w:pPr>
      <w:bookmarkStart w:id="1902" w:name="_Toc167675439"/>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2</w:t>
      </w:r>
      <w:r w:rsidR="0029566D">
        <w:rPr>
          <w:lang w:eastAsia="zh-TW"/>
        </w:rPr>
        <w:fldChar w:fldCharType="end"/>
      </w:r>
      <w:r>
        <w:rPr>
          <w:rFonts w:hint="eastAsia"/>
          <w:lang w:eastAsia="zh-TW"/>
        </w:rPr>
        <w:t xml:space="preserve"> </w:t>
      </w:r>
      <w:r w:rsidRPr="00C30DAE">
        <w:rPr>
          <w:rFonts w:hint="eastAsia"/>
          <w:lang w:eastAsia="zh-TW"/>
        </w:rPr>
        <w:t>社群空間狀態機圖</w:t>
      </w:r>
      <w:bookmarkEnd w:id="1902"/>
    </w:p>
    <w:p w14:paraId="7C222506" w14:textId="69CADCA3" w:rsidR="0019737F" w:rsidRPr="0027530B" w:rsidRDefault="0019737F" w:rsidP="00E43A36">
      <w:pPr>
        <w:kinsoku w:val="0"/>
        <w:overflowPunct w:val="0"/>
        <w:jc w:val="left"/>
      </w:pPr>
      <w:r>
        <w:rPr>
          <w:rFonts w:hint="eastAsia"/>
        </w:rPr>
        <w:t>報名課程</w:t>
      </w:r>
    </w:p>
    <w:p w14:paraId="001A6BD0" w14:textId="77777777" w:rsidR="00024ED7" w:rsidRDefault="0019737F" w:rsidP="00024ED7">
      <w:pPr>
        <w:keepNext/>
        <w:kinsoku w:val="0"/>
        <w:overflowPunct w:val="0"/>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6"/>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0D8151A8" w14:textId="2E69BF50" w:rsidR="002C0448" w:rsidRPr="0019737F" w:rsidRDefault="00024ED7" w:rsidP="00024ED7">
      <w:pPr>
        <w:pStyle w:val="af0"/>
        <w:jc w:val="center"/>
        <w:rPr>
          <w:lang w:eastAsia="zh-TW"/>
        </w:rPr>
      </w:pPr>
      <w:bookmarkStart w:id="1903" w:name="_Toc167675440"/>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3</w:t>
      </w:r>
      <w:r w:rsidR="0029566D">
        <w:rPr>
          <w:lang w:eastAsia="zh-TW"/>
        </w:rPr>
        <w:fldChar w:fldCharType="end"/>
      </w:r>
      <w:r>
        <w:rPr>
          <w:rFonts w:hint="eastAsia"/>
          <w:lang w:eastAsia="zh-TW"/>
        </w:rPr>
        <w:t xml:space="preserve"> </w:t>
      </w:r>
      <w:r w:rsidRPr="003F5ACD">
        <w:rPr>
          <w:rFonts w:hint="eastAsia"/>
          <w:lang w:eastAsia="zh-TW"/>
        </w:rPr>
        <w:t>報名課程狀態機圖</w:t>
      </w:r>
      <w:bookmarkEnd w:id="1903"/>
    </w:p>
    <w:p w14:paraId="1C07A86A" w14:textId="01296F4C" w:rsidR="002C0448" w:rsidRDefault="0019737F" w:rsidP="00E43A36">
      <w:pPr>
        <w:kinsoku w:val="0"/>
        <w:overflowPunct w:val="0"/>
      </w:pPr>
      <w:r>
        <w:rPr>
          <w:rFonts w:hint="eastAsia"/>
        </w:rPr>
        <w:t>管理者登入</w:t>
      </w:r>
    </w:p>
    <w:p w14:paraId="1E599071" w14:textId="77777777" w:rsidR="00024ED7" w:rsidRDefault="0019737F" w:rsidP="00024ED7">
      <w:pPr>
        <w:keepNext/>
        <w:kinsoku w:val="0"/>
        <w:overflowPunct w:val="0"/>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7"/>
                    <a:stretch>
                      <a:fillRect/>
                    </a:stretch>
                  </pic:blipFill>
                  <pic:spPr>
                    <a:xfrm>
                      <a:off x="0" y="0"/>
                      <a:ext cx="6508335" cy="2049960"/>
                    </a:xfrm>
                    <a:prstGeom prst="rect">
                      <a:avLst/>
                    </a:prstGeom>
                  </pic:spPr>
                </pic:pic>
              </a:graphicData>
            </a:graphic>
          </wp:inline>
        </w:drawing>
      </w:r>
    </w:p>
    <w:p w14:paraId="7B0CB847" w14:textId="46E1A0D1" w:rsidR="0019737F" w:rsidRDefault="00024ED7" w:rsidP="00024ED7">
      <w:pPr>
        <w:pStyle w:val="af0"/>
        <w:jc w:val="center"/>
        <w:rPr>
          <w:lang w:eastAsia="zh-TW"/>
        </w:rPr>
      </w:pPr>
      <w:bookmarkStart w:id="1904" w:name="_Toc167675441"/>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4</w:t>
      </w:r>
      <w:r w:rsidR="0029566D">
        <w:rPr>
          <w:lang w:eastAsia="zh-TW"/>
        </w:rPr>
        <w:fldChar w:fldCharType="end"/>
      </w:r>
      <w:r>
        <w:rPr>
          <w:rFonts w:hint="eastAsia"/>
          <w:lang w:eastAsia="zh-TW"/>
        </w:rPr>
        <w:t xml:space="preserve"> </w:t>
      </w:r>
      <w:r w:rsidRPr="009F1A9B">
        <w:rPr>
          <w:rFonts w:hint="eastAsia"/>
          <w:lang w:eastAsia="zh-TW"/>
        </w:rPr>
        <w:t>管理者登入狀態機圖</w:t>
      </w:r>
      <w:bookmarkEnd w:id="1904"/>
    </w:p>
    <w:p w14:paraId="5171F55B" w14:textId="77777777" w:rsidR="00315390" w:rsidRDefault="00315390" w:rsidP="00E43A36">
      <w:pPr>
        <w:widowControl/>
        <w:kinsoku w:val="0"/>
        <w:overflowPunct w:val="0"/>
        <w:jc w:val="left"/>
      </w:pPr>
      <w:r>
        <w:br w:type="page"/>
      </w:r>
    </w:p>
    <w:p w14:paraId="3CCFE2F8" w14:textId="76C728B7" w:rsidR="0019737F" w:rsidRDefault="0019737F" w:rsidP="00E43A36">
      <w:pPr>
        <w:kinsoku w:val="0"/>
        <w:overflowPunct w:val="0"/>
      </w:pPr>
      <w:r>
        <w:rPr>
          <w:rFonts w:hint="eastAsia"/>
        </w:rPr>
        <w:lastRenderedPageBreak/>
        <w:t>管理帳號</w:t>
      </w:r>
    </w:p>
    <w:p w14:paraId="18F153AD" w14:textId="77777777" w:rsidR="00024ED7" w:rsidRDefault="0019737F" w:rsidP="00024ED7">
      <w:pPr>
        <w:keepNext/>
        <w:kinsoku w:val="0"/>
        <w:overflowPunct w:val="0"/>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58"/>
                    <a:stretch>
                      <a:fillRect/>
                    </a:stretch>
                  </pic:blipFill>
                  <pic:spPr>
                    <a:xfrm>
                      <a:off x="0" y="0"/>
                      <a:ext cx="6479540" cy="2057400"/>
                    </a:xfrm>
                    <a:prstGeom prst="rect">
                      <a:avLst/>
                    </a:prstGeom>
                  </pic:spPr>
                </pic:pic>
              </a:graphicData>
            </a:graphic>
          </wp:inline>
        </w:drawing>
      </w:r>
    </w:p>
    <w:p w14:paraId="55F55CCD" w14:textId="331B6FE5" w:rsidR="0019737F" w:rsidRPr="0019737F" w:rsidRDefault="00024ED7" w:rsidP="00024ED7">
      <w:pPr>
        <w:pStyle w:val="af0"/>
        <w:jc w:val="center"/>
        <w:rPr>
          <w:lang w:eastAsia="zh-TW"/>
        </w:rPr>
      </w:pPr>
      <w:bookmarkStart w:id="1905" w:name="_Toc167675442"/>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5</w:t>
      </w:r>
      <w:r w:rsidR="0029566D">
        <w:rPr>
          <w:lang w:eastAsia="zh-TW"/>
        </w:rPr>
        <w:fldChar w:fldCharType="end"/>
      </w:r>
      <w:r>
        <w:rPr>
          <w:rFonts w:hint="eastAsia"/>
          <w:lang w:eastAsia="zh-TW"/>
        </w:rPr>
        <w:t xml:space="preserve"> </w:t>
      </w:r>
      <w:r w:rsidRPr="007203CB">
        <w:rPr>
          <w:rFonts w:hint="eastAsia"/>
          <w:lang w:eastAsia="zh-TW"/>
        </w:rPr>
        <w:t>管理者管理帳號狀態機圖</w:t>
      </w:r>
      <w:bookmarkEnd w:id="1905"/>
    </w:p>
    <w:p w14:paraId="3F5ED151" w14:textId="26391C17" w:rsidR="0019737F" w:rsidRDefault="0019737F" w:rsidP="00E43A36">
      <w:pPr>
        <w:kinsoku w:val="0"/>
        <w:overflowPunct w:val="0"/>
      </w:pPr>
      <w:r>
        <w:rPr>
          <w:rFonts w:hint="eastAsia"/>
        </w:rPr>
        <w:t>管理報名課程</w:t>
      </w:r>
    </w:p>
    <w:p w14:paraId="683AFDA1" w14:textId="77777777" w:rsidR="00024ED7" w:rsidRDefault="0019737F" w:rsidP="00024ED7">
      <w:pPr>
        <w:keepNext/>
        <w:kinsoku w:val="0"/>
        <w:overflowPunct w:val="0"/>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59"/>
                    <a:stretch>
                      <a:fillRect/>
                    </a:stretch>
                  </pic:blipFill>
                  <pic:spPr>
                    <a:xfrm>
                      <a:off x="0" y="0"/>
                      <a:ext cx="6479540" cy="1534795"/>
                    </a:xfrm>
                    <a:prstGeom prst="rect">
                      <a:avLst/>
                    </a:prstGeom>
                  </pic:spPr>
                </pic:pic>
              </a:graphicData>
            </a:graphic>
          </wp:inline>
        </w:drawing>
      </w:r>
    </w:p>
    <w:p w14:paraId="6D9B6368" w14:textId="69097016" w:rsidR="0019737F" w:rsidRPr="0019737F" w:rsidRDefault="00024ED7" w:rsidP="00024ED7">
      <w:pPr>
        <w:pStyle w:val="af0"/>
        <w:jc w:val="center"/>
        <w:rPr>
          <w:lang w:eastAsia="zh-TW"/>
        </w:rPr>
      </w:pPr>
      <w:bookmarkStart w:id="1906" w:name="_Toc167675443"/>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6</w:t>
      </w:r>
      <w:r w:rsidR="0029566D">
        <w:rPr>
          <w:lang w:eastAsia="zh-TW"/>
        </w:rPr>
        <w:fldChar w:fldCharType="end"/>
      </w:r>
      <w:r>
        <w:rPr>
          <w:rFonts w:hint="eastAsia"/>
          <w:lang w:eastAsia="zh-TW"/>
        </w:rPr>
        <w:t xml:space="preserve"> </w:t>
      </w:r>
      <w:r w:rsidRPr="003759B9">
        <w:rPr>
          <w:rFonts w:hint="eastAsia"/>
          <w:lang w:eastAsia="zh-TW"/>
        </w:rPr>
        <w:t>管理者管理報名表單狀態機圖</w:t>
      </w:r>
      <w:bookmarkEnd w:id="1906"/>
    </w:p>
    <w:p w14:paraId="58727024" w14:textId="2A3BABA0" w:rsidR="0019737F" w:rsidRDefault="0019737F" w:rsidP="00E43A36">
      <w:pPr>
        <w:kinsoku w:val="0"/>
        <w:overflowPunct w:val="0"/>
      </w:pPr>
      <w:r>
        <w:rPr>
          <w:rFonts w:hint="eastAsia"/>
        </w:rPr>
        <w:t>管理社群空間</w:t>
      </w:r>
    </w:p>
    <w:p w14:paraId="78DED5D8" w14:textId="77777777" w:rsidR="00024ED7" w:rsidRDefault="0019737F" w:rsidP="00024ED7">
      <w:pPr>
        <w:keepNext/>
        <w:kinsoku w:val="0"/>
        <w:overflowPunct w:val="0"/>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0"/>
                    <a:stretch>
                      <a:fillRect/>
                    </a:stretch>
                  </pic:blipFill>
                  <pic:spPr>
                    <a:xfrm>
                      <a:off x="0" y="0"/>
                      <a:ext cx="6479540" cy="1858645"/>
                    </a:xfrm>
                    <a:prstGeom prst="rect">
                      <a:avLst/>
                    </a:prstGeom>
                  </pic:spPr>
                </pic:pic>
              </a:graphicData>
            </a:graphic>
          </wp:inline>
        </w:drawing>
      </w:r>
    </w:p>
    <w:p w14:paraId="1633C34C" w14:textId="6C3A0769" w:rsidR="00024ED7" w:rsidRPr="00024ED7" w:rsidRDefault="00024ED7" w:rsidP="00024ED7">
      <w:pPr>
        <w:pStyle w:val="af0"/>
        <w:jc w:val="center"/>
        <w:rPr>
          <w:lang w:eastAsia="zh-TW"/>
        </w:rPr>
      </w:pPr>
      <w:bookmarkStart w:id="1907" w:name="_Toc167675444"/>
      <w:r>
        <w:rPr>
          <w:rFonts w:hint="eastAsia"/>
          <w:lang w:eastAsia="zh-TW"/>
        </w:rPr>
        <w:t>圖</w:t>
      </w:r>
      <w:r>
        <w:rPr>
          <w:rFonts w:hint="eastAsia"/>
          <w:lang w:eastAsia="zh-TW"/>
        </w:rPr>
        <w:t xml:space="preserve"> </w:t>
      </w:r>
      <w:r w:rsidR="0029566D">
        <w:rPr>
          <w:lang w:eastAsia="zh-TW"/>
        </w:rPr>
        <w:fldChar w:fldCharType="begin"/>
      </w:r>
      <w:r w:rsidR="0029566D">
        <w:rPr>
          <w:lang w:eastAsia="zh-TW"/>
        </w:rPr>
        <w:instrText xml:space="preserve"> </w:instrText>
      </w:r>
      <w:r w:rsidR="0029566D">
        <w:rPr>
          <w:rFonts w:hint="eastAsia"/>
          <w:lang w:eastAsia="zh-TW"/>
        </w:rPr>
        <w:instrText>STYLEREF 2 \s</w:instrText>
      </w:r>
      <w:r w:rsidR="0029566D">
        <w:rPr>
          <w:lang w:eastAsia="zh-TW"/>
        </w:rPr>
        <w:instrText xml:space="preserve"> </w:instrText>
      </w:r>
      <w:r w:rsidR="0029566D">
        <w:rPr>
          <w:lang w:eastAsia="zh-TW"/>
        </w:rPr>
        <w:fldChar w:fldCharType="separate"/>
      </w:r>
      <w:r w:rsidR="0029566D">
        <w:rPr>
          <w:noProof/>
          <w:lang w:eastAsia="zh-TW"/>
        </w:rPr>
        <w:t>7-4</w:t>
      </w:r>
      <w:r w:rsidR="0029566D">
        <w:rPr>
          <w:lang w:eastAsia="zh-TW"/>
        </w:rPr>
        <w:fldChar w:fldCharType="end"/>
      </w:r>
      <w:r w:rsidR="0029566D">
        <w:rPr>
          <w:lang w:eastAsia="zh-TW"/>
        </w:rPr>
        <w:noBreakHyphen/>
      </w:r>
      <w:r w:rsidR="0029566D">
        <w:rPr>
          <w:lang w:eastAsia="zh-TW"/>
        </w:rPr>
        <w:fldChar w:fldCharType="begin"/>
      </w:r>
      <w:r w:rsidR="0029566D">
        <w:rPr>
          <w:lang w:eastAsia="zh-TW"/>
        </w:rPr>
        <w:instrText xml:space="preserve"> </w:instrText>
      </w:r>
      <w:r w:rsidR="0029566D">
        <w:rPr>
          <w:rFonts w:hint="eastAsia"/>
          <w:lang w:eastAsia="zh-TW"/>
        </w:rPr>
        <w:instrText xml:space="preserve">SEQ </w:instrText>
      </w:r>
      <w:r w:rsidR="0029566D">
        <w:rPr>
          <w:rFonts w:hint="eastAsia"/>
          <w:lang w:eastAsia="zh-TW"/>
        </w:rPr>
        <w:instrText>圖</w:instrText>
      </w:r>
      <w:r w:rsidR="0029566D">
        <w:rPr>
          <w:rFonts w:hint="eastAsia"/>
          <w:lang w:eastAsia="zh-TW"/>
        </w:rPr>
        <w:instrText xml:space="preserve"> \* ARABIC \s 2</w:instrText>
      </w:r>
      <w:r w:rsidR="0029566D">
        <w:rPr>
          <w:lang w:eastAsia="zh-TW"/>
        </w:rPr>
        <w:instrText xml:space="preserve"> </w:instrText>
      </w:r>
      <w:r w:rsidR="0029566D">
        <w:rPr>
          <w:lang w:eastAsia="zh-TW"/>
        </w:rPr>
        <w:fldChar w:fldCharType="separate"/>
      </w:r>
      <w:r w:rsidR="0029566D">
        <w:rPr>
          <w:noProof/>
          <w:lang w:eastAsia="zh-TW"/>
        </w:rPr>
        <w:t>7</w:t>
      </w:r>
      <w:r w:rsidR="0029566D">
        <w:rPr>
          <w:lang w:eastAsia="zh-TW"/>
        </w:rPr>
        <w:fldChar w:fldCharType="end"/>
      </w:r>
      <w:r>
        <w:rPr>
          <w:rFonts w:hint="eastAsia"/>
          <w:lang w:eastAsia="zh-TW"/>
        </w:rPr>
        <w:t xml:space="preserve"> </w:t>
      </w:r>
      <w:r w:rsidRPr="00CB21C6">
        <w:rPr>
          <w:rFonts w:hint="eastAsia"/>
          <w:lang w:eastAsia="zh-TW"/>
        </w:rPr>
        <w:t>管理者管理社群空間狀態機圖</w:t>
      </w:r>
      <w:bookmarkEnd w:id="1907"/>
    </w:p>
    <w:p w14:paraId="5CF84596" w14:textId="3B92821B" w:rsidR="0027530B" w:rsidRDefault="0027530B" w:rsidP="00E43A36">
      <w:pPr>
        <w:widowControl/>
        <w:kinsoku w:val="0"/>
        <w:overflowPunct w:val="0"/>
        <w:jc w:val="left"/>
      </w:pPr>
      <w:r>
        <w:br w:type="page"/>
      </w:r>
    </w:p>
    <w:p w14:paraId="2319F2BD" w14:textId="0318DA8E" w:rsidR="0027530B" w:rsidRDefault="0027530B" w:rsidP="00E43A36">
      <w:pPr>
        <w:pStyle w:val="1"/>
        <w:kinsoku w:val="0"/>
        <w:overflowPunct w:val="0"/>
      </w:pPr>
      <w:bookmarkStart w:id="1908" w:name="_Toc166433960"/>
      <w:bookmarkStart w:id="1909" w:name="_Toc167669384"/>
      <w:r>
        <w:rPr>
          <w:rFonts w:hint="eastAsia"/>
        </w:rPr>
        <w:lastRenderedPageBreak/>
        <w:t>資料庫設計</w:t>
      </w:r>
      <w:bookmarkEnd w:id="1908"/>
      <w:bookmarkEnd w:id="1909"/>
    </w:p>
    <w:p w14:paraId="7D20C010" w14:textId="0A38E4C8" w:rsidR="0027530B" w:rsidRDefault="00024ED7" w:rsidP="00E43A36">
      <w:pPr>
        <w:pStyle w:val="2"/>
        <w:kinsoku w:val="0"/>
        <w:overflowPunct w:val="0"/>
      </w:pPr>
      <w:bookmarkStart w:id="1910" w:name="_Toc166433961"/>
      <w:bookmarkStart w:id="1911" w:name="_Toc167669385"/>
      <w:r>
        <w:rPr>
          <w:rFonts w:hint="eastAsia"/>
        </w:rPr>
        <w:t xml:space="preserve"> </w:t>
      </w:r>
      <w:r>
        <w:rPr>
          <w:rFonts w:hint="eastAsia"/>
        </w:rPr>
        <w:t>資料庫關聯表</w:t>
      </w:r>
      <w:bookmarkEnd w:id="1910"/>
      <w:bookmarkEnd w:id="1911"/>
    </w:p>
    <w:p w14:paraId="61E8CE68" w14:textId="26D262F3" w:rsidR="0029566D" w:rsidRDefault="006A4E4F" w:rsidP="0029566D">
      <w:pPr>
        <w:keepNext/>
        <w:kinsoku w:val="0"/>
        <w:overflowPunct w:val="0"/>
      </w:pPr>
      <w:r>
        <w:rPr>
          <w:noProof/>
        </w:rPr>
        <w:drawing>
          <wp:inline distT="0" distB="0" distL="0" distR="0" wp14:anchorId="5EC1FF31" wp14:editId="619B5859">
            <wp:extent cx="6240780" cy="4754589"/>
            <wp:effectExtent l="0" t="0" r="7620" b="8255"/>
            <wp:docPr id="798077019" name="圖片 1"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7019" name="圖片 1" descr="一張含有 文字, 圖表, 螢幕擷取畫面, 平行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5852" cy="4758453"/>
                    </a:xfrm>
                    <a:prstGeom prst="rect">
                      <a:avLst/>
                    </a:prstGeom>
                    <a:noFill/>
                    <a:ln>
                      <a:noFill/>
                    </a:ln>
                  </pic:spPr>
                </pic:pic>
              </a:graphicData>
            </a:graphic>
          </wp:inline>
        </w:drawing>
      </w:r>
    </w:p>
    <w:p w14:paraId="63EB1BF9" w14:textId="40D68A92" w:rsidR="0027530B" w:rsidRDefault="0029566D" w:rsidP="0029566D">
      <w:pPr>
        <w:pStyle w:val="af0"/>
        <w:jc w:val="center"/>
      </w:pPr>
      <w:bookmarkStart w:id="1912" w:name="_Toc167675445"/>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Pr>
          <w:rFonts w:hint="eastAsia"/>
          <w:lang w:eastAsia="zh-TW"/>
        </w:rPr>
        <w:t>資料庫關聯圖</w:t>
      </w:r>
      <w:bookmarkEnd w:id="1912"/>
    </w:p>
    <w:p w14:paraId="3F7F050D" w14:textId="5B2B5262" w:rsidR="0027530B" w:rsidRDefault="00024ED7" w:rsidP="00E43A36">
      <w:pPr>
        <w:pStyle w:val="2"/>
        <w:kinsoku w:val="0"/>
        <w:overflowPunct w:val="0"/>
      </w:pPr>
      <w:bookmarkStart w:id="1913" w:name="_Toc166433962"/>
      <w:bookmarkStart w:id="1914" w:name="_Toc167669386"/>
      <w:r>
        <w:rPr>
          <w:rFonts w:hint="eastAsia"/>
        </w:rPr>
        <w:t xml:space="preserve"> </w:t>
      </w:r>
      <w:r>
        <w:rPr>
          <w:rFonts w:hint="eastAsia"/>
        </w:rPr>
        <w:t>表格及其</w:t>
      </w:r>
      <w:r>
        <w:rPr>
          <w:rFonts w:hint="eastAsia"/>
        </w:rPr>
        <w:t>Meta Data</w:t>
      </w:r>
      <w:bookmarkEnd w:id="1913"/>
      <w:bookmarkEnd w:id="1914"/>
      <w:r w:rsidR="00E34E0F">
        <w:rPr>
          <w:rFonts w:hint="eastAsia"/>
        </w:rPr>
        <w:t xml:space="preserve"> </w:t>
      </w:r>
    </w:p>
    <w:p w14:paraId="78ADC9DE" w14:textId="09B7EFC5" w:rsidR="00496577" w:rsidRPr="00496577" w:rsidRDefault="00B42BBD" w:rsidP="00E43A36">
      <w:pPr>
        <w:pStyle w:val="af0"/>
        <w:keepNext/>
        <w:kinsoku w:val="0"/>
        <w:overflowPunct w:val="0"/>
        <w:jc w:val="center"/>
        <w:rPr>
          <w:lang w:eastAsia="zh-TW"/>
        </w:rPr>
      </w:pPr>
      <w:bookmarkStart w:id="1915" w:name="_Toc167697576"/>
      <w:r>
        <w:rPr>
          <w:rFonts w:hint="eastAsia"/>
          <w:lang w:eastAsia="zh-TW"/>
        </w:rPr>
        <w:t>表</w:t>
      </w:r>
      <w:r>
        <w:rPr>
          <w:rFonts w:hint="eastAsia"/>
          <w:lang w:eastAsia="zh-TW"/>
        </w:rPr>
        <w:t xml:space="preserve"> </w:t>
      </w:r>
      <w:r w:rsidR="003E0E6E">
        <w:rPr>
          <w:lang w:eastAsia="zh-TW"/>
        </w:rPr>
        <w:fldChar w:fldCharType="begin"/>
      </w:r>
      <w:r w:rsidR="003E0E6E">
        <w:rPr>
          <w:lang w:eastAsia="zh-TW"/>
        </w:rPr>
        <w:instrText xml:space="preserve"> </w:instrText>
      </w:r>
      <w:r w:rsidR="003E0E6E">
        <w:rPr>
          <w:rFonts w:hint="eastAsia"/>
          <w:lang w:eastAsia="zh-TW"/>
        </w:rPr>
        <w:instrText>STYLEREF 2 \s</w:instrText>
      </w:r>
      <w:r w:rsidR="003E0E6E">
        <w:rPr>
          <w:lang w:eastAsia="zh-TW"/>
        </w:rPr>
        <w:instrText xml:space="preserve"> </w:instrText>
      </w:r>
      <w:r w:rsidR="003E0E6E">
        <w:rPr>
          <w:lang w:eastAsia="zh-TW"/>
        </w:rPr>
        <w:fldChar w:fldCharType="separate"/>
      </w:r>
      <w:r w:rsidR="003E0E6E">
        <w:rPr>
          <w:noProof/>
          <w:lang w:eastAsia="zh-TW"/>
        </w:rPr>
        <w:t>8-2</w:t>
      </w:r>
      <w:r w:rsidR="003E0E6E">
        <w:rPr>
          <w:lang w:eastAsia="zh-TW"/>
        </w:rPr>
        <w:fldChar w:fldCharType="end"/>
      </w:r>
      <w:r w:rsidR="003E0E6E">
        <w:rPr>
          <w:lang w:eastAsia="zh-TW"/>
        </w:rPr>
        <w:noBreakHyphen/>
      </w:r>
      <w:r w:rsidR="003E0E6E">
        <w:rPr>
          <w:lang w:eastAsia="zh-TW"/>
        </w:rPr>
        <w:fldChar w:fldCharType="begin"/>
      </w:r>
      <w:r w:rsidR="003E0E6E">
        <w:rPr>
          <w:lang w:eastAsia="zh-TW"/>
        </w:rPr>
        <w:instrText xml:space="preserve"> </w:instrText>
      </w:r>
      <w:r w:rsidR="003E0E6E">
        <w:rPr>
          <w:rFonts w:hint="eastAsia"/>
          <w:lang w:eastAsia="zh-TW"/>
        </w:rPr>
        <w:instrText xml:space="preserve">SEQ </w:instrText>
      </w:r>
      <w:r w:rsidR="003E0E6E">
        <w:rPr>
          <w:rFonts w:hint="eastAsia"/>
          <w:lang w:eastAsia="zh-TW"/>
        </w:rPr>
        <w:instrText>表</w:instrText>
      </w:r>
      <w:r w:rsidR="003E0E6E">
        <w:rPr>
          <w:rFonts w:hint="eastAsia"/>
          <w:lang w:eastAsia="zh-TW"/>
        </w:rPr>
        <w:instrText xml:space="preserve"> \* ARABIC \s 2</w:instrText>
      </w:r>
      <w:r w:rsidR="003E0E6E">
        <w:rPr>
          <w:lang w:eastAsia="zh-TW"/>
        </w:rPr>
        <w:instrText xml:space="preserve"> </w:instrText>
      </w:r>
      <w:r w:rsidR="003E0E6E">
        <w:rPr>
          <w:lang w:eastAsia="zh-TW"/>
        </w:rPr>
        <w:fldChar w:fldCharType="separate"/>
      </w:r>
      <w:r w:rsidR="003E0E6E">
        <w:rPr>
          <w:noProof/>
          <w:lang w:eastAsia="zh-TW"/>
        </w:rPr>
        <w:t>1</w:t>
      </w:r>
      <w:r w:rsidR="003E0E6E">
        <w:rPr>
          <w:lang w:eastAsia="zh-TW"/>
        </w:rPr>
        <w:fldChar w:fldCharType="end"/>
      </w:r>
      <w:r>
        <w:rPr>
          <w:rFonts w:hint="eastAsia"/>
          <w:lang w:eastAsia="zh-TW"/>
        </w:rPr>
        <w:t xml:space="preserve"> </w:t>
      </w:r>
      <w:proofErr w:type="spellStart"/>
      <w:r w:rsidR="00A1413B">
        <w:rPr>
          <w:rFonts w:hint="eastAsia"/>
          <w:lang w:eastAsia="zh-TW"/>
        </w:rPr>
        <w:t>APP_User</w:t>
      </w:r>
      <w:r w:rsidRPr="0003292A">
        <w:rPr>
          <w:rFonts w:hint="eastAsia"/>
        </w:rPr>
        <w:t>資料表</w:t>
      </w:r>
      <w:bookmarkEnd w:id="1915"/>
      <w:proofErr w:type="spellEnd"/>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496577" w14:paraId="1B47335B" w14:textId="77777777" w:rsidTr="00A1413B">
        <w:trPr>
          <w:trHeight w:val="528"/>
        </w:trPr>
        <w:tc>
          <w:tcPr>
            <w:tcW w:w="3387" w:type="dxa"/>
            <w:gridSpan w:val="2"/>
            <w:shd w:val="clear" w:color="auto" w:fill="E8E8E8" w:themeFill="background2"/>
            <w:vAlign w:val="center"/>
          </w:tcPr>
          <w:p w14:paraId="399A5978" w14:textId="77777777" w:rsidR="00496577" w:rsidRDefault="00496577" w:rsidP="00E43A36">
            <w:pPr>
              <w:kinsoku w:val="0"/>
              <w:overflowPunct w:val="0"/>
              <w:spacing w:line="360" w:lineRule="exact"/>
              <w:jc w:val="center"/>
            </w:pPr>
            <w:r>
              <w:rPr>
                <w:rFonts w:hint="eastAsia"/>
              </w:rPr>
              <w:t>英文名稱</w:t>
            </w:r>
          </w:p>
        </w:tc>
        <w:tc>
          <w:tcPr>
            <w:tcW w:w="6801" w:type="dxa"/>
            <w:gridSpan w:val="3"/>
            <w:vAlign w:val="center"/>
          </w:tcPr>
          <w:p w14:paraId="7167196C" w14:textId="382F607A" w:rsidR="00496577" w:rsidRPr="00DA04B5" w:rsidRDefault="00A1413B" w:rsidP="00E43A36">
            <w:pPr>
              <w:kinsoku w:val="0"/>
              <w:overflowPunct w:val="0"/>
              <w:spacing w:line="360" w:lineRule="exact"/>
              <w:jc w:val="center"/>
              <w:rPr>
                <w:rFonts w:ascii="Times New Roman" w:hAnsi="Times New Roman"/>
              </w:rPr>
            </w:pPr>
            <w:proofErr w:type="spellStart"/>
            <w:r w:rsidRPr="00DA04B5">
              <w:rPr>
                <w:rFonts w:ascii="Times New Roman" w:hAnsi="Times New Roman"/>
              </w:rPr>
              <w:t>APP_User</w:t>
            </w:r>
            <w:proofErr w:type="spellEnd"/>
          </w:p>
        </w:tc>
      </w:tr>
      <w:tr w:rsidR="00496577" w14:paraId="32A80D73" w14:textId="77777777" w:rsidTr="00A1413B">
        <w:tc>
          <w:tcPr>
            <w:tcW w:w="3387" w:type="dxa"/>
            <w:gridSpan w:val="2"/>
            <w:shd w:val="clear" w:color="auto" w:fill="E8E8E8" w:themeFill="background2"/>
            <w:vAlign w:val="center"/>
          </w:tcPr>
          <w:p w14:paraId="1589EBEC" w14:textId="77777777" w:rsidR="00496577" w:rsidRDefault="00496577" w:rsidP="00E43A3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672C899C" w14:textId="1DA672BC" w:rsidR="00496577" w:rsidRDefault="00B42BBD" w:rsidP="00E43A36">
            <w:pPr>
              <w:kinsoku w:val="0"/>
              <w:overflowPunct w:val="0"/>
              <w:spacing w:line="360" w:lineRule="exact"/>
              <w:jc w:val="center"/>
            </w:pPr>
            <w:r>
              <w:rPr>
                <w:rFonts w:hint="eastAsia"/>
              </w:rPr>
              <w:t>會員</w:t>
            </w:r>
            <w:r w:rsidR="003E0E6E">
              <w:rPr>
                <w:rFonts w:hint="eastAsia"/>
              </w:rPr>
              <w:t>帳號</w:t>
            </w:r>
          </w:p>
        </w:tc>
      </w:tr>
      <w:tr w:rsidR="00592FE5" w14:paraId="1F8AC2DD" w14:textId="77777777" w:rsidTr="00A1413B">
        <w:tc>
          <w:tcPr>
            <w:tcW w:w="1351" w:type="dxa"/>
            <w:shd w:val="clear" w:color="auto" w:fill="E8E8E8" w:themeFill="background2"/>
            <w:vAlign w:val="center"/>
          </w:tcPr>
          <w:p w14:paraId="7418BE34" w14:textId="77777777" w:rsidR="00496577" w:rsidRDefault="00496577" w:rsidP="00E43A3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7445D164" w14:textId="77777777" w:rsidR="00496577" w:rsidRDefault="00496577" w:rsidP="00E43A3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357ED6F3" w14:textId="77777777" w:rsidR="00496577" w:rsidRDefault="00496577" w:rsidP="00E43A3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5E08F839" w14:textId="77777777" w:rsidR="00496577" w:rsidRDefault="00496577" w:rsidP="00E43A3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19279BA5" w14:textId="77777777" w:rsidR="00496577" w:rsidRDefault="00496577" w:rsidP="00E43A36">
            <w:pPr>
              <w:kinsoku w:val="0"/>
              <w:overflowPunct w:val="0"/>
              <w:spacing w:line="360" w:lineRule="exact"/>
              <w:jc w:val="center"/>
            </w:pPr>
            <w:proofErr w:type="gramStart"/>
            <w:r>
              <w:rPr>
                <w:rFonts w:hint="eastAsia"/>
              </w:rPr>
              <w:t>外鍵</w:t>
            </w:r>
            <w:proofErr w:type="gramEnd"/>
          </w:p>
        </w:tc>
      </w:tr>
      <w:tr w:rsidR="00CD1249" w14:paraId="7A05EBFA" w14:textId="77777777" w:rsidTr="00A1413B">
        <w:tc>
          <w:tcPr>
            <w:tcW w:w="1351" w:type="dxa"/>
            <w:vAlign w:val="center"/>
          </w:tcPr>
          <w:p w14:paraId="29625B6C" w14:textId="578D5CDD" w:rsidR="00496577" w:rsidRPr="00CD1249" w:rsidRDefault="00B42BBD" w:rsidP="00E43A3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3D5A0E7C" w14:textId="34FA5464" w:rsidR="00496577" w:rsidRPr="00CD1249" w:rsidRDefault="00A1413B" w:rsidP="00E43A36">
            <w:pPr>
              <w:kinsoku w:val="0"/>
              <w:overflowPunct w:val="0"/>
              <w:spacing w:line="360" w:lineRule="exact"/>
              <w:jc w:val="center"/>
              <w:rPr>
                <w:rFonts w:ascii="Times New Roman" w:hAnsi="Times New Roman"/>
              </w:rPr>
            </w:pPr>
            <w:r>
              <w:rPr>
                <w:rFonts w:ascii="Times New Roman" w:hAnsi="Times New Roman" w:hint="eastAsia"/>
              </w:rPr>
              <w:t>id</w:t>
            </w:r>
          </w:p>
        </w:tc>
        <w:tc>
          <w:tcPr>
            <w:tcW w:w="1834" w:type="dxa"/>
            <w:vAlign w:val="center"/>
          </w:tcPr>
          <w:p w14:paraId="42EA7321" w14:textId="34BB9F1E" w:rsidR="00496577" w:rsidRPr="00CD1249" w:rsidRDefault="00A1413B" w:rsidP="00E43A36">
            <w:pPr>
              <w:kinsoku w:val="0"/>
              <w:overflowPunct w:val="0"/>
              <w:spacing w:line="360" w:lineRule="exact"/>
              <w:jc w:val="center"/>
              <w:rPr>
                <w:rFonts w:ascii="Times New Roman" w:hAnsi="Times New Roman"/>
              </w:rPr>
            </w:pPr>
            <w:proofErr w:type="spellStart"/>
            <w:r>
              <w:rPr>
                <w:rFonts w:ascii="Times New Roman" w:hAnsi="Times New Roman" w:hint="eastAsia"/>
              </w:rPr>
              <w:t>B</w:t>
            </w:r>
            <w:r w:rsidR="00DA04B5">
              <w:rPr>
                <w:rFonts w:ascii="Times New Roman" w:hAnsi="Times New Roman" w:hint="eastAsia"/>
              </w:rPr>
              <w:t>igint</w:t>
            </w:r>
            <w:proofErr w:type="spellEnd"/>
          </w:p>
        </w:tc>
        <w:tc>
          <w:tcPr>
            <w:tcW w:w="3026" w:type="dxa"/>
            <w:vAlign w:val="center"/>
          </w:tcPr>
          <w:p w14:paraId="374F88CA" w14:textId="19BEE1EE" w:rsidR="00496577" w:rsidRPr="00CD1249" w:rsidRDefault="00B42BBD" w:rsidP="00E43A3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013F7205" w14:textId="77777777" w:rsidR="00496577" w:rsidRPr="00CD1249" w:rsidRDefault="00496577" w:rsidP="00E43A36">
            <w:pPr>
              <w:kinsoku w:val="0"/>
              <w:overflowPunct w:val="0"/>
              <w:spacing w:line="360" w:lineRule="exact"/>
              <w:jc w:val="center"/>
              <w:rPr>
                <w:rFonts w:ascii="Times New Roman" w:hAnsi="Times New Roman"/>
              </w:rPr>
            </w:pPr>
          </w:p>
        </w:tc>
      </w:tr>
      <w:tr w:rsidR="00B42BBD" w14:paraId="170BE772" w14:textId="77777777" w:rsidTr="00A1413B">
        <w:tc>
          <w:tcPr>
            <w:tcW w:w="1351" w:type="dxa"/>
            <w:vAlign w:val="center"/>
          </w:tcPr>
          <w:p w14:paraId="1D755BAB" w14:textId="77777777" w:rsidR="00B42BBD" w:rsidRPr="00CD1249" w:rsidRDefault="00B42BBD" w:rsidP="00E43A36">
            <w:pPr>
              <w:kinsoku w:val="0"/>
              <w:overflowPunct w:val="0"/>
              <w:spacing w:line="360" w:lineRule="exact"/>
              <w:jc w:val="center"/>
              <w:rPr>
                <w:rFonts w:ascii="Times New Roman" w:hAnsi="Times New Roman"/>
              </w:rPr>
            </w:pPr>
          </w:p>
        </w:tc>
        <w:tc>
          <w:tcPr>
            <w:tcW w:w="2036" w:type="dxa"/>
            <w:vAlign w:val="center"/>
          </w:tcPr>
          <w:p w14:paraId="3A4A6F8F" w14:textId="3CF90CA4" w:rsidR="00B42BBD" w:rsidRPr="00CD1249" w:rsidRDefault="00A1413B" w:rsidP="00E43A36">
            <w:pPr>
              <w:kinsoku w:val="0"/>
              <w:overflowPunct w:val="0"/>
              <w:spacing w:line="360" w:lineRule="exact"/>
              <w:jc w:val="center"/>
              <w:rPr>
                <w:rFonts w:ascii="Times New Roman" w:hAnsi="Times New Roman"/>
              </w:rPr>
            </w:pPr>
            <w:r>
              <w:rPr>
                <w:rFonts w:ascii="Times New Roman" w:hAnsi="Times New Roman" w:hint="eastAsia"/>
              </w:rPr>
              <w:t>password</w:t>
            </w:r>
          </w:p>
        </w:tc>
        <w:tc>
          <w:tcPr>
            <w:tcW w:w="1834" w:type="dxa"/>
            <w:vAlign w:val="center"/>
          </w:tcPr>
          <w:p w14:paraId="54A6A2E1" w14:textId="3B1ED967" w:rsidR="00B42BBD" w:rsidRPr="00CD1249" w:rsidRDefault="00B42BBD" w:rsidP="00E43A3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sidR="00A1413B">
              <w:rPr>
                <w:rFonts w:ascii="Times New Roman" w:hAnsi="Times New Roman" w:hint="eastAsia"/>
              </w:rPr>
              <w:t>128</w:t>
            </w:r>
            <w:r w:rsidRPr="00CD1249">
              <w:rPr>
                <w:rFonts w:ascii="Times New Roman" w:hAnsi="Times New Roman"/>
              </w:rPr>
              <w:t>)</w:t>
            </w:r>
          </w:p>
        </w:tc>
        <w:tc>
          <w:tcPr>
            <w:tcW w:w="3026" w:type="dxa"/>
            <w:vAlign w:val="center"/>
          </w:tcPr>
          <w:p w14:paraId="17C37B17" w14:textId="15BDEA4B" w:rsidR="00B42BBD" w:rsidRPr="00CD1249" w:rsidRDefault="00A1413B" w:rsidP="00E43A36">
            <w:pPr>
              <w:kinsoku w:val="0"/>
              <w:overflowPunct w:val="0"/>
              <w:spacing w:line="360" w:lineRule="exact"/>
              <w:jc w:val="center"/>
              <w:rPr>
                <w:rFonts w:ascii="Times New Roman" w:hAnsi="Times New Roman"/>
              </w:rPr>
            </w:pPr>
            <w:r>
              <w:rPr>
                <w:rFonts w:ascii="Times New Roman" w:hAnsi="Times New Roman" w:hint="eastAsia"/>
              </w:rPr>
              <w:t>密碼</w:t>
            </w:r>
          </w:p>
        </w:tc>
        <w:tc>
          <w:tcPr>
            <w:tcW w:w="1941" w:type="dxa"/>
            <w:vAlign w:val="center"/>
          </w:tcPr>
          <w:p w14:paraId="4155E3AB" w14:textId="77777777" w:rsidR="00B42BBD" w:rsidRPr="00CD1249" w:rsidRDefault="00B42BBD" w:rsidP="00E43A36">
            <w:pPr>
              <w:kinsoku w:val="0"/>
              <w:overflowPunct w:val="0"/>
              <w:spacing w:line="360" w:lineRule="exact"/>
              <w:jc w:val="center"/>
              <w:rPr>
                <w:rFonts w:ascii="Times New Roman" w:hAnsi="Times New Roman"/>
              </w:rPr>
            </w:pPr>
          </w:p>
        </w:tc>
      </w:tr>
      <w:tr w:rsidR="00B42BBD" w14:paraId="5BDFCAEE" w14:textId="77777777" w:rsidTr="00A1413B">
        <w:tc>
          <w:tcPr>
            <w:tcW w:w="1351" w:type="dxa"/>
            <w:vAlign w:val="center"/>
          </w:tcPr>
          <w:p w14:paraId="1095D319" w14:textId="77777777" w:rsidR="00B42BBD" w:rsidRPr="00CD1249" w:rsidRDefault="00B42BBD" w:rsidP="00E43A36">
            <w:pPr>
              <w:kinsoku w:val="0"/>
              <w:overflowPunct w:val="0"/>
              <w:spacing w:line="360" w:lineRule="exact"/>
              <w:jc w:val="center"/>
              <w:rPr>
                <w:rFonts w:ascii="Times New Roman" w:hAnsi="Times New Roman"/>
              </w:rPr>
            </w:pPr>
          </w:p>
        </w:tc>
        <w:tc>
          <w:tcPr>
            <w:tcW w:w="2036" w:type="dxa"/>
            <w:vAlign w:val="center"/>
          </w:tcPr>
          <w:p w14:paraId="5ED0216C" w14:textId="3C9BE113" w:rsidR="00B42BBD" w:rsidRPr="00CD1249" w:rsidRDefault="00A1413B" w:rsidP="00E43A36">
            <w:pPr>
              <w:kinsoku w:val="0"/>
              <w:overflowPunct w:val="0"/>
              <w:spacing w:line="360" w:lineRule="exact"/>
              <w:jc w:val="center"/>
              <w:rPr>
                <w:rFonts w:ascii="Times New Roman" w:hAnsi="Times New Roman"/>
              </w:rPr>
            </w:pPr>
            <w:proofErr w:type="spellStart"/>
            <w:r>
              <w:rPr>
                <w:rFonts w:ascii="Times New Roman" w:hAnsi="Times New Roman"/>
              </w:rPr>
              <w:t>L</w:t>
            </w:r>
            <w:r>
              <w:rPr>
                <w:rFonts w:ascii="Times New Roman" w:hAnsi="Times New Roman" w:hint="eastAsia"/>
              </w:rPr>
              <w:t>ast_login</w:t>
            </w:r>
            <w:proofErr w:type="spellEnd"/>
          </w:p>
        </w:tc>
        <w:tc>
          <w:tcPr>
            <w:tcW w:w="1834" w:type="dxa"/>
            <w:vAlign w:val="center"/>
          </w:tcPr>
          <w:p w14:paraId="719F270A" w14:textId="77158B32" w:rsidR="00B42BBD" w:rsidRPr="00CD1249" w:rsidRDefault="00A1413B" w:rsidP="00E43A36">
            <w:pPr>
              <w:kinsoku w:val="0"/>
              <w:overflowPunct w:val="0"/>
              <w:spacing w:line="360" w:lineRule="exact"/>
              <w:jc w:val="center"/>
              <w:rPr>
                <w:rFonts w:ascii="Times New Roman" w:hAnsi="Times New Roman"/>
              </w:rPr>
            </w:pPr>
            <w:proofErr w:type="spellStart"/>
            <w:proofErr w:type="gramStart"/>
            <w:r>
              <w:rPr>
                <w:rFonts w:ascii="Times New Roman" w:hAnsi="Times New Roman" w:hint="eastAsia"/>
              </w:rPr>
              <w:t>Datatime</w:t>
            </w:r>
            <w:proofErr w:type="spellEnd"/>
            <w:r>
              <w:rPr>
                <w:rFonts w:ascii="Times New Roman" w:hAnsi="Times New Roman" w:hint="eastAsia"/>
              </w:rPr>
              <w:t>(</w:t>
            </w:r>
            <w:proofErr w:type="gramEnd"/>
            <w:r>
              <w:rPr>
                <w:rFonts w:ascii="Times New Roman" w:hAnsi="Times New Roman" w:hint="eastAsia"/>
              </w:rPr>
              <w:t>6)</w:t>
            </w:r>
          </w:p>
        </w:tc>
        <w:tc>
          <w:tcPr>
            <w:tcW w:w="3026" w:type="dxa"/>
            <w:vAlign w:val="center"/>
          </w:tcPr>
          <w:p w14:paraId="01A99FAD" w14:textId="1F09CF88" w:rsidR="00B42BBD" w:rsidRPr="00CD1249" w:rsidRDefault="00A1413B" w:rsidP="00E43A36">
            <w:pPr>
              <w:kinsoku w:val="0"/>
              <w:overflowPunct w:val="0"/>
              <w:spacing w:line="360" w:lineRule="exact"/>
              <w:jc w:val="center"/>
              <w:rPr>
                <w:rFonts w:ascii="Times New Roman" w:hAnsi="Times New Roman"/>
              </w:rPr>
            </w:pPr>
            <w:r>
              <w:rPr>
                <w:rFonts w:ascii="Times New Roman" w:hAnsi="Times New Roman" w:hint="eastAsia"/>
              </w:rPr>
              <w:t>最後登入時間</w:t>
            </w:r>
          </w:p>
        </w:tc>
        <w:tc>
          <w:tcPr>
            <w:tcW w:w="1941" w:type="dxa"/>
            <w:vAlign w:val="center"/>
          </w:tcPr>
          <w:p w14:paraId="635F58D5" w14:textId="77777777" w:rsidR="00B42BBD" w:rsidRPr="00CD1249" w:rsidRDefault="00B42BBD" w:rsidP="00E43A36">
            <w:pPr>
              <w:kinsoku w:val="0"/>
              <w:overflowPunct w:val="0"/>
              <w:spacing w:line="360" w:lineRule="exact"/>
              <w:jc w:val="center"/>
              <w:rPr>
                <w:rFonts w:ascii="Times New Roman" w:hAnsi="Times New Roman"/>
              </w:rPr>
            </w:pPr>
          </w:p>
        </w:tc>
      </w:tr>
      <w:tr w:rsidR="00B42BBD" w14:paraId="44C1980C" w14:textId="77777777" w:rsidTr="00A1413B">
        <w:tc>
          <w:tcPr>
            <w:tcW w:w="1351" w:type="dxa"/>
            <w:vAlign w:val="center"/>
          </w:tcPr>
          <w:p w14:paraId="1D436CD8" w14:textId="77777777" w:rsidR="00B42BBD" w:rsidRPr="00CD1249" w:rsidRDefault="00B42BBD" w:rsidP="00E43A36">
            <w:pPr>
              <w:kinsoku w:val="0"/>
              <w:overflowPunct w:val="0"/>
              <w:spacing w:line="360" w:lineRule="exact"/>
              <w:jc w:val="center"/>
              <w:rPr>
                <w:rFonts w:ascii="Times New Roman" w:hAnsi="Times New Roman"/>
              </w:rPr>
            </w:pPr>
          </w:p>
        </w:tc>
        <w:tc>
          <w:tcPr>
            <w:tcW w:w="2036" w:type="dxa"/>
            <w:vAlign w:val="center"/>
          </w:tcPr>
          <w:p w14:paraId="3EB354EA" w14:textId="72908611" w:rsidR="00B42BBD" w:rsidRPr="00CD1249" w:rsidRDefault="00DA04B5" w:rsidP="00E43A36">
            <w:pPr>
              <w:kinsoku w:val="0"/>
              <w:overflowPunct w:val="0"/>
              <w:spacing w:line="360" w:lineRule="exact"/>
              <w:jc w:val="center"/>
              <w:rPr>
                <w:rFonts w:ascii="Times New Roman" w:hAnsi="Times New Roman"/>
              </w:rPr>
            </w:pPr>
            <w:r>
              <w:rPr>
                <w:rFonts w:ascii="Times New Roman" w:hAnsi="Times New Roman" w:hint="eastAsia"/>
              </w:rPr>
              <w:t>email</w:t>
            </w:r>
          </w:p>
        </w:tc>
        <w:tc>
          <w:tcPr>
            <w:tcW w:w="1834" w:type="dxa"/>
            <w:vAlign w:val="center"/>
          </w:tcPr>
          <w:p w14:paraId="00CD6290" w14:textId="46F6604A" w:rsidR="00B42BBD" w:rsidRPr="00CD1249" w:rsidRDefault="00592FE5" w:rsidP="00E43A3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sidRPr="00CD1249">
              <w:rPr>
                <w:rFonts w:ascii="Times New Roman" w:hAnsi="Times New Roman"/>
              </w:rPr>
              <w:t>25</w:t>
            </w:r>
            <w:r w:rsidR="00DA04B5">
              <w:rPr>
                <w:rFonts w:ascii="Times New Roman" w:hAnsi="Times New Roman" w:hint="eastAsia"/>
              </w:rPr>
              <w:t>4</w:t>
            </w:r>
            <w:r w:rsidRPr="00CD1249">
              <w:rPr>
                <w:rFonts w:ascii="Times New Roman" w:hAnsi="Times New Roman"/>
              </w:rPr>
              <w:t>)</w:t>
            </w:r>
          </w:p>
        </w:tc>
        <w:tc>
          <w:tcPr>
            <w:tcW w:w="3026" w:type="dxa"/>
            <w:vAlign w:val="center"/>
          </w:tcPr>
          <w:p w14:paraId="624AE1B6" w14:textId="474B0CB1" w:rsidR="00B42BBD" w:rsidRPr="00CD1249" w:rsidRDefault="00DA04B5" w:rsidP="00E43A36">
            <w:pPr>
              <w:kinsoku w:val="0"/>
              <w:overflowPunct w:val="0"/>
              <w:spacing w:line="360" w:lineRule="exact"/>
              <w:jc w:val="center"/>
              <w:rPr>
                <w:rFonts w:ascii="Times New Roman" w:hAnsi="Times New Roman"/>
              </w:rPr>
            </w:pPr>
            <w:r>
              <w:rPr>
                <w:rFonts w:ascii="Times New Roman" w:hAnsi="Times New Roman" w:hint="eastAsia"/>
              </w:rPr>
              <w:t>電子信箱</w:t>
            </w:r>
          </w:p>
        </w:tc>
        <w:tc>
          <w:tcPr>
            <w:tcW w:w="1941" w:type="dxa"/>
            <w:vAlign w:val="center"/>
          </w:tcPr>
          <w:p w14:paraId="6DC1F42F" w14:textId="77777777" w:rsidR="00B42BBD" w:rsidRPr="00CD1249" w:rsidRDefault="00B42BBD" w:rsidP="00E43A36">
            <w:pPr>
              <w:kinsoku w:val="0"/>
              <w:overflowPunct w:val="0"/>
              <w:spacing w:line="360" w:lineRule="exact"/>
              <w:jc w:val="center"/>
              <w:rPr>
                <w:rFonts w:ascii="Times New Roman" w:hAnsi="Times New Roman"/>
              </w:rPr>
            </w:pPr>
          </w:p>
        </w:tc>
      </w:tr>
    </w:tbl>
    <w:p w14:paraId="76B83FEA" w14:textId="251085A2" w:rsidR="00DA04B5" w:rsidRDefault="00DA04B5" w:rsidP="00DA04B5">
      <w:pPr>
        <w:pStyle w:val="af0"/>
        <w:keepNext/>
        <w:jc w:val="center"/>
      </w:pPr>
      <w:bookmarkStart w:id="1916" w:name="_Toc167697577"/>
      <w:r>
        <w:rPr>
          <w:rFonts w:hint="eastAsia"/>
        </w:rPr>
        <w:lastRenderedPageBreak/>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8-2</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2</w:t>
      </w:r>
      <w:r w:rsidR="003E0E6E">
        <w:fldChar w:fldCharType="end"/>
      </w:r>
      <w:r>
        <w:rPr>
          <w:rFonts w:hint="eastAsia"/>
          <w:lang w:eastAsia="zh-TW"/>
        </w:rPr>
        <w:t xml:space="preserve"> </w:t>
      </w:r>
      <w:proofErr w:type="spellStart"/>
      <w:r w:rsidRPr="009F28C2">
        <w:rPr>
          <w:lang w:eastAsia="zh-TW"/>
        </w:rPr>
        <w:t>APP_Userprofile</w:t>
      </w:r>
      <w:proofErr w:type="spellEnd"/>
      <w:r>
        <w:rPr>
          <w:rFonts w:hint="eastAsia"/>
          <w:lang w:eastAsia="zh-TW"/>
        </w:rPr>
        <w:t>資料表</w:t>
      </w:r>
      <w:bookmarkEnd w:id="1916"/>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A1413B" w14:paraId="67248CBB" w14:textId="77777777" w:rsidTr="00A1413B">
        <w:trPr>
          <w:trHeight w:val="528"/>
        </w:trPr>
        <w:tc>
          <w:tcPr>
            <w:tcW w:w="3387" w:type="dxa"/>
            <w:gridSpan w:val="2"/>
            <w:shd w:val="clear" w:color="auto" w:fill="E8E8E8" w:themeFill="background2"/>
            <w:vAlign w:val="center"/>
          </w:tcPr>
          <w:p w14:paraId="3EEA0EDB" w14:textId="77777777" w:rsidR="00A1413B" w:rsidRDefault="00A1413B" w:rsidP="00E77696">
            <w:pPr>
              <w:kinsoku w:val="0"/>
              <w:overflowPunct w:val="0"/>
              <w:spacing w:line="360" w:lineRule="exact"/>
              <w:jc w:val="center"/>
            </w:pPr>
            <w:r>
              <w:rPr>
                <w:rFonts w:hint="eastAsia"/>
              </w:rPr>
              <w:t>英文名稱</w:t>
            </w:r>
          </w:p>
        </w:tc>
        <w:tc>
          <w:tcPr>
            <w:tcW w:w="6801" w:type="dxa"/>
            <w:gridSpan w:val="3"/>
            <w:vAlign w:val="center"/>
          </w:tcPr>
          <w:p w14:paraId="3448C7C4" w14:textId="3AAE6B8D" w:rsidR="00A1413B" w:rsidRPr="00DA04B5" w:rsidRDefault="00DA04B5" w:rsidP="00E77696">
            <w:pPr>
              <w:kinsoku w:val="0"/>
              <w:overflowPunct w:val="0"/>
              <w:spacing w:line="360" w:lineRule="exact"/>
              <w:jc w:val="center"/>
              <w:rPr>
                <w:rFonts w:ascii="Times New Roman" w:hAnsi="Times New Roman"/>
              </w:rPr>
            </w:pPr>
            <w:proofErr w:type="spellStart"/>
            <w:r w:rsidRPr="00DA04B5">
              <w:rPr>
                <w:rFonts w:ascii="Times New Roman" w:hAnsi="Times New Roman"/>
              </w:rPr>
              <w:t>APP_Userprofile</w:t>
            </w:r>
            <w:proofErr w:type="spellEnd"/>
          </w:p>
        </w:tc>
      </w:tr>
      <w:tr w:rsidR="00A1413B" w14:paraId="38B1BF57" w14:textId="77777777" w:rsidTr="00A1413B">
        <w:tc>
          <w:tcPr>
            <w:tcW w:w="3387" w:type="dxa"/>
            <w:gridSpan w:val="2"/>
            <w:shd w:val="clear" w:color="auto" w:fill="E8E8E8" w:themeFill="background2"/>
            <w:vAlign w:val="center"/>
          </w:tcPr>
          <w:p w14:paraId="0037DCAC" w14:textId="77777777" w:rsidR="00A1413B" w:rsidRDefault="00A1413B"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7A1953D3" w14:textId="77777777" w:rsidR="00A1413B" w:rsidRDefault="00A1413B" w:rsidP="00E77696">
            <w:pPr>
              <w:kinsoku w:val="0"/>
              <w:overflowPunct w:val="0"/>
              <w:spacing w:line="360" w:lineRule="exact"/>
              <w:jc w:val="center"/>
            </w:pPr>
            <w:r>
              <w:rPr>
                <w:rFonts w:hint="eastAsia"/>
              </w:rPr>
              <w:t>會員資料</w:t>
            </w:r>
          </w:p>
        </w:tc>
      </w:tr>
      <w:tr w:rsidR="00A1413B" w14:paraId="6D5D2B3B" w14:textId="77777777" w:rsidTr="00A1413B">
        <w:tc>
          <w:tcPr>
            <w:tcW w:w="1351" w:type="dxa"/>
            <w:shd w:val="clear" w:color="auto" w:fill="E8E8E8" w:themeFill="background2"/>
            <w:vAlign w:val="center"/>
          </w:tcPr>
          <w:p w14:paraId="16062DDF" w14:textId="77777777" w:rsidR="00A1413B" w:rsidRDefault="00A1413B"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061A7F82" w14:textId="77777777" w:rsidR="00A1413B" w:rsidRDefault="00A1413B"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419A5A3F" w14:textId="77777777" w:rsidR="00A1413B" w:rsidRDefault="00A1413B"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5984E951" w14:textId="77777777" w:rsidR="00A1413B" w:rsidRDefault="00A1413B"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5AF7BEBC" w14:textId="77777777" w:rsidR="00A1413B" w:rsidRDefault="00A1413B" w:rsidP="00E77696">
            <w:pPr>
              <w:kinsoku w:val="0"/>
              <w:overflowPunct w:val="0"/>
              <w:spacing w:line="360" w:lineRule="exact"/>
              <w:jc w:val="center"/>
            </w:pPr>
            <w:proofErr w:type="gramStart"/>
            <w:r>
              <w:rPr>
                <w:rFonts w:hint="eastAsia"/>
              </w:rPr>
              <w:t>外鍵</w:t>
            </w:r>
            <w:proofErr w:type="gramEnd"/>
          </w:p>
        </w:tc>
      </w:tr>
      <w:tr w:rsidR="00A1413B" w14:paraId="3338FF22" w14:textId="77777777" w:rsidTr="00A1413B">
        <w:tc>
          <w:tcPr>
            <w:tcW w:w="1351" w:type="dxa"/>
            <w:vAlign w:val="center"/>
          </w:tcPr>
          <w:p w14:paraId="2A5056B8" w14:textId="77777777"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671B940D" w14:textId="240DFBBB" w:rsidR="00A1413B"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id</w:t>
            </w:r>
          </w:p>
        </w:tc>
        <w:tc>
          <w:tcPr>
            <w:tcW w:w="1834" w:type="dxa"/>
            <w:vAlign w:val="center"/>
          </w:tcPr>
          <w:p w14:paraId="280BB44E" w14:textId="5FBBC7FF"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6410D84B" w14:textId="226DA056"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7546ABC8"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64BBACBD" w14:textId="77777777" w:rsidTr="00A1413B">
        <w:tc>
          <w:tcPr>
            <w:tcW w:w="1351" w:type="dxa"/>
            <w:vAlign w:val="center"/>
          </w:tcPr>
          <w:p w14:paraId="2CA08F59"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26A81490" w14:textId="3D61E703"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rPr>
              <w:t>F</w:t>
            </w:r>
            <w:r>
              <w:rPr>
                <w:rFonts w:ascii="Times New Roman" w:hAnsi="Times New Roman" w:hint="eastAsia"/>
              </w:rPr>
              <w:t>irst_name</w:t>
            </w:r>
            <w:proofErr w:type="spellEnd"/>
          </w:p>
        </w:tc>
        <w:tc>
          <w:tcPr>
            <w:tcW w:w="1834" w:type="dxa"/>
            <w:vAlign w:val="center"/>
          </w:tcPr>
          <w:p w14:paraId="192999E1" w14:textId="633A5CF9" w:rsidR="00A1413B" w:rsidRPr="00CD1249" w:rsidRDefault="00A1413B" w:rsidP="00E7769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sidR="00DA04B5">
              <w:rPr>
                <w:rFonts w:ascii="Times New Roman" w:hAnsi="Times New Roman" w:hint="eastAsia"/>
              </w:rPr>
              <w:t>30</w:t>
            </w:r>
            <w:r w:rsidRPr="00CD1249">
              <w:rPr>
                <w:rFonts w:ascii="Times New Roman" w:hAnsi="Times New Roman"/>
              </w:rPr>
              <w:t>)</w:t>
            </w:r>
          </w:p>
        </w:tc>
        <w:tc>
          <w:tcPr>
            <w:tcW w:w="3026" w:type="dxa"/>
            <w:vAlign w:val="center"/>
          </w:tcPr>
          <w:p w14:paraId="6C00FDBD" w14:textId="6C184C23"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使用者</w:t>
            </w:r>
            <w:r w:rsidR="00DA04B5">
              <w:rPr>
                <w:rFonts w:ascii="Times New Roman" w:hAnsi="Times New Roman" w:hint="eastAsia"/>
              </w:rPr>
              <w:t>姓</w:t>
            </w:r>
          </w:p>
        </w:tc>
        <w:tc>
          <w:tcPr>
            <w:tcW w:w="1941" w:type="dxa"/>
            <w:vAlign w:val="center"/>
          </w:tcPr>
          <w:p w14:paraId="7D1333EB"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0E7AB2C0" w14:textId="77777777" w:rsidTr="00A1413B">
        <w:tc>
          <w:tcPr>
            <w:tcW w:w="1351" w:type="dxa"/>
            <w:vAlign w:val="center"/>
          </w:tcPr>
          <w:p w14:paraId="0EDEBDEF"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12292330" w14:textId="575DC785"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rPr>
              <w:t>L</w:t>
            </w:r>
            <w:r>
              <w:rPr>
                <w:rFonts w:ascii="Times New Roman" w:hAnsi="Times New Roman" w:hint="eastAsia"/>
              </w:rPr>
              <w:t>ast_name</w:t>
            </w:r>
            <w:proofErr w:type="spellEnd"/>
          </w:p>
        </w:tc>
        <w:tc>
          <w:tcPr>
            <w:tcW w:w="1834" w:type="dxa"/>
            <w:vAlign w:val="center"/>
          </w:tcPr>
          <w:p w14:paraId="4F37A61A" w14:textId="168CEB75" w:rsidR="00A1413B" w:rsidRPr="00CD1249" w:rsidRDefault="00DA04B5" w:rsidP="00E77696">
            <w:pPr>
              <w:kinsoku w:val="0"/>
              <w:overflowPunct w:val="0"/>
              <w:spacing w:line="360" w:lineRule="exact"/>
              <w:jc w:val="center"/>
              <w:rPr>
                <w:rFonts w:ascii="Times New Roman" w:hAnsi="Times New Roman"/>
              </w:rPr>
            </w:pPr>
            <w:proofErr w:type="gramStart"/>
            <w:r>
              <w:rPr>
                <w:rFonts w:ascii="Times New Roman" w:hAnsi="Times New Roman" w:hint="eastAsia"/>
              </w:rPr>
              <w:t>Varchar(</w:t>
            </w:r>
            <w:proofErr w:type="gramEnd"/>
            <w:r>
              <w:rPr>
                <w:rFonts w:ascii="Times New Roman" w:hAnsi="Times New Roman" w:hint="eastAsia"/>
              </w:rPr>
              <w:t>30)</w:t>
            </w:r>
          </w:p>
        </w:tc>
        <w:tc>
          <w:tcPr>
            <w:tcW w:w="3026" w:type="dxa"/>
            <w:vAlign w:val="center"/>
          </w:tcPr>
          <w:p w14:paraId="24EC2018" w14:textId="3DD9C497" w:rsidR="00A1413B"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使用者名</w:t>
            </w:r>
          </w:p>
        </w:tc>
        <w:tc>
          <w:tcPr>
            <w:tcW w:w="1941" w:type="dxa"/>
            <w:vAlign w:val="center"/>
          </w:tcPr>
          <w:p w14:paraId="1197FABC"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2A2B0697" w14:textId="77777777" w:rsidTr="00A1413B">
        <w:tc>
          <w:tcPr>
            <w:tcW w:w="1351" w:type="dxa"/>
            <w:vAlign w:val="center"/>
          </w:tcPr>
          <w:p w14:paraId="142828EC"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63B6AFE9" w14:textId="5AE48550"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Date_of_birth</w:t>
            </w:r>
            <w:proofErr w:type="spellEnd"/>
          </w:p>
        </w:tc>
        <w:tc>
          <w:tcPr>
            <w:tcW w:w="1834" w:type="dxa"/>
            <w:vAlign w:val="center"/>
          </w:tcPr>
          <w:p w14:paraId="7287771A" w14:textId="444BFE96" w:rsidR="00A1413B"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Date</w:t>
            </w:r>
          </w:p>
        </w:tc>
        <w:tc>
          <w:tcPr>
            <w:tcW w:w="3026" w:type="dxa"/>
            <w:vAlign w:val="center"/>
          </w:tcPr>
          <w:p w14:paraId="51F10B24" w14:textId="2636436B" w:rsidR="00A1413B" w:rsidRPr="00CD1249" w:rsidRDefault="00A1413B" w:rsidP="00E77696">
            <w:pPr>
              <w:kinsoku w:val="0"/>
              <w:overflowPunct w:val="0"/>
              <w:spacing w:line="360" w:lineRule="exact"/>
              <w:jc w:val="center"/>
              <w:rPr>
                <w:rFonts w:ascii="Times New Roman" w:hAnsi="Times New Roman"/>
              </w:rPr>
            </w:pPr>
            <w:r w:rsidRPr="00CD1249">
              <w:rPr>
                <w:rFonts w:ascii="Times New Roman" w:hAnsi="Times New Roman" w:hint="eastAsia"/>
              </w:rPr>
              <w:t>使</w:t>
            </w:r>
            <w:r w:rsidR="00DA04B5">
              <w:rPr>
                <w:rFonts w:ascii="Times New Roman" w:hAnsi="Times New Roman" w:hint="eastAsia"/>
              </w:rPr>
              <w:t>用者生日</w:t>
            </w:r>
          </w:p>
        </w:tc>
        <w:tc>
          <w:tcPr>
            <w:tcW w:w="1941" w:type="dxa"/>
            <w:vAlign w:val="center"/>
          </w:tcPr>
          <w:p w14:paraId="27455718" w14:textId="77777777" w:rsidR="00A1413B" w:rsidRPr="00CD1249" w:rsidRDefault="00A1413B" w:rsidP="00E77696">
            <w:pPr>
              <w:kinsoku w:val="0"/>
              <w:overflowPunct w:val="0"/>
              <w:spacing w:line="360" w:lineRule="exact"/>
              <w:jc w:val="center"/>
              <w:rPr>
                <w:rFonts w:ascii="Times New Roman" w:hAnsi="Times New Roman"/>
              </w:rPr>
            </w:pPr>
          </w:p>
        </w:tc>
      </w:tr>
      <w:tr w:rsidR="00A1413B" w14:paraId="0DD27C97" w14:textId="77777777" w:rsidTr="00A1413B">
        <w:tc>
          <w:tcPr>
            <w:tcW w:w="1351" w:type="dxa"/>
            <w:vAlign w:val="center"/>
          </w:tcPr>
          <w:p w14:paraId="4FA8A4A6" w14:textId="77777777" w:rsidR="00A1413B" w:rsidRPr="00CD1249" w:rsidRDefault="00A1413B" w:rsidP="00E77696">
            <w:pPr>
              <w:kinsoku w:val="0"/>
              <w:overflowPunct w:val="0"/>
              <w:spacing w:line="360" w:lineRule="exact"/>
              <w:jc w:val="center"/>
              <w:rPr>
                <w:rFonts w:ascii="Times New Roman" w:hAnsi="Times New Roman"/>
              </w:rPr>
            </w:pPr>
          </w:p>
        </w:tc>
        <w:tc>
          <w:tcPr>
            <w:tcW w:w="2036" w:type="dxa"/>
            <w:vAlign w:val="center"/>
          </w:tcPr>
          <w:p w14:paraId="13C14D53" w14:textId="76AF9E3B"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User_id</w:t>
            </w:r>
            <w:proofErr w:type="spellEnd"/>
          </w:p>
        </w:tc>
        <w:tc>
          <w:tcPr>
            <w:tcW w:w="1834" w:type="dxa"/>
            <w:vAlign w:val="center"/>
          </w:tcPr>
          <w:p w14:paraId="79C01488" w14:textId="027613AE" w:rsidR="00A1413B"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58E0AC20" w14:textId="7AF24B28" w:rsidR="00A1413B"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使用者編號</w:t>
            </w:r>
          </w:p>
        </w:tc>
        <w:tc>
          <w:tcPr>
            <w:tcW w:w="1941" w:type="dxa"/>
            <w:vAlign w:val="center"/>
          </w:tcPr>
          <w:p w14:paraId="3E38383E" w14:textId="77777777" w:rsidR="00A1413B" w:rsidRPr="00CD1249" w:rsidRDefault="00A1413B" w:rsidP="00E77696">
            <w:pPr>
              <w:kinsoku w:val="0"/>
              <w:overflowPunct w:val="0"/>
              <w:spacing w:line="360" w:lineRule="exact"/>
              <w:jc w:val="center"/>
              <w:rPr>
                <w:rFonts w:ascii="Times New Roman" w:hAnsi="Times New Roman"/>
              </w:rPr>
            </w:pPr>
          </w:p>
        </w:tc>
      </w:tr>
    </w:tbl>
    <w:p w14:paraId="1C173322" w14:textId="53C4C5EE" w:rsidR="0027530B" w:rsidRDefault="0027530B" w:rsidP="00E43A36">
      <w:pPr>
        <w:kinsoku w:val="0"/>
        <w:overflowPunct w:val="0"/>
      </w:pPr>
    </w:p>
    <w:p w14:paraId="1ECFFF42" w14:textId="0182569A" w:rsidR="00DA04B5" w:rsidRDefault="00DA04B5" w:rsidP="00DA04B5">
      <w:pPr>
        <w:pStyle w:val="af0"/>
        <w:keepNext/>
        <w:jc w:val="center"/>
      </w:pPr>
      <w:bookmarkStart w:id="1917" w:name="_Toc167697578"/>
      <w:r>
        <w:rPr>
          <w:rFonts w:hint="eastAsia"/>
        </w:rPr>
        <w:t>表</w:t>
      </w:r>
      <w:r>
        <w:rPr>
          <w:rFonts w:hint="eastAsia"/>
        </w:rPr>
        <w:t xml:space="preserve"> </w:t>
      </w:r>
      <w:r w:rsidR="003E0E6E">
        <w:fldChar w:fldCharType="begin"/>
      </w:r>
      <w:r w:rsidR="003E0E6E">
        <w:instrText xml:space="preserve"> </w:instrText>
      </w:r>
      <w:r w:rsidR="003E0E6E">
        <w:rPr>
          <w:rFonts w:hint="eastAsia"/>
        </w:rPr>
        <w:instrText>STYLEREF 2 \s</w:instrText>
      </w:r>
      <w:r w:rsidR="003E0E6E">
        <w:instrText xml:space="preserve"> </w:instrText>
      </w:r>
      <w:r w:rsidR="003E0E6E">
        <w:fldChar w:fldCharType="separate"/>
      </w:r>
      <w:r w:rsidR="003E0E6E">
        <w:rPr>
          <w:noProof/>
        </w:rPr>
        <w:t>8-2</w:t>
      </w:r>
      <w:r w:rsidR="003E0E6E">
        <w:fldChar w:fldCharType="end"/>
      </w:r>
      <w:r w:rsidR="003E0E6E">
        <w:noBreakHyphen/>
      </w:r>
      <w:r w:rsidR="003E0E6E">
        <w:fldChar w:fldCharType="begin"/>
      </w:r>
      <w:r w:rsidR="003E0E6E">
        <w:instrText xml:space="preserve"> </w:instrText>
      </w:r>
      <w:r w:rsidR="003E0E6E">
        <w:rPr>
          <w:rFonts w:hint="eastAsia"/>
        </w:rPr>
        <w:instrText xml:space="preserve">SEQ </w:instrText>
      </w:r>
      <w:r w:rsidR="003E0E6E">
        <w:rPr>
          <w:rFonts w:hint="eastAsia"/>
        </w:rPr>
        <w:instrText>表</w:instrText>
      </w:r>
      <w:r w:rsidR="003E0E6E">
        <w:rPr>
          <w:rFonts w:hint="eastAsia"/>
        </w:rPr>
        <w:instrText xml:space="preserve"> \* ARABIC \s 2</w:instrText>
      </w:r>
      <w:r w:rsidR="003E0E6E">
        <w:instrText xml:space="preserve"> </w:instrText>
      </w:r>
      <w:r w:rsidR="003E0E6E">
        <w:fldChar w:fldCharType="separate"/>
      </w:r>
      <w:r w:rsidR="003E0E6E">
        <w:rPr>
          <w:noProof/>
        </w:rPr>
        <w:t>3</w:t>
      </w:r>
      <w:r w:rsidR="003E0E6E">
        <w:fldChar w:fldCharType="end"/>
      </w:r>
      <w:r>
        <w:rPr>
          <w:rFonts w:hint="eastAsia"/>
          <w:lang w:eastAsia="zh-TW"/>
        </w:rPr>
        <w:t xml:space="preserve"> </w:t>
      </w:r>
      <w:proofErr w:type="spellStart"/>
      <w:r w:rsidRPr="006E3562">
        <w:rPr>
          <w:lang w:eastAsia="zh-TW"/>
        </w:rPr>
        <w:t>APP_coach</w:t>
      </w:r>
      <w:proofErr w:type="spellEnd"/>
      <w:r>
        <w:rPr>
          <w:rFonts w:hint="eastAsia"/>
          <w:lang w:eastAsia="zh-TW"/>
        </w:rPr>
        <w:t>資料表</w:t>
      </w:r>
      <w:bookmarkEnd w:id="1917"/>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DA04B5" w14:paraId="24F5FFD9" w14:textId="77777777" w:rsidTr="00E77696">
        <w:trPr>
          <w:trHeight w:val="528"/>
        </w:trPr>
        <w:tc>
          <w:tcPr>
            <w:tcW w:w="3387" w:type="dxa"/>
            <w:gridSpan w:val="2"/>
            <w:shd w:val="clear" w:color="auto" w:fill="E8E8E8" w:themeFill="background2"/>
            <w:vAlign w:val="center"/>
          </w:tcPr>
          <w:p w14:paraId="57D0D3A7" w14:textId="77777777" w:rsidR="00DA04B5" w:rsidRDefault="00DA04B5" w:rsidP="00E77696">
            <w:pPr>
              <w:kinsoku w:val="0"/>
              <w:overflowPunct w:val="0"/>
              <w:spacing w:line="360" w:lineRule="exact"/>
              <w:jc w:val="center"/>
            </w:pPr>
            <w:r>
              <w:rPr>
                <w:rFonts w:hint="eastAsia"/>
              </w:rPr>
              <w:t>英文名稱</w:t>
            </w:r>
          </w:p>
        </w:tc>
        <w:tc>
          <w:tcPr>
            <w:tcW w:w="6801" w:type="dxa"/>
            <w:gridSpan w:val="3"/>
            <w:vAlign w:val="center"/>
          </w:tcPr>
          <w:p w14:paraId="01549573" w14:textId="6CAA263A" w:rsidR="00DA04B5" w:rsidRPr="00DA04B5" w:rsidRDefault="00DA04B5" w:rsidP="00E77696">
            <w:pPr>
              <w:kinsoku w:val="0"/>
              <w:overflowPunct w:val="0"/>
              <w:spacing w:line="360" w:lineRule="exact"/>
              <w:jc w:val="center"/>
              <w:rPr>
                <w:rFonts w:ascii="Times New Roman" w:hAnsi="Times New Roman"/>
              </w:rPr>
            </w:pPr>
            <w:proofErr w:type="spellStart"/>
            <w:r w:rsidRPr="00DA04B5">
              <w:rPr>
                <w:rFonts w:ascii="Times New Roman" w:hAnsi="Times New Roman"/>
              </w:rPr>
              <w:t>APP_</w:t>
            </w:r>
            <w:r>
              <w:rPr>
                <w:rFonts w:ascii="Times New Roman" w:hAnsi="Times New Roman" w:hint="eastAsia"/>
              </w:rPr>
              <w:t>coach</w:t>
            </w:r>
            <w:proofErr w:type="spellEnd"/>
          </w:p>
        </w:tc>
      </w:tr>
      <w:tr w:rsidR="00DA04B5" w14:paraId="6CB1F49C" w14:textId="77777777" w:rsidTr="00E77696">
        <w:tc>
          <w:tcPr>
            <w:tcW w:w="3387" w:type="dxa"/>
            <w:gridSpan w:val="2"/>
            <w:shd w:val="clear" w:color="auto" w:fill="E8E8E8" w:themeFill="background2"/>
            <w:vAlign w:val="center"/>
          </w:tcPr>
          <w:p w14:paraId="0C64DB9D" w14:textId="77777777" w:rsidR="00DA04B5" w:rsidRDefault="00DA04B5"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1449C25C" w14:textId="03763413" w:rsidR="00DA04B5" w:rsidRDefault="003E0E6E" w:rsidP="00E77696">
            <w:pPr>
              <w:kinsoku w:val="0"/>
              <w:overflowPunct w:val="0"/>
              <w:spacing w:line="360" w:lineRule="exact"/>
              <w:jc w:val="center"/>
            </w:pPr>
            <w:r>
              <w:rPr>
                <w:rFonts w:hint="eastAsia"/>
              </w:rPr>
              <w:t>教練資訊</w:t>
            </w:r>
          </w:p>
        </w:tc>
      </w:tr>
      <w:tr w:rsidR="00DA04B5" w14:paraId="0715881E" w14:textId="77777777" w:rsidTr="00E77696">
        <w:tc>
          <w:tcPr>
            <w:tcW w:w="1351" w:type="dxa"/>
            <w:shd w:val="clear" w:color="auto" w:fill="E8E8E8" w:themeFill="background2"/>
            <w:vAlign w:val="center"/>
          </w:tcPr>
          <w:p w14:paraId="0201FB2D" w14:textId="77777777" w:rsidR="00DA04B5" w:rsidRDefault="00DA04B5"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210D97D6" w14:textId="77777777" w:rsidR="00DA04B5" w:rsidRDefault="00DA04B5"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21869FD9" w14:textId="77777777" w:rsidR="00DA04B5" w:rsidRDefault="00DA04B5"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44AF0DAA" w14:textId="77777777" w:rsidR="00DA04B5" w:rsidRDefault="00DA04B5"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0AAC17B1" w14:textId="77777777" w:rsidR="00DA04B5" w:rsidRDefault="00DA04B5" w:rsidP="00E77696">
            <w:pPr>
              <w:kinsoku w:val="0"/>
              <w:overflowPunct w:val="0"/>
              <w:spacing w:line="360" w:lineRule="exact"/>
              <w:jc w:val="center"/>
            </w:pPr>
            <w:proofErr w:type="gramStart"/>
            <w:r>
              <w:rPr>
                <w:rFonts w:hint="eastAsia"/>
              </w:rPr>
              <w:t>外鍵</w:t>
            </w:r>
            <w:proofErr w:type="gramEnd"/>
          </w:p>
        </w:tc>
      </w:tr>
      <w:tr w:rsidR="00DA04B5" w14:paraId="72C6CF77" w14:textId="77777777" w:rsidTr="00E77696">
        <w:tc>
          <w:tcPr>
            <w:tcW w:w="1351" w:type="dxa"/>
            <w:vAlign w:val="center"/>
          </w:tcPr>
          <w:p w14:paraId="60139DD2"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6B9A6098" w14:textId="77777777"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id</w:t>
            </w:r>
          </w:p>
        </w:tc>
        <w:tc>
          <w:tcPr>
            <w:tcW w:w="1834" w:type="dxa"/>
            <w:vAlign w:val="center"/>
          </w:tcPr>
          <w:p w14:paraId="1C78A939" w14:textId="77777777" w:rsidR="00DA04B5"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5C00A8E0"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205B89EB"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7C0C459D" w14:textId="77777777" w:rsidTr="00E77696">
        <w:tc>
          <w:tcPr>
            <w:tcW w:w="1351" w:type="dxa"/>
            <w:vAlign w:val="center"/>
          </w:tcPr>
          <w:p w14:paraId="5011F2ED"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5BA1611C" w14:textId="168A2D0A"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rPr>
              <w:t>N</w:t>
            </w:r>
            <w:r>
              <w:rPr>
                <w:rFonts w:ascii="Times New Roman" w:hAnsi="Times New Roman" w:hint="eastAsia"/>
              </w:rPr>
              <w:t>ame</w:t>
            </w:r>
          </w:p>
        </w:tc>
        <w:tc>
          <w:tcPr>
            <w:tcW w:w="1834" w:type="dxa"/>
            <w:vAlign w:val="center"/>
          </w:tcPr>
          <w:p w14:paraId="59176868" w14:textId="16A6855B" w:rsidR="00DA04B5" w:rsidRPr="00CD1249" w:rsidRDefault="00DA04B5" w:rsidP="00E7769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Pr>
                <w:rFonts w:ascii="Times New Roman" w:hAnsi="Times New Roman" w:hint="eastAsia"/>
              </w:rPr>
              <w:t>100</w:t>
            </w:r>
            <w:r w:rsidRPr="00CD1249">
              <w:rPr>
                <w:rFonts w:ascii="Times New Roman" w:hAnsi="Times New Roman"/>
              </w:rPr>
              <w:t>)</w:t>
            </w:r>
          </w:p>
        </w:tc>
        <w:tc>
          <w:tcPr>
            <w:tcW w:w="3026" w:type="dxa"/>
            <w:vAlign w:val="center"/>
          </w:tcPr>
          <w:p w14:paraId="720D3392" w14:textId="4FCCF5B6"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教練姓名</w:t>
            </w:r>
          </w:p>
        </w:tc>
        <w:tc>
          <w:tcPr>
            <w:tcW w:w="1941" w:type="dxa"/>
            <w:vAlign w:val="center"/>
          </w:tcPr>
          <w:p w14:paraId="7F80676A"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1550988F" w14:textId="77777777" w:rsidTr="00E77696">
        <w:tc>
          <w:tcPr>
            <w:tcW w:w="1351" w:type="dxa"/>
            <w:vAlign w:val="center"/>
          </w:tcPr>
          <w:p w14:paraId="7DD79ED4"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53F52286" w14:textId="527B93E3"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bio</w:t>
            </w:r>
          </w:p>
        </w:tc>
        <w:tc>
          <w:tcPr>
            <w:tcW w:w="1834" w:type="dxa"/>
            <w:vAlign w:val="center"/>
          </w:tcPr>
          <w:p w14:paraId="7E3A6417" w14:textId="50EFFE3C" w:rsidR="00DA04B5"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rPr>
              <w:t>L</w:t>
            </w:r>
            <w:r>
              <w:rPr>
                <w:rFonts w:ascii="Times New Roman" w:hAnsi="Times New Roman" w:hint="eastAsia"/>
              </w:rPr>
              <w:t>ongtext</w:t>
            </w:r>
            <w:proofErr w:type="spellEnd"/>
          </w:p>
        </w:tc>
        <w:tc>
          <w:tcPr>
            <w:tcW w:w="3026" w:type="dxa"/>
            <w:vAlign w:val="center"/>
          </w:tcPr>
          <w:p w14:paraId="211EB866" w14:textId="40E16473"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教練介紹</w:t>
            </w:r>
          </w:p>
        </w:tc>
        <w:tc>
          <w:tcPr>
            <w:tcW w:w="1941" w:type="dxa"/>
            <w:vAlign w:val="center"/>
          </w:tcPr>
          <w:p w14:paraId="3294E637" w14:textId="77777777" w:rsidR="00DA04B5" w:rsidRPr="00CD1249" w:rsidRDefault="00DA04B5" w:rsidP="00E77696">
            <w:pPr>
              <w:kinsoku w:val="0"/>
              <w:overflowPunct w:val="0"/>
              <w:spacing w:line="360" w:lineRule="exact"/>
              <w:jc w:val="center"/>
              <w:rPr>
                <w:rFonts w:ascii="Times New Roman" w:hAnsi="Times New Roman"/>
              </w:rPr>
            </w:pPr>
          </w:p>
        </w:tc>
      </w:tr>
    </w:tbl>
    <w:p w14:paraId="45FE8E09" w14:textId="77777777" w:rsidR="00DA04B5" w:rsidRDefault="00DA04B5" w:rsidP="00E43A36">
      <w:pPr>
        <w:kinsoku w:val="0"/>
        <w:overflowPunct w:val="0"/>
      </w:pPr>
    </w:p>
    <w:p w14:paraId="2D6728B0" w14:textId="471B89D7" w:rsidR="003E0E6E" w:rsidRDefault="003E0E6E" w:rsidP="003E0E6E">
      <w:pPr>
        <w:pStyle w:val="af0"/>
        <w:keepNext/>
        <w:jc w:val="center"/>
      </w:pPr>
      <w:bookmarkStart w:id="1918" w:name="_Toc16769757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4</w:t>
      </w:r>
      <w:r>
        <w:fldChar w:fldCharType="end"/>
      </w:r>
      <w:r>
        <w:rPr>
          <w:rFonts w:hint="eastAsia"/>
          <w:lang w:eastAsia="zh-TW"/>
        </w:rPr>
        <w:t xml:space="preserve"> </w:t>
      </w:r>
      <w:proofErr w:type="spellStart"/>
      <w:r w:rsidRPr="00C315AA">
        <w:rPr>
          <w:lang w:eastAsia="zh-TW"/>
        </w:rPr>
        <w:t>APP_course</w:t>
      </w:r>
      <w:proofErr w:type="spellEnd"/>
      <w:r>
        <w:rPr>
          <w:rFonts w:hint="eastAsia"/>
          <w:lang w:eastAsia="zh-TW"/>
        </w:rPr>
        <w:t>資料表</w:t>
      </w:r>
      <w:bookmarkEnd w:id="1918"/>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DA04B5" w14:paraId="133DA7EC" w14:textId="77777777" w:rsidTr="00E77696">
        <w:trPr>
          <w:trHeight w:val="528"/>
        </w:trPr>
        <w:tc>
          <w:tcPr>
            <w:tcW w:w="3387" w:type="dxa"/>
            <w:gridSpan w:val="2"/>
            <w:shd w:val="clear" w:color="auto" w:fill="E8E8E8" w:themeFill="background2"/>
            <w:vAlign w:val="center"/>
          </w:tcPr>
          <w:p w14:paraId="728F04E8" w14:textId="77777777" w:rsidR="00DA04B5" w:rsidRDefault="00DA04B5" w:rsidP="00E77696">
            <w:pPr>
              <w:kinsoku w:val="0"/>
              <w:overflowPunct w:val="0"/>
              <w:spacing w:line="360" w:lineRule="exact"/>
              <w:jc w:val="center"/>
            </w:pPr>
            <w:r>
              <w:rPr>
                <w:rFonts w:hint="eastAsia"/>
              </w:rPr>
              <w:t>英文名稱</w:t>
            </w:r>
          </w:p>
        </w:tc>
        <w:tc>
          <w:tcPr>
            <w:tcW w:w="6801" w:type="dxa"/>
            <w:gridSpan w:val="3"/>
            <w:vAlign w:val="center"/>
          </w:tcPr>
          <w:p w14:paraId="73BC20A7" w14:textId="72259424" w:rsidR="00DA04B5" w:rsidRPr="00DA04B5" w:rsidRDefault="00DA04B5" w:rsidP="00E77696">
            <w:pPr>
              <w:kinsoku w:val="0"/>
              <w:overflowPunct w:val="0"/>
              <w:spacing w:line="360" w:lineRule="exact"/>
              <w:jc w:val="center"/>
              <w:rPr>
                <w:rFonts w:ascii="Times New Roman" w:hAnsi="Times New Roman"/>
              </w:rPr>
            </w:pPr>
            <w:proofErr w:type="spellStart"/>
            <w:r w:rsidRPr="00DA04B5">
              <w:rPr>
                <w:rFonts w:ascii="Times New Roman" w:hAnsi="Times New Roman"/>
              </w:rPr>
              <w:t>APP_</w:t>
            </w:r>
            <w:r>
              <w:rPr>
                <w:rFonts w:ascii="Times New Roman" w:hAnsi="Times New Roman" w:hint="eastAsia"/>
              </w:rPr>
              <w:t>course</w:t>
            </w:r>
            <w:proofErr w:type="spellEnd"/>
          </w:p>
        </w:tc>
      </w:tr>
      <w:tr w:rsidR="00DA04B5" w14:paraId="7AFF82AF" w14:textId="77777777" w:rsidTr="00E77696">
        <w:tc>
          <w:tcPr>
            <w:tcW w:w="3387" w:type="dxa"/>
            <w:gridSpan w:val="2"/>
            <w:shd w:val="clear" w:color="auto" w:fill="E8E8E8" w:themeFill="background2"/>
            <w:vAlign w:val="center"/>
          </w:tcPr>
          <w:p w14:paraId="3F5FC8F3" w14:textId="77777777" w:rsidR="00DA04B5" w:rsidRDefault="00DA04B5"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58ACDF4D" w14:textId="0A2718B0" w:rsidR="00DA04B5" w:rsidRDefault="003E0E6E" w:rsidP="00E77696">
            <w:pPr>
              <w:kinsoku w:val="0"/>
              <w:overflowPunct w:val="0"/>
              <w:spacing w:line="360" w:lineRule="exact"/>
              <w:jc w:val="center"/>
            </w:pPr>
            <w:r>
              <w:rPr>
                <w:rFonts w:hint="eastAsia"/>
              </w:rPr>
              <w:t>課程資訊</w:t>
            </w:r>
          </w:p>
        </w:tc>
      </w:tr>
      <w:tr w:rsidR="00DA04B5" w14:paraId="2052CE8A" w14:textId="77777777" w:rsidTr="00E77696">
        <w:tc>
          <w:tcPr>
            <w:tcW w:w="1351" w:type="dxa"/>
            <w:shd w:val="clear" w:color="auto" w:fill="E8E8E8" w:themeFill="background2"/>
            <w:vAlign w:val="center"/>
          </w:tcPr>
          <w:p w14:paraId="37455B20" w14:textId="77777777" w:rsidR="00DA04B5" w:rsidRDefault="00DA04B5"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7AC5B5A9" w14:textId="77777777" w:rsidR="00DA04B5" w:rsidRDefault="00DA04B5"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0DD708D6" w14:textId="77777777" w:rsidR="00DA04B5" w:rsidRDefault="00DA04B5"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0D7AB7B6" w14:textId="77777777" w:rsidR="00DA04B5" w:rsidRDefault="00DA04B5"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37E67CE9" w14:textId="77777777" w:rsidR="00DA04B5" w:rsidRDefault="00DA04B5" w:rsidP="00E77696">
            <w:pPr>
              <w:kinsoku w:val="0"/>
              <w:overflowPunct w:val="0"/>
              <w:spacing w:line="360" w:lineRule="exact"/>
              <w:jc w:val="center"/>
            </w:pPr>
            <w:proofErr w:type="gramStart"/>
            <w:r>
              <w:rPr>
                <w:rFonts w:hint="eastAsia"/>
              </w:rPr>
              <w:t>外鍵</w:t>
            </w:r>
            <w:proofErr w:type="gramEnd"/>
          </w:p>
        </w:tc>
      </w:tr>
      <w:tr w:rsidR="00DA04B5" w14:paraId="3DA18036" w14:textId="77777777" w:rsidTr="00E77696">
        <w:tc>
          <w:tcPr>
            <w:tcW w:w="1351" w:type="dxa"/>
            <w:vAlign w:val="center"/>
          </w:tcPr>
          <w:p w14:paraId="23CA3A15"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20230914" w14:textId="77777777"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id</w:t>
            </w:r>
          </w:p>
        </w:tc>
        <w:tc>
          <w:tcPr>
            <w:tcW w:w="1834" w:type="dxa"/>
            <w:vAlign w:val="center"/>
          </w:tcPr>
          <w:p w14:paraId="7B2008BF" w14:textId="77777777" w:rsidR="00DA04B5"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16FC8857" w14:textId="77777777" w:rsidR="00DA04B5" w:rsidRPr="00CD1249" w:rsidRDefault="00DA04B5"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71073C4E"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27117984" w14:textId="77777777" w:rsidTr="00E77696">
        <w:tc>
          <w:tcPr>
            <w:tcW w:w="1351" w:type="dxa"/>
            <w:vAlign w:val="center"/>
          </w:tcPr>
          <w:p w14:paraId="77C06577"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2B017BDF" w14:textId="36394B3D"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title</w:t>
            </w:r>
          </w:p>
        </w:tc>
        <w:tc>
          <w:tcPr>
            <w:tcW w:w="1834" w:type="dxa"/>
            <w:vAlign w:val="center"/>
          </w:tcPr>
          <w:p w14:paraId="72F9D461" w14:textId="394FFFF5" w:rsidR="00DA04B5" w:rsidRPr="00CD1249" w:rsidRDefault="00DA04B5" w:rsidP="00E77696">
            <w:pPr>
              <w:kinsoku w:val="0"/>
              <w:overflowPunct w:val="0"/>
              <w:spacing w:line="360" w:lineRule="exact"/>
              <w:jc w:val="center"/>
              <w:rPr>
                <w:rFonts w:ascii="Times New Roman" w:hAnsi="Times New Roman"/>
              </w:rPr>
            </w:pPr>
            <w:proofErr w:type="gramStart"/>
            <w:r w:rsidRPr="00CD1249">
              <w:rPr>
                <w:rFonts w:ascii="Times New Roman" w:hAnsi="Times New Roman"/>
              </w:rPr>
              <w:t>Varchar(</w:t>
            </w:r>
            <w:proofErr w:type="gramEnd"/>
            <w:r>
              <w:rPr>
                <w:rFonts w:ascii="Times New Roman" w:hAnsi="Times New Roman" w:hint="eastAsia"/>
              </w:rPr>
              <w:t>200</w:t>
            </w:r>
            <w:r w:rsidRPr="00CD1249">
              <w:rPr>
                <w:rFonts w:ascii="Times New Roman" w:hAnsi="Times New Roman"/>
              </w:rPr>
              <w:t>)</w:t>
            </w:r>
          </w:p>
        </w:tc>
        <w:tc>
          <w:tcPr>
            <w:tcW w:w="3026" w:type="dxa"/>
            <w:vAlign w:val="center"/>
          </w:tcPr>
          <w:p w14:paraId="75557A2E" w14:textId="103CD92E" w:rsidR="00DA04B5" w:rsidRPr="00CD1249" w:rsidRDefault="00DA04B5" w:rsidP="00E77696">
            <w:pPr>
              <w:kinsoku w:val="0"/>
              <w:overflowPunct w:val="0"/>
              <w:spacing w:line="360" w:lineRule="exact"/>
              <w:jc w:val="center"/>
              <w:rPr>
                <w:rFonts w:ascii="Times New Roman" w:hAnsi="Times New Roman"/>
              </w:rPr>
            </w:pPr>
            <w:r>
              <w:rPr>
                <w:rFonts w:ascii="Times New Roman" w:hAnsi="Times New Roman" w:hint="eastAsia"/>
              </w:rPr>
              <w:t>課程名稱</w:t>
            </w:r>
          </w:p>
        </w:tc>
        <w:tc>
          <w:tcPr>
            <w:tcW w:w="1941" w:type="dxa"/>
            <w:vAlign w:val="center"/>
          </w:tcPr>
          <w:p w14:paraId="6B3D3B1B"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27D0BB5C" w14:textId="77777777" w:rsidTr="00E77696">
        <w:tc>
          <w:tcPr>
            <w:tcW w:w="1351" w:type="dxa"/>
            <w:vAlign w:val="center"/>
          </w:tcPr>
          <w:p w14:paraId="646F766C"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231EF34A" w14:textId="144FFE9C" w:rsidR="00DA04B5" w:rsidRPr="00CD1249" w:rsidRDefault="003E0E6E" w:rsidP="00E77696">
            <w:pPr>
              <w:kinsoku w:val="0"/>
              <w:overflowPunct w:val="0"/>
              <w:spacing w:line="360" w:lineRule="exact"/>
              <w:jc w:val="center"/>
              <w:rPr>
                <w:rFonts w:ascii="Times New Roman" w:hAnsi="Times New Roman"/>
              </w:rPr>
            </w:pPr>
            <w:r>
              <w:rPr>
                <w:rFonts w:ascii="Times New Roman" w:hAnsi="Times New Roman"/>
              </w:rPr>
              <w:t>D</w:t>
            </w:r>
            <w:r>
              <w:rPr>
                <w:rFonts w:ascii="Times New Roman" w:hAnsi="Times New Roman" w:hint="eastAsia"/>
              </w:rPr>
              <w:t>escription</w:t>
            </w:r>
          </w:p>
        </w:tc>
        <w:tc>
          <w:tcPr>
            <w:tcW w:w="1834" w:type="dxa"/>
            <w:vAlign w:val="center"/>
          </w:tcPr>
          <w:p w14:paraId="7568207E" w14:textId="77777777" w:rsidR="00DA04B5" w:rsidRPr="00CD1249" w:rsidRDefault="00DA04B5" w:rsidP="00E77696">
            <w:pPr>
              <w:kinsoku w:val="0"/>
              <w:overflowPunct w:val="0"/>
              <w:spacing w:line="360" w:lineRule="exact"/>
              <w:jc w:val="center"/>
              <w:rPr>
                <w:rFonts w:ascii="Times New Roman" w:hAnsi="Times New Roman"/>
              </w:rPr>
            </w:pPr>
            <w:proofErr w:type="spellStart"/>
            <w:r>
              <w:rPr>
                <w:rFonts w:ascii="Times New Roman" w:hAnsi="Times New Roman"/>
              </w:rPr>
              <w:t>L</w:t>
            </w:r>
            <w:r>
              <w:rPr>
                <w:rFonts w:ascii="Times New Roman" w:hAnsi="Times New Roman" w:hint="eastAsia"/>
              </w:rPr>
              <w:t>ongtext</w:t>
            </w:r>
            <w:proofErr w:type="spellEnd"/>
          </w:p>
        </w:tc>
        <w:tc>
          <w:tcPr>
            <w:tcW w:w="3026" w:type="dxa"/>
            <w:vAlign w:val="center"/>
          </w:tcPr>
          <w:p w14:paraId="36B36DF9" w14:textId="38E0316C" w:rsidR="00DA04B5"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課程</w:t>
            </w:r>
            <w:r w:rsidR="00DA04B5">
              <w:rPr>
                <w:rFonts w:ascii="Times New Roman" w:hAnsi="Times New Roman" w:hint="eastAsia"/>
              </w:rPr>
              <w:t>介紹</w:t>
            </w:r>
          </w:p>
        </w:tc>
        <w:tc>
          <w:tcPr>
            <w:tcW w:w="1941" w:type="dxa"/>
            <w:vAlign w:val="center"/>
          </w:tcPr>
          <w:p w14:paraId="1C8EA806" w14:textId="77777777" w:rsidR="00DA04B5" w:rsidRPr="00CD1249" w:rsidRDefault="00DA04B5" w:rsidP="00E77696">
            <w:pPr>
              <w:kinsoku w:val="0"/>
              <w:overflowPunct w:val="0"/>
              <w:spacing w:line="360" w:lineRule="exact"/>
              <w:jc w:val="center"/>
              <w:rPr>
                <w:rFonts w:ascii="Times New Roman" w:hAnsi="Times New Roman"/>
              </w:rPr>
            </w:pPr>
          </w:p>
        </w:tc>
      </w:tr>
      <w:tr w:rsidR="00DA04B5" w14:paraId="57A0C6A1" w14:textId="77777777" w:rsidTr="00E77696">
        <w:tc>
          <w:tcPr>
            <w:tcW w:w="1351" w:type="dxa"/>
            <w:vAlign w:val="center"/>
          </w:tcPr>
          <w:p w14:paraId="0DB06F59" w14:textId="77777777" w:rsidR="00DA04B5" w:rsidRPr="00CD1249" w:rsidRDefault="00DA04B5" w:rsidP="00E77696">
            <w:pPr>
              <w:kinsoku w:val="0"/>
              <w:overflowPunct w:val="0"/>
              <w:spacing w:line="360" w:lineRule="exact"/>
              <w:jc w:val="center"/>
              <w:rPr>
                <w:rFonts w:ascii="Times New Roman" w:hAnsi="Times New Roman"/>
              </w:rPr>
            </w:pPr>
          </w:p>
        </w:tc>
        <w:tc>
          <w:tcPr>
            <w:tcW w:w="2036" w:type="dxa"/>
            <w:vAlign w:val="center"/>
          </w:tcPr>
          <w:p w14:paraId="44AC6247" w14:textId="7DEA69FD" w:rsidR="00DA04B5"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rPr>
              <w:t>C</w:t>
            </w:r>
            <w:r>
              <w:rPr>
                <w:rFonts w:ascii="Times New Roman" w:hAnsi="Times New Roman" w:hint="eastAsia"/>
              </w:rPr>
              <w:t>oach_id</w:t>
            </w:r>
            <w:proofErr w:type="spellEnd"/>
          </w:p>
        </w:tc>
        <w:tc>
          <w:tcPr>
            <w:tcW w:w="1834" w:type="dxa"/>
            <w:vAlign w:val="center"/>
          </w:tcPr>
          <w:p w14:paraId="2443196F" w14:textId="63FCCD8F" w:rsidR="00DA04B5"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3D33706C" w14:textId="47C200DE" w:rsidR="00DA04B5"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教練編號</w:t>
            </w:r>
          </w:p>
        </w:tc>
        <w:tc>
          <w:tcPr>
            <w:tcW w:w="1941" w:type="dxa"/>
            <w:vAlign w:val="center"/>
          </w:tcPr>
          <w:p w14:paraId="796CA271" w14:textId="77777777" w:rsidR="00DA04B5" w:rsidRPr="00CD1249" w:rsidRDefault="00DA04B5" w:rsidP="00E77696">
            <w:pPr>
              <w:kinsoku w:val="0"/>
              <w:overflowPunct w:val="0"/>
              <w:spacing w:line="360" w:lineRule="exact"/>
              <w:jc w:val="center"/>
              <w:rPr>
                <w:rFonts w:ascii="Times New Roman" w:hAnsi="Times New Roman"/>
              </w:rPr>
            </w:pPr>
          </w:p>
        </w:tc>
      </w:tr>
    </w:tbl>
    <w:p w14:paraId="1A560F20" w14:textId="4AF93F25" w:rsidR="003E0E6E" w:rsidRDefault="003E0E6E" w:rsidP="00E43A36">
      <w:pPr>
        <w:kinsoku w:val="0"/>
        <w:overflowPunct w:val="0"/>
      </w:pPr>
    </w:p>
    <w:p w14:paraId="56F84F66" w14:textId="77777777" w:rsidR="003E0E6E" w:rsidRDefault="003E0E6E">
      <w:pPr>
        <w:widowControl/>
        <w:jc w:val="left"/>
      </w:pPr>
      <w:r>
        <w:br w:type="page"/>
      </w:r>
    </w:p>
    <w:p w14:paraId="3017A6CB" w14:textId="6D73D45B" w:rsidR="003E0E6E" w:rsidRDefault="003E0E6E" w:rsidP="003E0E6E">
      <w:pPr>
        <w:pStyle w:val="af0"/>
        <w:keepNext/>
        <w:jc w:val="center"/>
      </w:pPr>
      <w:bookmarkStart w:id="1919" w:name="_Toc167697580"/>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5</w:t>
      </w:r>
      <w:r>
        <w:fldChar w:fldCharType="end"/>
      </w:r>
      <w:r>
        <w:rPr>
          <w:rFonts w:hint="eastAsia"/>
          <w:lang w:eastAsia="zh-TW"/>
        </w:rPr>
        <w:t xml:space="preserve"> </w:t>
      </w:r>
      <w:proofErr w:type="spellStart"/>
      <w:r w:rsidRPr="008268A1">
        <w:rPr>
          <w:lang w:eastAsia="zh-TW"/>
        </w:rPr>
        <w:t>APP_message</w:t>
      </w:r>
      <w:proofErr w:type="spellEnd"/>
      <w:r>
        <w:rPr>
          <w:rFonts w:hint="eastAsia"/>
          <w:lang w:eastAsia="zh-TW"/>
        </w:rPr>
        <w:t>資料表</w:t>
      </w:r>
      <w:bookmarkEnd w:id="1919"/>
    </w:p>
    <w:tbl>
      <w:tblPr>
        <w:tblStyle w:val="ac"/>
        <w:tblpPr w:leftFromText="180" w:rightFromText="180" w:vertAnchor="text" w:horzAnchor="margin" w:tblpY="131"/>
        <w:tblW w:w="0" w:type="auto"/>
        <w:tblLook w:val="04A0" w:firstRow="1" w:lastRow="0" w:firstColumn="1" w:lastColumn="0" w:noHBand="0" w:noVBand="1"/>
      </w:tblPr>
      <w:tblGrid>
        <w:gridCol w:w="1351"/>
        <w:gridCol w:w="2036"/>
        <w:gridCol w:w="1834"/>
        <w:gridCol w:w="3026"/>
        <w:gridCol w:w="1941"/>
      </w:tblGrid>
      <w:tr w:rsidR="003E0E6E" w14:paraId="2E28A845" w14:textId="77777777" w:rsidTr="00E77696">
        <w:trPr>
          <w:trHeight w:val="528"/>
        </w:trPr>
        <w:tc>
          <w:tcPr>
            <w:tcW w:w="3387" w:type="dxa"/>
            <w:gridSpan w:val="2"/>
            <w:shd w:val="clear" w:color="auto" w:fill="E8E8E8" w:themeFill="background2"/>
            <w:vAlign w:val="center"/>
          </w:tcPr>
          <w:p w14:paraId="0F0AD78C" w14:textId="77777777" w:rsidR="003E0E6E" w:rsidRDefault="003E0E6E" w:rsidP="00E77696">
            <w:pPr>
              <w:kinsoku w:val="0"/>
              <w:overflowPunct w:val="0"/>
              <w:spacing w:line="360" w:lineRule="exact"/>
              <w:jc w:val="center"/>
            </w:pPr>
            <w:r>
              <w:rPr>
                <w:rFonts w:hint="eastAsia"/>
              </w:rPr>
              <w:t>英文名稱</w:t>
            </w:r>
          </w:p>
        </w:tc>
        <w:tc>
          <w:tcPr>
            <w:tcW w:w="6801" w:type="dxa"/>
            <w:gridSpan w:val="3"/>
            <w:vAlign w:val="center"/>
          </w:tcPr>
          <w:p w14:paraId="2DFBC105" w14:textId="5AF113F4" w:rsidR="003E0E6E" w:rsidRPr="00DA04B5" w:rsidRDefault="003E0E6E" w:rsidP="00E77696">
            <w:pPr>
              <w:kinsoku w:val="0"/>
              <w:overflowPunct w:val="0"/>
              <w:spacing w:line="360" w:lineRule="exact"/>
              <w:jc w:val="center"/>
              <w:rPr>
                <w:rFonts w:ascii="Times New Roman" w:hAnsi="Times New Roman"/>
              </w:rPr>
            </w:pPr>
            <w:proofErr w:type="spellStart"/>
            <w:r w:rsidRPr="00DA04B5">
              <w:rPr>
                <w:rFonts w:ascii="Times New Roman" w:hAnsi="Times New Roman"/>
              </w:rPr>
              <w:t>APP_</w:t>
            </w:r>
            <w:r>
              <w:rPr>
                <w:rFonts w:ascii="Times New Roman" w:hAnsi="Times New Roman" w:hint="eastAsia"/>
              </w:rPr>
              <w:t>message</w:t>
            </w:r>
            <w:proofErr w:type="spellEnd"/>
          </w:p>
        </w:tc>
      </w:tr>
      <w:tr w:rsidR="003E0E6E" w14:paraId="7EE7E5F2" w14:textId="77777777" w:rsidTr="00E77696">
        <w:tc>
          <w:tcPr>
            <w:tcW w:w="3387" w:type="dxa"/>
            <w:gridSpan w:val="2"/>
            <w:shd w:val="clear" w:color="auto" w:fill="E8E8E8" w:themeFill="background2"/>
            <w:vAlign w:val="center"/>
          </w:tcPr>
          <w:p w14:paraId="68CC3588" w14:textId="77777777" w:rsidR="003E0E6E" w:rsidRDefault="003E0E6E" w:rsidP="00E77696">
            <w:pPr>
              <w:kinsoku w:val="0"/>
              <w:overflowPunct w:val="0"/>
              <w:spacing w:line="360" w:lineRule="exact"/>
              <w:jc w:val="center"/>
            </w:pPr>
            <w:r>
              <w:rPr>
                <w:rFonts w:hint="eastAsia"/>
              </w:rPr>
              <w:t>中文名稱</w:t>
            </w:r>
          </w:p>
        </w:tc>
        <w:tc>
          <w:tcPr>
            <w:tcW w:w="6801" w:type="dxa"/>
            <w:gridSpan w:val="3"/>
            <w:shd w:val="clear" w:color="auto" w:fill="FFFFFF" w:themeFill="background1"/>
            <w:vAlign w:val="center"/>
          </w:tcPr>
          <w:p w14:paraId="7D2E93C5" w14:textId="5D7D22C2" w:rsidR="003E0E6E" w:rsidRDefault="003E0E6E" w:rsidP="00E77696">
            <w:pPr>
              <w:kinsoku w:val="0"/>
              <w:overflowPunct w:val="0"/>
              <w:spacing w:line="360" w:lineRule="exact"/>
              <w:jc w:val="center"/>
            </w:pPr>
            <w:r>
              <w:rPr>
                <w:rFonts w:hint="eastAsia"/>
              </w:rPr>
              <w:t>留言板</w:t>
            </w:r>
          </w:p>
        </w:tc>
      </w:tr>
      <w:tr w:rsidR="003E0E6E" w14:paraId="472A8D03" w14:textId="77777777" w:rsidTr="00E77696">
        <w:tc>
          <w:tcPr>
            <w:tcW w:w="1351" w:type="dxa"/>
            <w:shd w:val="clear" w:color="auto" w:fill="E8E8E8" w:themeFill="background2"/>
            <w:vAlign w:val="center"/>
          </w:tcPr>
          <w:p w14:paraId="216D7F02" w14:textId="77777777" w:rsidR="003E0E6E" w:rsidRDefault="003E0E6E" w:rsidP="00E77696">
            <w:pPr>
              <w:kinsoku w:val="0"/>
              <w:overflowPunct w:val="0"/>
              <w:spacing w:line="360" w:lineRule="exact"/>
              <w:jc w:val="center"/>
            </w:pPr>
            <w:r>
              <w:rPr>
                <w:rFonts w:hint="eastAsia"/>
              </w:rPr>
              <w:t>主鍵</w:t>
            </w:r>
          </w:p>
        </w:tc>
        <w:tc>
          <w:tcPr>
            <w:tcW w:w="2036" w:type="dxa"/>
            <w:shd w:val="clear" w:color="auto" w:fill="E8E8E8" w:themeFill="background2"/>
            <w:vAlign w:val="center"/>
          </w:tcPr>
          <w:p w14:paraId="00AE4094" w14:textId="77777777" w:rsidR="003E0E6E" w:rsidRDefault="003E0E6E" w:rsidP="00E77696">
            <w:pPr>
              <w:kinsoku w:val="0"/>
              <w:overflowPunct w:val="0"/>
              <w:spacing w:line="360" w:lineRule="exact"/>
              <w:jc w:val="center"/>
            </w:pPr>
            <w:r>
              <w:rPr>
                <w:rFonts w:hint="eastAsia"/>
              </w:rPr>
              <w:t>欄位名稱</w:t>
            </w:r>
          </w:p>
        </w:tc>
        <w:tc>
          <w:tcPr>
            <w:tcW w:w="1834" w:type="dxa"/>
            <w:shd w:val="clear" w:color="auto" w:fill="E8E8E8" w:themeFill="background2"/>
            <w:vAlign w:val="center"/>
          </w:tcPr>
          <w:p w14:paraId="37F020DE" w14:textId="77777777" w:rsidR="003E0E6E" w:rsidRDefault="003E0E6E" w:rsidP="00E77696">
            <w:pPr>
              <w:kinsoku w:val="0"/>
              <w:overflowPunct w:val="0"/>
              <w:spacing w:line="360" w:lineRule="exact"/>
              <w:jc w:val="center"/>
            </w:pPr>
            <w:r>
              <w:rPr>
                <w:rFonts w:hint="eastAsia"/>
              </w:rPr>
              <w:t>資料型態</w:t>
            </w:r>
          </w:p>
        </w:tc>
        <w:tc>
          <w:tcPr>
            <w:tcW w:w="3026" w:type="dxa"/>
            <w:shd w:val="clear" w:color="auto" w:fill="E8E8E8" w:themeFill="background2"/>
            <w:vAlign w:val="center"/>
          </w:tcPr>
          <w:p w14:paraId="1229B9D9" w14:textId="77777777" w:rsidR="003E0E6E" w:rsidRDefault="003E0E6E" w:rsidP="00E77696">
            <w:pPr>
              <w:kinsoku w:val="0"/>
              <w:overflowPunct w:val="0"/>
              <w:spacing w:line="360" w:lineRule="exact"/>
              <w:jc w:val="center"/>
            </w:pPr>
            <w:r>
              <w:rPr>
                <w:rFonts w:hint="eastAsia"/>
              </w:rPr>
              <w:t>意義</w:t>
            </w:r>
          </w:p>
        </w:tc>
        <w:tc>
          <w:tcPr>
            <w:tcW w:w="1941" w:type="dxa"/>
            <w:shd w:val="clear" w:color="auto" w:fill="E8E8E8" w:themeFill="background2"/>
            <w:vAlign w:val="center"/>
          </w:tcPr>
          <w:p w14:paraId="65CB6690" w14:textId="77777777" w:rsidR="003E0E6E" w:rsidRDefault="003E0E6E" w:rsidP="00E77696">
            <w:pPr>
              <w:kinsoku w:val="0"/>
              <w:overflowPunct w:val="0"/>
              <w:spacing w:line="360" w:lineRule="exact"/>
              <w:jc w:val="center"/>
            </w:pPr>
            <w:proofErr w:type="gramStart"/>
            <w:r>
              <w:rPr>
                <w:rFonts w:hint="eastAsia"/>
              </w:rPr>
              <w:t>外鍵</w:t>
            </w:r>
            <w:proofErr w:type="gramEnd"/>
          </w:p>
        </w:tc>
      </w:tr>
      <w:tr w:rsidR="003E0E6E" w14:paraId="6558BACE" w14:textId="77777777" w:rsidTr="00E77696">
        <w:tc>
          <w:tcPr>
            <w:tcW w:w="1351" w:type="dxa"/>
            <w:vAlign w:val="center"/>
          </w:tcPr>
          <w:p w14:paraId="467078BE"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036" w:type="dxa"/>
            <w:vAlign w:val="center"/>
          </w:tcPr>
          <w:p w14:paraId="63D4E3E4" w14:textId="77777777"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id</w:t>
            </w:r>
          </w:p>
        </w:tc>
        <w:tc>
          <w:tcPr>
            <w:tcW w:w="1834" w:type="dxa"/>
            <w:vAlign w:val="center"/>
          </w:tcPr>
          <w:p w14:paraId="79379DFB" w14:textId="77777777"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65B4A58F"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41" w:type="dxa"/>
            <w:vAlign w:val="center"/>
          </w:tcPr>
          <w:p w14:paraId="5E40570F"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1A7810FD" w14:textId="77777777" w:rsidTr="00E77696">
        <w:tc>
          <w:tcPr>
            <w:tcW w:w="1351" w:type="dxa"/>
            <w:vAlign w:val="center"/>
          </w:tcPr>
          <w:p w14:paraId="1803614E" w14:textId="77777777" w:rsidR="003E0E6E" w:rsidRPr="00CD1249" w:rsidRDefault="003E0E6E" w:rsidP="00E77696">
            <w:pPr>
              <w:kinsoku w:val="0"/>
              <w:overflowPunct w:val="0"/>
              <w:spacing w:line="360" w:lineRule="exact"/>
              <w:jc w:val="center"/>
              <w:rPr>
                <w:rFonts w:ascii="Times New Roman" w:hAnsi="Times New Roman"/>
              </w:rPr>
            </w:pPr>
          </w:p>
        </w:tc>
        <w:tc>
          <w:tcPr>
            <w:tcW w:w="2036" w:type="dxa"/>
            <w:vAlign w:val="center"/>
          </w:tcPr>
          <w:p w14:paraId="54B8B976" w14:textId="771C2737"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content</w:t>
            </w:r>
          </w:p>
        </w:tc>
        <w:tc>
          <w:tcPr>
            <w:tcW w:w="1834" w:type="dxa"/>
            <w:vAlign w:val="center"/>
          </w:tcPr>
          <w:p w14:paraId="4DAFD2B0" w14:textId="530D761F"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rPr>
              <w:t>L</w:t>
            </w:r>
            <w:r>
              <w:rPr>
                <w:rFonts w:ascii="Times New Roman" w:hAnsi="Times New Roman" w:hint="eastAsia"/>
              </w:rPr>
              <w:t>ongtext</w:t>
            </w:r>
            <w:proofErr w:type="spellEnd"/>
          </w:p>
        </w:tc>
        <w:tc>
          <w:tcPr>
            <w:tcW w:w="3026" w:type="dxa"/>
            <w:vAlign w:val="center"/>
          </w:tcPr>
          <w:p w14:paraId="6D327636" w14:textId="52388608"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留言內容</w:t>
            </w:r>
          </w:p>
        </w:tc>
        <w:tc>
          <w:tcPr>
            <w:tcW w:w="1941" w:type="dxa"/>
            <w:vAlign w:val="center"/>
          </w:tcPr>
          <w:p w14:paraId="43EDF25F"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6497B345" w14:textId="77777777" w:rsidTr="00E77696">
        <w:tc>
          <w:tcPr>
            <w:tcW w:w="1351" w:type="dxa"/>
            <w:vAlign w:val="center"/>
          </w:tcPr>
          <w:p w14:paraId="0B3071A9" w14:textId="77777777" w:rsidR="003E0E6E" w:rsidRPr="00CD1249" w:rsidRDefault="003E0E6E" w:rsidP="00E77696">
            <w:pPr>
              <w:kinsoku w:val="0"/>
              <w:overflowPunct w:val="0"/>
              <w:spacing w:line="360" w:lineRule="exact"/>
              <w:jc w:val="center"/>
              <w:rPr>
                <w:rFonts w:ascii="Times New Roman" w:hAnsi="Times New Roman"/>
              </w:rPr>
            </w:pPr>
          </w:p>
        </w:tc>
        <w:tc>
          <w:tcPr>
            <w:tcW w:w="2036" w:type="dxa"/>
            <w:vAlign w:val="center"/>
          </w:tcPr>
          <w:p w14:paraId="5C851944" w14:textId="2511FFB1"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timestamp</w:t>
            </w:r>
          </w:p>
        </w:tc>
        <w:tc>
          <w:tcPr>
            <w:tcW w:w="1834" w:type="dxa"/>
            <w:vAlign w:val="center"/>
          </w:tcPr>
          <w:p w14:paraId="79271A5E" w14:textId="56D3F0A1" w:rsidR="003E0E6E" w:rsidRPr="00CD1249" w:rsidRDefault="003E0E6E" w:rsidP="00E77696">
            <w:pPr>
              <w:kinsoku w:val="0"/>
              <w:overflowPunct w:val="0"/>
              <w:spacing w:line="360" w:lineRule="exact"/>
              <w:jc w:val="center"/>
              <w:rPr>
                <w:rFonts w:ascii="Times New Roman" w:hAnsi="Times New Roman"/>
              </w:rPr>
            </w:pPr>
            <w:proofErr w:type="gramStart"/>
            <w:r>
              <w:rPr>
                <w:rFonts w:ascii="Times New Roman" w:hAnsi="Times New Roman" w:hint="eastAsia"/>
              </w:rPr>
              <w:t>Datetime(</w:t>
            </w:r>
            <w:proofErr w:type="gramEnd"/>
            <w:r>
              <w:rPr>
                <w:rFonts w:ascii="Times New Roman" w:hAnsi="Times New Roman" w:hint="eastAsia"/>
              </w:rPr>
              <w:t>6)</w:t>
            </w:r>
          </w:p>
        </w:tc>
        <w:tc>
          <w:tcPr>
            <w:tcW w:w="3026" w:type="dxa"/>
            <w:vAlign w:val="center"/>
          </w:tcPr>
          <w:p w14:paraId="6C2B9217" w14:textId="182A275B"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時戳</w:t>
            </w:r>
          </w:p>
        </w:tc>
        <w:tc>
          <w:tcPr>
            <w:tcW w:w="1941" w:type="dxa"/>
            <w:vAlign w:val="center"/>
          </w:tcPr>
          <w:p w14:paraId="5E9065A1"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7F9F67C0" w14:textId="77777777" w:rsidTr="00E77696">
        <w:tc>
          <w:tcPr>
            <w:tcW w:w="1351" w:type="dxa"/>
            <w:vAlign w:val="center"/>
          </w:tcPr>
          <w:p w14:paraId="2AC5397B" w14:textId="77777777" w:rsidR="003E0E6E" w:rsidRPr="00CD1249" w:rsidRDefault="003E0E6E" w:rsidP="00E77696">
            <w:pPr>
              <w:kinsoku w:val="0"/>
              <w:overflowPunct w:val="0"/>
              <w:spacing w:line="360" w:lineRule="exact"/>
              <w:jc w:val="center"/>
              <w:rPr>
                <w:rFonts w:ascii="Times New Roman" w:hAnsi="Times New Roman"/>
              </w:rPr>
            </w:pPr>
          </w:p>
        </w:tc>
        <w:tc>
          <w:tcPr>
            <w:tcW w:w="2036" w:type="dxa"/>
            <w:vAlign w:val="center"/>
          </w:tcPr>
          <w:p w14:paraId="6B3AEE3C" w14:textId="084D5279"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user_id</w:t>
            </w:r>
            <w:proofErr w:type="spellEnd"/>
          </w:p>
        </w:tc>
        <w:tc>
          <w:tcPr>
            <w:tcW w:w="1834" w:type="dxa"/>
            <w:vAlign w:val="center"/>
          </w:tcPr>
          <w:p w14:paraId="4ED269BC" w14:textId="49FA7629"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3026" w:type="dxa"/>
            <w:vAlign w:val="center"/>
          </w:tcPr>
          <w:p w14:paraId="792F2789" w14:textId="6444DE8A"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使用者編號</w:t>
            </w:r>
          </w:p>
        </w:tc>
        <w:tc>
          <w:tcPr>
            <w:tcW w:w="1941" w:type="dxa"/>
            <w:vAlign w:val="center"/>
          </w:tcPr>
          <w:p w14:paraId="210CB599" w14:textId="77777777" w:rsidR="003E0E6E" w:rsidRPr="00CD1249" w:rsidRDefault="003E0E6E" w:rsidP="00E77696">
            <w:pPr>
              <w:kinsoku w:val="0"/>
              <w:overflowPunct w:val="0"/>
              <w:spacing w:line="360" w:lineRule="exact"/>
              <w:jc w:val="center"/>
              <w:rPr>
                <w:rFonts w:ascii="Times New Roman" w:hAnsi="Times New Roman"/>
              </w:rPr>
            </w:pPr>
          </w:p>
        </w:tc>
      </w:tr>
    </w:tbl>
    <w:p w14:paraId="2E347D9B" w14:textId="77777777" w:rsidR="003E0E6E" w:rsidRDefault="003E0E6E" w:rsidP="00E43A36">
      <w:pPr>
        <w:kinsoku w:val="0"/>
        <w:overflowPunct w:val="0"/>
      </w:pPr>
    </w:p>
    <w:p w14:paraId="361A1630" w14:textId="131137EE" w:rsidR="003E0E6E" w:rsidRDefault="003E0E6E" w:rsidP="003E0E6E">
      <w:pPr>
        <w:pStyle w:val="af0"/>
        <w:keepNext/>
        <w:jc w:val="center"/>
      </w:pPr>
      <w:bookmarkStart w:id="1920" w:name="_Toc167697581"/>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8-2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6</w:t>
      </w:r>
      <w:r>
        <w:fldChar w:fldCharType="end"/>
      </w:r>
      <w:r>
        <w:rPr>
          <w:rFonts w:hint="eastAsia"/>
          <w:lang w:eastAsia="zh-TW"/>
        </w:rPr>
        <w:t xml:space="preserve"> </w:t>
      </w:r>
      <w:proofErr w:type="spellStart"/>
      <w:r w:rsidRPr="00475C7A">
        <w:rPr>
          <w:lang w:eastAsia="zh-TW"/>
        </w:rPr>
        <w:t>APP_reservation</w:t>
      </w:r>
      <w:proofErr w:type="spellEnd"/>
      <w:r>
        <w:rPr>
          <w:rFonts w:hint="eastAsia"/>
          <w:lang w:eastAsia="zh-TW"/>
        </w:rPr>
        <w:t>資料表</w:t>
      </w:r>
      <w:bookmarkEnd w:id="1920"/>
    </w:p>
    <w:tbl>
      <w:tblPr>
        <w:tblStyle w:val="ac"/>
        <w:tblpPr w:leftFromText="180" w:rightFromText="180" w:vertAnchor="text" w:horzAnchor="margin" w:tblpY="131"/>
        <w:tblW w:w="0" w:type="auto"/>
        <w:tblLook w:val="04A0" w:firstRow="1" w:lastRow="0" w:firstColumn="1" w:lastColumn="0" w:noHBand="0" w:noVBand="1"/>
      </w:tblPr>
      <w:tblGrid>
        <w:gridCol w:w="1332"/>
        <w:gridCol w:w="2160"/>
        <w:gridCol w:w="1815"/>
        <w:gridCol w:w="2971"/>
        <w:gridCol w:w="1910"/>
      </w:tblGrid>
      <w:tr w:rsidR="003E0E6E" w14:paraId="24707637" w14:textId="77777777" w:rsidTr="003E0E6E">
        <w:trPr>
          <w:trHeight w:val="528"/>
        </w:trPr>
        <w:tc>
          <w:tcPr>
            <w:tcW w:w="3492" w:type="dxa"/>
            <w:gridSpan w:val="2"/>
            <w:shd w:val="clear" w:color="auto" w:fill="E8E8E8" w:themeFill="background2"/>
            <w:vAlign w:val="center"/>
          </w:tcPr>
          <w:p w14:paraId="7ABF8A02" w14:textId="77777777" w:rsidR="003E0E6E" w:rsidRDefault="003E0E6E" w:rsidP="00E77696">
            <w:pPr>
              <w:kinsoku w:val="0"/>
              <w:overflowPunct w:val="0"/>
              <w:spacing w:line="360" w:lineRule="exact"/>
              <w:jc w:val="center"/>
            </w:pPr>
            <w:r>
              <w:rPr>
                <w:rFonts w:hint="eastAsia"/>
              </w:rPr>
              <w:t>英文名稱</w:t>
            </w:r>
          </w:p>
        </w:tc>
        <w:tc>
          <w:tcPr>
            <w:tcW w:w="6696" w:type="dxa"/>
            <w:gridSpan w:val="3"/>
            <w:vAlign w:val="center"/>
          </w:tcPr>
          <w:p w14:paraId="211E5A07" w14:textId="3F5A3048" w:rsidR="003E0E6E" w:rsidRPr="00DA04B5" w:rsidRDefault="003E0E6E" w:rsidP="00E77696">
            <w:pPr>
              <w:kinsoku w:val="0"/>
              <w:overflowPunct w:val="0"/>
              <w:spacing w:line="360" w:lineRule="exact"/>
              <w:jc w:val="center"/>
              <w:rPr>
                <w:rFonts w:ascii="Times New Roman" w:hAnsi="Times New Roman"/>
              </w:rPr>
            </w:pPr>
            <w:proofErr w:type="spellStart"/>
            <w:r w:rsidRPr="00DA04B5">
              <w:rPr>
                <w:rFonts w:ascii="Times New Roman" w:hAnsi="Times New Roman"/>
              </w:rPr>
              <w:t>APP_</w:t>
            </w:r>
            <w:r>
              <w:rPr>
                <w:rFonts w:ascii="Times New Roman" w:hAnsi="Times New Roman" w:hint="eastAsia"/>
              </w:rPr>
              <w:t>reservation</w:t>
            </w:r>
            <w:proofErr w:type="spellEnd"/>
          </w:p>
        </w:tc>
      </w:tr>
      <w:tr w:rsidR="003E0E6E" w14:paraId="5443E90D" w14:textId="77777777" w:rsidTr="003E0E6E">
        <w:tc>
          <w:tcPr>
            <w:tcW w:w="3492" w:type="dxa"/>
            <w:gridSpan w:val="2"/>
            <w:shd w:val="clear" w:color="auto" w:fill="E8E8E8" w:themeFill="background2"/>
            <w:vAlign w:val="center"/>
          </w:tcPr>
          <w:p w14:paraId="0973F440" w14:textId="77777777" w:rsidR="003E0E6E" w:rsidRDefault="003E0E6E" w:rsidP="00E77696">
            <w:pPr>
              <w:kinsoku w:val="0"/>
              <w:overflowPunct w:val="0"/>
              <w:spacing w:line="360" w:lineRule="exact"/>
              <w:jc w:val="center"/>
            </w:pPr>
            <w:r>
              <w:rPr>
                <w:rFonts w:hint="eastAsia"/>
              </w:rPr>
              <w:t>中文名稱</w:t>
            </w:r>
          </w:p>
        </w:tc>
        <w:tc>
          <w:tcPr>
            <w:tcW w:w="6696" w:type="dxa"/>
            <w:gridSpan w:val="3"/>
            <w:shd w:val="clear" w:color="auto" w:fill="FFFFFF" w:themeFill="background1"/>
            <w:vAlign w:val="center"/>
          </w:tcPr>
          <w:p w14:paraId="406DEDAD" w14:textId="77777777" w:rsidR="003E0E6E" w:rsidRDefault="003E0E6E" w:rsidP="00E77696">
            <w:pPr>
              <w:kinsoku w:val="0"/>
              <w:overflowPunct w:val="0"/>
              <w:spacing w:line="360" w:lineRule="exact"/>
              <w:jc w:val="center"/>
            </w:pPr>
            <w:r>
              <w:rPr>
                <w:rFonts w:hint="eastAsia"/>
              </w:rPr>
              <w:t>留言板</w:t>
            </w:r>
          </w:p>
        </w:tc>
      </w:tr>
      <w:tr w:rsidR="003E0E6E" w14:paraId="1BC4B3BE" w14:textId="77777777" w:rsidTr="003E0E6E">
        <w:tc>
          <w:tcPr>
            <w:tcW w:w="1332" w:type="dxa"/>
            <w:shd w:val="clear" w:color="auto" w:fill="E8E8E8" w:themeFill="background2"/>
            <w:vAlign w:val="center"/>
          </w:tcPr>
          <w:p w14:paraId="4C508471" w14:textId="77777777" w:rsidR="003E0E6E" w:rsidRDefault="003E0E6E" w:rsidP="00E77696">
            <w:pPr>
              <w:kinsoku w:val="0"/>
              <w:overflowPunct w:val="0"/>
              <w:spacing w:line="360" w:lineRule="exact"/>
              <w:jc w:val="center"/>
            </w:pPr>
            <w:r>
              <w:rPr>
                <w:rFonts w:hint="eastAsia"/>
              </w:rPr>
              <w:t>主鍵</w:t>
            </w:r>
          </w:p>
        </w:tc>
        <w:tc>
          <w:tcPr>
            <w:tcW w:w="2160" w:type="dxa"/>
            <w:shd w:val="clear" w:color="auto" w:fill="E8E8E8" w:themeFill="background2"/>
            <w:vAlign w:val="center"/>
          </w:tcPr>
          <w:p w14:paraId="47F5D265" w14:textId="77777777" w:rsidR="003E0E6E" w:rsidRDefault="003E0E6E" w:rsidP="00E77696">
            <w:pPr>
              <w:kinsoku w:val="0"/>
              <w:overflowPunct w:val="0"/>
              <w:spacing w:line="360" w:lineRule="exact"/>
              <w:jc w:val="center"/>
            </w:pPr>
            <w:r>
              <w:rPr>
                <w:rFonts w:hint="eastAsia"/>
              </w:rPr>
              <w:t>欄位名稱</w:t>
            </w:r>
          </w:p>
        </w:tc>
        <w:tc>
          <w:tcPr>
            <w:tcW w:w="1815" w:type="dxa"/>
            <w:shd w:val="clear" w:color="auto" w:fill="E8E8E8" w:themeFill="background2"/>
            <w:vAlign w:val="center"/>
          </w:tcPr>
          <w:p w14:paraId="3C954362" w14:textId="77777777" w:rsidR="003E0E6E" w:rsidRDefault="003E0E6E" w:rsidP="00E77696">
            <w:pPr>
              <w:kinsoku w:val="0"/>
              <w:overflowPunct w:val="0"/>
              <w:spacing w:line="360" w:lineRule="exact"/>
              <w:jc w:val="center"/>
            </w:pPr>
            <w:r>
              <w:rPr>
                <w:rFonts w:hint="eastAsia"/>
              </w:rPr>
              <w:t>資料型態</w:t>
            </w:r>
          </w:p>
        </w:tc>
        <w:tc>
          <w:tcPr>
            <w:tcW w:w="2971" w:type="dxa"/>
            <w:shd w:val="clear" w:color="auto" w:fill="E8E8E8" w:themeFill="background2"/>
            <w:vAlign w:val="center"/>
          </w:tcPr>
          <w:p w14:paraId="4546E683" w14:textId="77777777" w:rsidR="003E0E6E" w:rsidRDefault="003E0E6E" w:rsidP="00E77696">
            <w:pPr>
              <w:kinsoku w:val="0"/>
              <w:overflowPunct w:val="0"/>
              <w:spacing w:line="360" w:lineRule="exact"/>
              <w:jc w:val="center"/>
            </w:pPr>
            <w:r>
              <w:rPr>
                <w:rFonts w:hint="eastAsia"/>
              </w:rPr>
              <w:t>意義</w:t>
            </w:r>
          </w:p>
        </w:tc>
        <w:tc>
          <w:tcPr>
            <w:tcW w:w="1910" w:type="dxa"/>
            <w:shd w:val="clear" w:color="auto" w:fill="E8E8E8" w:themeFill="background2"/>
            <w:vAlign w:val="center"/>
          </w:tcPr>
          <w:p w14:paraId="4C05F63F" w14:textId="77777777" w:rsidR="003E0E6E" w:rsidRDefault="003E0E6E" w:rsidP="00E77696">
            <w:pPr>
              <w:kinsoku w:val="0"/>
              <w:overflowPunct w:val="0"/>
              <w:spacing w:line="360" w:lineRule="exact"/>
              <w:jc w:val="center"/>
            </w:pPr>
            <w:proofErr w:type="gramStart"/>
            <w:r>
              <w:rPr>
                <w:rFonts w:hint="eastAsia"/>
              </w:rPr>
              <w:t>外鍵</w:t>
            </w:r>
            <w:proofErr w:type="gramEnd"/>
          </w:p>
        </w:tc>
      </w:tr>
      <w:tr w:rsidR="003E0E6E" w14:paraId="38AAF91E" w14:textId="77777777" w:rsidTr="003E0E6E">
        <w:tc>
          <w:tcPr>
            <w:tcW w:w="1332" w:type="dxa"/>
            <w:vAlign w:val="center"/>
          </w:tcPr>
          <w:p w14:paraId="6430463B"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V</w:t>
            </w:r>
          </w:p>
        </w:tc>
        <w:tc>
          <w:tcPr>
            <w:tcW w:w="2160" w:type="dxa"/>
            <w:vAlign w:val="center"/>
          </w:tcPr>
          <w:p w14:paraId="2B0326D8" w14:textId="77777777"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id</w:t>
            </w:r>
          </w:p>
        </w:tc>
        <w:tc>
          <w:tcPr>
            <w:tcW w:w="1815" w:type="dxa"/>
            <w:vAlign w:val="center"/>
          </w:tcPr>
          <w:p w14:paraId="32F5E50A" w14:textId="77777777"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2971" w:type="dxa"/>
            <w:vAlign w:val="center"/>
          </w:tcPr>
          <w:p w14:paraId="1E608FCB" w14:textId="77777777" w:rsidR="003E0E6E" w:rsidRPr="00CD1249" w:rsidRDefault="003E0E6E" w:rsidP="00E77696">
            <w:pPr>
              <w:kinsoku w:val="0"/>
              <w:overflowPunct w:val="0"/>
              <w:spacing w:line="360" w:lineRule="exact"/>
              <w:jc w:val="center"/>
              <w:rPr>
                <w:rFonts w:ascii="Times New Roman" w:hAnsi="Times New Roman"/>
              </w:rPr>
            </w:pPr>
            <w:r w:rsidRPr="00CD1249">
              <w:rPr>
                <w:rFonts w:ascii="Times New Roman" w:hAnsi="Times New Roman" w:hint="eastAsia"/>
              </w:rPr>
              <w:t>編號</w:t>
            </w:r>
          </w:p>
        </w:tc>
        <w:tc>
          <w:tcPr>
            <w:tcW w:w="1910" w:type="dxa"/>
            <w:vAlign w:val="center"/>
          </w:tcPr>
          <w:p w14:paraId="79792C72"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78B3180E" w14:textId="77777777" w:rsidTr="003E0E6E">
        <w:tc>
          <w:tcPr>
            <w:tcW w:w="1332" w:type="dxa"/>
            <w:vAlign w:val="center"/>
          </w:tcPr>
          <w:p w14:paraId="1223B65D" w14:textId="77777777" w:rsidR="003E0E6E" w:rsidRPr="00CD1249" w:rsidRDefault="003E0E6E" w:rsidP="00E77696">
            <w:pPr>
              <w:kinsoku w:val="0"/>
              <w:overflowPunct w:val="0"/>
              <w:spacing w:line="360" w:lineRule="exact"/>
              <w:jc w:val="center"/>
              <w:rPr>
                <w:rFonts w:ascii="Times New Roman" w:hAnsi="Times New Roman"/>
              </w:rPr>
            </w:pPr>
          </w:p>
        </w:tc>
        <w:tc>
          <w:tcPr>
            <w:tcW w:w="2160" w:type="dxa"/>
            <w:vAlign w:val="center"/>
          </w:tcPr>
          <w:p w14:paraId="7F17C5AE" w14:textId="306692F1"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rPr>
              <w:t>R</w:t>
            </w:r>
            <w:r>
              <w:rPr>
                <w:rFonts w:ascii="Times New Roman" w:hAnsi="Times New Roman" w:hint="eastAsia"/>
              </w:rPr>
              <w:t>eservation_date</w:t>
            </w:r>
            <w:proofErr w:type="spellEnd"/>
          </w:p>
        </w:tc>
        <w:tc>
          <w:tcPr>
            <w:tcW w:w="1815" w:type="dxa"/>
            <w:vAlign w:val="center"/>
          </w:tcPr>
          <w:p w14:paraId="4E079162" w14:textId="46BD251A"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Date</w:t>
            </w:r>
          </w:p>
        </w:tc>
        <w:tc>
          <w:tcPr>
            <w:tcW w:w="2971" w:type="dxa"/>
            <w:vAlign w:val="center"/>
          </w:tcPr>
          <w:p w14:paraId="1361291B" w14:textId="730FDC27"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預約時間</w:t>
            </w:r>
          </w:p>
        </w:tc>
        <w:tc>
          <w:tcPr>
            <w:tcW w:w="1910" w:type="dxa"/>
            <w:vAlign w:val="center"/>
          </w:tcPr>
          <w:p w14:paraId="1172B5BF"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5D104037" w14:textId="77777777" w:rsidTr="003E0E6E">
        <w:tc>
          <w:tcPr>
            <w:tcW w:w="1332" w:type="dxa"/>
            <w:vAlign w:val="center"/>
          </w:tcPr>
          <w:p w14:paraId="09AECFB8" w14:textId="77777777" w:rsidR="003E0E6E" w:rsidRPr="00CD1249" w:rsidRDefault="003E0E6E" w:rsidP="00E77696">
            <w:pPr>
              <w:kinsoku w:val="0"/>
              <w:overflowPunct w:val="0"/>
              <w:spacing w:line="360" w:lineRule="exact"/>
              <w:jc w:val="center"/>
              <w:rPr>
                <w:rFonts w:ascii="Times New Roman" w:hAnsi="Times New Roman"/>
              </w:rPr>
            </w:pPr>
          </w:p>
        </w:tc>
        <w:tc>
          <w:tcPr>
            <w:tcW w:w="2160" w:type="dxa"/>
            <w:vAlign w:val="center"/>
          </w:tcPr>
          <w:p w14:paraId="1263786C" w14:textId="7B8485BE"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rPr>
              <w:t>C</w:t>
            </w:r>
            <w:r>
              <w:rPr>
                <w:rFonts w:ascii="Times New Roman" w:hAnsi="Times New Roman" w:hint="eastAsia"/>
              </w:rPr>
              <w:t>ourse_id</w:t>
            </w:r>
            <w:proofErr w:type="spellEnd"/>
          </w:p>
        </w:tc>
        <w:tc>
          <w:tcPr>
            <w:tcW w:w="1815" w:type="dxa"/>
            <w:vAlign w:val="center"/>
          </w:tcPr>
          <w:p w14:paraId="0D0F9204" w14:textId="2F2CDFB4"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2971" w:type="dxa"/>
            <w:vAlign w:val="center"/>
          </w:tcPr>
          <w:p w14:paraId="29616192" w14:textId="1568E7A5"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課程編號</w:t>
            </w:r>
          </w:p>
        </w:tc>
        <w:tc>
          <w:tcPr>
            <w:tcW w:w="1910" w:type="dxa"/>
            <w:vAlign w:val="center"/>
          </w:tcPr>
          <w:p w14:paraId="17E8E7C5" w14:textId="77777777" w:rsidR="003E0E6E" w:rsidRPr="00CD1249" w:rsidRDefault="003E0E6E" w:rsidP="00E77696">
            <w:pPr>
              <w:kinsoku w:val="0"/>
              <w:overflowPunct w:val="0"/>
              <w:spacing w:line="360" w:lineRule="exact"/>
              <w:jc w:val="center"/>
              <w:rPr>
                <w:rFonts w:ascii="Times New Roman" w:hAnsi="Times New Roman"/>
              </w:rPr>
            </w:pPr>
          </w:p>
        </w:tc>
      </w:tr>
      <w:tr w:rsidR="003E0E6E" w14:paraId="23E0B766" w14:textId="77777777" w:rsidTr="003E0E6E">
        <w:tc>
          <w:tcPr>
            <w:tcW w:w="1332" w:type="dxa"/>
            <w:vAlign w:val="center"/>
          </w:tcPr>
          <w:p w14:paraId="537C5B0A" w14:textId="77777777" w:rsidR="003E0E6E" w:rsidRPr="00CD1249" w:rsidRDefault="003E0E6E" w:rsidP="00E77696">
            <w:pPr>
              <w:kinsoku w:val="0"/>
              <w:overflowPunct w:val="0"/>
              <w:spacing w:line="360" w:lineRule="exact"/>
              <w:jc w:val="center"/>
              <w:rPr>
                <w:rFonts w:ascii="Times New Roman" w:hAnsi="Times New Roman"/>
              </w:rPr>
            </w:pPr>
          </w:p>
        </w:tc>
        <w:tc>
          <w:tcPr>
            <w:tcW w:w="2160" w:type="dxa"/>
            <w:vAlign w:val="center"/>
          </w:tcPr>
          <w:p w14:paraId="64BD7F66" w14:textId="462E6D66"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rPr>
              <w:t>U</w:t>
            </w:r>
            <w:r>
              <w:rPr>
                <w:rFonts w:ascii="Times New Roman" w:hAnsi="Times New Roman" w:hint="eastAsia"/>
              </w:rPr>
              <w:t>ser_id</w:t>
            </w:r>
            <w:proofErr w:type="spellEnd"/>
          </w:p>
        </w:tc>
        <w:tc>
          <w:tcPr>
            <w:tcW w:w="1815" w:type="dxa"/>
            <w:vAlign w:val="center"/>
          </w:tcPr>
          <w:p w14:paraId="54CD540E" w14:textId="77777777" w:rsidR="003E0E6E" w:rsidRPr="00CD1249" w:rsidRDefault="003E0E6E" w:rsidP="00E77696">
            <w:pPr>
              <w:kinsoku w:val="0"/>
              <w:overflowPunct w:val="0"/>
              <w:spacing w:line="360" w:lineRule="exact"/>
              <w:jc w:val="center"/>
              <w:rPr>
                <w:rFonts w:ascii="Times New Roman" w:hAnsi="Times New Roman"/>
              </w:rPr>
            </w:pPr>
            <w:proofErr w:type="spellStart"/>
            <w:r>
              <w:rPr>
                <w:rFonts w:ascii="Times New Roman" w:hAnsi="Times New Roman" w:hint="eastAsia"/>
              </w:rPr>
              <w:t>Bigint</w:t>
            </w:r>
            <w:proofErr w:type="spellEnd"/>
          </w:p>
        </w:tc>
        <w:tc>
          <w:tcPr>
            <w:tcW w:w="2971" w:type="dxa"/>
            <w:vAlign w:val="center"/>
          </w:tcPr>
          <w:p w14:paraId="641E7B6B" w14:textId="77777777" w:rsidR="003E0E6E" w:rsidRPr="00CD1249" w:rsidRDefault="003E0E6E" w:rsidP="00E77696">
            <w:pPr>
              <w:kinsoku w:val="0"/>
              <w:overflowPunct w:val="0"/>
              <w:spacing w:line="360" w:lineRule="exact"/>
              <w:jc w:val="center"/>
              <w:rPr>
                <w:rFonts w:ascii="Times New Roman" w:hAnsi="Times New Roman"/>
              </w:rPr>
            </w:pPr>
            <w:r>
              <w:rPr>
                <w:rFonts w:ascii="Times New Roman" w:hAnsi="Times New Roman" w:hint="eastAsia"/>
              </w:rPr>
              <w:t>使用者編號</w:t>
            </w:r>
          </w:p>
        </w:tc>
        <w:tc>
          <w:tcPr>
            <w:tcW w:w="1910" w:type="dxa"/>
            <w:vAlign w:val="center"/>
          </w:tcPr>
          <w:p w14:paraId="0071AC04" w14:textId="77777777" w:rsidR="003E0E6E" w:rsidRPr="00CD1249" w:rsidRDefault="003E0E6E" w:rsidP="00E77696">
            <w:pPr>
              <w:kinsoku w:val="0"/>
              <w:overflowPunct w:val="0"/>
              <w:spacing w:line="360" w:lineRule="exact"/>
              <w:jc w:val="center"/>
              <w:rPr>
                <w:rFonts w:ascii="Times New Roman" w:hAnsi="Times New Roman"/>
              </w:rPr>
            </w:pPr>
          </w:p>
        </w:tc>
      </w:tr>
    </w:tbl>
    <w:p w14:paraId="4594F693" w14:textId="3C0BFA64" w:rsidR="00A40D74" w:rsidRPr="00A40D74" w:rsidRDefault="00A40D74" w:rsidP="00A40D74">
      <w:pPr>
        <w:tabs>
          <w:tab w:val="left" w:pos="5964"/>
        </w:tabs>
      </w:pPr>
    </w:p>
    <w:sectPr w:rsidR="00A40D74" w:rsidRPr="00A40D74"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40801A" w14:textId="77777777" w:rsidR="002F6D89" w:rsidRDefault="002F6D89">
      <w:pPr>
        <w:ind w:firstLine="560"/>
      </w:pPr>
      <w:r>
        <w:separator/>
      </w:r>
    </w:p>
  </w:endnote>
  <w:endnote w:type="continuationSeparator" w:id="0">
    <w:p w14:paraId="52F32B16" w14:textId="77777777" w:rsidR="002F6D89" w:rsidRDefault="002F6D89">
      <w:pPr>
        <w:ind w:firstLine="560"/>
      </w:pPr>
      <w:r>
        <w:continuationSeparator/>
      </w:r>
    </w:p>
  </w:endnote>
  <w:endnote w:type="continuationNotice" w:id="1">
    <w:p w14:paraId="1558CCD8" w14:textId="77777777" w:rsidR="002F6D89" w:rsidRDefault="002F6D89">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22474736"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2B146C">
      <w:rPr>
        <w:rFonts w:hint="eastAsia"/>
      </w:rPr>
      <w:t>52</w:t>
    </w:r>
    <w:r>
      <w:rPr>
        <w:rFonts w:hint="eastAsia"/>
      </w:rPr>
      <w:t>頁</w:t>
    </w:r>
  </w:p>
  <w:p w14:paraId="1252234C" w14:textId="77777777" w:rsidR="00902E91" w:rsidRDefault="00902E9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0FAA4" w14:textId="5BB14089" w:rsidR="00E96289" w:rsidRPr="0029566D" w:rsidRDefault="0029566D">
    <w:pPr>
      <w:pStyle w:val="a7"/>
      <w:jc w:val="center"/>
    </w:pPr>
    <w:r w:rsidRPr="0029566D">
      <w:fldChar w:fldCharType="begin"/>
    </w:r>
    <w:r w:rsidRPr="0029566D">
      <w:instrText>PAGE  \* ROMAN  \* MERGEFORMAT</w:instrText>
    </w:r>
    <w:r w:rsidRPr="0029566D">
      <w:fldChar w:fldCharType="separate"/>
    </w:r>
    <w:r w:rsidRPr="0029566D">
      <w:rPr>
        <w:lang w:val="zh-TW"/>
      </w:rPr>
      <w:t>I</w:t>
    </w:r>
    <w:r w:rsidRPr="0029566D">
      <w:fldChar w:fldCharType="end"/>
    </w:r>
  </w:p>
  <w:p w14:paraId="7D6C487B" w14:textId="77777777" w:rsidR="00E96289" w:rsidRDefault="00E96289">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489D" w14:textId="44586BDF" w:rsidR="00E96289" w:rsidRDefault="00E96289">
    <w:pPr>
      <w:pStyle w:val="a7"/>
      <w:jc w:val="center"/>
    </w:pPr>
    <w:r>
      <w:t>系統手冊，第</w:t>
    </w:r>
    <w:r>
      <w:fldChar w:fldCharType="begin"/>
    </w:r>
    <w:r>
      <w:instrText>PAGE   \* MERGEFORMAT</w:instrText>
    </w:r>
    <w:r>
      <w:fldChar w:fldCharType="separate"/>
    </w:r>
    <w:r>
      <w:rPr>
        <w:lang w:val="zh-TW"/>
      </w:rPr>
      <w:t>1</w:t>
    </w:r>
    <w:r>
      <w:fldChar w:fldCharType="end"/>
    </w:r>
    <w:r>
      <w:rPr>
        <w:rFonts w:hint="eastAsia"/>
      </w:rPr>
      <w:t>頁</w:t>
    </w:r>
    <w:r>
      <w:t>，共</w:t>
    </w:r>
    <w:r w:rsidR="00A40D74">
      <w:rPr>
        <w:rFonts w:hint="eastAsia"/>
      </w:rPr>
      <w:t>40</w:t>
    </w:r>
    <w:r>
      <w:rPr>
        <w:rFonts w:hint="eastAsia"/>
      </w:rPr>
      <w:t>頁</w:t>
    </w:r>
  </w:p>
  <w:p w14:paraId="70345C37" w14:textId="77777777" w:rsidR="00E96289" w:rsidRDefault="00E9628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EA432" w14:textId="77777777" w:rsidR="002F6D89" w:rsidRDefault="002F6D89">
      <w:pPr>
        <w:ind w:firstLine="560"/>
      </w:pPr>
      <w:r>
        <w:separator/>
      </w:r>
    </w:p>
  </w:footnote>
  <w:footnote w:type="continuationSeparator" w:id="0">
    <w:p w14:paraId="6DA69E4E" w14:textId="77777777" w:rsidR="002F6D89" w:rsidRDefault="002F6D89">
      <w:pPr>
        <w:ind w:firstLine="560"/>
      </w:pPr>
      <w:r>
        <w:continuationSeparator/>
      </w:r>
    </w:p>
  </w:footnote>
  <w:footnote w:type="continuationNotice" w:id="1">
    <w:p w14:paraId="195B41C3" w14:textId="77777777" w:rsidR="002F6D89" w:rsidRDefault="002F6D89">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9C91E95"/>
    <w:multiLevelType w:val="hybridMultilevel"/>
    <w:tmpl w:val="C25A6D8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0C096120"/>
    <w:multiLevelType w:val="hybridMultilevel"/>
    <w:tmpl w:val="87D2E4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91C0EA8"/>
    <w:multiLevelType w:val="hybridMultilevel"/>
    <w:tmpl w:val="B914BD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1C5681"/>
    <w:multiLevelType w:val="hybridMultilevel"/>
    <w:tmpl w:val="F65834A4"/>
    <w:lvl w:ilvl="0" w:tplc="83EA14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6"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7"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3"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4A2A0023"/>
    <w:multiLevelType w:val="multilevel"/>
    <w:tmpl w:val="88908944"/>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5"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94A3803"/>
    <w:multiLevelType w:val="hybridMultilevel"/>
    <w:tmpl w:val="106EBF66"/>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1"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30"/>
  </w:num>
  <w:num w:numId="3" w16cid:durableId="1517504347">
    <w:abstractNumId w:val="23"/>
  </w:num>
  <w:num w:numId="4" w16cid:durableId="846019608">
    <w:abstractNumId w:val="3"/>
  </w:num>
  <w:num w:numId="5" w16cid:durableId="321545724">
    <w:abstractNumId w:val="7"/>
  </w:num>
  <w:num w:numId="6" w16cid:durableId="863976899">
    <w:abstractNumId w:val="11"/>
  </w:num>
  <w:num w:numId="7" w16cid:durableId="324406334">
    <w:abstractNumId w:val="8"/>
  </w:num>
  <w:num w:numId="8" w16cid:durableId="1609390757">
    <w:abstractNumId w:val="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21"/>
  </w:num>
  <w:num w:numId="10" w16cid:durableId="1019356997">
    <w:abstractNumId w:val="25"/>
  </w:num>
  <w:num w:numId="11" w16cid:durableId="97877552">
    <w:abstractNumId w:val="18"/>
  </w:num>
  <w:num w:numId="12" w16cid:durableId="184753468">
    <w:abstractNumId w:val="22"/>
  </w:num>
  <w:num w:numId="13" w16cid:durableId="2013872274">
    <w:abstractNumId w:val="19"/>
  </w:num>
  <w:num w:numId="14" w16cid:durableId="437679660">
    <w:abstractNumId w:val="0"/>
  </w:num>
  <w:num w:numId="15" w16cid:durableId="986665665">
    <w:abstractNumId w:val="4"/>
  </w:num>
  <w:num w:numId="16" w16cid:durableId="98838174">
    <w:abstractNumId w:val="16"/>
  </w:num>
  <w:num w:numId="17" w16cid:durableId="4212174">
    <w:abstractNumId w:val="15"/>
  </w:num>
  <w:num w:numId="18" w16cid:durableId="697899825">
    <w:abstractNumId w:val="24"/>
  </w:num>
  <w:num w:numId="19" w16cid:durableId="14371670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20"/>
  </w:num>
  <w:num w:numId="21" w16cid:durableId="5155070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32"/>
  </w:num>
  <w:num w:numId="23" w16cid:durableId="137502943">
    <w:abstractNumId w:val="31"/>
  </w:num>
  <w:num w:numId="24" w16cid:durableId="997877533">
    <w:abstractNumId w:val="17"/>
  </w:num>
  <w:num w:numId="25" w16cid:durableId="1510217569">
    <w:abstractNumId w:val="29"/>
  </w:num>
  <w:num w:numId="26" w16cid:durableId="1154954014">
    <w:abstractNumId w:val="28"/>
  </w:num>
  <w:num w:numId="27" w16cid:durableId="17784759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6"/>
  </w:num>
  <w:num w:numId="29" w16cid:durableId="522792960">
    <w:abstractNumId w:val="12"/>
  </w:num>
  <w:num w:numId="30" w16cid:durableId="835001693">
    <w:abstractNumId w:val="13"/>
  </w:num>
  <w:num w:numId="31" w16cid:durableId="1736397326">
    <w:abstractNumId w:val="14"/>
  </w:num>
  <w:num w:numId="32" w16cid:durableId="954941413">
    <w:abstractNumId w:val="10"/>
  </w:num>
  <w:num w:numId="33" w16cid:durableId="297540313">
    <w:abstractNumId w:val="1"/>
  </w:num>
  <w:num w:numId="34" w16cid:durableId="464739246">
    <w:abstractNumId w:val="27"/>
  </w:num>
  <w:num w:numId="35" w16cid:durableId="147481076">
    <w:abstractNumId w:val="5"/>
  </w:num>
  <w:num w:numId="36" w16cid:durableId="65826476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29561242">
    <w:abstractNumId w:val="9"/>
  </w:num>
  <w:num w:numId="38" w16cid:durableId="1389454779">
    <w:abstractNumId w:val="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3676"/>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4ED7"/>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143F"/>
    <w:rsid w:val="00072A67"/>
    <w:rsid w:val="00072F4F"/>
    <w:rsid w:val="000734D1"/>
    <w:rsid w:val="00073E26"/>
    <w:rsid w:val="00076181"/>
    <w:rsid w:val="00077ABE"/>
    <w:rsid w:val="00077F48"/>
    <w:rsid w:val="0008032A"/>
    <w:rsid w:val="00081607"/>
    <w:rsid w:val="0008182C"/>
    <w:rsid w:val="00084246"/>
    <w:rsid w:val="000908E5"/>
    <w:rsid w:val="00090AC6"/>
    <w:rsid w:val="000910AB"/>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2130"/>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6E2B"/>
    <w:rsid w:val="00137F11"/>
    <w:rsid w:val="00140CAE"/>
    <w:rsid w:val="00140F37"/>
    <w:rsid w:val="00141642"/>
    <w:rsid w:val="00141AFA"/>
    <w:rsid w:val="001434DB"/>
    <w:rsid w:val="0014364F"/>
    <w:rsid w:val="00143C80"/>
    <w:rsid w:val="00144E3D"/>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0341"/>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58D1"/>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2AA"/>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66D"/>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46C"/>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2EC8"/>
    <w:rsid w:val="002D310B"/>
    <w:rsid w:val="002D38B4"/>
    <w:rsid w:val="002D3BF4"/>
    <w:rsid w:val="002D3F31"/>
    <w:rsid w:val="002D4549"/>
    <w:rsid w:val="002D4DDF"/>
    <w:rsid w:val="002D540C"/>
    <w:rsid w:val="002D5D59"/>
    <w:rsid w:val="002D7488"/>
    <w:rsid w:val="002D7694"/>
    <w:rsid w:val="002E06B2"/>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2F6D89"/>
    <w:rsid w:val="003013DF"/>
    <w:rsid w:val="003025E5"/>
    <w:rsid w:val="00303315"/>
    <w:rsid w:val="00303457"/>
    <w:rsid w:val="00304F2F"/>
    <w:rsid w:val="003053D8"/>
    <w:rsid w:val="00305426"/>
    <w:rsid w:val="00305E73"/>
    <w:rsid w:val="003063D1"/>
    <w:rsid w:val="00306BAC"/>
    <w:rsid w:val="003070E4"/>
    <w:rsid w:val="0030799F"/>
    <w:rsid w:val="00307E46"/>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78"/>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68C5"/>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072B"/>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573"/>
    <w:rsid w:val="003E0A9F"/>
    <w:rsid w:val="003E0E6E"/>
    <w:rsid w:val="003E11AE"/>
    <w:rsid w:val="003E1BB5"/>
    <w:rsid w:val="003E206B"/>
    <w:rsid w:val="003E26F5"/>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03AB1"/>
    <w:rsid w:val="004050FD"/>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209"/>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4BD0"/>
    <w:rsid w:val="00485119"/>
    <w:rsid w:val="004867F3"/>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577"/>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3F78"/>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26A0"/>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1C36"/>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3A73"/>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4C6B"/>
    <w:rsid w:val="005859BD"/>
    <w:rsid w:val="005875A2"/>
    <w:rsid w:val="00590750"/>
    <w:rsid w:val="00590D5E"/>
    <w:rsid w:val="00590F36"/>
    <w:rsid w:val="0059200A"/>
    <w:rsid w:val="00592C8B"/>
    <w:rsid w:val="00592FE5"/>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3A1A"/>
    <w:rsid w:val="0066581D"/>
    <w:rsid w:val="00665FEF"/>
    <w:rsid w:val="00666170"/>
    <w:rsid w:val="006663CA"/>
    <w:rsid w:val="0066767E"/>
    <w:rsid w:val="0066780A"/>
    <w:rsid w:val="006710D6"/>
    <w:rsid w:val="00671AE1"/>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4E4F"/>
    <w:rsid w:val="006A68A0"/>
    <w:rsid w:val="006A7A56"/>
    <w:rsid w:val="006A7A6C"/>
    <w:rsid w:val="006B017C"/>
    <w:rsid w:val="006B1372"/>
    <w:rsid w:val="006B3242"/>
    <w:rsid w:val="006B4190"/>
    <w:rsid w:val="006B45B2"/>
    <w:rsid w:val="006B6111"/>
    <w:rsid w:val="006B6464"/>
    <w:rsid w:val="006B676F"/>
    <w:rsid w:val="006B6E7F"/>
    <w:rsid w:val="006B7631"/>
    <w:rsid w:val="006B7786"/>
    <w:rsid w:val="006C2308"/>
    <w:rsid w:val="006C2E6B"/>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D781D"/>
    <w:rsid w:val="006E09A2"/>
    <w:rsid w:val="006E0BD8"/>
    <w:rsid w:val="006E23DC"/>
    <w:rsid w:val="006E26FA"/>
    <w:rsid w:val="006E3101"/>
    <w:rsid w:val="006E39DC"/>
    <w:rsid w:val="006E655D"/>
    <w:rsid w:val="006E6BC2"/>
    <w:rsid w:val="006E6DB5"/>
    <w:rsid w:val="006E6E60"/>
    <w:rsid w:val="006E6E9F"/>
    <w:rsid w:val="006E7D0C"/>
    <w:rsid w:val="006F0249"/>
    <w:rsid w:val="006F11AF"/>
    <w:rsid w:val="006F2476"/>
    <w:rsid w:val="006F250A"/>
    <w:rsid w:val="006F2A7B"/>
    <w:rsid w:val="006F3286"/>
    <w:rsid w:val="006F39BB"/>
    <w:rsid w:val="006F3F9C"/>
    <w:rsid w:val="006F416B"/>
    <w:rsid w:val="006F4DE6"/>
    <w:rsid w:val="006F5E91"/>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2842"/>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1C2C"/>
    <w:rsid w:val="007824DE"/>
    <w:rsid w:val="007829E7"/>
    <w:rsid w:val="00782EC8"/>
    <w:rsid w:val="007834A0"/>
    <w:rsid w:val="007834E2"/>
    <w:rsid w:val="00784DA3"/>
    <w:rsid w:val="0078516D"/>
    <w:rsid w:val="00785B16"/>
    <w:rsid w:val="00787857"/>
    <w:rsid w:val="00787DD8"/>
    <w:rsid w:val="007923BE"/>
    <w:rsid w:val="0079333A"/>
    <w:rsid w:val="00793FA0"/>
    <w:rsid w:val="007946C0"/>
    <w:rsid w:val="00795B9D"/>
    <w:rsid w:val="00796425"/>
    <w:rsid w:val="00796666"/>
    <w:rsid w:val="007A3DEF"/>
    <w:rsid w:val="007A5274"/>
    <w:rsid w:val="007A5FB4"/>
    <w:rsid w:val="007A77E5"/>
    <w:rsid w:val="007B0B54"/>
    <w:rsid w:val="007B1618"/>
    <w:rsid w:val="007B1921"/>
    <w:rsid w:val="007B38ED"/>
    <w:rsid w:val="007B48B4"/>
    <w:rsid w:val="007B51F5"/>
    <w:rsid w:val="007B5786"/>
    <w:rsid w:val="007B5B9B"/>
    <w:rsid w:val="007B5C51"/>
    <w:rsid w:val="007B636F"/>
    <w:rsid w:val="007B6C03"/>
    <w:rsid w:val="007B74E4"/>
    <w:rsid w:val="007B7B16"/>
    <w:rsid w:val="007C055F"/>
    <w:rsid w:val="007C1E3D"/>
    <w:rsid w:val="007C3713"/>
    <w:rsid w:val="007C38B3"/>
    <w:rsid w:val="007C3986"/>
    <w:rsid w:val="007C3A63"/>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64AE"/>
    <w:rsid w:val="007F7D02"/>
    <w:rsid w:val="007F7F4C"/>
    <w:rsid w:val="00800BF3"/>
    <w:rsid w:val="00801A02"/>
    <w:rsid w:val="00801AEB"/>
    <w:rsid w:val="0080252D"/>
    <w:rsid w:val="0080275B"/>
    <w:rsid w:val="008036E0"/>
    <w:rsid w:val="0080382F"/>
    <w:rsid w:val="00803B11"/>
    <w:rsid w:val="008042CF"/>
    <w:rsid w:val="00804D89"/>
    <w:rsid w:val="00804E0C"/>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24C"/>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131E"/>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4BA2"/>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E7BBE"/>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01D"/>
    <w:rsid w:val="00951A35"/>
    <w:rsid w:val="00951FC0"/>
    <w:rsid w:val="0095300B"/>
    <w:rsid w:val="00953FA7"/>
    <w:rsid w:val="00954133"/>
    <w:rsid w:val="00956C77"/>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413B"/>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0D74"/>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B74A6"/>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5EF8"/>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16A4"/>
    <w:rsid w:val="00B42BBD"/>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77A15"/>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B5268"/>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1B7A"/>
    <w:rsid w:val="00BE22C7"/>
    <w:rsid w:val="00BE2A1E"/>
    <w:rsid w:val="00BE2EA5"/>
    <w:rsid w:val="00BE32B7"/>
    <w:rsid w:val="00BE3C7D"/>
    <w:rsid w:val="00BE4965"/>
    <w:rsid w:val="00BF0B04"/>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2BB8"/>
    <w:rsid w:val="00C03666"/>
    <w:rsid w:val="00C03686"/>
    <w:rsid w:val="00C038F5"/>
    <w:rsid w:val="00C03F50"/>
    <w:rsid w:val="00C04582"/>
    <w:rsid w:val="00C0636C"/>
    <w:rsid w:val="00C0662B"/>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26B5F"/>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1249"/>
    <w:rsid w:val="00CD2CD8"/>
    <w:rsid w:val="00CD4F1B"/>
    <w:rsid w:val="00CD5906"/>
    <w:rsid w:val="00CD5E17"/>
    <w:rsid w:val="00CD6160"/>
    <w:rsid w:val="00CD6ACF"/>
    <w:rsid w:val="00CD7477"/>
    <w:rsid w:val="00CD77CF"/>
    <w:rsid w:val="00CD7C4C"/>
    <w:rsid w:val="00CE0123"/>
    <w:rsid w:val="00CE0438"/>
    <w:rsid w:val="00CE3042"/>
    <w:rsid w:val="00CE4993"/>
    <w:rsid w:val="00CF020A"/>
    <w:rsid w:val="00CF0339"/>
    <w:rsid w:val="00CF0BAA"/>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6923"/>
    <w:rsid w:val="00D072F3"/>
    <w:rsid w:val="00D0774B"/>
    <w:rsid w:val="00D07C8A"/>
    <w:rsid w:val="00D10956"/>
    <w:rsid w:val="00D12466"/>
    <w:rsid w:val="00D14841"/>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4B5"/>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2BA4"/>
    <w:rsid w:val="00E25058"/>
    <w:rsid w:val="00E26083"/>
    <w:rsid w:val="00E269D4"/>
    <w:rsid w:val="00E27B18"/>
    <w:rsid w:val="00E27CC4"/>
    <w:rsid w:val="00E27EEE"/>
    <w:rsid w:val="00E308CF"/>
    <w:rsid w:val="00E3128E"/>
    <w:rsid w:val="00E31B6D"/>
    <w:rsid w:val="00E32933"/>
    <w:rsid w:val="00E32AF3"/>
    <w:rsid w:val="00E32CA7"/>
    <w:rsid w:val="00E32E6D"/>
    <w:rsid w:val="00E330C5"/>
    <w:rsid w:val="00E33683"/>
    <w:rsid w:val="00E33C93"/>
    <w:rsid w:val="00E340C2"/>
    <w:rsid w:val="00E344B5"/>
    <w:rsid w:val="00E34A93"/>
    <w:rsid w:val="00E34E0F"/>
    <w:rsid w:val="00E34E1B"/>
    <w:rsid w:val="00E40B5E"/>
    <w:rsid w:val="00E40BD5"/>
    <w:rsid w:val="00E40EBA"/>
    <w:rsid w:val="00E4256D"/>
    <w:rsid w:val="00E428FF"/>
    <w:rsid w:val="00E42975"/>
    <w:rsid w:val="00E42B3B"/>
    <w:rsid w:val="00E42B99"/>
    <w:rsid w:val="00E435B4"/>
    <w:rsid w:val="00E43A36"/>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BE4"/>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289"/>
    <w:rsid w:val="00E96D35"/>
    <w:rsid w:val="00E97748"/>
    <w:rsid w:val="00E97F71"/>
    <w:rsid w:val="00EA179E"/>
    <w:rsid w:val="00EA22AE"/>
    <w:rsid w:val="00EA2612"/>
    <w:rsid w:val="00EA3FBE"/>
    <w:rsid w:val="00EA47B9"/>
    <w:rsid w:val="00EA572C"/>
    <w:rsid w:val="00EA5A25"/>
    <w:rsid w:val="00EA5B39"/>
    <w:rsid w:val="00EA6662"/>
    <w:rsid w:val="00EA67C5"/>
    <w:rsid w:val="00EA7EEE"/>
    <w:rsid w:val="00EB027B"/>
    <w:rsid w:val="00EB0377"/>
    <w:rsid w:val="00EB0F0E"/>
    <w:rsid w:val="00EB20AF"/>
    <w:rsid w:val="00EB2A85"/>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1D7A"/>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5C73"/>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D5553"/>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E96289"/>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6D781D"/>
    <w:pPr>
      <w:keepNext/>
      <w:numPr>
        <w:ilvl w:val="2"/>
        <w:numId w:val="18"/>
      </w:numPr>
      <w:outlineLvl w:val="2"/>
    </w:pPr>
    <w:rPr>
      <w:bCs/>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1A58D1"/>
    <w:pPr>
      <w:tabs>
        <w:tab w:val="left" w:pos="960"/>
        <w:tab w:val="right" w:leader="dot" w:pos="10194"/>
      </w:tabs>
      <w:spacing w:before="120" w:after="120" w:line="480" w:lineRule="exact"/>
    </w:pPr>
    <w:rPr>
      <w:b/>
      <w:noProof/>
      <w:sz w:val="32"/>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4119</TotalTime>
  <Pages>1</Pages>
  <Words>2901</Words>
  <Characters>16539</Characters>
  <Application>Microsoft Office Word</Application>
  <DocSecurity>0</DocSecurity>
  <Lines>137</Lines>
  <Paragraphs>38</Paragraphs>
  <ScaleCrop>false</ScaleCrop>
  <Company>NTCBIM</Company>
  <LinksUpToDate>false</LinksUpToDate>
  <CharactersWithSpaces>19402</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11046017_鄭兆媗</cp:lastModifiedBy>
  <cp:revision>67</cp:revision>
  <cp:lastPrinted>2024-03-12T16:26:00Z</cp:lastPrinted>
  <dcterms:created xsi:type="dcterms:W3CDTF">2024-05-07T14:43:00Z</dcterms:created>
  <dcterms:modified xsi:type="dcterms:W3CDTF">2024-05-27T08:24:00Z</dcterms:modified>
</cp:coreProperties>
</file>